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xls" ContentType="application/vnd.ms-excel"/>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B59436" w14:textId="77777777" w:rsidR="000E40F6" w:rsidRDefault="000E40F6" w:rsidP="000E40F6"/>
    <w:p w14:paraId="0503B144" w14:textId="77777777" w:rsidR="000E40F6" w:rsidRDefault="000E40F6" w:rsidP="000E40F6">
      <w:pPr>
        <w:pStyle w:val="Title"/>
        <w:jc w:val="center"/>
      </w:pPr>
      <w:r>
        <w:rPr>
          <w:sz w:val="20"/>
          <w:lang w:val="en-IN" w:eastAsia="en-IN"/>
        </w:rPr>
        <w:drawing>
          <wp:inline distT="0" distB="0" distL="0" distR="0" wp14:anchorId="6FCCE047" wp14:editId="21C4FE61">
            <wp:extent cx="1924685" cy="1169670"/>
            <wp:effectExtent l="0" t="0" r="0" b="0"/>
            <wp:docPr id="1" name="Picture 1" descr="http://lu.redhat.com/rhecm/rest-rhecm/jcr/repository/collaboration/jcr:system/jcr:versionStorage/5c66bbeb0a070d540aaef63115256874/2/jcr:frozenNode/rh:compan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u.redhat.com/rhecm/rest-rhecm/jcr/repository/collaboration/jcr:system/jcr:versionStorage/5c66bbeb0a070d540aaef63115256874/2/jcr:frozenNode/rh:company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24685" cy="1169670"/>
                    </a:xfrm>
                    <a:prstGeom prst="rect">
                      <a:avLst/>
                    </a:prstGeom>
                    <a:noFill/>
                    <a:ln>
                      <a:noFill/>
                    </a:ln>
                  </pic:spPr>
                </pic:pic>
              </a:graphicData>
            </a:graphic>
          </wp:inline>
        </w:drawing>
      </w:r>
    </w:p>
    <w:p w14:paraId="79B4226A" w14:textId="77777777" w:rsidR="000E40F6" w:rsidRDefault="000E40F6" w:rsidP="000E40F6">
      <w:pPr>
        <w:pStyle w:val="Title"/>
      </w:pPr>
    </w:p>
    <w:p w14:paraId="0E993CDD" w14:textId="77777777" w:rsidR="000E40F6" w:rsidRDefault="000E40F6" w:rsidP="000E40F6">
      <w:pPr>
        <w:pStyle w:val="Title"/>
      </w:pPr>
    </w:p>
    <w:p w14:paraId="27C0A39B" w14:textId="77777777" w:rsidR="000E40F6" w:rsidRDefault="000E40F6" w:rsidP="000E40F6">
      <w:pPr>
        <w:pStyle w:val="Title"/>
      </w:pPr>
    </w:p>
    <w:p w14:paraId="2451496D" w14:textId="77777777" w:rsidR="000E40F6" w:rsidRDefault="000E40F6" w:rsidP="000E40F6">
      <w:pPr>
        <w:pStyle w:val="Title"/>
      </w:pPr>
    </w:p>
    <w:p w14:paraId="5D7AA573" w14:textId="77777777" w:rsidR="000E40F6" w:rsidRDefault="000E40F6" w:rsidP="000E40F6">
      <w:pPr>
        <w:pStyle w:val="Title"/>
      </w:pPr>
    </w:p>
    <w:p w14:paraId="452A1839" w14:textId="77777777" w:rsidR="000E40F6" w:rsidRDefault="000E40F6" w:rsidP="000E40F6">
      <w:pPr>
        <w:pStyle w:val="Title"/>
      </w:pPr>
    </w:p>
    <w:p w14:paraId="7AF02EAD" w14:textId="77777777" w:rsidR="000E40F6" w:rsidRPr="009A1BD8" w:rsidRDefault="007E3AFC" w:rsidP="000E40F6">
      <w:pPr>
        <w:pStyle w:val="Title"/>
        <w:ind w:left="709"/>
        <w:jc w:val="center"/>
        <w:rPr>
          <w:sz w:val="36"/>
        </w:rPr>
      </w:pPr>
      <w:bookmarkStart w:id="0" w:name="Title3" w:colFirst="0" w:colLast="0"/>
      <w:r>
        <w:rPr>
          <w:sz w:val="36"/>
        </w:rPr>
        <w:t>One Video Core Unicast (OMI Integration)</w:t>
      </w:r>
    </w:p>
    <w:bookmarkEnd w:id="0"/>
    <w:p w14:paraId="6B3B993B" w14:textId="77777777" w:rsidR="000E40F6" w:rsidRPr="00A43E2D" w:rsidRDefault="000E40F6" w:rsidP="000E40F6">
      <w:pPr>
        <w:pStyle w:val="Title"/>
        <w:jc w:val="center"/>
      </w:pPr>
    </w:p>
    <w:p w14:paraId="68726C56" w14:textId="7BA5880D" w:rsidR="000E40F6" w:rsidRDefault="001B22AB" w:rsidP="000E40F6">
      <w:pPr>
        <w:pStyle w:val="Title"/>
        <w:jc w:val="center"/>
      </w:pPr>
      <w:r>
        <w:t xml:space="preserve">HE </w:t>
      </w:r>
      <w:r w:rsidR="00D16072">
        <w:t>4</w:t>
      </w:r>
      <w:r w:rsidR="000E40F6">
        <w:t>.</w:t>
      </w:r>
      <w:r w:rsidR="00D16072">
        <w:t xml:space="preserve">3 </w:t>
      </w:r>
      <w:r w:rsidR="00ED421E">
        <w:t>BE</w:t>
      </w:r>
      <w:r w:rsidR="00D16072">
        <w:t xml:space="preserve"> R</w:t>
      </w:r>
      <w:r w:rsidR="000E40F6">
        <w:t>elease</w:t>
      </w:r>
    </w:p>
    <w:p w14:paraId="08B2FB7C" w14:textId="77777777" w:rsidR="000E40F6" w:rsidRDefault="000E40F6" w:rsidP="000E40F6">
      <w:pPr>
        <w:pStyle w:val="Title"/>
        <w:jc w:val="center"/>
      </w:pPr>
    </w:p>
    <w:p w14:paraId="55666829" w14:textId="77777777" w:rsidR="000E40F6" w:rsidRDefault="000E40F6" w:rsidP="000E40F6">
      <w:pPr>
        <w:pStyle w:val="Title"/>
        <w:jc w:val="center"/>
      </w:pPr>
    </w:p>
    <w:p w14:paraId="54B6DBDD" w14:textId="7D188679" w:rsidR="000E40F6" w:rsidRDefault="000E40F6" w:rsidP="000E40F6">
      <w:pPr>
        <w:pStyle w:val="Title"/>
        <w:jc w:val="center"/>
        <w:rPr>
          <w:color w:val="FFFFFF"/>
          <w:sz w:val="36"/>
          <w:highlight w:val="black"/>
        </w:rPr>
      </w:pPr>
      <w:r w:rsidRPr="007F1C5A">
        <w:rPr>
          <w:color w:val="FFFFFF"/>
          <w:sz w:val="36"/>
          <w:highlight w:val="black"/>
        </w:rPr>
        <w:t>Design Specification</w:t>
      </w:r>
      <w:r w:rsidRPr="009A1BD8">
        <w:rPr>
          <w:color w:val="FFFFFF"/>
          <w:sz w:val="36"/>
          <w:highlight w:val="black"/>
        </w:rPr>
        <w:t xml:space="preserve"> </w:t>
      </w:r>
    </w:p>
    <w:p w14:paraId="061D8781" w14:textId="77777777" w:rsidR="000E40F6" w:rsidRDefault="000E40F6" w:rsidP="000E40F6">
      <w:pPr>
        <w:pStyle w:val="Title"/>
        <w:jc w:val="center"/>
        <w:rPr>
          <w:color w:val="FFFFFF"/>
          <w:sz w:val="36"/>
          <w:highlight w:val="black"/>
        </w:rPr>
      </w:pPr>
    </w:p>
    <w:p w14:paraId="35E407A7" w14:textId="77777777" w:rsidR="00C42573" w:rsidRDefault="00C42573" w:rsidP="000E40F6">
      <w:pPr>
        <w:pStyle w:val="Title"/>
        <w:jc w:val="center"/>
        <w:rPr>
          <w:color w:val="FFFFFF"/>
          <w:sz w:val="36"/>
          <w:highlight w:val="black"/>
        </w:rPr>
      </w:pPr>
    </w:p>
    <w:p w14:paraId="08065675" w14:textId="77777777" w:rsidR="00C42573" w:rsidRDefault="00C42573" w:rsidP="000E40F6">
      <w:pPr>
        <w:pStyle w:val="Title"/>
        <w:jc w:val="center"/>
        <w:rPr>
          <w:color w:val="FFFFFF"/>
          <w:sz w:val="36"/>
          <w:highlight w:val="black"/>
        </w:rPr>
      </w:pPr>
    </w:p>
    <w:p w14:paraId="762F703C" w14:textId="77777777" w:rsidR="00C42573" w:rsidRPr="009A1BD8" w:rsidRDefault="00C42573" w:rsidP="000E40F6">
      <w:pPr>
        <w:pStyle w:val="Title"/>
        <w:jc w:val="center"/>
        <w:rPr>
          <w:color w:val="FFFFFF"/>
          <w:sz w:val="36"/>
          <w:highlight w:val="black"/>
        </w:rPr>
      </w:pPr>
    </w:p>
    <w:p w14:paraId="14F1B4AC" w14:textId="77777777" w:rsidR="000E40F6" w:rsidRPr="00884C26" w:rsidRDefault="000E40F6" w:rsidP="000E40F6">
      <w:pPr>
        <w:pStyle w:val="Title"/>
        <w:jc w:val="center"/>
        <w:rPr>
          <w:color w:val="FFFFFF"/>
        </w:rPr>
      </w:pP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2353"/>
        <w:gridCol w:w="7218"/>
      </w:tblGrid>
      <w:tr w:rsidR="005E03D3" w:rsidRPr="007D4498" w14:paraId="1E5D83A6" w14:textId="77777777" w:rsidTr="00FC4BC5">
        <w:tc>
          <w:tcPr>
            <w:tcW w:w="2353" w:type="dxa"/>
          </w:tcPr>
          <w:p w14:paraId="17ACDC2A" w14:textId="77777777" w:rsidR="005E03D3" w:rsidRDefault="005E03D3" w:rsidP="005E4696">
            <w:pPr>
              <w:pStyle w:val="Body"/>
              <w:rPr>
                <w:color w:val="auto"/>
              </w:rPr>
            </w:pPr>
            <w:r>
              <w:rPr>
                <w:color w:val="auto"/>
              </w:rPr>
              <w:t>Version</w:t>
            </w:r>
          </w:p>
        </w:tc>
        <w:tc>
          <w:tcPr>
            <w:tcW w:w="7218" w:type="dxa"/>
          </w:tcPr>
          <w:p w14:paraId="5D86FB24" w14:textId="77777777" w:rsidR="005E03D3" w:rsidRPr="00E94E86" w:rsidRDefault="004C34ED" w:rsidP="004C34ED">
            <w:pPr>
              <w:pStyle w:val="Body"/>
              <w:rPr>
                <w:color w:val="auto"/>
              </w:rPr>
            </w:pPr>
            <w:r>
              <w:rPr>
                <w:color w:val="auto"/>
              </w:rPr>
              <w:t>0</w:t>
            </w:r>
            <w:r w:rsidR="003F30F9">
              <w:rPr>
                <w:color w:val="auto"/>
              </w:rPr>
              <w:t>.</w:t>
            </w:r>
            <w:r>
              <w:rPr>
                <w:color w:val="auto"/>
              </w:rPr>
              <w:t>1</w:t>
            </w:r>
            <w:r w:rsidR="00C42573">
              <w:rPr>
                <w:color w:val="auto"/>
              </w:rPr>
              <w:t xml:space="preserve"> </w:t>
            </w:r>
          </w:p>
        </w:tc>
      </w:tr>
      <w:tr w:rsidR="000E40F6" w:rsidRPr="007D4498" w14:paraId="4503D3FE" w14:textId="77777777" w:rsidTr="00FC4BC5">
        <w:tc>
          <w:tcPr>
            <w:tcW w:w="2353" w:type="dxa"/>
          </w:tcPr>
          <w:p w14:paraId="04903C8B" w14:textId="77777777" w:rsidR="000E40F6" w:rsidRPr="00F84513" w:rsidRDefault="000E40F6" w:rsidP="005E4696">
            <w:pPr>
              <w:pStyle w:val="Body"/>
              <w:rPr>
                <w:color w:val="auto"/>
                <w:lang w:val="nl-BE"/>
              </w:rPr>
            </w:pPr>
            <w:r w:rsidRPr="00F84513">
              <w:rPr>
                <w:color w:val="auto"/>
                <w:lang w:val="nl-BE"/>
              </w:rPr>
              <w:t>Author</w:t>
            </w:r>
          </w:p>
        </w:tc>
        <w:tc>
          <w:tcPr>
            <w:tcW w:w="7218" w:type="dxa"/>
          </w:tcPr>
          <w:p w14:paraId="2C6F4DAE" w14:textId="77777777" w:rsidR="000E40F6" w:rsidRPr="007D4498" w:rsidRDefault="00C7286A" w:rsidP="005E4696">
            <w:pPr>
              <w:pStyle w:val="Body"/>
              <w:rPr>
                <w:color w:val="auto"/>
                <w:lang w:val="nl-BE"/>
              </w:rPr>
            </w:pPr>
            <w:r>
              <w:rPr>
                <w:color w:val="auto"/>
                <w:lang w:val="nl-BE"/>
              </w:rPr>
              <w:t>Bhawani Singh Shekhawat</w:t>
            </w:r>
          </w:p>
        </w:tc>
      </w:tr>
      <w:tr w:rsidR="000E40F6" w:rsidRPr="00B65DAF" w14:paraId="58DA60FC" w14:textId="77777777" w:rsidTr="00FC4BC5">
        <w:tc>
          <w:tcPr>
            <w:tcW w:w="2353" w:type="dxa"/>
          </w:tcPr>
          <w:p w14:paraId="3EE89190" w14:textId="77777777" w:rsidR="000E40F6" w:rsidRPr="00F84513" w:rsidRDefault="000E40F6" w:rsidP="005E4696">
            <w:pPr>
              <w:pStyle w:val="Body"/>
              <w:rPr>
                <w:color w:val="auto"/>
                <w:lang w:val="nl-BE"/>
              </w:rPr>
            </w:pPr>
            <w:r w:rsidRPr="00F84513">
              <w:rPr>
                <w:color w:val="auto"/>
                <w:lang w:val="nl-BE"/>
              </w:rPr>
              <w:t>Contributors</w:t>
            </w:r>
          </w:p>
        </w:tc>
        <w:tc>
          <w:tcPr>
            <w:tcW w:w="7218" w:type="dxa"/>
          </w:tcPr>
          <w:p w14:paraId="7B25166E" w14:textId="7A298C82" w:rsidR="000E40F6" w:rsidRPr="00F84513" w:rsidRDefault="00AF4E31" w:rsidP="00623EEB">
            <w:pPr>
              <w:pStyle w:val="CellBody"/>
              <w:rPr>
                <w:color w:val="auto"/>
                <w:sz w:val="20"/>
                <w:lang w:val="nl-BE"/>
              </w:rPr>
            </w:pPr>
            <w:r>
              <w:rPr>
                <w:color w:val="auto"/>
                <w:sz w:val="20"/>
                <w:lang w:val="nl-BE"/>
              </w:rPr>
              <w:t xml:space="preserve">Rajesh Karna, </w:t>
            </w:r>
            <w:r w:rsidR="00B2111F">
              <w:rPr>
                <w:color w:val="auto"/>
                <w:sz w:val="20"/>
                <w:lang w:val="nl-BE"/>
              </w:rPr>
              <w:t>Paiker,</w:t>
            </w:r>
            <w:r w:rsidR="00E4755B">
              <w:rPr>
                <w:color w:val="auto"/>
                <w:sz w:val="20"/>
                <w:lang w:val="nl-BE"/>
              </w:rPr>
              <w:t xml:space="preserve"> </w:t>
            </w:r>
            <w:r w:rsidR="00B2111F">
              <w:rPr>
                <w:color w:val="auto"/>
                <w:sz w:val="20"/>
                <w:lang w:val="nl-BE"/>
              </w:rPr>
              <w:t xml:space="preserve">Rajesh </w:t>
            </w:r>
            <w:r>
              <w:rPr>
                <w:color w:val="auto"/>
                <w:sz w:val="20"/>
                <w:lang w:val="nl-BE"/>
              </w:rPr>
              <w:t>Kumar</w:t>
            </w:r>
            <w:r w:rsidR="00B2111F">
              <w:rPr>
                <w:color w:val="auto"/>
                <w:sz w:val="20"/>
                <w:lang w:val="nl-BE"/>
              </w:rPr>
              <w:t>, Surendra</w:t>
            </w:r>
            <w:r>
              <w:rPr>
                <w:color w:val="auto"/>
                <w:sz w:val="20"/>
                <w:lang w:val="nl-BE"/>
              </w:rPr>
              <w:t>, Saurabh Singh</w:t>
            </w:r>
            <w:r w:rsidR="00B2111F">
              <w:rPr>
                <w:color w:val="auto"/>
                <w:sz w:val="20"/>
                <w:lang w:val="nl-BE"/>
              </w:rPr>
              <w:t xml:space="preserve"> and Yunus</w:t>
            </w:r>
          </w:p>
        </w:tc>
      </w:tr>
    </w:tbl>
    <w:p w14:paraId="4CC79A75" w14:textId="77777777" w:rsidR="000E40F6" w:rsidRDefault="000E40F6" w:rsidP="000E40F6">
      <w:pPr>
        <w:pStyle w:val="Author"/>
        <w:sectPr w:rsidR="000E40F6" w:rsidSect="003859DE">
          <w:headerReference w:type="even" r:id="rId13"/>
          <w:headerReference w:type="default" r:id="rId14"/>
          <w:footerReference w:type="even" r:id="rId15"/>
          <w:footerReference w:type="default" r:id="rId16"/>
          <w:headerReference w:type="first" r:id="rId17"/>
          <w:footerReference w:type="first" r:id="rId18"/>
          <w:pgSz w:w="15093" w:h="16840" w:code="9"/>
          <w:pgMar w:top="810" w:right="4320" w:bottom="-1588" w:left="1418" w:header="680" w:footer="964" w:gutter="0"/>
          <w:pgNumType w:start="1"/>
          <w:cols w:space="720"/>
          <w:titlePg/>
          <w:docGrid w:linePitch="299"/>
        </w:sectPr>
      </w:pPr>
    </w:p>
    <w:p w14:paraId="207D5E76" w14:textId="77777777" w:rsidR="000E40F6" w:rsidRPr="00562A0F" w:rsidRDefault="000E40F6" w:rsidP="000E40F6">
      <w:pPr>
        <w:rPr>
          <w:sz w:val="18"/>
        </w:rPr>
        <w:sectPr w:rsidR="000E40F6" w:rsidRPr="00562A0F" w:rsidSect="003859DE">
          <w:footerReference w:type="default" r:id="rId19"/>
          <w:footerReference w:type="first" r:id="rId20"/>
          <w:type w:val="continuous"/>
          <w:pgSz w:w="15093" w:h="16840" w:code="9"/>
          <w:pgMar w:top="1418" w:right="4320" w:bottom="-1588" w:left="1418" w:header="680" w:footer="964" w:gutter="0"/>
          <w:cols w:space="720"/>
          <w:formProt w:val="0"/>
          <w:docGrid w:linePitch="299"/>
        </w:sectPr>
      </w:pPr>
    </w:p>
    <w:p w14:paraId="049D9430" w14:textId="77777777" w:rsidR="00C42573" w:rsidRDefault="00C42573" w:rsidP="00C42573">
      <w:pPr>
        <w:rPr>
          <w:sz w:val="24"/>
          <w:szCs w:val="24"/>
        </w:rPr>
      </w:pPr>
    </w:p>
    <w:p w14:paraId="2C4A9535" w14:textId="77777777" w:rsidR="00C42573" w:rsidRDefault="00C42573" w:rsidP="00C42573">
      <w:pPr>
        <w:rPr>
          <w:sz w:val="24"/>
          <w:szCs w:val="24"/>
        </w:rPr>
      </w:pPr>
    </w:p>
    <w:p w14:paraId="444AECB1" w14:textId="77777777" w:rsidR="00C42573" w:rsidRDefault="00C42573" w:rsidP="00C42573">
      <w:pPr>
        <w:rPr>
          <w:sz w:val="24"/>
          <w:szCs w:val="24"/>
        </w:rPr>
      </w:pPr>
    </w:p>
    <w:p w14:paraId="0967255C" w14:textId="77777777" w:rsidR="00C42573" w:rsidRDefault="00C42573" w:rsidP="00C42573">
      <w:pPr>
        <w:rPr>
          <w:sz w:val="24"/>
          <w:szCs w:val="24"/>
        </w:rPr>
      </w:pPr>
    </w:p>
    <w:p w14:paraId="5510F2D8" w14:textId="77777777" w:rsidR="00C42573" w:rsidRDefault="00C42573" w:rsidP="00C42573">
      <w:pPr>
        <w:rPr>
          <w:sz w:val="24"/>
          <w:szCs w:val="24"/>
        </w:rPr>
      </w:pPr>
    </w:p>
    <w:p w14:paraId="064119B2" w14:textId="77777777" w:rsidR="00C42573" w:rsidRDefault="00C42573" w:rsidP="00C42573">
      <w:pPr>
        <w:rPr>
          <w:sz w:val="24"/>
          <w:szCs w:val="24"/>
        </w:rPr>
      </w:pPr>
    </w:p>
    <w:p w14:paraId="0A83713F" w14:textId="77777777" w:rsidR="00C42573" w:rsidRDefault="00C42573" w:rsidP="00C42573">
      <w:pPr>
        <w:rPr>
          <w:sz w:val="24"/>
          <w:szCs w:val="24"/>
        </w:rPr>
      </w:pPr>
    </w:p>
    <w:p w14:paraId="6F9C3E79" w14:textId="77777777" w:rsidR="00C42573" w:rsidRDefault="00C42573" w:rsidP="00C42573">
      <w:pPr>
        <w:rPr>
          <w:sz w:val="24"/>
          <w:szCs w:val="24"/>
        </w:rPr>
      </w:pPr>
    </w:p>
    <w:p w14:paraId="581597D3" w14:textId="77777777" w:rsidR="00C42573" w:rsidRDefault="00C42573" w:rsidP="00C42573">
      <w:pPr>
        <w:rPr>
          <w:sz w:val="24"/>
          <w:szCs w:val="24"/>
        </w:rPr>
      </w:pPr>
    </w:p>
    <w:p w14:paraId="4F6E5AD5" w14:textId="77777777" w:rsidR="00C42573" w:rsidRDefault="00C42573" w:rsidP="00C42573">
      <w:pPr>
        <w:rPr>
          <w:sz w:val="24"/>
          <w:szCs w:val="24"/>
        </w:rPr>
      </w:pPr>
    </w:p>
    <w:p w14:paraId="579F8DC5" w14:textId="77777777" w:rsidR="00C42573" w:rsidRDefault="00C42573" w:rsidP="00C42573">
      <w:pPr>
        <w:rPr>
          <w:sz w:val="24"/>
          <w:szCs w:val="24"/>
        </w:rPr>
      </w:pPr>
    </w:p>
    <w:p w14:paraId="1F0EAA17" w14:textId="77777777" w:rsidR="00C42573" w:rsidRDefault="00C42573" w:rsidP="00C42573">
      <w:pPr>
        <w:rPr>
          <w:sz w:val="24"/>
          <w:szCs w:val="24"/>
        </w:rPr>
      </w:pPr>
    </w:p>
    <w:p w14:paraId="10A000EF" w14:textId="77777777" w:rsidR="00C42573" w:rsidRDefault="00C42573" w:rsidP="00C42573">
      <w:pPr>
        <w:rPr>
          <w:sz w:val="24"/>
          <w:szCs w:val="24"/>
        </w:rPr>
      </w:pPr>
    </w:p>
    <w:p w14:paraId="65509CBA" w14:textId="77777777" w:rsidR="00C42573" w:rsidRDefault="00C42573" w:rsidP="00C42573">
      <w:pPr>
        <w:rPr>
          <w:sz w:val="24"/>
          <w:szCs w:val="24"/>
        </w:rPr>
      </w:pPr>
    </w:p>
    <w:p w14:paraId="6099657C" w14:textId="77777777" w:rsidR="00C42573" w:rsidRDefault="00C42573" w:rsidP="00C42573">
      <w:pPr>
        <w:rPr>
          <w:sz w:val="24"/>
          <w:szCs w:val="24"/>
        </w:rPr>
      </w:pPr>
    </w:p>
    <w:p w14:paraId="77D71EAF" w14:textId="77777777" w:rsidR="00C42573" w:rsidRDefault="00C42573" w:rsidP="00C42573">
      <w:pPr>
        <w:rPr>
          <w:sz w:val="24"/>
          <w:szCs w:val="24"/>
        </w:rPr>
      </w:pPr>
    </w:p>
    <w:p w14:paraId="12C11B36" w14:textId="77777777" w:rsidR="00C42573" w:rsidRDefault="00C42573" w:rsidP="00C42573">
      <w:pPr>
        <w:rPr>
          <w:sz w:val="24"/>
          <w:szCs w:val="24"/>
        </w:rPr>
      </w:pPr>
    </w:p>
    <w:p w14:paraId="153D8F02" w14:textId="77777777" w:rsidR="00C42573" w:rsidRDefault="00C42573" w:rsidP="00C42573">
      <w:pPr>
        <w:rPr>
          <w:sz w:val="24"/>
          <w:szCs w:val="24"/>
        </w:rPr>
      </w:pPr>
    </w:p>
    <w:p w14:paraId="75A3EF87" w14:textId="77777777" w:rsidR="00C42573" w:rsidRDefault="00C42573" w:rsidP="00C42573">
      <w:pPr>
        <w:rPr>
          <w:sz w:val="24"/>
          <w:szCs w:val="24"/>
        </w:rPr>
      </w:pPr>
    </w:p>
    <w:p w14:paraId="2D2909E7" w14:textId="77777777" w:rsidR="00C42573" w:rsidRDefault="00C42573" w:rsidP="00C42573">
      <w:pPr>
        <w:rPr>
          <w:sz w:val="24"/>
          <w:szCs w:val="24"/>
        </w:rPr>
      </w:pPr>
    </w:p>
    <w:p w14:paraId="1A6DA023" w14:textId="77777777" w:rsidR="00C42573" w:rsidRDefault="00C42573" w:rsidP="00C42573">
      <w:pPr>
        <w:rPr>
          <w:sz w:val="24"/>
          <w:szCs w:val="24"/>
        </w:rPr>
      </w:pPr>
    </w:p>
    <w:p w14:paraId="7AA5218C" w14:textId="77777777" w:rsidR="00C42573" w:rsidRDefault="00C42573" w:rsidP="00C42573">
      <w:pPr>
        <w:rPr>
          <w:sz w:val="24"/>
          <w:szCs w:val="24"/>
        </w:rPr>
      </w:pPr>
    </w:p>
    <w:p w14:paraId="2C04F8F6" w14:textId="77777777" w:rsidR="00C42573" w:rsidRDefault="00C42573" w:rsidP="00C42573">
      <w:pPr>
        <w:rPr>
          <w:sz w:val="24"/>
          <w:szCs w:val="24"/>
        </w:rPr>
      </w:pPr>
    </w:p>
    <w:p w14:paraId="55CFCE02" w14:textId="77777777" w:rsidR="00C42573" w:rsidRDefault="00C42573" w:rsidP="00C42573">
      <w:pPr>
        <w:rPr>
          <w:sz w:val="24"/>
          <w:szCs w:val="24"/>
        </w:rPr>
      </w:pPr>
    </w:p>
    <w:p w14:paraId="201EF7FF" w14:textId="77777777" w:rsidR="00C42573" w:rsidRDefault="00C42573" w:rsidP="00C42573">
      <w:pPr>
        <w:rPr>
          <w:sz w:val="24"/>
          <w:szCs w:val="24"/>
        </w:rPr>
      </w:pPr>
    </w:p>
    <w:p w14:paraId="5F1CC03C" w14:textId="77777777" w:rsidR="00C42573" w:rsidRDefault="00C42573" w:rsidP="00C42573">
      <w:pPr>
        <w:rPr>
          <w:sz w:val="24"/>
          <w:szCs w:val="24"/>
        </w:rPr>
      </w:pPr>
    </w:p>
    <w:p w14:paraId="6D07AC63" w14:textId="77777777" w:rsidR="00C42573" w:rsidRDefault="00C42573" w:rsidP="00C42573">
      <w:pPr>
        <w:rPr>
          <w:sz w:val="24"/>
          <w:szCs w:val="24"/>
        </w:rPr>
      </w:pPr>
    </w:p>
    <w:p w14:paraId="5A6D5610" w14:textId="77777777" w:rsidR="00C42573" w:rsidRDefault="00C42573" w:rsidP="00C42573">
      <w:pPr>
        <w:rPr>
          <w:sz w:val="24"/>
          <w:szCs w:val="24"/>
        </w:rPr>
      </w:pPr>
    </w:p>
    <w:p w14:paraId="2F8B86A5" w14:textId="77777777" w:rsidR="00C42573" w:rsidRDefault="00C42573" w:rsidP="00C42573">
      <w:pPr>
        <w:rPr>
          <w:sz w:val="24"/>
          <w:szCs w:val="24"/>
        </w:rPr>
      </w:pPr>
    </w:p>
    <w:p w14:paraId="16B931D3" w14:textId="77777777" w:rsidR="00C42573" w:rsidRDefault="00C42573" w:rsidP="00C42573">
      <w:pPr>
        <w:rPr>
          <w:sz w:val="24"/>
          <w:szCs w:val="24"/>
        </w:rPr>
      </w:pPr>
    </w:p>
    <w:p w14:paraId="59B922E0" w14:textId="77777777" w:rsidR="00C42573" w:rsidRDefault="00C42573" w:rsidP="00C42573">
      <w:pPr>
        <w:rPr>
          <w:sz w:val="24"/>
          <w:szCs w:val="24"/>
        </w:rPr>
      </w:pPr>
    </w:p>
    <w:p w14:paraId="2E7BC032" w14:textId="77777777" w:rsidR="00C42573" w:rsidRDefault="00C42573" w:rsidP="00C42573">
      <w:pPr>
        <w:rPr>
          <w:sz w:val="24"/>
          <w:szCs w:val="24"/>
        </w:rPr>
      </w:pPr>
    </w:p>
    <w:p w14:paraId="5C890951" w14:textId="77777777" w:rsidR="00C42573" w:rsidRDefault="00C42573" w:rsidP="00C42573">
      <w:pPr>
        <w:rPr>
          <w:sz w:val="24"/>
          <w:szCs w:val="24"/>
        </w:rPr>
      </w:pPr>
    </w:p>
    <w:p w14:paraId="10374963" w14:textId="77777777" w:rsidR="00C42573" w:rsidRDefault="00C42573" w:rsidP="00C42573">
      <w:pPr>
        <w:rPr>
          <w:sz w:val="24"/>
          <w:szCs w:val="24"/>
        </w:rPr>
      </w:pPr>
    </w:p>
    <w:p w14:paraId="34071017" w14:textId="77777777" w:rsidR="00C42573" w:rsidRDefault="00C42573" w:rsidP="00C42573">
      <w:pPr>
        <w:rPr>
          <w:sz w:val="24"/>
          <w:szCs w:val="24"/>
        </w:rPr>
      </w:pPr>
    </w:p>
    <w:p w14:paraId="0E0113E1" w14:textId="77777777" w:rsidR="00C42573" w:rsidRDefault="00C42573" w:rsidP="00C42573">
      <w:pPr>
        <w:rPr>
          <w:sz w:val="24"/>
          <w:szCs w:val="24"/>
        </w:rPr>
      </w:pPr>
    </w:p>
    <w:p w14:paraId="5A646A31" w14:textId="77777777" w:rsidR="00C42573" w:rsidRDefault="00C42573" w:rsidP="00C42573">
      <w:pPr>
        <w:rPr>
          <w:sz w:val="24"/>
          <w:szCs w:val="24"/>
        </w:rPr>
      </w:pPr>
    </w:p>
    <w:p w14:paraId="594AB044" w14:textId="617B0831" w:rsidR="00C42573" w:rsidRPr="00E51775" w:rsidRDefault="00550D0E" w:rsidP="00C42573">
      <w:pPr>
        <w:rPr>
          <w:sz w:val="24"/>
          <w:szCs w:val="24"/>
        </w:rPr>
      </w:pPr>
      <w:r>
        <w:rPr>
          <w:sz w:val="24"/>
          <w:szCs w:val="24"/>
        </w:rPr>
        <w:t>Copyright © 201</w:t>
      </w:r>
      <w:r w:rsidR="00D16072">
        <w:rPr>
          <w:sz w:val="24"/>
          <w:szCs w:val="24"/>
        </w:rPr>
        <w:t>5</w:t>
      </w:r>
      <w:r w:rsidR="00C42573" w:rsidRPr="00E51775">
        <w:rPr>
          <w:sz w:val="24"/>
          <w:szCs w:val="24"/>
        </w:rPr>
        <w:t xml:space="preserve"> Accenture</w:t>
      </w:r>
    </w:p>
    <w:p w14:paraId="21591212" w14:textId="77777777" w:rsidR="00C42573" w:rsidRPr="00E51775" w:rsidRDefault="00C42573" w:rsidP="00C42573">
      <w:pPr>
        <w:rPr>
          <w:sz w:val="24"/>
          <w:szCs w:val="24"/>
        </w:rPr>
      </w:pPr>
      <w:r w:rsidRPr="00E51775">
        <w:rPr>
          <w:sz w:val="24"/>
          <w:szCs w:val="24"/>
        </w:rPr>
        <w:t>All rights reserved.</w:t>
      </w:r>
    </w:p>
    <w:p w14:paraId="71170F8F" w14:textId="77777777" w:rsidR="00C42573" w:rsidRPr="00E51775" w:rsidRDefault="00C42573" w:rsidP="00C42573">
      <w:pPr>
        <w:rPr>
          <w:sz w:val="24"/>
          <w:szCs w:val="24"/>
        </w:rPr>
      </w:pPr>
      <w:r w:rsidRPr="00E51775">
        <w:rPr>
          <w:sz w:val="24"/>
          <w:szCs w:val="24"/>
        </w:rPr>
        <w:t>Confidential and Proprietary.</w:t>
      </w:r>
    </w:p>
    <w:p w14:paraId="1CBCC4AE" w14:textId="77777777" w:rsidR="00C42573" w:rsidRPr="00E51775" w:rsidRDefault="00C42573" w:rsidP="00C42573">
      <w:pPr>
        <w:rPr>
          <w:sz w:val="24"/>
          <w:szCs w:val="24"/>
        </w:rPr>
      </w:pPr>
      <w:r w:rsidRPr="00E51775">
        <w:rPr>
          <w:sz w:val="24"/>
          <w:szCs w:val="24"/>
        </w:rPr>
        <w:t>The reproduction, transmission or use of this code/document or its contents</w:t>
      </w:r>
    </w:p>
    <w:p w14:paraId="10D21810" w14:textId="77777777" w:rsidR="00C42573" w:rsidRPr="00E51775" w:rsidRDefault="00C42573" w:rsidP="00C42573">
      <w:pPr>
        <w:rPr>
          <w:sz w:val="24"/>
          <w:szCs w:val="24"/>
        </w:rPr>
      </w:pPr>
      <w:r w:rsidRPr="00E51775">
        <w:rPr>
          <w:sz w:val="24"/>
          <w:szCs w:val="24"/>
        </w:rPr>
        <w:t>is not  permitted without  prior express written consent of Accenture.</w:t>
      </w:r>
    </w:p>
    <w:p w14:paraId="66F1D0E9" w14:textId="77777777" w:rsidR="00C42573" w:rsidRPr="00E51775" w:rsidRDefault="00C42573" w:rsidP="00C42573">
      <w:pPr>
        <w:rPr>
          <w:sz w:val="24"/>
          <w:szCs w:val="24"/>
        </w:rPr>
      </w:pPr>
      <w:r w:rsidRPr="00E51775">
        <w:rPr>
          <w:sz w:val="24"/>
          <w:szCs w:val="24"/>
        </w:rPr>
        <w:t>Offenders will be liable for damages. All rights, including  but not</w:t>
      </w:r>
    </w:p>
    <w:p w14:paraId="65E87633" w14:textId="77777777" w:rsidR="00C42573" w:rsidRPr="00E51775" w:rsidRDefault="00C42573" w:rsidP="00C42573">
      <w:pPr>
        <w:rPr>
          <w:sz w:val="24"/>
          <w:szCs w:val="24"/>
        </w:rPr>
      </w:pPr>
      <w:r w:rsidRPr="00E51775">
        <w:rPr>
          <w:sz w:val="24"/>
          <w:szCs w:val="24"/>
        </w:rPr>
        <w:t>limited to rights created by patent grant or registration of a utility</w:t>
      </w:r>
    </w:p>
    <w:p w14:paraId="220B7086" w14:textId="77777777" w:rsidR="00C42573" w:rsidRPr="00E51775" w:rsidRDefault="00C42573" w:rsidP="00C42573">
      <w:pPr>
        <w:rPr>
          <w:sz w:val="24"/>
          <w:szCs w:val="24"/>
        </w:rPr>
      </w:pPr>
      <w:r w:rsidRPr="00E51775">
        <w:rPr>
          <w:sz w:val="24"/>
          <w:szCs w:val="24"/>
        </w:rPr>
        <w:t>model or design, are reserved.</w:t>
      </w:r>
    </w:p>
    <w:p w14:paraId="2BE89108" w14:textId="77777777" w:rsidR="00C42573" w:rsidRPr="00E51775" w:rsidRDefault="00C42573" w:rsidP="00C42573">
      <w:pPr>
        <w:rPr>
          <w:sz w:val="24"/>
          <w:szCs w:val="24"/>
        </w:rPr>
      </w:pPr>
      <w:r w:rsidRPr="00E51775">
        <w:rPr>
          <w:sz w:val="24"/>
          <w:szCs w:val="24"/>
        </w:rPr>
        <w:t xml:space="preserve"> </w:t>
      </w:r>
    </w:p>
    <w:p w14:paraId="1410BD45" w14:textId="77777777" w:rsidR="00C42573" w:rsidRPr="00E51775" w:rsidRDefault="00C42573" w:rsidP="00C42573">
      <w:pPr>
        <w:rPr>
          <w:sz w:val="24"/>
          <w:szCs w:val="24"/>
        </w:rPr>
      </w:pPr>
      <w:r w:rsidRPr="00E51775">
        <w:rPr>
          <w:sz w:val="24"/>
          <w:szCs w:val="24"/>
        </w:rPr>
        <w:t>Accenture reserves the right to modify technical specifications and features.</w:t>
      </w:r>
    </w:p>
    <w:p w14:paraId="6139BFFB" w14:textId="77777777" w:rsidR="00C42573" w:rsidRPr="00E51775" w:rsidRDefault="00C42573" w:rsidP="00C42573">
      <w:pPr>
        <w:rPr>
          <w:sz w:val="24"/>
          <w:szCs w:val="24"/>
        </w:rPr>
      </w:pPr>
      <w:r w:rsidRPr="00E51775">
        <w:rPr>
          <w:sz w:val="24"/>
          <w:szCs w:val="24"/>
        </w:rPr>
        <w:t>Technical specifications and features are binding only insofar as they</w:t>
      </w:r>
    </w:p>
    <w:p w14:paraId="7F86D7B2" w14:textId="77777777" w:rsidR="00C42573" w:rsidRDefault="00C42573" w:rsidP="00C42573">
      <w:pPr>
        <w:rPr>
          <w:rFonts w:ascii="Times New Roman" w:hAnsi="Times New Roman"/>
          <w:caps/>
          <w:sz w:val="24"/>
          <w:u w:val="single"/>
        </w:rPr>
      </w:pPr>
      <w:r w:rsidRPr="00E51775">
        <w:rPr>
          <w:sz w:val="24"/>
          <w:szCs w:val="24"/>
        </w:rPr>
        <w:t>are specifically and expressly agreed upon in a written contract.</w:t>
      </w:r>
      <w:r>
        <w:rPr>
          <w:rFonts w:ascii="Times New Roman" w:hAnsi="Times New Roman"/>
          <w:b/>
          <w:caps/>
          <w:sz w:val="24"/>
          <w:u w:val="single"/>
        </w:rPr>
        <w:br w:type="page"/>
      </w:r>
    </w:p>
    <w:p w14:paraId="1CCF7890" w14:textId="77777777" w:rsidR="002752A1" w:rsidRDefault="002478EF">
      <w:pPr>
        <w:pStyle w:val="TOC1"/>
        <w:rPr>
          <w:rFonts w:asciiTheme="minorHAnsi" w:eastAsiaTheme="minorEastAsia" w:hAnsiTheme="minorHAnsi" w:cstheme="minorBidi"/>
          <w:b w:val="0"/>
          <w:noProof/>
          <w:sz w:val="22"/>
          <w:szCs w:val="22"/>
          <w:lang w:val="en-IN" w:eastAsia="en-IN"/>
        </w:rPr>
      </w:pPr>
      <w:r>
        <w:rPr>
          <w:rFonts w:ascii="Times New Roman" w:hAnsi="Times New Roman"/>
          <w:b w:val="0"/>
          <w:caps/>
          <w:sz w:val="24"/>
          <w:u w:val="single"/>
        </w:rPr>
        <w:lastRenderedPageBreak/>
        <w:fldChar w:fldCharType="begin"/>
      </w:r>
      <w:r w:rsidR="000E40F6">
        <w:rPr>
          <w:rFonts w:ascii="Times New Roman" w:hAnsi="Times New Roman"/>
          <w:b w:val="0"/>
          <w:caps/>
          <w:u w:val="single"/>
        </w:rPr>
        <w:instrText xml:space="preserve"> TOC \o "1-5" </w:instrText>
      </w:r>
      <w:r>
        <w:rPr>
          <w:rFonts w:ascii="Times New Roman" w:hAnsi="Times New Roman"/>
          <w:b w:val="0"/>
          <w:caps/>
          <w:sz w:val="24"/>
          <w:u w:val="single"/>
        </w:rPr>
        <w:fldChar w:fldCharType="separate"/>
      </w:r>
      <w:r w:rsidR="002752A1">
        <w:rPr>
          <w:noProof/>
        </w:rPr>
        <w:t>0 General Information</w:t>
      </w:r>
      <w:r w:rsidR="002752A1">
        <w:rPr>
          <w:noProof/>
        </w:rPr>
        <w:tab/>
      </w:r>
      <w:r w:rsidR="002752A1">
        <w:rPr>
          <w:noProof/>
        </w:rPr>
        <w:fldChar w:fldCharType="begin"/>
      </w:r>
      <w:r w:rsidR="002752A1">
        <w:rPr>
          <w:noProof/>
        </w:rPr>
        <w:instrText xml:space="preserve"> PAGEREF _Toc428289839 \h </w:instrText>
      </w:r>
      <w:r w:rsidR="002752A1">
        <w:rPr>
          <w:noProof/>
        </w:rPr>
      </w:r>
      <w:r w:rsidR="002752A1">
        <w:rPr>
          <w:noProof/>
        </w:rPr>
        <w:fldChar w:fldCharType="separate"/>
      </w:r>
      <w:r w:rsidR="002752A1">
        <w:rPr>
          <w:noProof/>
        </w:rPr>
        <w:t>6</w:t>
      </w:r>
      <w:r w:rsidR="002752A1">
        <w:rPr>
          <w:noProof/>
        </w:rPr>
        <w:fldChar w:fldCharType="end"/>
      </w:r>
    </w:p>
    <w:p w14:paraId="5E50DCB7"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0.1 History</w:t>
      </w:r>
      <w:r>
        <w:rPr>
          <w:noProof/>
        </w:rPr>
        <w:tab/>
      </w:r>
      <w:r>
        <w:rPr>
          <w:noProof/>
        </w:rPr>
        <w:fldChar w:fldCharType="begin"/>
      </w:r>
      <w:r>
        <w:rPr>
          <w:noProof/>
        </w:rPr>
        <w:instrText xml:space="preserve"> PAGEREF _Toc428289840 \h </w:instrText>
      </w:r>
      <w:r>
        <w:rPr>
          <w:noProof/>
        </w:rPr>
      </w:r>
      <w:r>
        <w:rPr>
          <w:noProof/>
        </w:rPr>
        <w:fldChar w:fldCharType="separate"/>
      </w:r>
      <w:r>
        <w:rPr>
          <w:noProof/>
        </w:rPr>
        <w:t>6</w:t>
      </w:r>
      <w:r>
        <w:rPr>
          <w:noProof/>
        </w:rPr>
        <w:fldChar w:fldCharType="end"/>
      </w:r>
    </w:p>
    <w:p w14:paraId="5F303F5B"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0.2 References</w:t>
      </w:r>
      <w:r>
        <w:rPr>
          <w:noProof/>
        </w:rPr>
        <w:tab/>
      </w:r>
      <w:r>
        <w:rPr>
          <w:noProof/>
        </w:rPr>
        <w:fldChar w:fldCharType="begin"/>
      </w:r>
      <w:r>
        <w:rPr>
          <w:noProof/>
        </w:rPr>
        <w:instrText xml:space="preserve"> PAGEREF _Toc428289841 \h </w:instrText>
      </w:r>
      <w:r>
        <w:rPr>
          <w:noProof/>
        </w:rPr>
      </w:r>
      <w:r>
        <w:rPr>
          <w:noProof/>
        </w:rPr>
        <w:fldChar w:fldCharType="separate"/>
      </w:r>
      <w:r>
        <w:rPr>
          <w:noProof/>
        </w:rPr>
        <w:t>6</w:t>
      </w:r>
      <w:r>
        <w:rPr>
          <w:noProof/>
        </w:rPr>
        <w:fldChar w:fldCharType="end"/>
      </w:r>
    </w:p>
    <w:p w14:paraId="58FB6EF5"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0.3 Glossary and Abbreviations</w:t>
      </w:r>
      <w:r>
        <w:rPr>
          <w:noProof/>
        </w:rPr>
        <w:tab/>
      </w:r>
      <w:r>
        <w:rPr>
          <w:noProof/>
        </w:rPr>
        <w:fldChar w:fldCharType="begin"/>
      </w:r>
      <w:r>
        <w:rPr>
          <w:noProof/>
        </w:rPr>
        <w:instrText xml:space="preserve"> PAGEREF _Toc428289842 \h </w:instrText>
      </w:r>
      <w:r>
        <w:rPr>
          <w:noProof/>
        </w:rPr>
      </w:r>
      <w:r>
        <w:rPr>
          <w:noProof/>
        </w:rPr>
        <w:fldChar w:fldCharType="separate"/>
      </w:r>
      <w:r>
        <w:rPr>
          <w:noProof/>
        </w:rPr>
        <w:t>6</w:t>
      </w:r>
      <w:r>
        <w:rPr>
          <w:noProof/>
        </w:rPr>
        <w:fldChar w:fldCharType="end"/>
      </w:r>
    </w:p>
    <w:p w14:paraId="40DC923B"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0.4 List of Figures and Tables</w:t>
      </w:r>
      <w:r>
        <w:rPr>
          <w:noProof/>
        </w:rPr>
        <w:tab/>
      </w:r>
      <w:r>
        <w:rPr>
          <w:noProof/>
        </w:rPr>
        <w:fldChar w:fldCharType="begin"/>
      </w:r>
      <w:r>
        <w:rPr>
          <w:noProof/>
        </w:rPr>
        <w:instrText xml:space="preserve"> PAGEREF _Toc428289843 \h </w:instrText>
      </w:r>
      <w:r>
        <w:rPr>
          <w:noProof/>
        </w:rPr>
      </w:r>
      <w:r>
        <w:rPr>
          <w:noProof/>
        </w:rPr>
        <w:fldChar w:fldCharType="separate"/>
      </w:r>
      <w:r>
        <w:rPr>
          <w:noProof/>
        </w:rPr>
        <w:t>7</w:t>
      </w:r>
      <w:r>
        <w:rPr>
          <w:noProof/>
        </w:rPr>
        <w:fldChar w:fldCharType="end"/>
      </w:r>
    </w:p>
    <w:p w14:paraId="68E2CA7B" w14:textId="77777777" w:rsidR="002752A1" w:rsidRDefault="002752A1">
      <w:pPr>
        <w:pStyle w:val="TOC1"/>
        <w:rPr>
          <w:rFonts w:asciiTheme="minorHAnsi" w:eastAsiaTheme="minorEastAsia" w:hAnsiTheme="minorHAnsi" w:cstheme="minorBidi"/>
          <w:b w:val="0"/>
          <w:noProof/>
          <w:sz w:val="22"/>
          <w:szCs w:val="22"/>
          <w:lang w:val="en-IN" w:eastAsia="en-IN"/>
        </w:rPr>
      </w:pPr>
      <w:r>
        <w:rPr>
          <w:noProof/>
        </w:rPr>
        <w:t>1 Introduction</w:t>
      </w:r>
      <w:r>
        <w:rPr>
          <w:noProof/>
        </w:rPr>
        <w:tab/>
      </w:r>
      <w:r>
        <w:rPr>
          <w:noProof/>
        </w:rPr>
        <w:fldChar w:fldCharType="begin"/>
      </w:r>
      <w:r>
        <w:rPr>
          <w:noProof/>
        </w:rPr>
        <w:instrText xml:space="preserve"> PAGEREF _Toc428289844 \h </w:instrText>
      </w:r>
      <w:r>
        <w:rPr>
          <w:noProof/>
        </w:rPr>
      </w:r>
      <w:r>
        <w:rPr>
          <w:noProof/>
        </w:rPr>
        <w:fldChar w:fldCharType="separate"/>
      </w:r>
      <w:r>
        <w:rPr>
          <w:noProof/>
        </w:rPr>
        <w:t>10</w:t>
      </w:r>
      <w:r>
        <w:rPr>
          <w:noProof/>
        </w:rPr>
        <w:fldChar w:fldCharType="end"/>
      </w:r>
    </w:p>
    <w:p w14:paraId="5F7EC3D9"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1.1 Document organization</w:t>
      </w:r>
      <w:r>
        <w:rPr>
          <w:noProof/>
        </w:rPr>
        <w:tab/>
      </w:r>
      <w:r>
        <w:rPr>
          <w:noProof/>
        </w:rPr>
        <w:fldChar w:fldCharType="begin"/>
      </w:r>
      <w:r>
        <w:rPr>
          <w:noProof/>
        </w:rPr>
        <w:instrText xml:space="preserve"> PAGEREF _Toc428289845 \h </w:instrText>
      </w:r>
      <w:r>
        <w:rPr>
          <w:noProof/>
        </w:rPr>
      </w:r>
      <w:r>
        <w:rPr>
          <w:noProof/>
        </w:rPr>
        <w:fldChar w:fldCharType="separate"/>
      </w:r>
      <w:r>
        <w:rPr>
          <w:noProof/>
        </w:rPr>
        <w:t>10</w:t>
      </w:r>
      <w:r>
        <w:rPr>
          <w:noProof/>
        </w:rPr>
        <w:fldChar w:fldCharType="end"/>
      </w:r>
    </w:p>
    <w:p w14:paraId="1D2C3CA4"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1.2 Document Overview</w:t>
      </w:r>
      <w:r>
        <w:rPr>
          <w:noProof/>
        </w:rPr>
        <w:tab/>
      </w:r>
      <w:r>
        <w:rPr>
          <w:noProof/>
        </w:rPr>
        <w:fldChar w:fldCharType="begin"/>
      </w:r>
      <w:r>
        <w:rPr>
          <w:noProof/>
        </w:rPr>
        <w:instrText xml:space="preserve"> PAGEREF _Toc428289846 \h </w:instrText>
      </w:r>
      <w:r>
        <w:rPr>
          <w:noProof/>
        </w:rPr>
      </w:r>
      <w:r>
        <w:rPr>
          <w:noProof/>
        </w:rPr>
        <w:fldChar w:fldCharType="separate"/>
      </w:r>
      <w:r>
        <w:rPr>
          <w:noProof/>
        </w:rPr>
        <w:t>11</w:t>
      </w:r>
      <w:r>
        <w:rPr>
          <w:noProof/>
        </w:rPr>
        <w:fldChar w:fldCharType="end"/>
      </w:r>
    </w:p>
    <w:p w14:paraId="451F2D21" w14:textId="77777777" w:rsidR="002752A1" w:rsidRDefault="002752A1">
      <w:pPr>
        <w:pStyle w:val="TOC1"/>
        <w:rPr>
          <w:rFonts w:asciiTheme="minorHAnsi" w:eastAsiaTheme="minorEastAsia" w:hAnsiTheme="minorHAnsi" w:cstheme="minorBidi"/>
          <w:b w:val="0"/>
          <w:noProof/>
          <w:sz w:val="22"/>
          <w:szCs w:val="22"/>
          <w:lang w:val="en-IN" w:eastAsia="en-IN"/>
        </w:rPr>
      </w:pPr>
      <w:r>
        <w:rPr>
          <w:noProof/>
        </w:rPr>
        <w:t>2 Related FR</w:t>
      </w:r>
      <w:r>
        <w:rPr>
          <w:noProof/>
        </w:rPr>
        <w:tab/>
      </w:r>
      <w:r>
        <w:rPr>
          <w:noProof/>
        </w:rPr>
        <w:fldChar w:fldCharType="begin"/>
      </w:r>
      <w:r>
        <w:rPr>
          <w:noProof/>
        </w:rPr>
        <w:instrText xml:space="preserve"> PAGEREF _Toc428289847 \h </w:instrText>
      </w:r>
      <w:r>
        <w:rPr>
          <w:noProof/>
        </w:rPr>
      </w:r>
      <w:r>
        <w:rPr>
          <w:noProof/>
        </w:rPr>
        <w:fldChar w:fldCharType="separate"/>
      </w:r>
      <w:r>
        <w:rPr>
          <w:noProof/>
        </w:rPr>
        <w:t>12</w:t>
      </w:r>
      <w:r>
        <w:rPr>
          <w:noProof/>
        </w:rPr>
        <w:fldChar w:fldCharType="end"/>
      </w:r>
    </w:p>
    <w:p w14:paraId="581324C0"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2.1 One Video Core Unicast (OMI Integration)</w:t>
      </w:r>
      <w:r>
        <w:rPr>
          <w:noProof/>
        </w:rPr>
        <w:tab/>
      </w:r>
      <w:r>
        <w:rPr>
          <w:noProof/>
        </w:rPr>
        <w:fldChar w:fldCharType="begin"/>
      </w:r>
      <w:r>
        <w:rPr>
          <w:noProof/>
        </w:rPr>
        <w:instrText xml:space="preserve"> PAGEREF _Toc428289848 \h </w:instrText>
      </w:r>
      <w:r>
        <w:rPr>
          <w:noProof/>
        </w:rPr>
      </w:r>
      <w:r>
        <w:rPr>
          <w:noProof/>
        </w:rPr>
        <w:fldChar w:fldCharType="separate"/>
      </w:r>
      <w:r>
        <w:rPr>
          <w:noProof/>
        </w:rPr>
        <w:t>12</w:t>
      </w:r>
      <w:r>
        <w:rPr>
          <w:noProof/>
        </w:rPr>
        <w:fldChar w:fldCharType="end"/>
      </w:r>
    </w:p>
    <w:p w14:paraId="7175CAD0" w14:textId="77777777" w:rsidR="002752A1" w:rsidRDefault="002752A1">
      <w:pPr>
        <w:pStyle w:val="TOC3"/>
        <w:rPr>
          <w:rFonts w:asciiTheme="minorHAnsi" w:eastAsiaTheme="minorEastAsia" w:hAnsiTheme="minorHAnsi" w:cstheme="minorBidi"/>
          <w:b w:val="0"/>
          <w:noProof/>
          <w:sz w:val="22"/>
          <w:szCs w:val="22"/>
          <w:lang w:val="en-IN" w:eastAsia="en-IN"/>
        </w:rPr>
      </w:pPr>
      <w:r>
        <w:rPr>
          <w:noProof/>
        </w:rPr>
        <w:t>2.1.1 Scope</w:t>
      </w:r>
      <w:r>
        <w:rPr>
          <w:noProof/>
        </w:rPr>
        <w:tab/>
      </w:r>
      <w:r>
        <w:rPr>
          <w:noProof/>
        </w:rPr>
        <w:fldChar w:fldCharType="begin"/>
      </w:r>
      <w:r>
        <w:rPr>
          <w:noProof/>
        </w:rPr>
        <w:instrText xml:space="preserve"> PAGEREF _Toc428289849 \h </w:instrText>
      </w:r>
      <w:r>
        <w:rPr>
          <w:noProof/>
        </w:rPr>
      </w:r>
      <w:r>
        <w:rPr>
          <w:noProof/>
        </w:rPr>
        <w:fldChar w:fldCharType="separate"/>
      </w:r>
      <w:r>
        <w:rPr>
          <w:noProof/>
        </w:rPr>
        <w:t>12</w:t>
      </w:r>
      <w:r>
        <w:rPr>
          <w:noProof/>
        </w:rPr>
        <w:fldChar w:fldCharType="end"/>
      </w:r>
    </w:p>
    <w:p w14:paraId="4EF29170" w14:textId="77777777" w:rsidR="002752A1" w:rsidRDefault="002752A1">
      <w:pPr>
        <w:pStyle w:val="TOC3"/>
        <w:rPr>
          <w:rFonts w:asciiTheme="minorHAnsi" w:eastAsiaTheme="minorEastAsia" w:hAnsiTheme="minorHAnsi" w:cstheme="minorBidi"/>
          <w:b w:val="0"/>
          <w:noProof/>
          <w:sz w:val="22"/>
          <w:szCs w:val="22"/>
          <w:lang w:val="en-IN" w:eastAsia="en-IN"/>
        </w:rPr>
      </w:pPr>
      <w:r>
        <w:rPr>
          <w:noProof/>
        </w:rPr>
        <w:t>2.1.2 Requirements Overview</w:t>
      </w:r>
      <w:r>
        <w:rPr>
          <w:noProof/>
        </w:rPr>
        <w:tab/>
      </w:r>
      <w:r>
        <w:rPr>
          <w:noProof/>
        </w:rPr>
        <w:fldChar w:fldCharType="begin"/>
      </w:r>
      <w:r>
        <w:rPr>
          <w:noProof/>
        </w:rPr>
        <w:instrText xml:space="preserve"> PAGEREF _Toc428289850 \h </w:instrText>
      </w:r>
      <w:r>
        <w:rPr>
          <w:noProof/>
        </w:rPr>
      </w:r>
      <w:r>
        <w:rPr>
          <w:noProof/>
        </w:rPr>
        <w:fldChar w:fldCharType="separate"/>
      </w:r>
      <w:r>
        <w:rPr>
          <w:noProof/>
        </w:rPr>
        <w:t>12</w:t>
      </w:r>
      <w:r>
        <w:rPr>
          <w:noProof/>
        </w:rPr>
        <w:fldChar w:fldCharType="end"/>
      </w:r>
    </w:p>
    <w:p w14:paraId="4AC2438A"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2.2 Assumptions and Restrictions</w:t>
      </w:r>
      <w:r>
        <w:rPr>
          <w:noProof/>
        </w:rPr>
        <w:tab/>
      </w:r>
      <w:r>
        <w:rPr>
          <w:noProof/>
        </w:rPr>
        <w:fldChar w:fldCharType="begin"/>
      </w:r>
      <w:r>
        <w:rPr>
          <w:noProof/>
        </w:rPr>
        <w:instrText xml:space="preserve"> PAGEREF _Toc428289851 \h </w:instrText>
      </w:r>
      <w:r>
        <w:rPr>
          <w:noProof/>
        </w:rPr>
      </w:r>
      <w:r>
        <w:rPr>
          <w:noProof/>
        </w:rPr>
        <w:fldChar w:fldCharType="separate"/>
      </w:r>
      <w:r>
        <w:rPr>
          <w:noProof/>
        </w:rPr>
        <w:t>12</w:t>
      </w:r>
      <w:r>
        <w:rPr>
          <w:noProof/>
        </w:rPr>
        <w:fldChar w:fldCharType="end"/>
      </w:r>
    </w:p>
    <w:p w14:paraId="19A5D469" w14:textId="77777777" w:rsidR="002752A1" w:rsidRDefault="002752A1">
      <w:pPr>
        <w:pStyle w:val="TOC3"/>
        <w:rPr>
          <w:rFonts w:asciiTheme="minorHAnsi" w:eastAsiaTheme="minorEastAsia" w:hAnsiTheme="minorHAnsi" w:cstheme="minorBidi"/>
          <w:b w:val="0"/>
          <w:noProof/>
          <w:sz w:val="22"/>
          <w:szCs w:val="22"/>
          <w:lang w:val="en-IN" w:eastAsia="en-IN"/>
        </w:rPr>
      </w:pPr>
      <w:r>
        <w:rPr>
          <w:noProof/>
        </w:rPr>
        <w:t>2.2.1 Assumptions</w:t>
      </w:r>
      <w:r>
        <w:rPr>
          <w:noProof/>
        </w:rPr>
        <w:tab/>
      </w:r>
      <w:r>
        <w:rPr>
          <w:noProof/>
        </w:rPr>
        <w:fldChar w:fldCharType="begin"/>
      </w:r>
      <w:r>
        <w:rPr>
          <w:noProof/>
        </w:rPr>
        <w:instrText xml:space="preserve"> PAGEREF _Toc428289852 \h </w:instrText>
      </w:r>
      <w:r>
        <w:rPr>
          <w:noProof/>
        </w:rPr>
      </w:r>
      <w:r>
        <w:rPr>
          <w:noProof/>
        </w:rPr>
        <w:fldChar w:fldCharType="separate"/>
      </w:r>
      <w:r>
        <w:rPr>
          <w:noProof/>
        </w:rPr>
        <w:t>12</w:t>
      </w:r>
      <w:r>
        <w:rPr>
          <w:noProof/>
        </w:rPr>
        <w:fldChar w:fldCharType="end"/>
      </w:r>
    </w:p>
    <w:p w14:paraId="09D27A5E" w14:textId="77777777" w:rsidR="002752A1" w:rsidRDefault="002752A1">
      <w:pPr>
        <w:pStyle w:val="TOC3"/>
        <w:rPr>
          <w:rFonts w:asciiTheme="minorHAnsi" w:eastAsiaTheme="minorEastAsia" w:hAnsiTheme="minorHAnsi" w:cstheme="minorBidi"/>
          <w:b w:val="0"/>
          <w:noProof/>
          <w:sz w:val="22"/>
          <w:szCs w:val="22"/>
          <w:lang w:val="en-IN" w:eastAsia="en-IN"/>
        </w:rPr>
      </w:pPr>
      <w:r>
        <w:rPr>
          <w:noProof/>
        </w:rPr>
        <w:t>2.2.2 Restrictions</w:t>
      </w:r>
      <w:r>
        <w:rPr>
          <w:noProof/>
        </w:rPr>
        <w:tab/>
      </w:r>
      <w:r>
        <w:rPr>
          <w:noProof/>
        </w:rPr>
        <w:fldChar w:fldCharType="begin"/>
      </w:r>
      <w:r>
        <w:rPr>
          <w:noProof/>
        </w:rPr>
        <w:instrText xml:space="preserve"> PAGEREF _Toc428289853 \h </w:instrText>
      </w:r>
      <w:r>
        <w:rPr>
          <w:noProof/>
        </w:rPr>
      </w:r>
      <w:r>
        <w:rPr>
          <w:noProof/>
        </w:rPr>
        <w:fldChar w:fldCharType="separate"/>
      </w:r>
      <w:r>
        <w:rPr>
          <w:noProof/>
        </w:rPr>
        <w:t>13</w:t>
      </w:r>
      <w:r>
        <w:rPr>
          <w:noProof/>
        </w:rPr>
        <w:fldChar w:fldCharType="end"/>
      </w:r>
    </w:p>
    <w:p w14:paraId="6AAD20CB" w14:textId="77777777" w:rsidR="002752A1" w:rsidRDefault="002752A1">
      <w:pPr>
        <w:pStyle w:val="TOC3"/>
        <w:rPr>
          <w:rFonts w:asciiTheme="minorHAnsi" w:eastAsiaTheme="minorEastAsia" w:hAnsiTheme="minorHAnsi" w:cstheme="minorBidi"/>
          <w:b w:val="0"/>
          <w:noProof/>
          <w:sz w:val="22"/>
          <w:szCs w:val="22"/>
          <w:lang w:val="en-IN" w:eastAsia="en-IN"/>
        </w:rPr>
      </w:pPr>
      <w:r>
        <w:rPr>
          <w:noProof/>
        </w:rPr>
        <w:t>2.2.3 Backwards compatibility</w:t>
      </w:r>
      <w:r>
        <w:rPr>
          <w:noProof/>
        </w:rPr>
        <w:tab/>
      </w:r>
      <w:r>
        <w:rPr>
          <w:noProof/>
        </w:rPr>
        <w:fldChar w:fldCharType="begin"/>
      </w:r>
      <w:r>
        <w:rPr>
          <w:noProof/>
        </w:rPr>
        <w:instrText xml:space="preserve"> PAGEREF _Toc428289854 \h </w:instrText>
      </w:r>
      <w:r>
        <w:rPr>
          <w:noProof/>
        </w:rPr>
      </w:r>
      <w:r>
        <w:rPr>
          <w:noProof/>
        </w:rPr>
        <w:fldChar w:fldCharType="separate"/>
      </w:r>
      <w:r>
        <w:rPr>
          <w:noProof/>
        </w:rPr>
        <w:t>13</w:t>
      </w:r>
      <w:r>
        <w:rPr>
          <w:noProof/>
        </w:rPr>
        <w:fldChar w:fldCharType="end"/>
      </w:r>
    </w:p>
    <w:p w14:paraId="0ECFF1E0" w14:textId="77777777" w:rsidR="002752A1" w:rsidRDefault="002752A1">
      <w:pPr>
        <w:pStyle w:val="TOC3"/>
        <w:rPr>
          <w:rFonts w:asciiTheme="minorHAnsi" w:eastAsiaTheme="minorEastAsia" w:hAnsiTheme="minorHAnsi" w:cstheme="minorBidi"/>
          <w:b w:val="0"/>
          <w:noProof/>
          <w:sz w:val="22"/>
          <w:szCs w:val="22"/>
          <w:lang w:val="en-IN" w:eastAsia="en-IN"/>
        </w:rPr>
      </w:pPr>
      <w:r>
        <w:rPr>
          <w:noProof/>
        </w:rPr>
        <w:t>2.2.4 Performance Requirements</w:t>
      </w:r>
      <w:r>
        <w:rPr>
          <w:noProof/>
        </w:rPr>
        <w:tab/>
      </w:r>
      <w:r>
        <w:rPr>
          <w:noProof/>
        </w:rPr>
        <w:fldChar w:fldCharType="begin"/>
      </w:r>
      <w:r>
        <w:rPr>
          <w:noProof/>
        </w:rPr>
        <w:instrText xml:space="preserve"> PAGEREF _Toc428289855 \h </w:instrText>
      </w:r>
      <w:r>
        <w:rPr>
          <w:noProof/>
        </w:rPr>
      </w:r>
      <w:r>
        <w:rPr>
          <w:noProof/>
        </w:rPr>
        <w:fldChar w:fldCharType="separate"/>
      </w:r>
      <w:r>
        <w:rPr>
          <w:noProof/>
        </w:rPr>
        <w:t>13</w:t>
      </w:r>
      <w:r>
        <w:rPr>
          <w:noProof/>
        </w:rPr>
        <w:fldChar w:fldCharType="end"/>
      </w:r>
    </w:p>
    <w:p w14:paraId="5A7EE7F4" w14:textId="77777777" w:rsidR="002752A1" w:rsidRDefault="002752A1">
      <w:pPr>
        <w:pStyle w:val="TOC1"/>
        <w:rPr>
          <w:rFonts w:asciiTheme="minorHAnsi" w:eastAsiaTheme="minorEastAsia" w:hAnsiTheme="minorHAnsi" w:cstheme="minorBidi"/>
          <w:b w:val="0"/>
          <w:noProof/>
          <w:sz w:val="22"/>
          <w:szCs w:val="22"/>
          <w:lang w:val="en-IN" w:eastAsia="en-IN"/>
        </w:rPr>
      </w:pPr>
      <w:r>
        <w:rPr>
          <w:noProof/>
        </w:rPr>
        <w:t>3 Overview</w:t>
      </w:r>
      <w:r>
        <w:rPr>
          <w:noProof/>
        </w:rPr>
        <w:tab/>
      </w:r>
      <w:r>
        <w:rPr>
          <w:noProof/>
        </w:rPr>
        <w:fldChar w:fldCharType="begin"/>
      </w:r>
      <w:r>
        <w:rPr>
          <w:noProof/>
        </w:rPr>
        <w:instrText xml:space="preserve"> PAGEREF _Toc428289856 \h </w:instrText>
      </w:r>
      <w:r>
        <w:rPr>
          <w:noProof/>
        </w:rPr>
      </w:r>
      <w:r>
        <w:rPr>
          <w:noProof/>
        </w:rPr>
        <w:fldChar w:fldCharType="separate"/>
      </w:r>
      <w:r>
        <w:rPr>
          <w:noProof/>
        </w:rPr>
        <w:t>14</w:t>
      </w:r>
      <w:r>
        <w:rPr>
          <w:noProof/>
        </w:rPr>
        <w:fldChar w:fldCharType="end"/>
      </w:r>
    </w:p>
    <w:p w14:paraId="519563B7"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3.1 Component Interaction</w:t>
      </w:r>
      <w:r>
        <w:rPr>
          <w:noProof/>
        </w:rPr>
        <w:tab/>
      </w:r>
      <w:r>
        <w:rPr>
          <w:noProof/>
        </w:rPr>
        <w:fldChar w:fldCharType="begin"/>
      </w:r>
      <w:r>
        <w:rPr>
          <w:noProof/>
        </w:rPr>
        <w:instrText xml:space="preserve"> PAGEREF _Toc428289857 \h </w:instrText>
      </w:r>
      <w:r>
        <w:rPr>
          <w:noProof/>
        </w:rPr>
      </w:r>
      <w:r>
        <w:rPr>
          <w:noProof/>
        </w:rPr>
        <w:fldChar w:fldCharType="separate"/>
      </w:r>
      <w:r>
        <w:rPr>
          <w:noProof/>
        </w:rPr>
        <w:t>14</w:t>
      </w:r>
      <w:r>
        <w:rPr>
          <w:noProof/>
        </w:rPr>
        <w:fldChar w:fldCharType="end"/>
      </w:r>
    </w:p>
    <w:p w14:paraId="6B1F48C8"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3.2 High Level Architecture</w:t>
      </w:r>
      <w:r>
        <w:rPr>
          <w:noProof/>
        </w:rPr>
        <w:tab/>
      </w:r>
      <w:r>
        <w:rPr>
          <w:noProof/>
        </w:rPr>
        <w:fldChar w:fldCharType="begin"/>
      </w:r>
      <w:r>
        <w:rPr>
          <w:noProof/>
        </w:rPr>
        <w:instrText xml:space="preserve"> PAGEREF _Toc428289858 \h </w:instrText>
      </w:r>
      <w:r>
        <w:rPr>
          <w:noProof/>
        </w:rPr>
      </w:r>
      <w:r>
        <w:rPr>
          <w:noProof/>
        </w:rPr>
        <w:fldChar w:fldCharType="separate"/>
      </w:r>
      <w:r>
        <w:rPr>
          <w:noProof/>
        </w:rPr>
        <w:t>14</w:t>
      </w:r>
      <w:r>
        <w:rPr>
          <w:noProof/>
        </w:rPr>
        <w:fldChar w:fldCharType="end"/>
      </w:r>
    </w:p>
    <w:p w14:paraId="2A3810AD" w14:textId="77777777" w:rsidR="002752A1" w:rsidRDefault="002752A1">
      <w:pPr>
        <w:pStyle w:val="TOC1"/>
        <w:rPr>
          <w:rFonts w:asciiTheme="minorHAnsi" w:eastAsiaTheme="minorEastAsia" w:hAnsiTheme="minorHAnsi" w:cstheme="minorBidi"/>
          <w:b w:val="0"/>
          <w:noProof/>
          <w:sz w:val="22"/>
          <w:szCs w:val="22"/>
          <w:lang w:val="en-IN" w:eastAsia="en-IN"/>
        </w:rPr>
      </w:pPr>
      <w:r>
        <w:rPr>
          <w:noProof/>
        </w:rPr>
        <w:t>4 Object Model</w:t>
      </w:r>
      <w:r>
        <w:rPr>
          <w:noProof/>
        </w:rPr>
        <w:tab/>
      </w:r>
      <w:r>
        <w:rPr>
          <w:noProof/>
        </w:rPr>
        <w:fldChar w:fldCharType="begin"/>
      </w:r>
      <w:r>
        <w:rPr>
          <w:noProof/>
        </w:rPr>
        <w:instrText xml:space="preserve"> PAGEREF _Toc428289859 \h </w:instrText>
      </w:r>
      <w:r>
        <w:rPr>
          <w:noProof/>
        </w:rPr>
      </w:r>
      <w:r>
        <w:rPr>
          <w:noProof/>
        </w:rPr>
        <w:fldChar w:fldCharType="separate"/>
      </w:r>
      <w:r>
        <w:rPr>
          <w:noProof/>
        </w:rPr>
        <w:t>15</w:t>
      </w:r>
      <w:r>
        <w:rPr>
          <w:noProof/>
        </w:rPr>
        <w:fldChar w:fldCharType="end"/>
      </w:r>
    </w:p>
    <w:p w14:paraId="43E4859A"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4.1</w:t>
      </w:r>
      <w:r w:rsidRPr="00576D35">
        <w:rPr>
          <w:noProof/>
          <w:lang w:val="en-GB"/>
        </w:rPr>
        <w:t xml:space="preserve"> Use Case Modeling</w:t>
      </w:r>
      <w:r>
        <w:rPr>
          <w:noProof/>
        </w:rPr>
        <w:tab/>
      </w:r>
      <w:r>
        <w:rPr>
          <w:noProof/>
        </w:rPr>
        <w:fldChar w:fldCharType="begin"/>
      </w:r>
      <w:r>
        <w:rPr>
          <w:noProof/>
        </w:rPr>
        <w:instrText xml:space="preserve"> PAGEREF _Toc428289860 \h </w:instrText>
      </w:r>
      <w:r>
        <w:rPr>
          <w:noProof/>
        </w:rPr>
      </w:r>
      <w:r>
        <w:rPr>
          <w:noProof/>
        </w:rPr>
        <w:fldChar w:fldCharType="separate"/>
      </w:r>
      <w:r>
        <w:rPr>
          <w:noProof/>
        </w:rPr>
        <w:t>15</w:t>
      </w:r>
      <w:r>
        <w:rPr>
          <w:noProof/>
        </w:rPr>
        <w:fldChar w:fldCharType="end"/>
      </w:r>
    </w:p>
    <w:p w14:paraId="30E64D19"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4.1.1.1</w:t>
      </w:r>
      <w:r>
        <w:rPr>
          <w:noProof/>
        </w:rPr>
        <w:t xml:space="preserve"> Activate Subscriber</w:t>
      </w:r>
      <w:r>
        <w:rPr>
          <w:noProof/>
        </w:rPr>
        <w:tab/>
      </w:r>
      <w:r>
        <w:rPr>
          <w:noProof/>
        </w:rPr>
        <w:fldChar w:fldCharType="begin"/>
      </w:r>
      <w:r>
        <w:rPr>
          <w:noProof/>
        </w:rPr>
        <w:instrText xml:space="preserve"> PAGEREF _Toc428289861 \h </w:instrText>
      </w:r>
      <w:r>
        <w:rPr>
          <w:noProof/>
        </w:rPr>
      </w:r>
      <w:r>
        <w:rPr>
          <w:noProof/>
        </w:rPr>
        <w:fldChar w:fldCharType="separate"/>
      </w:r>
      <w:r>
        <w:rPr>
          <w:noProof/>
        </w:rPr>
        <w:t>15</w:t>
      </w:r>
      <w:r>
        <w:rPr>
          <w:noProof/>
        </w:rPr>
        <w:fldChar w:fldCharType="end"/>
      </w:r>
    </w:p>
    <w:p w14:paraId="0E287DFE"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lang w:val="en-GB"/>
        </w:rPr>
        <w:t>4.1.1.2</w:t>
      </w:r>
      <w:r>
        <w:rPr>
          <w:noProof/>
        </w:rPr>
        <w:t xml:space="preserve"> Deactivate Subscriber</w:t>
      </w:r>
      <w:r>
        <w:rPr>
          <w:noProof/>
        </w:rPr>
        <w:tab/>
      </w:r>
      <w:r>
        <w:rPr>
          <w:noProof/>
        </w:rPr>
        <w:fldChar w:fldCharType="begin"/>
      </w:r>
      <w:r>
        <w:rPr>
          <w:noProof/>
        </w:rPr>
        <w:instrText xml:space="preserve"> PAGEREF _Toc428289862 \h </w:instrText>
      </w:r>
      <w:r>
        <w:rPr>
          <w:noProof/>
        </w:rPr>
      </w:r>
      <w:r>
        <w:rPr>
          <w:noProof/>
        </w:rPr>
        <w:fldChar w:fldCharType="separate"/>
      </w:r>
      <w:r>
        <w:rPr>
          <w:noProof/>
        </w:rPr>
        <w:t>16</w:t>
      </w:r>
      <w:r>
        <w:rPr>
          <w:noProof/>
        </w:rPr>
        <w:fldChar w:fldCharType="end"/>
      </w:r>
    </w:p>
    <w:p w14:paraId="42763ECF"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lang w:val="en-GB"/>
        </w:rPr>
        <w:t>4.1.1.3</w:t>
      </w:r>
      <w:r>
        <w:rPr>
          <w:noProof/>
        </w:rPr>
        <w:t xml:space="preserve"> Create Subscriber</w:t>
      </w:r>
      <w:r>
        <w:rPr>
          <w:noProof/>
        </w:rPr>
        <w:tab/>
      </w:r>
      <w:r>
        <w:rPr>
          <w:noProof/>
        </w:rPr>
        <w:fldChar w:fldCharType="begin"/>
      </w:r>
      <w:r>
        <w:rPr>
          <w:noProof/>
        </w:rPr>
        <w:instrText xml:space="preserve"> PAGEREF _Toc428289863 \h </w:instrText>
      </w:r>
      <w:r>
        <w:rPr>
          <w:noProof/>
        </w:rPr>
      </w:r>
      <w:r>
        <w:rPr>
          <w:noProof/>
        </w:rPr>
        <w:fldChar w:fldCharType="separate"/>
      </w:r>
      <w:r>
        <w:rPr>
          <w:noProof/>
        </w:rPr>
        <w:t>17</w:t>
      </w:r>
      <w:r>
        <w:rPr>
          <w:noProof/>
        </w:rPr>
        <w:fldChar w:fldCharType="end"/>
      </w:r>
    </w:p>
    <w:p w14:paraId="4D545441"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4.1.1.4</w:t>
      </w:r>
      <w:r>
        <w:rPr>
          <w:noProof/>
        </w:rPr>
        <w:t xml:space="preserve"> Delete Subscriber</w:t>
      </w:r>
      <w:r>
        <w:rPr>
          <w:noProof/>
        </w:rPr>
        <w:tab/>
      </w:r>
      <w:r>
        <w:rPr>
          <w:noProof/>
        </w:rPr>
        <w:fldChar w:fldCharType="begin"/>
      </w:r>
      <w:r>
        <w:rPr>
          <w:noProof/>
        </w:rPr>
        <w:instrText xml:space="preserve"> PAGEREF _Toc428289864 \h </w:instrText>
      </w:r>
      <w:r>
        <w:rPr>
          <w:noProof/>
        </w:rPr>
      </w:r>
      <w:r>
        <w:rPr>
          <w:noProof/>
        </w:rPr>
        <w:fldChar w:fldCharType="separate"/>
      </w:r>
      <w:r>
        <w:rPr>
          <w:noProof/>
        </w:rPr>
        <w:t>18</w:t>
      </w:r>
      <w:r>
        <w:rPr>
          <w:noProof/>
        </w:rPr>
        <w:fldChar w:fldCharType="end"/>
      </w:r>
    </w:p>
    <w:p w14:paraId="37311F46"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4.1.1.5</w:t>
      </w:r>
      <w:r>
        <w:rPr>
          <w:noProof/>
        </w:rPr>
        <w:t xml:space="preserve"> Update Subscriber</w:t>
      </w:r>
      <w:r>
        <w:rPr>
          <w:noProof/>
        </w:rPr>
        <w:tab/>
      </w:r>
      <w:r>
        <w:rPr>
          <w:noProof/>
        </w:rPr>
        <w:fldChar w:fldCharType="begin"/>
      </w:r>
      <w:r>
        <w:rPr>
          <w:noProof/>
        </w:rPr>
        <w:instrText xml:space="preserve"> PAGEREF _Toc428289865 \h </w:instrText>
      </w:r>
      <w:r>
        <w:rPr>
          <w:noProof/>
        </w:rPr>
      </w:r>
      <w:r>
        <w:rPr>
          <w:noProof/>
        </w:rPr>
        <w:fldChar w:fldCharType="separate"/>
      </w:r>
      <w:r>
        <w:rPr>
          <w:noProof/>
        </w:rPr>
        <w:t>19</w:t>
      </w:r>
      <w:r>
        <w:rPr>
          <w:noProof/>
        </w:rPr>
        <w:fldChar w:fldCharType="end"/>
      </w:r>
    </w:p>
    <w:p w14:paraId="72899C37"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4.1.1.6</w:t>
      </w:r>
      <w:r>
        <w:rPr>
          <w:noProof/>
        </w:rPr>
        <w:t xml:space="preserve"> Create Device</w:t>
      </w:r>
      <w:r>
        <w:rPr>
          <w:noProof/>
        </w:rPr>
        <w:tab/>
      </w:r>
      <w:r>
        <w:rPr>
          <w:noProof/>
        </w:rPr>
        <w:fldChar w:fldCharType="begin"/>
      </w:r>
      <w:r>
        <w:rPr>
          <w:noProof/>
        </w:rPr>
        <w:instrText xml:space="preserve"> PAGEREF _Toc428289866 \h </w:instrText>
      </w:r>
      <w:r>
        <w:rPr>
          <w:noProof/>
        </w:rPr>
      </w:r>
      <w:r>
        <w:rPr>
          <w:noProof/>
        </w:rPr>
        <w:fldChar w:fldCharType="separate"/>
      </w:r>
      <w:r>
        <w:rPr>
          <w:noProof/>
        </w:rPr>
        <w:t>20</w:t>
      </w:r>
      <w:r>
        <w:rPr>
          <w:noProof/>
        </w:rPr>
        <w:fldChar w:fldCharType="end"/>
      </w:r>
    </w:p>
    <w:p w14:paraId="243AD761"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4.1.1.7</w:t>
      </w:r>
      <w:r>
        <w:rPr>
          <w:noProof/>
        </w:rPr>
        <w:t xml:space="preserve"> Subscriber STB Assignment</w:t>
      </w:r>
      <w:r>
        <w:rPr>
          <w:noProof/>
        </w:rPr>
        <w:tab/>
      </w:r>
      <w:r>
        <w:rPr>
          <w:noProof/>
        </w:rPr>
        <w:fldChar w:fldCharType="begin"/>
      </w:r>
      <w:r>
        <w:rPr>
          <w:noProof/>
        </w:rPr>
        <w:instrText xml:space="preserve"> PAGEREF _Toc428289867 \h </w:instrText>
      </w:r>
      <w:r>
        <w:rPr>
          <w:noProof/>
        </w:rPr>
      </w:r>
      <w:r>
        <w:rPr>
          <w:noProof/>
        </w:rPr>
        <w:fldChar w:fldCharType="separate"/>
      </w:r>
      <w:r>
        <w:rPr>
          <w:noProof/>
        </w:rPr>
        <w:t>21</w:t>
      </w:r>
      <w:r>
        <w:rPr>
          <w:noProof/>
        </w:rPr>
        <w:fldChar w:fldCharType="end"/>
      </w:r>
    </w:p>
    <w:p w14:paraId="00655F36"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4.1.1.8</w:t>
      </w:r>
      <w:r>
        <w:rPr>
          <w:noProof/>
        </w:rPr>
        <w:t xml:space="preserve"> Subscriber STB Unassignment</w:t>
      </w:r>
      <w:r>
        <w:rPr>
          <w:noProof/>
        </w:rPr>
        <w:tab/>
      </w:r>
      <w:r>
        <w:rPr>
          <w:noProof/>
        </w:rPr>
        <w:fldChar w:fldCharType="begin"/>
      </w:r>
      <w:r>
        <w:rPr>
          <w:noProof/>
        </w:rPr>
        <w:instrText xml:space="preserve"> PAGEREF _Toc428289868 \h </w:instrText>
      </w:r>
      <w:r>
        <w:rPr>
          <w:noProof/>
        </w:rPr>
      </w:r>
      <w:r>
        <w:rPr>
          <w:noProof/>
        </w:rPr>
        <w:fldChar w:fldCharType="separate"/>
      </w:r>
      <w:r>
        <w:rPr>
          <w:noProof/>
        </w:rPr>
        <w:t>23</w:t>
      </w:r>
      <w:r>
        <w:rPr>
          <w:noProof/>
        </w:rPr>
        <w:fldChar w:fldCharType="end"/>
      </w:r>
    </w:p>
    <w:p w14:paraId="4C024C38"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4.1.1.9</w:t>
      </w:r>
      <w:r>
        <w:rPr>
          <w:noProof/>
        </w:rPr>
        <w:t xml:space="preserve"> Create Package</w:t>
      </w:r>
      <w:r>
        <w:rPr>
          <w:noProof/>
        </w:rPr>
        <w:tab/>
      </w:r>
      <w:r>
        <w:rPr>
          <w:noProof/>
        </w:rPr>
        <w:fldChar w:fldCharType="begin"/>
      </w:r>
      <w:r>
        <w:rPr>
          <w:noProof/>
        </w:rPr>
        <w:instrText xml:space="preserve"> PAGEREF _Toc428289869 \h </w:instrText>
      </w:r>
      <w:r>
        <w:rPr>
          <w:noProof/>
        </w:rPr>
      </w:r>
      <w:r>
        <w:rPr>
          <w:noProof/>
        </w:rPr>
        <w:fldChar w:fldCharType="separate"/>
      </w:r>
      <w:r>
        <w:rPr>
          <w:noProof/>
        </w:rPr>
        <w:t>24</w:t>
      </w:r>
      <w:r>
        <w:rPr>
          <w:noProof/>
        </w:rPr>
        <w:fldChar w:fldCharType="end"/>
      </w:r>
    </w:p>
    <w:p w14:paraId="0F32E3A1"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4.1.1.10</w:t>
      </w:r>
      <w:r>
        <w:rPr>
          <w:noProof/>
        </w:rPr>
        <w:t xml:space="preserve"> Delete Package</w:t>
      </w:r>
      <w:r>
        <w:rPr>
          <w:noProof/>
        </w:rPr>
        <w:tab/>
      </w:r>
      <w:r>
        <w:rPr>
          <w:noProof/>
        </w:rPr>
        <w:fldChar w:fldCharType="begin"/>
      </w:r>
      <w:r>
        <w:rPr>
          <w:noProof/>
        </w:rPr>
        <w:instrText xml:space="preserve"> PAGEREF _Toc428289870 \h </w:instrText>
      </w:r>
      <w:r>
        <w:rPr>
          <w:noProof/>
        </w:rPr>
      </w:r>
      <w:r>
        <w:rPr>
          <w:noProof/>
        </w:rPr>
        <w:fldChar w:fldCharType="separate"/>
      </w:r>
      <w:r>
        <w:rPr>
          <w:noProof/>
        </w:rPr>
        <w:t>25</w:t>
      </w:r>
      <w:r>
        <w:rPr>
          <w:noProof/>
        </w:rPr>
        <w:fldChar w:fldCharType="end"/>
      </w:r>
    </w:p>
    <w:p w14:paraId="2E534CD7"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4.1.1.11</w:t>
      </w:r>
      <w:r>
        <w:rPr>
          <w:noProof/>
        </w:rPr>
        <w:t xml:space="preserve"> Create Bundle</w:t>
      </w:r>
      <w:r>
        <w:rPr>
          <w:noProof/>
        </w:rPr>
        <w:tab/>
      </w:r>
      <w:r>
        <w:rPr>
          <w:noProof/>
        </w:rPr>
        <w:fldChar w:fldCharType="begin"/>
      </w:r>
      <w:r>
        <w:rPr>
          <w:noProof/>
        </w:rPr>
        <w:instrText xml:space="preserve"> PAGEREF _Toc428289871 \h </w:instrText>
      </w:r>
      <w:r>
        <w:rPr>
          <w:noProof/>
        </w:rPr>
      </w:r>
      <w:r>
        <w:rPr>
          <w:noProof/>
        </w:rPr>
        <w:fldChar w:fldCharType="separate"/>
      </w:r>
      <w:r>
        <w:rPr>
          <w:noProof/>
        </w:rPr>
        <w:t>26</w:t>
      </w:r>
      <w:r>
        <w:rPr>
          <w:noProof/>
        </w:rPr>
        <w:fldChar w:fldCharType="end"/>
      </w:r>
    </w:p>
    <w:p w14:paraId="4CB7942B"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4.1.1.12</w:t>
      </w:r>
      <w:r>
        <w:rPr>
          <w:noProof/>
        </w:rPr>
        <w:t xml:space="preserve"> Activate Bundle</w:t>
      </w:r>
      <w:r>
        <w:rPr>
          <w:noProof/>
        </w:rPr>
        <w:tab/>
      </w:r>
      <w:r>
        <w:rPr>
          <w:noProof/>
        </w:rPr>
        <w:fldChar w:fldCharType="begin"/>
      </w:r>
      <w:r>
        <w:rPr>
          <w:noProof/>
        </w:rPr>
        <w:instrText xml:space="preserve"> PAGEREF _Toc428289872 \h </w:instrText>
      </w:r>
      <w:r>
        <w:rPr>
          <w:noProof/>
        </w:rPr>
      </w:r>
      <w:r>
        <w:rPr>
          <w:noProof/>
        </w:rPr>
        <w:fldChar w:fldCharType="separate"/>
      </w:r>
      <w:r>
        <w:rPr>
          <w:noProof/>
        </w:rPr>
        <w:t>27</w:t>
      </w:r>
      <w:r>
        <w:rPr>
          <w:noProof/>
        </w:rPr>
        <w:fldChar w:fldCharType="end"/>
      </w:r>
    </w:p>
    <w:p w14:paraId="39BC1B13"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4.1.1.13</w:t>
      </w:r>
      <w:r>
        <w:rPr>
          <w:noProof/>
        </w:rPr>
        <w:t xml:space="preserve"> Deactivate Bundle</w:t>
      </w:r>
      <w:r>
        <w:rPr>
          <w:noProof/>
        </w:rPr>
        <w:tab/>
      </w:r>
      <w:r>
        <w:rPr>
          <w:noProof/>
        </w:rPr>
        <w:fldChar w:fldCharType="begin"/>
      </w:r>
      <w:r>
        <w:rPr>
          <w:noProof/>
        </w:rPr>
        <w:instrText xml:space="preserve"> PAGEREF _Toc428289873 \h </w:instrText>
      </w:r>
      <w:r>
        <w:rPr>
          <w:noProof/>
        </w:rPr>
      </w:r>
      <w:r>
        <w:rPr>
          <w:noProof/>
        </w:rPr>
        <w:fldChar w:fldCharType="separate"/>
      </w:r>
      <w:r>
        <w:rPr>
          <w:noProof/>
        </w:rPr>
        <w:t>28</w:t>
      </w:r>
      <w:r>
        <w:rPr>
          <w:noProof/>
        </w:rPr>
        <w:fldChar w:fldCharType="end"/>
      </w:r>
    </w:p>
    <w:p w14:paraId="00677F7F"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4.1.1.14</w:t>
      </w:r>
      <w:r>
        <w:rPr>
          <w:noProof/>
        </w:rPr>
        <w:t xml:space="preserve"> Delete Bundle</w:t>
      </w:r>
      <w:r>
        <w:rPr>
          <w:noProof/>
        </w:rPr>
        <w:tab/>
      </w:r>
      <w:r>
        <w:rPr>
          <w:noProof/>
        </w:rPr>
        <w:fldChar w:fldCharType="begin"/>
      </w:r>
      <w:r>
        <w:rPr>
          <w:noProof/>
        </w:rPr>
        <w:instrText xml:space="preserve"> PAGEREF _Toc428289874 \h </w:instrText>
      </w:r>
      <w:r>
        <w:rPr>
          <w:noProof/>
        </w:rPr>
      </w:r>
      <w:r>
        <w:rPr>
          <w:noProof/>
        </w:rPr>
        <w:fldChar w:fldCharType="separate"/>
      </w:r>
      <w:r>
        <w:rPr>
          <w:noProof/>
        </w:rPr>
        <w:t>29</w:t>
      </w:r>
      <w:r>
        <w:rPr>
          <w:noProof/>
        </w:rPr>
        <w:fldChar w:fldCharType="end"/>
      </w:r>
    </w:p>
    <w:p w14:paraId="1D92EB94"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4.1.1.15</w:t>
      </w:r>
      <w:r>
        <w:rPr>
          <w:noProof/>
        </w:rPr>
        <w:t xml:space="preserve"> Assign items to Package</w:t>
      </w:r>
      <w:r>
        <w:rPr>
          <w:noProof/>
        </w:rPr>
        <w:tab/>
      </w:r>
      <w:r>
        <w:rPr>
          <w:noProof/>
        </w:rPr>
        <w:fldChar w:fldCharType="begin"/>
      </w:r>
      <w:r>
        <w:rPr>
          <w:noProof/>
        </w:rPr>
        <w:instrText xml:space="preserve"> PAGEREF _Toc428289875 \h </w:instrText>
      </w:r>
      <w:r>
        <w:rPr>
          <w:noProof/>
        </w:rPr>
      </w:r>
      <w:r>
        <w:rPr>
          <w:noProof/>
        </w:rPr>
        <w:fldChar w:fldCharType="separate"/>
      </w:r>
      <w:r>
        <w:rPr>
          <w:noProof/>
        </w:rPr>
        <w:t>30</w:t>
      </w:r>
      <w:r>
        <w:rPr>
          <w:noProof/>
        </w:rPr>
        <w:fldChar w:fldCharType="end"/>
      </w:r>
    </w:p>
    <w:p w14:paraId="28644856"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4.1.1.16</w:t>
      </w:r>
      <w:r>
        <w:rPr>
          <w:noProof/>
        </w:rPr>
        <w:t xml:space="preserve"> Remove items from Package</w:t>
      </w:r>
      <w:r>
        <w:rPr>
          <w:noProof/>
        </w:rPr>
        <w:tab/>
      </w:r>
      <w:r>
        <w:rPr>
          <w:noProof/>
        </w:rPr>
        <w:fldChar w:fldCharType="begin"/>
      </w:r>
      <w:r>
        <w:rPr>
          <w:noProof/>
        </w:rPr>
        <w:instrText xml:space="preserve"> PAGEREF _Toc428289876 \h </w:instrText>
      </w:r>
      <w:r>
        <w:rPr>
          <w:noProof/>
        </w:rPr>
      </w:r>
      <w:r>
        <w:rPr>
          <w:noProof/>
        </w:rPr>
        <w:fldChar w:fldCharType="separate"/>
      </w:r>
      <w:r>
        <w:rPr>
          <w:noProof/>
        </w:rPr>
        <w:t>31</w:t>
      </w:r>
      <w:r>
        <w:rPr>
          <w:noProof/>
        </w:rPr>
        <w:fldChar w:fldCharType="end"/>
      </w:r>
    </w:p>
    <w:p w14:paraId="2A37DC9E"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4.1.1.17</w:t>
      </w:r>
      <w:r>
        <w:rPr>
          <w:noProof/>
        </w:rPr>
        <w:t xml:space="preserve"> Activate Channel</w:t>
      </w:r>
      <w:r>
        <w:rPr>
          <w:noProof/>
        </w:rPr>
        <w:tab/>
      </w:r>
      <w:r>
        <w:rPr>
          <w:noProof/>
        </w:rPr>
        <w:fldChar w:fldCharType="begin"/>
      </w:r>
      <w:r>
        <w:rPr>
          <w:noProof/>
        </w:rPr>
        <w:instrText xml:space="preserve"> PAGEREF _Toc428289877 \h </w:instrText>
      </w:r>
      <w:r>
        <w:rPr>
          <w:noProof/>
        </w:rPr>
      </w:r>
      <w:r>
        <w:rPr>
          <w:noProof/>
        </w:rPr>
        <w:fldChar w:fldCharType="separate"/>
      </w:r>
      <w:r>
        <w:rPr>
          <w:noProof/>
        </w:rPr>
        <w:t>33</w:t>
      </w:r>
      <w:r>
        <w:rPr>
          <w:noProof/>
        </w:rPr>
        <w:fldChar w:fldCharType="end"/>
      </w:r>
    </w:p>
    <w:p w14:paraId="3C1756EA"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4.1.1.18</w:t>
      </w:r>
      <w:r>
        <w:rPr>
          <w:noProof/>
        </w:rPr>
        <w:t xml:space="preserve"> Deactivate Channel</w:t>
      </w:r>
      <w:r>
        <w:rPr>
          <w:noProof/>
        </w:rPr>
        <w:tab/>
      </w:r>
      <w:r>
        <w:rPr>
          <w:noProof/>
        </w:rPr>
        <w:fldChar w:fldCharType="begin"/>
      </w:r>
      <w:r>
        <w:rPr>
          <w:noProof/>
        </w:rPr>
        <w:instrText xml:space="preserve"> PAGEREF _Toc428289878 \h </w:instrText>
      </w:r>
      <w:r>
        <w:rPr>
          <w:noProof/>
        </w:rPr>
      </w:r>
      <w:r>
        <w:rPr>
          <w:noProof/>
        </w:rPr>
        <w:fldChar w:fldCharType="separate"/>
      </w:r>
      <w:r>
        <w:rPr>
          <w:noProof/>
        </w:rPr>
        <w:t>34</w:t>
      </w:r>
      <w:r>
        <w:rPr>
          <w:noProof/>
        </w:rPr>
        <w:fldChar w:fldCharType="end"/>
      </w:r>
    </w:p>
    <w:p w14:paraId="666E2DB7"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4.1.1.19</w:t>
      </w:r>
      <w:r>
        <w:rPr>
          <w:noProof/>
        </w:rPr>
        <w:t xml:space="preserve"> Activate VoD Content</w:t>
      </w:r>
      <w:r>
        <w:rPr>
          <w:noProof/>
        </w:rPr>
        <w:tab/>
      </w:r>
      <w:r>
        <w:rPr>
          <w:noProof/>
        </w:rPr>
        <w:fldChar w:fldCharType="begin"/>
      </w:r>
      <w:r>
        <w:rPr>
          <w:noProof/>
        </w:rPr>
        <w:instrText xml:space="preserve"> PAGEREF _Toc428289879 \h </w:instrText>
      </w:r>
      <w:r>
        <w:rPr>
          <w:noProof/>
        </w:rPr>
      </w:r>
      <w:r>
        <w:rPr>
          <w:noProof/>
        </w:rPr>
        <w:fldChar w:fldCharType="separate"/>
      </w:r>
      <w:r>
        <w:rPr>
          <w:noProof/>
        </w:rPr>
        <w:t>35</w:t>
      </w:r>
      <w:r>
        <w:rPr>
          <w:noProof/>
        </w:rPr>
        <w:fldChar w:fldCharType="end"/>
      </w:r>
    </w:p>
    <w:p w14:paraId="2BDCB619"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4.1.1.20</w:t>
      </w:r>
      <w:r>
        <w:rPr>
          <w:noProof/>
        </w:rPr>
        <w:t xml:space="preserve"> Deactivate VoD Content</w:t>
      </w:r>
      <w:r>
        <w:rPr>
          <w:noProof/>
        </w:rPr>
        <w:tab/>
      </w:r>
      <w:r>
        <w:rPr>
          <w:noProof/>
        </w:rPr>
        <w:fldChar w:fldCharType="begin"/>
      </w:r>
      <w:r>
        <w:rPr>
          <w:noProof/>
        </w:rPr>
        <w:instrText xml:space="preserve"> PAGEREF _Toc428289880 \h </w:instrText>
      </w:r>
      <w:r>
        <w:rPr>
          <w:noProof/>
        </w:rPr>
      </w:r>
      <w:r>
        <w:rPr>
          <w:noProof/>
        </w:rPr>
        <w:fldChar w:fldCharType="separate"/>
      </w:r>
      <w:r>
        <w:rPr>
          <w:noProof/>
        </w:rPr>
        <w:t>36</w:t>
      </w:r>
      <w:r>
        <w:rPr>
          <w:noProof/>
        </w:rPr>
        <w:fldChar w:fldCharType="end"/>
      </w:r>
    </w:p>
    <w:p w14:paraId="4D42B725"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4.1.1.21</w:t>
      </w:r>
      <w:r>
        <w:rPr>
          <w:noProof/>
        </w:rPr>
        <w:t xml:space="preserve"> Package Assignment</w:t>
      </w:r>
      <w:r>
        <w:rPr>
          <w:noProof/>
        </w:rPr>
        <w:tab/>
      </w:r>
      <w:r>
        <w:rPr>
          <w:noProof/>
        </w:rPr>
        <w:fldChar w:fldCharType="begin"/>
      </w:r>
      <w:r>
        <w:rPr>
          <w:noProof/>
        </w:rPr>
        <w:instrText xml:space="preserve"> PAGEREF _Toc428289881 \h </w:instrText>
      </w:r>
      <w:r>
        <w:rPr>
          <w:noProof/>
        </w:rPr>
      </w:r>
      <w:r>
        <w:rPr>
          <w:noProof/>
        </w:rPr>
        <w:fldChar w:fldCharType="separate"/>
      </w:r>
      <w:r>
        <w:rPr>
          <w:noProof/>
        </w:rPr>
        <w:t>37</w:t>
      </w:r>
      <w:r>
        <w:rPr>
          <w:noProof/>
        </w:rPr>
        <w:fldChar w:fldCharType="end"/>
      </w:r>
    </w:p>
    <w:p w14:paraId="1378ED05"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4.1.1.22</w:t>
      </w:r>
      <w:r>
        <w:rPr>
          <w:noProof/>
        </w:rPr>
        <w:t xml:space="preserve"> Package Unassignment</w:t>
      </w:r>
      <w:r>
        <w:rPr>
          <w:noProof/>
        </w:rPr>
        <w:tab/>
      </w:r>
      <w:r>
        <w:rPr>
          <w:noProof/>
        </w:rPr>
        <w:fldChar w:fldCharType="begin"/>
      </w:r>
      <w:r>
        <w:rPr>
          <w:noProof/>
        </w:rPr>
        <w:instrText xml:space="preserve"> PAGEREF _Toc428289882 \h </w:instrText>
      </w:r>
      <w:r>
        <w:rPr>
          <w:noProof/>
        </w:rPr>
      </w:r>
      <w:r>
        <w:rPr>
          <w:noProof/>
        </w:rPr>
        <w:fldChar w:fldCharType="separate"/>
      </w:r>
      <w:r>
        <w:rPr>
          <w:noProof/>
        </w:rPr>
        <w:t>38</w:t>
      </w:r>
      <w:r>
        <w:rPr>
          <w:noProof/>
        </w:rPr>
        <w:fldChar w:fldCharType="end"/>
      </w:r>
    </w:p>
    <w:p w14:paraId="2129A5D8"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4.1.1.23</w:t>
      </w:r>
      <w:r>
        <w:rPr>
          <w:noProof/>
        </w:rPr>
        <w:t xml:space="preserve"> Package Mass Assignment</w:t>
      </w:r>
      <w:r>
        <w:rPr>
          <w:noProof/>
        </w:rPr>
        <w:tab/>
      </w:r>
      <w:r>
        <w:rPr>
          <w:noProof/>
        </w:rPr>
        <w:fldChar w:fldCharType="begin"/>
      </w:r>
      <w:r>
        <w:rPr>
          <w:noProof/>
        </w:rPr>
        <w:instrText xml:space="preserve"> PAGEREF _Toc428289883 \h </w:instrText>
      </w:r>
      <w:r>
        <w:rPr>
          <w:noProof/>
        </w:rPr>
      </w:r>
      <w:r>
        <w:rPr>
          <w:noProof/>
        </w:rPr>
        <w:fldChar w:fldCharType="separate"/>
      </w:r>
      <w:r>
        <w:rPr>
          <w:noProof/>
        </w:rPr>
        <w:t>39</w:t>
      </w:r>
      <w:r>
        <w:rPr>
          <w:noProof/>
        </w:rPr>
        <w:fldChar w:fldCharType="end"/>
      </w:r>
    </w:p>
    <w:p w14:paraId="55CC1ED1"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4.1.1.24</w:t>
      </w:r>
      <w:r>
        <w:rPr>
          <w:noProof/>
        </w:rPr>
        <w:t xml:space="preserve"> Package Mass Unassignment</w:t>
      </w:r>
      <w:r>
        <w:rPr>
          <w:noProof/>
        </w:rPr>
        <w:tab/>
      </w:r>
      <w:r>
        <w:rPr>
          <w:noProof/>
        </w:rPr>
        <w:fldChar w:fldCharType="begin"/>
      </w:r>
      <w:r>
        <w:rPr>
          <w:noProof/>
        </w:rPr>
        <w:instrText xml:space="preserve"> PAGEREF _Toc428289884 \h </w:instrText>
      </w:r>
      <w:r>
        <w:rPr>
          <w:noProof/>
        </w:rPr>
      </w:r>
      <w:r>
        <w:rPr>
          <w:noProof/>
        </w:rPr>
        <w:fldChar w:fldCharType="separate"/>
      </w:r>
      <w:r>
        <w:rPr>
          <w:noProof/>
        </w:rPr>
        <w:t>40</w:t>
      </w:r>
      <w:r>
        <w:rPr>
          <w:noProof/>
        </w:rPr>
        <w:fldChar w:fldCharType="end"/>
      </w:r>
    </w:p>
    <w:p w14:paraId="12C71F7B"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4.1.1.25</w:t>
      </w:r>
      <w:r>
        <w:rPr>
          <w:noProof/>
        </w:rPr>
        <w:t xml:space="preserve"> Vod Rental</w:t>
      </w:r>
      <w:r>
        <w:rPr>
          <w:noProof/>
        </w:rPr>
        <w:tab/>
      </w:r>
      <w:r>
        <w:rPr>
          <w:noProof/>
        </w:rPr>
        <w:fldChar w:fldCharType="begin"/>
      </w:r>
      <w:r>
        <w:rPr>
          <w:noProof/>
        </w:rPr>
        <w:instrText xml:space="preserve"> PAGEREF _Toc428289885 \h </w:instrText>
      </w:r>
      <w:r>
        <w:rPr>
          <w:noProof/>
        </w:rPr>
      </w:r>
      <w:r>
        <w:rPr>
          <w:noProof/>
        </w:rPr>
        <w:fldChar w:fldCharType="separate"/>
      </w:r>
      <w:r>
        <w:rPr>
          <w:noProof/>
        </w:rPr>
        <w:t>41</w:t>
      </w:r>
      <w:r>
        <w:rPr>
          <w:noProof/>
        </w:rPr>
        <w:fldChar w:fldCharType="end"/>
      </w:r>
    </w:p>
    <w:p w14:paraId="7C0F6634"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lastRenderedPageBreak/>
        <w:t>4.1.1.26</w:t>
      </w:r>
      <w:r>
        <w:rPr>
          <w:noProof/>
        </w:rPr>
        <w:t xml:space="preserve"> Bundle Rental</w:t>
      </w:r>
      <w:r>
        <w:rPr>
          <w:noProof/>
        </w:rPr>
        <w:tab/>
      </w:r>
      <w:r>
        <w:rPr>
          <w:noProof/>
        </w:rPr>
        <w:fldChar w:fldCharType="begin"/>
      </w:r>
      <w:r>
        <w:rPr>
          <w:noProof/>
        </w:rPr>
        <w:instrText xml:space="preserve"> PAGEREF _Toc428289886 \h </w:instrText>
      </w:r>
      <w:r>
        <w:rPr>
          <w:noProof/>
        </w:rPr>
      </w:r>
      <w:r>
        <w:rPr>
          <w:noProof/>
        </w:rPr>
        <w:fldChar w:fldCharType="separate"/>
      </w:r>
      <w:r>
        <w:rPr>
          <w:noProof/>
        </w:rPr>
        <w:t>42</w:t>
      </w:r>
      <w:r>
        <w:rPr>
          <w:noProof/>
        </w:rPr>
        <w:fldChar w:fldCharType="end"/>
      </w:r>
    </w:p>
    <w:p w14:paraId="75D0E5C1"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4.1.1.27</w:t>
      </w:r>
      <w:r>
        <w:rPr>
          <w:noProof/>
        </w:rPr>
        <w:t xml:space="preserve"> Activate PPV Channel</w:t>
      </w:r>
      <w:r>
        <w:rPr>
          <w:noProof/>
        </w:rPr>
        <w:tab/>
      </w:r>
      <w:r>
        <w:rPr>
          <w:noProof/>
        </w:rPr>
        <w:fldChar w:fldCharType="begin"/>
      </w:r>
      <w:r>
        <w:rPr>
          <w:noProof/>
        </w:rPr>
        <w:instrText xml:space="preserve"> PAGEREF _Toc428289887 \h </w:instrText>
      </w:r>
      <w:r>
        <w:rPr>
          <w:noProof/>
        </w:rPr>
      </w:r>
      <w:r>
        <w:rPr>
          <w:noProof/>
        </w:rPr>
        <w:fldChar w:fldCharType="separate"/>
      </w:r>
      <w:r>
        <w:rPr>
          <w:noProof/>
        </w:rPr>
        <w:t>43</w:t>
      </w:r>
      <w:r>
        <w:rPr>
          <w:noProof/>
        </w:rPr>
        <w:fldChar w:fldCharType="end"/>
      </w:r>
    </w:p>
    <w:p w14:paraId="6A0B0988"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4.1.1.28</w:t>
      </w:r>
      <w:r>
        <w:rPr>
          <w:noProof/>
        </w:rPr>
        <w:t xml:space="preserve"> Deactivate PPV Channel</w:t>
      </w:r>
      <w:r>
        <w:rPr>
          <w:noProof/>
        </w:rPr>
        <w:tab/>
      </w:r>
      <w:r>
        <w:rPr>
          <w:noProof/>
        </w:rPr>
        <w:fldChar w:fldCharType="begin"/>
      </w:r>
      <w:r>
        <w:rPr>
          <w:noProof/>
        </w:rPr>
        <w:instrText xml:space="preserve"> PAGEREF _Toc428289888 \h </w:instrText>
      </w:r>
      <w:r>
        <w:rPr>
          <w:noProof/>
        </w:rPr>
      </w:r>
      <w:r>
        <w:rPr>
          <w:noProof/>
        </w:rPr>
        <w:fldChar w:fldCharType="separate"/>
      </w:r>
      <w:r>
        <w:rPr>
          <w:noProof/>
        </w:rPr>
        <w:t>44</w:t>
      </w:r>
      <w:r>
        <w:rPr>
          <w:noProof/>
        </w:rPr>
        <w:fldChar w:fldCharType="end"/>
      </w:r>
    </w:p>
    <w:p w14:paraId="4479A051"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4.1.1.29</w:t>
      </w:r>
      <w:r>
        <w:rPr>
          <w:noProof/>
        </w:rPr>
        <w:t xml:space="preserve"> PPV Rental</w:t>
      </w:r>
      <w:r>
        <w:rPr>
          <w:noProof/>
        </w:rPr>
        <w:tab/>
      </w:r>
      <w:r>
        <w:rPr>
          <w:noProof/>
        </w:rPr>
        <w:fldChar w:fldCharType="begin"/>
      </w:r>
      <w:r>
        <w:rPr>
          <w:noProof/>
        </w:rPr>
        <w:instrText xml:space="preserve"> PAGEREF _Toc428289889 \h </w:instrText>
      </w:r>
      <w:r>
        <w:rPr>
          <w:noProof/>
        </w:rPr>
      </w:r>
      <w:r>
        <w:rPr>
          <w:noProof/>
        </w:rPr>
        <w:fldChar w:fldCharType="separate"/>
      </w:r>
      <w:r>
        <w:rPr>
          <w:noProof/>
        </w:rPr>
        <w:t>45</w:t>
      </w:r>
      <w:r>
        <w:rPr>
          <w:noProof/>
        </w:rPr>
        <w:fldChar w:fldCharType="end"/>
      </w:r>
    </w:p>
    <w:p w14:paraId="09080B36"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4.1.1.30</w:t>
      </w:r>
      <w:r>
        <w:rPr>
          <w:noProof/>
        </w:rPr>
        <w:t xml:space="preserve"> Cancel Rental</w:t>
      </w:r>
      <w:r>
        <w:rPr>
          <w:noProof/>
        </w:rPr>
        <w:tab/>
      </w:r>
      <w:r>
        <w:rPr>
          <w:noProof/>
        </w:rPr>
        <w:fldChar w:fldCharType="begin"/>
      </w:r>
      <w:r>
        <w:rPr>
          <w:noProof/>
        </w:rPr>
        <w:instrText xml:space="preserve"> PAGEREF _Toc428289890 \h </w:instrText>
      </w:r>
      <w:r>
        <w:rPr>
          <w:noProof/>
        </w:rPr>
      </w:r>
      <w:r>
        <w:rPr>
          <w:noProof/>
        </w:rPr>
        <w:fldChar w:fldCharType="separate"/>
      </w:r>
      <w:r>
        <w:rPr>
          <w:noProof/>
        </w:rPr>
        <w:t>46</w:t>
      </w:r>
      <w:r>
        <w:rPr>
          <w:noProof/>
        </w:rPr>
        <w:fldChar w:fldCharType="end"/>
      </w:r>
    </w:p>
    <w:p w14:paraId="14A2CA8C"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4.1.1.31</w:t>
      </w:r>
      <w:r>
        <w:rPr>
          <w:noProof/>
        </w:rPr>
        <w:t xml:space="preserve"> Add a Recording</w:t>
      </w:r>
      <w:r>
        <w:rPr>
          <w:noProof/>
        </w:rPr>
        <w:tab/>
      </w:r>
      <w:r>
        <w:rPr>
          <w:noProof/>
        </w:rPr>
        <w:fldChar w:fldCharType="begin"/>
      </w:r>
      <w:r>
        <w:rPr>
          <w:noProof/>
        </w:rPr>
        <w:instrText xml:space="preserve"> PAGEREF _Toc428289891 \h </w:instrText>
      </w:r>
      <w:r>
        <w:rPr>
          <w:noProof/>
        </w:rPr>
      </w:r>
      <w:r>
        <w:rPr>
          <w:noProof/>
        </w:rPr>
        <w:fldChar w:fldCharType="separate"/>
      </w:r>
      <w:r>
        <w:rPr>
          <w:noProof/>
        </w:rPr>
        <w:t>48</w:t>
      </w:r>
      <w:r>
        <w:rPr>
          <w:noProof/>
        </w:rPr>
        <w:fldChar w:fldCharType="end"/>
      </w:r>
    </w:p>
    <w:p w14:paraId="44410B9D"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4.1.1.32</w:t>
      </w:r>
      <w:r>
        <w:rPr>
          <w:noProof/>
        </w:rPr>
        <w:t xml:space="preserve"> Deleting a Recording</w:t>
      </w:r>
      <w:r>
        <w:rPr>
          <w:noProof/>
        </w:rPr>
        <w:tab/>
      </w:r>
      <w:r>
        <w:rPr>
          <w:noProof/>
        </w:rPr>
        <w:fldChar w:fldCharType="begin"/>
      </w:r>
      <w:r>
        <w:rPr>
          <w:noProof/>
        </w:rPr>
        <w:instrText xml:space="preserve"> PAGEREF _Toc428289892 \h </w:instrText>
      </w:r>
      <w:r>
        <w:rPr>
          <w:noProof/>
        </w:rPr>
      </w:r>
      <w:r>
        <w:rPr>
          <w:noProof/>
        </w:rPr>
        <w:fldChar w:fldCharType="separate"/>
      </w:r>
      <w:r>
        <w:rPr>
          <w:noProof/>
        </w:rPr>
        <w:t>49</w:t>
      </w:r>
      <w:r>
        <w:rPr>
          <w:noProof/>
        </w:rPr>
        <w:fldChar w:fldCharType="end"/>
      </w:r>
    </w:p>
    <w:p w14:paraId="0E676D11"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4.1.1.33</w:t>
      </w:r>
      <w:r>
        <w:rPr>
          <w:noProof/>
        </w:rPr>
        <w:t xml:space="preserve"> Package subscription modification</w:t>
      </w:r>
      <w:r>
        <w:rPr>
          <w:noProof/>
        </w:rPr>
        <w:tab/>
      </w:r>
      <w:r>
        <w:rPr>
          <w:noProof/>
        </w:rPr>
        <w:fldChar w:fldCharType="begin"/>
      </w:r>
      <w:r>
        <w:rPr>
          <w:noProof/>
        </w:rPr>
        <w:instrText xml:space="preserve"> PAGEREF _Toc428289893 \h </w:instrText>
      </w:r>
      <w:r>
        <w:rPr>
          <w:noProof/>
        </w:rPr>
      </w:r>
      <w:r>
        <w:rPr>
          <w:noProof/>
        </w:rPr>
        <w:fldChar w:fldCharType="separate"/>
      </w:r>
      <w:r>
        <w:rPr>
          <w:noProof/>
        </w:rPr>
        <w:t>50</w:t>
      </w:r>
      <w:r>
        <w:rPr>
          <w:noProof/>
        </w:rPr>
        <w:fldChar w:fldCharType="end"/>
      </w:r>
    </w:p>
    <w:p w14:paraId="30CFCF49"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4.1.1.34</w:t>
      </w:r>
      <w:r>
        <w:rPr>
          <w:noProof/>
        </w:rPr>
        <w:t xml:space="preserve"> Add stream to channel</w:t>
      </w:r>
      <w:r>
        <w:rPr>
          <w:noProof/>
        </w:rPr>
        <w:tab/>
      </w:r>
      <w:r>
        <w:rPr>
          <w:noProof/>
        </w:rPr>
        <w:fldChar w:fldCharType="begin"/>
      </w:r>
      <w:r>
        <w:rPr>
          <w:noProof/>
        </w:rPr>
        <w:instrText xml:space="preserve"> PAGEREF _Toc428289894 \h </w:instrText>
      </w:r>
      <w:r>
        <w:rPr>
          <w:noProof/>
        </w:rPr>
      </w:r>
      <w:r>
        <w:rPr>
          <w:noProof/>
        </w:rPr>
        <w:fldChar w:fldCharType="separate"/>
      </w:r>
      <w:r>
        <w:rPr>
          <w:noProof/>
        </w:rPr>
        <w:t>51</w:t>
      </w:r>
      <w:r>
        <w:rPr>
          <w:noProof/>
        </w:rPr>
        <w:fldChar w:fldCharType="end"/>
      </w:r>
    </w:p>
    <w:p w14:paraId="2F500082"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4.1.1.35</w:t>
      </w:r>
      <w:r>
        <w:rPr>
          <w:noProof/>
        </w:rPr>
        <w:t xml:space="preserve"> Delete stream from channel</w:t>
      </w:r>
      <w:r>
        <w:rPr>
          <w:noProof/>
        </w:rPr>
        <w:tab/>
      </w:r>
      <w:r>
        <w:rPr>
          <w:noProof/>
        </w:rPr>
        <w:fldChar w:fldCharType="begin"/>
      </w:r>
      <w:r>
        <w:rPr>
          <w:noProof/>
        </w:rPr>
        <w:instrText xml:space="preserve"> PAGEREF _Toc428289895 \h </w:instrText>
      </w:r>
      <w:r>
        <w:rPr>
          <w:noProof/>
        </w:rPr>
      </w:r>
      <w:r>
        <w:rPr>
          <w:noProof/>
        </w:rPr>
        <w:fldChar w:fldCharType="separate"/>
      </w:r>
      <w:r>
        <w:rPr>
          <w:noProof/>
        </w:rPr>
        <w:t>52</w:t>
      </w:r>
      <w:r>
        <w:rPr>
          <w:noProof/>
        </w:rPr>
        <w:fldChar w:fldCharType="end"/>
      </w:r>
    </w:p>
    <w:p w14:paraId="2B303EAA"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4.1.1.36</w:t>
      </w:r>
      <w:r>
        <w:rPr>
          <w:noProof/>
        </w:rPr>
        <w:t xml:space="preserve"> Add asset to VoD</w:t>
      </w:r>
      <w:r>
        <w:rPr>
          <w:noProof/>
        </w:rPr>
        <w:tab/>
      </w:r>
      <w:r>
        <w:rPr>
          <w:noProof/>
        </w:rPr>
        <w:fldChar w:fldCharType="begin"/>
      </w:r>
      <w:r>
        <w:rPr>
          <w:noProof/>
        </w:rPr>
        <w:instrText xml:space="preserve"> PAGEREF _Toc428289896 \h </w:instrText>
      </w:r>
      <w:r>
        <w:rPr>
          <w:noProof/>
        </w:rPr>
      </w:r>
      <w:r>
        <w:rPr>
          <w:noProof/>
        </w:rPr>
        <w:fldChar w:fldCharType="separate"/>
      </w:r>
      <w:r>
        <w:rPr>
          <w:noProof/>
        </w:rPr>
        <w:t>53</w:t>
      </w:r>
      <w:r>
        <w:rPr>
          <w:noProof/>
        </w:rPr>
        <w:fldChar w:fldCharType="end"/>
      </w:r>
    </w:p>
    <w:p w14:paraId="74E0C583"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4.1.1.37</w:t>
      </w:r>
      <w:r>
        <w:rPr>
          <w:noProof/>
        </w:rPr>
        <w:t xml:space="preserve"> Remove asset from VoD</w:t>
      </w:r>
      <w:r>
        <w:rPr>
          <w:noProof/>
        </w:rPr>
        <w:tab/>
      </w:r>
      <w:r>
        <w:rPr>
          <w:noProof/>
        </w:rPr>
        <w:fldChar w:fldCharType="begin"/>
      </w:r>
      <w:r>
        <w:rPr>
          <w:noProof/>
        </w:rPr>
        <w:instrText xml:space="preserve"> PAGEREF _Toc428289897 \h </w:instrText>
      </w:r>
      <w:r>
        <w:rPr>
          <w:noProof/>
        </w:rPr>
      </w:r>
      <w:r>
        <w:rPr>
          <w:noProof/>
        </w:rPr>
        <w:fldChar w:fldCharType="separate"/>
      </w:r>
      <w:r>
        <w:rPr>
          <w:noProof/>
        </w:rPr>
        <w:t>54</w:t>
      </w:r>
      <w:r>
        <w:rPr>
          <w:noProof/>
        </w:rPr>
        <w:fldChar w:fldCharType="end"/>
      </w:r>
    </w:p>
    <w:p w14:paraId="6E0636E9"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4.2 Class Diagrams</w:t>
      </w:r>
      <w:r>
        <w:rPr>
          <w:noProof/>
        </w:rPr>
        <w:tab/>
      </w:r>
      <w:r>
        <w:rPr>
          <w:noProof/>
        </w:rPr>
        <w:fldChar w:fldCharType="begin"/>
      </w:r>
      <w:r>
        <w:rPr>
          <w:noProof/>
        </w:rPr>
        <w:instrText xml:space="preserve"> PAGEREF _Toc428289898 \h </w:instrText>
      </w:r>
      <w:r>
        <w:rPr>
          <w:noProof/>
        </w:rPr>
      </w:r>
      <w:r>
        <w:rPr>
          <w:noProof/>
        </w:rPr>
        <w:fldChar w:fldCharType="separate"/>
      </w:r>
      <w:r>
        <w:rPr>
          <w:noProof/>
        </w:rPr>
        <w:t>55</w:t>
      </w:r>
      <w:r>
        <w:rPr>
          <w:noProof/>
        </w:rPr>
        <w:fldChar w:fldCharType="end"/>
      </w:r>
    </w:p>
    <w:p w14:paraId="7F758074" w14:textId="77777777" w:rsidR="002752A1" w:rsidRDefault="002752A1">
      <w:pPr>
        <w:pStyle w:val="TOC3"/>
        <w:rPr>
          <w:rFonts w:asciiTheme="minorHAnsi" w:eastAsiaTheme="minorEastAsia" w:hAnsiTheme="minorHAnsi" w:cstheme="minorBidi"/>
          <w:b w:val="0"/>
          <w:noProof/>
          <w:sz w:val="22"/>
          <w:szCs w:val="22"/>
          <w:lang w:val="en-IN" w:eastAsia="en-IN"/>
        </w:rPr>
      </w:pPr>
      <w:r>
        <w:rPr>
          <w:noProof/>
        </w:rPr>
        <w:t>4.2.1 TM GUI Class Diagram</w:t>
      </w:r>
      <w:r>
        <w:rPr>
          <w:noProof/>
        </w:rPr>
        <w:tab/>
      </w:r>
      <w:r>
        <w:rPr>
          <w:noProof/>
        </w:rPr>
        <w:fldChar w:fldCharType="begin"/>
      </w:r>
      <w:r>
        <w:rPr>
          <w:noProof/>
        </w:rPr>
        <w:instrText xml:space="preserve"> PAGEREF _Toc428289899 \h </w:instrText>
      </w:r>
      <w:r>
        <w:rPr>
          <w:noProof/>
        </w:rPr>
      </w:r>
      <w:r>
        <w:rPr>
          <w:noProof/>
        </w:rPr>
        <w:fldChar w:fldCharType="separate"/>
      </w:r>
      <w:r>
        <w:rPr>
          <w:noProof/>
        </w:rPr>
        <w:t>55</w:t>
      </w:r>
      <w:r>
        <w:rPr>
          <w:noProof/>
        </w:rPr>
        <w:fldChar w:fldCharType="end"/>
      </w:r>
    </w:p>
    <w:p w14:paraId="59CDCD10" w14:textId="77777777" w:rsidR="002752A1" w:rsidRDefault="002752A1">
      <w:pPr>
        <w:pStyle w:val="TOC3"/>
        <w:rPr>
          <w:rFonts w:asciiTheme="minorHAnsi" w:eastAsiaTheme="minorEastAsia" w:hAnsiTheme="minorHAnsi" w:cstheme="minorBidi"/>
          <w:b w:val="0"/>
          <w:noProof/>
          <w:sz w:val="22"/>
          <w:szCs w:val="22"/>
          <w:lang w:val="en-IN" w:eastAsia="en-IN"/>
        </w:rPr>
      </w:pPr>
      <w:r>
        <w:rPr>
          <w:noProof/>
        </w:rPr>
        <w:t>4.2.2 OMI Client Class Diagram</w:t>
      </w:r>
      <w:r>
        <w:rPr>
          <w:noProof/>
        </w:rPr>
        <w:tab/>
      </w:r>
      <w:r>
        <w:rPr>
          <w:noProof/>
        </w:rPr>
        <w:fldChar w:fldCharType="begin"/>
      </w:r>
      <w:r>
        <w:rPr>
          <w:noProof/>
        </w:rPr>
        <w:instrText xml:space="preserve"> PAGEREF _Toc428289900 \h </w:instrText>
      </w:r>
      <w:r>
        <w:rPr>
          <w:noProof/>
        </w:rPr>
      </w:r>
      <w:r>
        <w:rPr>
          <w:noProof/>
        </w:rPr>
        <w:fldChar w:fldCharType="separate"/>
      </w:r>
      <w:r>
        <w:rPr>
          <w:noProof/>
        </w:rPr>
        <w:t>56</w:t>
      </w:r>
      <w:r>
        <w:rPr>
          <w:noProof/>
        </w:rPr>
        <w:fldChar w:fldCharType="end"/>
      </w:r>
    </w:p>
    <w:p w14:paraId="4740C072" w14:textId="77777777" w:rsidR="002752A1" w:rsidRDefault="002752A1">
      <w:pPr>
        <w:pStyle w:val="TOC1"/>
        <w:rPr>
          <w:rFonts w:asciiTheme="minorHAnsi" w:eastAsiaTheme="minorEastAsia" w:hAnsiTheme="minorHAnsi" w:cstheme="minorBidi"/>
          <w:b w:val="0"/>
          <w:noProof/>
          <w:sz w:val="22"/>
          <w:szCs w:val="22"/>
          <w:lang w:val="en-IN" w:eastAsia="en-IN"/>
        </w:rPr>
      </w:pPr>
      <w:r>
        <w:rPr>
          <w:noProof/>
        </w:rPr>
        <w:t>5 Implementation</w:t>
      </w:r>
      <w:r>
        <w:rPr>
          <w:noProof/>
        </w:rPr>
        <w:tab/>
      </w:r>
      <w:r>
        <w:rPr>
          <w:noProof/>
        </w:rPr>
        <w:fldChar w:fldCharType="begin"/>
      </w:r>
      <w:r>
        <w:rPr>
          <w:noProof/>
        </w:rPr>
        <w:instrText xml:space="preserve"> PAGEREF _Toc428289901 \h </w:instrText>
      </w:r>
      <w:r>
        <w:rPr>
          <w:noProof/>
        </w:rPr>
      </w:r>
      <w:r>
        <w:rPr>
          <w:noProof/>
        </w:rPr>
        <w:fldChar w:fldCharType="separate"/>
      </w:r>
      <w:r>
        <w:rPr>
          <w:noProof/>
        </w:rPr>
        <w:t>58</w:t>
      </w:r>
      <w:r>
        <w:rPr>
          <w:noProof/>
        </w:rPr>
        <w:fldChar w:fldCharType="end"/>
      </w:r>
    </w:p>
    <w:p w14:paraId="1A23A2E4"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5.1 TM GUI changes for Migration</w:t>
      </w:r>
      <w:r>
        <w:rPr>
          <w:noProof/>
        </w:rPr>
        <w:tab/>
      </w:r>
      <w:r>
        <w:rPr>
          <w:noProof/>
        </w:rPr>
        <w:fldChar w:fldCharType="begin"/>
      </w:r>
      <w:r>
        <w:rPr>
          <w:noProof/>
        </w:rPr>
        <w:instrText xml:space="preserve"> PAGEREF _Toc428289902 \h </w:instrText>
      </w:r>
      <w:r>
        <w:rPr>
          <w:noProof/>
        </w:rPr>
      </w:r>
      <w:r>
        <w:rPr>
          <w:noProof/>
        </w:rPr>
        <w:fldChar w:fldCharType="separate"/>
      </w:r>
      <w:r>
        <w:rPr>
          <w:noProof/>
        </w:rPr>
        <w:t>58</w:t>
      </w:r>
      <w:r>
        <w:rPr>
          <w:noProof/>
        </w:rPr>
        <w:fldChar w:fldCharType="end"/>
      </w:r>
    </w:p>
    <w:p w14:paraId="642CD79F" w14:textId="77777777" w:rsidR="002752A1" w:rsidRDefault="002752A1">
      <w:pPr>
        <w:pStyle w:val="TOC3"/>
        <w:rPr>
          <w:rFonts w:asciiTheme="minorHAnsi" w:eastAsiaTheme="minorEastAsia" w:hAnsiTheme="minorHAnsi" w:cstheme="minorBidi"/>
          <w:b w:val="0"/>
          <w:noProof/>
          <w:sz w:val="22"/>
          <w:szCs w:val="22"/>
          <w:lang w:val="en-IN" w:eastAsia="en-IN"/>
        </w:rPr>
      </w:pPr>
      <w:r>
        <w:rPr>
          <w:noProof/>
        </w:rPr>
        <w:t>5.1.1 Use Case Modeling</w:t>
      </w:r>
      <w:r>
        <w:rPr>
          <w:noProof/>
        </w:rPr>
        <w:tab/>
      </w:r>
      <w:r>
        <w:rPr>
          <w:noProof/>
        </w:rPr>
        <w:fldChar w:fldCharType="begin"/>
      </w:r>
      <w:r>
        <w:rPr>
          <w:noProof/>
        </w:rPr>
        <w:instrText xml:space="preserve"> PAGEREF _Toc428289903 \h </w:instrText>
      </w:r>
      <w:r>
        <w:rPr>
          <w:noProof/>
        </w:rPr>
      </w:r>
      <w:r>
        <w:rPr>
          <w:noProof/>
        </w:rPr>
        <w:fldChar w:fldCharType="separate"/>
      </w:r>
      <w:r>
        <w:rPr>
          <w:noProof/>
        </w:rPr>
        <w:t>58</w:t>
      </w:r>
      <w:r>
        <w:rPr>
          <w:noProof/>
        </w:rPr>
        <w:fldChar w:fldCharType="end"/>
      </w:r>
    </w:p>
    <w:p w14:paraId="2758E3F4"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5.1.1.1</w:t>
      </w:r>
      <w:r>
        <w:rPr>
          <w:noProof/>
        </w:rPr>
        <w:t xml:space="preserve"> Synchronization of Entities</w:t>
      </w:r>
      <w:r>
        <w:rPr>
          <w:noProof/>
        </w:rPr>
        <w:tab/>
      </w:r>
      <w:r>
        <w:rPr>
          <w:noProof/>
        </w:rPr>
        <w:fldChar w:fldCharType="begin"/>
      </w:r>
      <w:r>
        <w:rPr>
          <w:noProof/>
        </w:rPr>
        <w:instrText xml:space="preserve"> PAGEREF _Toc428289904 \h </w:instrText>
      </w:r>
      <w:r>
        <w:rPr>
          <w:noProof/>
        </w:rPr>
      </w:r>
      <w:r>
        <w:rPr>
          <w:noProof/>
        </w:rPr>
        <w:fldChar w:fldCharType="separate"/>
      </w:r>
      <w:r>
        <w:rPr>
          <w:noProof/>
        </w:rPr>
        <w:t>58</w:t>
      </w:r>
      <w:r>
        <w:rPr>
          <w:noProof/>
        </w:rPr>
        <w:fldChar w:fldCharType="end"/>
      </w:r>
    </w:p>
    <w:p w14:paraId="182DBE6A"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5.1.1.2</w:t>
      </w:r>
      <w:r>
        <w:rPr>
          <w:noProof/>
        </w:rPr>
        <w:t xml:space="preserve"> Synchronization of Associations</w:t>
      </w:r>
      <w:r>
        <w:rPr>
          <w:noProof/>
        </w:rPr>
        <w:tab/>
      </w:r>
      <w:r>
        <w:rPr>
          <w:noProof/>
        </w:rPr>
        <w:fldChar w:fldCharType="begin"/>
      </w:r>
      <w:r>
        <w:rPr>
          <w:noProof/>
        </w:rPr>
        <w:instrText xml:space="preserve"> PAGEREF _Toc428289905 \h </w:instrText>
      </w:r>
      <w:r>
        <w:rPr>
          <w:noProof/>
        </w:rPr>
      </w:r>
      <w:r>
        <w:rPr>
          <w:noProof/>
        </w:rPr>
        <w:fldChar w:fldCharType="separate"/>
      </w:r>
      <w:r>
        <w:rPr>
          <w:noProof/>
        </w:rPr>
        <w:t>59</w:t>
      </w:r>
      <w:r>
        <w:rPr>
          <w:noProof/>
        </w:rPr>
        <w:fldChar w:fldCharType="end"/>
      </w:r>
    </w:p>
    <w:p w14:paraId="2DEEB9E2"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5.1.1.3</w:t>
      </w:r>
      <w:r>
        <w:rPr>
          <w:noProof/>
        </w:rPr>
        <w:t xml:space="preserve"> Synchronization of Transactions</w:t>
      </w:r>
      <w:r>
        <w:rPr>
          <w:noProof/>
        </w:rPr>
        <w:tab/>
      </w:r>
      <w:r>
        <w:rPr>
          <w:noProof/>
        </w:rPr>
        <w:fldChar w:fldCharType="begin"/>
      </w:r>
      <w:r>
        <w:rPr>
          <w:noProof/>
        </w:rPr>
        <w:instrText xml:space="preserve"> PAGEREF _Toc428289906 \h </w:instrText>
      </w:r>
      <w:r>
        <w:rPr>
          <w:noProof/>
        </w:rPr>
      </w:r>
      <w:r>
        <w:rPr>
          <w:noProof/>
        </w:rPr>
        <w:fldChar w:fldCharType="separate"/>
      </w:r>
      <w:r>
        <w:rPr>
          <w:noProof/>
        </w:rPr>
        <w:t>60</w:t>
      </w:r>
      <w:r>
        <w:rPr>
          <w:noProof/>
        </w:rPr>
        <w:fldChar w:fldCharType="end"/>
      </w:r>
    </w:p>
    <w:p w14:paraId="3A5DD09E"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5.1.1.4</w:t>
      </w:r>
      <w:r>
        <w:rPr>
          <w:noProof/>
        </w:rPr>
        <w:t xml:space="preserve"> Synchronization of All Items</w:t>
      </w:r>
      <w:r>
        <w:rPr>
          <w:noProof/>
        </w:rPr>
        <w:tab/>
      </w:r>
      <w:r>
        <w:rPr>
          <w:noProof/>
        </w:rPr>
        <w:fldChar w:fldCharType="begin"/>
      </w:r>
      <w:r>
        <w:rPr>
          <w:noProof/>
        </w:rPr>
        <w:instrText xml:space="preserve"> PAGEREF _Toc428289907 \h </w:instrText>
      </w:r>
      <w:r>
        <w:rPr>
          <w:noProof/>
        </w:rPr>
      </w:r>
      <w:r>
        <w:rPr>
          <w:noProof/>
        </w:rPr>
        <w:fldChar w:fldCharType="separate"/>
      </w:r>
      <w:r>
        <w:rPr>
          <w:noProof/>
        </w:rPr>
        <w:t>61</w:t>
      </w:r>
      <w:r>
        <w:rPr>
          <w:noProof/>
        </w:rPr>
        <w:fldChar w:fldCharType="end"/>
      </w:r>
    </w:p>
    <w:p w14:paraId="3C191C1C"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5.1.1.5</w:t>
      </w:r>
      <w:r>
        <w:rPr>
          <w:noProof/>
        </w:rPr>
        <w:t xml:space="preserve"> Stop Sync All</w:t>
      </w:r>
      <w:r>
        <w:rPr>
          <w:noProof/>
        </w:rPr>
        <w:tab/>
      </w:r>
      <w:r>
        <w:rPr>
          <w:noProof/>
        </w:rPr>
        <w:fldChar w:fldCharType="begin"/>
      </w:r>
      <w:r>
        <w:rPr>
          <w:noProof/>
        </w:rPr>
        <w:instrText xml:space="preserve"> PAGEREF _Toc428289908 \h </w:instrText>
      </w:r>
      <w:r>
        <w:rPr>
          <w:noProof/>
        </w:rPr>
      </w:r>
      <w:r>
        <w:rPr>
          <w:noProof/>
        </w:rPr>
        <w:fldChar w:fldCharType="separate"/>
      </w:r>
      <w:r>
        <w:rPr>
          <w:noProof/>
        </w:rPr>
        <w:t>61</w:t>
      </w:r>
      <w:r>
        <w:rPr>
          <w:noProof/>
        </w:rPr>
        <w:fldChar w:fldCharType="end"/>
      </w:r>
    </w:p>
    <w:p w14:paraId="2A58286D" w14:textId="77777777" w:rsidR="002752A1" w:rsidRDefault="002752A1">
      <w:pPr>
        <w:pStyle w:val="TOC3"/>
        <w:rPr>
          <w:rFonts w:asciiTheme="minorHAnsi" w:eastAsiaTheme="minorEastAsia" w:hAnsiTheme="minorHAnsi" w:cstheme="minorBidi"/>
          <w:b w:val="0"/>
          <w:noProof/>
          <w:sz w:val="22"/>
          <w:szCs w:val="22"/>
          <w:lang w:val="en-IN" w:eastAsia="en-IN"/>
        </w:rPr>
      </w:pPr>
      <w:r>
        <w:rPr>
          <w:noProof/>
        </w:rPr>
        <w:t>5.1.2 Flow Diagram</w:t>
      </w:r>
      <w:r>
        <w:rPr>
          <w:noProof/>
        </w:rPr>
        <w:tab/>
      </w:r>
      <w:r>
        <w:rPr>
          <w:noProof/>
        </w:rPr>
        <w:fldChar w:fldCharType="begin"/>
      </w:r>
      <w:r>
        <w:rPr>
          <w:noProof/>
        </w:rPr>
        <w:instrText xml:space="preserve"> PAGEREF _Toc428289909 \h </w:instrText>
      </w:r>
      <w:r>
        <w:rPr>
          <w:noProof/>
        </w:rPr>
      </w:r>
      <w:r>
        <w:rPr>
          <w:noProof/>
        </w:rPr>
        <w:fldChar w:fldCharType="separate"/>
      </w:r>
      <w:r>
        <w:rPr>
          <w:noProof/>
        </w:rPr>
        <w:t>63</w:t>
      </w:r>
      <w:r>
        <w:rPr>
          <w:noProof/>
        </w:rPr>
        <w:fldChar w:fldCharType="end"/>
      </w:r>
    </w:p>
    <w:p w14:paraId="1313B7AA"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5.1.2.1</w:t>
      </w:r>
      <w:r>
        <w:rPr>
          <w:noProof/>
        </w:rPr>
        <w:t xml:space="preserve"> Flow diagram for Entities</w:t>
      </w:r>
      <w:r>
        <w:rPr>
          <w:noProof/>
        </w:rPr>
        <w:tab/>
      </w:r>
      <w:r>
        <w:rPr>
          <w:noProof/>
        </w:rPr>
        <w:fldChar w:fldCharType="begin"/>
      </w:r>
      <w:r>
        <w:rPr>
          <w:noProof/>
        </w:rPr>
        <w:instrText xml:space="preserve"> PAGEREF _Toc428289910 \h </w:instrText>
      </w:r>
      <w:r>
        <w:rPr>
          <w:noProof/>
        </w:rPr>
      </w:r>
      <w:r>
        <w:rPr>
          <w:noProof/>
        </w:rPr>
        <w:fldChar w:fldCharType="separate"/>
      </w:r>
      <w:r>
        <w:rPr>
          <w:noProof/>
        </w:rPr>
        <w:t>63</w:t>
      </w:r>
      <w:r>
        <w:rPr>
          <w:noProof/>
        </w:rPr>
        <w:fldChar w:fldCharType="end"/>
      </w:r>
    </w:p>
    <w:p w14:paraId="7679B4F8"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5.1.2.2</w:t>
      </w:r>
      <w:r>
        <w:rPr>
          <w:noProof/>
        </w:rPr>
        <w:t xml:space="preserve"> Flow diagram for Associations</w:t>
      </w:r>
      <w:r>
        <w:rPr>
          <w:noProof/>
        </w:rPr>
        <w:tab/>
      </w:r>
      <w:r>
        <w:rPr>
          <w:noProof/>
        </w:rPr>
        <w:fldChar w:fldCharType="begin"/>
      </w:r>
      <w:r>
        <w:rPr>
          <w:noProof/>
        </w:rPr>
        <w:instrText xml:space="preserve"> PAGEREF _Toc428289911 \h </w:instrText>
      </w:r>
      <w:r>
        <w:rPr>
          <w:noProof/>
        </w:rPr>
      </w:r>
      <w:r>
        <w:rPr>
          <w:noProof/>
        </w:rPr>
        <w:fldChar w:fldCharType="separate"/>
      </w:r>
      <w:r>
        <w:rPr>
          <w:noProof/>
        </w:rPr>
        <w:t>64</w:t>
      </w:r>
      <w:r>
        <w:rPr>
          <w:noProof/>
        </w:rPr>
        <w:fldChar w:fldCharType="end"/>
      </w:r>
    </w:p>
    <w:p w14:paraId="3620817C"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5.1.2.3</w:t>
      </w:r>
      <w:r>
        <w:rPr>
          <w:noProof/>
        </w:rPr>
        <w:t xml:space="preserve"> Flow diagram for Transactions</w:t>
      </w:r>
      <w:r>
        <w:rPr>
          <w:noProof/>
        </w:rPr>
        <w:tab/>
      </w:r>
      <w:r>
        <w:rPr>
          <w:noProof/>
        </w:rPr>
        <w:fldChar w:fldCharType="begin"/>
      </w:r>
      <w:r>
        <w:rPr>
          <w:noProof/>
        </w:rPr>
        <w:instrText xml:space="preserve"> PAGEREF _Toc428289912 \h </w:instrText>
      </w:r>
      <w:r>
        <w:rPr>
          <w:noProof/>
        </w:rPr>
      </w:r>
      <w:r>
        <w:rPr>
          <w:noProof/>
        </w:rPr>
        <w:fldChar w:fldCharType="separate"/>
      </w:r>
      <w:r>
        <w:rPr>
          <w:noProof/>
        </w:rPr>
        <w:t>65</w:t>
      </w:r>
      <w:r>
        <w:rPr>
          <w:noProof/>
        </w:rPr>
        <w:fldChar w:fldCharType="end"/>
      </w:r>
    </w:p>
    <w:p w14:paraId="18144166"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5.1.2.4</w:t>
      </w:r>
      <w:r>
        <w:rPr>
          <w:noProof/>
        </w:rPr>
        <w:t xml:space="preserve"> Flow diagram for All process</w:t>
      </w:r>
      <w:r>
        <w:rPr>
          <w:noProof/>
        </w:rPr>
        <w:tab/>
      </w:r>
      <w:r>
        <w:rPr>
          <w:noProof/>
        </w:rPr>
        <w:fldChar w:fldCharType="begin"/>
      </w:r>
      <w:r>
        <w:rPr>
          <w:noProof/>
        </w:rPr>
        <w:instrText xml:space="preserve"> PAGEREF _Toc428289913 \h </w:instrText>
      </w:r>
      <w:r>
        <w:rPr>
          <w:noProof/>
        </w:rPr>
      </w:r>
      <w:r>
        <w:rPr>
          <w:noProof/>
        </w:rPr>
        <w:fldChar w:fldCharType="separate"/>
      </w:r>
      <w:r>
        <w:rPr>
          <w:noProof/>
        </w:rPr>
        <w:t>66</w:t>
      </w:r>
      <w:r>
        <w:rPr>
          <w:noProof/>
        </w:rPr>
        <w:fldChar w:fldCharType="end"/>
      </w:r>
    </w:p>
    <w:p w14:paraId="5C1DA73E"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5.1.2.5</w:t>
      </w:r>
      <w:r>
        <w:rPr>
          <w:noProof/>
        </w:rPr>
        <w:t xml:space="preserve"> Flow diagram for Stop sync all</w:t>
      </w:r>
      <w:r>
        <w:rPr>
          <w:noProof/>
        </w:rPr>
        <w:tab/>
      </w:r>
      <w:r>
        <w:rPr>
          <w:noProof/>
        </w:rPr>
        <w:fldChar w:fldCharType="begin"/>
      </w:r>
      <w:r>
        <w:rPr>
          <w:noProof/>
        </w:rPr>
        <w:instrText xml:space="preserve"> PAGEREF _Toc428289914 \h </w:instrText>
      </w:r>
      <w:r>
        <w:rPr>
          <w:noProof/>
        </w:rPr>
      </w:r>
      <w:r>
        <w:rPr>
          <w:noProof/>
        </w:rPr>
        <w:fldChar w:fldCharType="separate"/>
      </w:r>
      <w:r>
        <w:rPr>
          <w:noProof/>
        </w:rPr>
        <w:t>67</w:t>
      </w:r>
      <w:r>
        <w:rPr>
          <w:noProof/>
        </w:rPr>
        <w:fldChar w:fldCharType="end"/>
      </w:r>
    </w:p>
    <w:p w14:paraId="78A5D069"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5.1.2.6</w:t>
      </w:r>
      <w:r>
        <w:rPr>
          <w:noProof/>
        </w:rPr>
        <w:t xml:space="preserve"> Flow diagram for Batch size value</w:t>
      </w:r>
      <w:r>
        <w:rPr>
          <w:noProof/>
        </w:rPr>
        <w:tab/>
      </w:r>
      <w:r>
        <w:rPr>
          <w:noProof/>
        </w:rPr>
        <w:fldChar w:fldCharType="begin"/>
      </w:r>
      <w:r>
        <w:rPr>
          <w:noProof/>
        </w:rPr>
        <w:instrText xml:space="preserve"> PAGEREF _Toc428289915 \h </w:instrText>
      </w:r>
      <w:r>
        <w:rPr>
          <w:noProof/>
        </w:rPr>
      </w:r>
      <w:r>
        <w:rPr>
          <w:noProof/>
        </w:rPr>
        <w:fldChar w:fldCharType="separate"/>
      </w:r>
      <w:r>
        <w:rPr>
          <w:noProof/>
        </w:rPr>
        <w:t>68</w:t>
      </w:r>
      <w:r>
        <w:rPr>
          <w:noProof/>
        </w:rPr>
        <w:fldChar w:fldCharType="end"/>
      </w:r>
    </w:p>
    <w:p w14:paraId="0C3932A6" w14:textId="77777777" w:rsidR="002752A1" w:rsidRDefault="002752A1">
      <w:pPr>
        <w:pStyle w:val="TOC3"/>
        <w:rPr>
          <w:rFonts w:asciiTheme="minorHAnsi" w:eastAsiaTheme="minorEastAsia" w:hAnsiTheme="minorHAnsi" w:cstheme="minorBidi"/>
          <w:b w:val="0"/>
          <w:noProof/>
          <w:sz w:val="22"/>
          <w:szCs w:val="22"/>
          <w:lang w:val="en-IN" w:eastAsia="en-IN"/>
        </w:rPr>
      </w:pPr>
      <w:r>
        <w:rPr>
          <w:noProof/>
        </w:rPr>
        <w:t>5.1.3 Sequesnce Diagram</w:t>
      </w:r>
      <w:r>
        <w:rPr>
          <w:noProof/>
        </w:rPr>
        <w:tab/>
      </w:r>
      <w:r>
        <w:rPr>
          <w:noProof/>
        </w:rPr>
        <w:fldChar w:fldCharType="begin"/>
      </w:r>
      <w:r>
        <w:rPr>
          <w:noProof/>
        </w:rPr>
        <w:instrText xml:space="preserve"> PAGEREF _Toc428289916 \h </w:instrText>
      </w:r>
      <w:r>
        <w:rPr>
          <w:noProof/>
        </w:rPr>
      </w:r>
      <w:r>
        <w:rPr>
          <w:noProof/>
        </w:rPr>
        <w:fldChar w:fldCharType="separate"/>
      </w:r>
      <w:r>
        <w:rPr>
          <w:noProof/>
        </w:rPr>
        <w:t>69</w:t>
      </w:r>
      <w:r>
        <w:rPr>
          <w:noProof/>
        </w:rPr>
        <w:fldChar w:fldCharType="end"/>
      </w:r>
    </w:p>
    <w:p w14:paraId="0958D05E"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5.1.3.1</w:t>
      </w:r>
      <w:r>
        <w:rPr>
          <w:noProof/>
        </w:rPr>
        <w:t xml:space="preserve"> Entities</w:t>
      </w:r>
      <w:r>
        <w:rPr>
          <w:noProof/>
        </w:rPr>
        <w:tab/>
      </w:r>
      <w:r>
        <w:rPr>
          <w:noProof/>
        </w:rPr>
        <w:fldChar w:fldCharType="begin"/>
      </w:r>
      <w:r>
        <w:rPr>
          <w:noProof/>
        </w:rPr>
        <w:instrText xml:space="preserve"> PAGEREF _Toc428289917 \h </w:instrText>
      </w:r>
      <w:r>
        <w:rPr>
          <w:noProof/>
        </w:rPr>
      </w:r>
      <w:r>
        <w:rPr>
          <w:noProof/>
        </w:rPr>
        <w:fldChar w:fldCharType="separate"/>
      </w:r>
      <w:r>
        <w:rPr>
          <w:noProof/>
        </w:rPr>
        <w:t>69</w:t>
      </w:r>
      <w:r>
        <w:rPr>
          <w:noProof/>
        </w:rPr>
        <w:fldChar w:fldCharType="end"/>
      </w:r>
    </w:p>
    <w:p w14:paraId="2F3E5342"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5.1.3.2</w:t>
      </w:r>
      <w:r>
        <w:rPr>
          <w:noProof/>
        </w:rPr>
        <w:t xml:space="preserve"> Association</w:t>
      </w:r>
      <w:r>
        <w:rPr>
          <w:noProof/>
        </w:rPr>
        <w:tab/>
      </w:r>
      <w:r>
        <w:rPr>
          <w:noProof/>
        </w:rPr>
        <w:fldChar w:fldCharType="begin"/>
      </w:r>
      <w:r>
        <w:rPr>
          <w:noProof/>
        </w:rPr>
        <w:instrText xml:space="preserve"> PAGEREF _Toc428289918 \h </w:instrText>
      </w:r>
      <w:r>
        <w:rPr>
          <w:noProof/>
        </w:rPr>
      </w:r>
      <w:r>
        <w:rPr>
          <w:noProof/>
        </w:rPr>
        <w:fldChar w:fldCharType="separate"/>
      </w:r>
      <w:r>
        <w:rPr>
          <w:noProof/>
        </w:rPr>
        <w:t>69</w:t>
      </w:r>
      <w:r>
        <w:rPr>
          <w:noProof/>
        </w:rPr>
        <w:fldChar w:fldCharType="end"/>
      </w:r>
    </w:p>
    <w:p w14:paraId="050CCBCB"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5.1.3.3</w:t>
      </w:r>
      <w:r>
        <w:rPr>
          <w:noProof/>
        </w:rPr>
        <w:t xml:space="preserve"> Transaction</w:t>
      </w:r>
      <w:r>
        <w:rPr>
          <w:noProof/>
        </w:rPr>
        <w:tab/>
      </w:r>
      <w:r>
        <w:rPr>
          <w:noProof/>
        </w:rPr>
        <w:fldChar w:fldCharType="begin"/>
      </w:r>
      <w:r>
        <w:rPr>
          <w:noProof/>
        </w:rPr>
        <w:instrText xml:space="preserve"> PAGEREF _Toc428289919 \h </w:instrText>
      </w:r>
      <w:r>
        <w:rPr>
          <w:noProof/>
        </w:rPr>
      </w:r>
      <w:r>
        <w:rPr>
          <w:noProof/>
        </w:rPr>
        <w:fldChar w:fldCharType="separate"/>
      </w:r>
      <w:r>
        <w:rPr>
          <w:noProof/>
        </w:rPr>
        <w:t>70</w:t>
      </w:r>
      <w:r>
        <w:rPr>
          <w:noProof/>
        </w:rPr>
        <w:fldChar w:fldCharType="end"/>
      </w:r>
    </w:p>
    <w:p w14:paraId="56F2E2CB"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5.1.3.4</w:t>
      </w:r>
      <w:r>
        <w:rPr>
          <w:noProof/>
        </w:rPr>
        <w:t xml:space="preserve"> Sync All Entities</w:t>
      </w:r>
      <w:r>
        <w:rPr>
          <w:noProof/>
        </w:rPr>
        <w:tab/>
      </w:r>
      <w:r>
        <w:rPr>
          <w:noProof/>
        </w:rPr>
        <w:fldChar w:fldCharType="begin"/>
      </w:r>
      <w:r>
        <w:rPr>
          <w:noProof/>
        </w:rPr>
        <w:instrText xml:space="preserve"> PAGEREF _Toc428289920 \h </w:instrText>
      </w:r>
      <w:r>
        <w:rPr>
          <w:noProof/>
        </w:rPr>
      </w:r>
      <w:r>
        <w:rPr>
          <w:noProof/>
        </w:rPr>
        <w:fldChar w:fldCharType="separate"/>
      </w:r>
      <w:r>
        <w:rPr>
          <w:noProof/>
        </w:rPr>
        <w:t>71</w:t>
      </w:r>
      <w:r>
        <w:rPr>
          <w:noProof/>
        </w:rPr>
        <w:fldChar w:fldCharType="end"/>
      </w:r>
    </w:p>
    <w:p w14:paraId="3EF35A7E"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5.1.3.5</w:t>
      </w:r>
      <w:r>
        <w:rPr>
          <w:noProof/>
        </w:rPr>
        <w:t xml:space="preserve"> Sync All Associations</w:t>
      </w:r>
      <w:r>
        <w:rPr>
          <w:noProof/>
        </w:rPr>
        <w:tab/>
      </w:r>
      <w:r>
        <w:rPr>
          <w:noProof/>
        </w:rPr>
        <w:fldChar w:fldCharType="begin"/>
      </w:r>
      <w:r>
        <w:rPr>
          <w:noProof/>
        </w:rPr>
        <w:instrText xml:space="preserve"> PAGEREF _Toc428289921 \h </w:instrText>
      </w:r>
      <w:r>
        <w:rPr>
          <w:noProof/>
        </w:rPr>
      </w:r>
      <w:r>
        <w:rPr>
          <w:noProof/>
        </w:rPr>
        <w:fldChar w:fldCharType="separate"/>
      </w:r>
      <w:r>
        <w:rPr>
          <w:noProof/>
        </w:rPr>
        <w:t>72</w:t>
      </w:r>
      <w:r>
        <w:rPr>
          <w:noProof/>
        </w:rPr>
        <w:fldChar w:fldCharType="end"/>
      </w:r>
    </w:p>
    <w:p w14:paraId="18E357F6"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5.1.3.6</w:t>
      </w:r>
      <w:r>
        <w:rPr>
          <w:noProof/>
        </w:rPr>
        <w:t xml:space="preserve"> Sync All Transactions</w:t>
      </w:r>
      <w:r>
        <w:rPr>
          <w:noProof/>
        </w:rPr>
        <w:tab/>
      </w:r>
      <w:r>
        <w:rPr>
          <w:noProof/>
        </w:rPr>
        <w:fldChar w:fldCharType="begin"/>
      </w:r>
      <w:r>
        <w:rPr>
          <w:noProof/>
        </w:rPr>
        <w:instrText xml:space="preserve"> PAGEREF _Toc428289922 \h </w:instrText>
      </w:r>
      <w:r>
        <w:rPr>
          <w:noProof/>
        </w:rPr>
      </w:r>
      <w:r>
        <w:rPr>
          <w:noProof/>
        </w:rPr>
        <w:fldChar w:fldCharType="separate"/>
      </w:r>
      <w:r>
        <w:rPr>
          <w:noProof/>
        </w:rPr>
        <w:t>72</w:t>
      </w:r>
      <w:r>
        <w:rPr>
          <w:noProof/>
        </w:rPr>
        <w:fldChar w:fldCharType="end"/>
      </w:r>
    </w:p>
    <w:p w14:paraId="64B23715"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5.1.3.7</w:t>
      </w:r>
      <w:r>
        <w:rPr>
          <w:noProof/>
        </w:rPr>
        <w:t xml:space="preserve"> Stop Sync All</w:t>
      </w:r>
      <w:r>
        <w:rPr>
          <w:noProof/>
        </w:rPr>
        <w:tab/>
      </w:r>
      <w:r>
        <w:rPr>
          <w:noProof/>
        </w:rPr>
        <w:fldChar w:fldCharType="begin"/>
      </w:r>
      <w:r>
        <w:rPr>
          <w:noProof/>
        </w:rPr>
        <w:instrText xml:space="preserve"> PAGEREF _Toc428289923 \h </w:instrText>
      </w:r>
      <w:r>
        <w:rPr>
          <w:noProof/>
        </w:rPr>
      </w:r>
      <w:r>
        <w:rPr>
          <w:noProof/>
        </w:rPr>
        <w:fldChar w:fldCharType="separate"/>
      </w:r>
      <w:r>
        <w:rPr>
          <w:noProof/>
        </w:rPr>
        <w:t>73</w:t>
      </w:r>
      <w:r>
        <w:rPr>
          <w:noProof/>
        </w:rPr>
        <w:fldChar w:fldCharType="end"/>
      </w:r>
    </w:p>
    <w:p w14:paraId="23F7FBBE"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5.2 OMI Client Changes</w:t>
      </w:r>
      <w:r>
        <w:rPr>
          <w:noProof/>
        </w:rPr>
        <w:tab/>
      </w:r>
      <w:r>
        <w:rPr>
          <w:noProof/>
        </w:rPr>
        <w:fldChar w:fldCharType="begin"/>
      </w:r>
      <w:r>
        <w:rPr>
          <w:noProof/>
        </w:rPr>
        <w:instrText xml:space="preserve"> PAGEREF _Toc428289924 \h </w:instrText>
      </w:r>
      <w:r>
        <w:rPr>
          <w:noProof/>
        </w:rPr>
      </w:r>
      <w:r>
        <w:rPr>
          <w:noProof/>
        </w:rPr>
        <w:fldChar w:fldCharType="separate"/>
      </w:r>
      <w:r>
        <w:rPr>
          <w:noProof/>
        </w:rPr>
        <w:t>74</w:t>
      </w:r>
      <w:r>
        <w:rPr>
          <w:noProof/>
        </w:rPr>
        <w:fldChar w:fldCharType="end"/>
      </w:r>
    </w:p>
    <w:p w14:paraId="7B817D10" w14:textId="77777777" w:rsidR="002752A1" w:rsidRDefault="002752A1">
      <w:pPr>
        <w:pStyle w:val="TOC3"/>
        <w:rPr>
          <w:rFonts w:asciiTheme="minorHAnsi" w:eastAsiaTheme="minorEastAsia" w:hAnsiTheme="minorHAnsi" w:cstheme="minorBidi"/>
          <w:b w:val="0"/>
          <w:noProof/>
          <w:sz w:val="22"/>
          <w:szCs w:val="22"/>
          <w:lang w:val="en-IN" w:eastAsia="en-IN"/>
        </w:rPr>
      </w:pPr>
      <w:r>
        <w:rPr>
          <w:noProof/>
        </w:rPr>
        <w:t>5.2.1 Flow Diagram</w:t>
      </w:r>
      <w:r>
        <w:rPr>
          <w:noProof/>
        </w:rPr>
        <w:tab/>
      </w:r>
      <w:r>
        <w:rPr>
          <w:noProof/>
        </w:rPr>
        <w:fldChar w:fldCharType="begin"/>
      </w:r>
      <w:r>
        <w:rPr>
          <w:noProof/>
        </w:rPr>
        <w:instrText xml:space="preserve"> PAGEREF _Toc428289925 \h </w:instrText>
      </w:r>
      <w:r>
        <w:rPr>
          <w:noProof/>
        </w:rPr>
      </w:r>
      <w:r>
        <w:rPr>
          <w:noProof/>
        </w:rPr>
        <w:fldChar w:fldCharType="separate"/>
      </w:r>
      <w:r>
        <w:rPr>
          <w:noProof/>
        </w:rPr>
        <w:t>74</w:t>
      </w:r>
      <w:r>
        <w:rPr>
          <w:noProof/>
        </w:rPr>
        <w:fldChar w:fldCharType="end"/>
      </w:r>
    </w:p>
    <w:p w14:paraId="31A7D53C"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5.2.1.1</w:t>
      </w:r>
      <w:r>
        <w:rPr>
          <w:noProof/>
        </w:rPr>
        <w:t xml:space="preserve"> OMI Sync Request Flow Diagram</w:t>
      </w:r>
      <w:r>
        <w:rPr>
          <w:noProof/>
        </w:rPr>
        <w:tab/>
      </w:r>
      <w:r>
        <w:rPr>
          <w:noProof/>
        </w:rPr>
        <w:fldChar w:fldCharType="begin"/>
      </w:r>
      <w:r>
        <w:rPr>
          <w:noProof/>
        </w:rPr>
        <w:instrText xml:space="preserve"> PAGEREF _Toc428289926 \h </w:instrText>
      </w:r>
      <w:r>
        <w:rPr>
          <w:noProof/>
        </w:rPr>
      </w:r>
      <w:r>
        <w:rPr>
          <w:noProof/>
        </w:rPr>
        <w:fldChar w:fldCharType="separate"/>
      </w:r>
      <w:r>
        <w:rPr>
          <w:noProof/>
        </w:rPr>
        <w:t>74</w:t>
      </w:r>
      <w:r>
        <w:rPr>
          <w:noProof/>
        </w:rPr>
        <w:fldChar w:fldCharType="end"/>
      </w:r>
    </w:p>
    <w:p w14:paraId="0EAC338B"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5.2.1.2</w:t>
      </w:r>
      <w:r>
        <w:rPr>
          <w:noProof/>
        </w:rPr>
        <w:t xml:space="preserve"> OMI ASync Request Flow Diagram</w:t>
      </w:r>
      <w:r>
        <w:rPr>
          <w:noProof/>
        </w:rPr>
        <w:tab/>
      </w:r>
      <w:r>
        <w:rPr>
          <w:noProof/>
        </w:rPr>
        <w:fldChar w:fldCharType="begin"/>
      </w:r>
      <w:r>
        <w:rPr>
          <w:noProof/>
        </w:rPr>
        <w:instrText xml:space="preserve"> PAGEREF _Toc428289927 \h </w:instrText>
      </w:r>
      <w:r>
        <w:rPr>
          <w:noProof/>
        </w:rPr>
      </w:r>
      <w:r>
        <w:rPr>
          <w:noProof/>
        </w:rPr>
        <w:fldChar w:fldCharType="separate"/>
      </w:r>
      <w:r>
        <w:rPr>
          <w:noProof/>
        </w:rPr>
        <w:t>75</w:t>
      </w:r>
      <w:r>
        <w:rPr>
          <w:noProof/>
        </w:rPr>
        <w:fldChar w:fldCharType="end"/>
      </w:r>
    </w:p>
    <w:p w14:paraId="7F421FAD" w14:textId="77777777" w:rsidR="002752A1" w:rsidRDefault="002752A1">
      <w:pPr>
        <w:pStyle w:val="TOC3"/>
        <w:rPr>
          <w:rFonts w:asciiTheme="minorHAnsi" w:eastAsiaTheme="minorEastAsia" w:hAnsiTheme="minorHAnsi" w:cstheme="minorBidi"/>
          <w:b w:val="0"/>
          <w:noProof/>
          <w:sz w:val="22"/>
          <w:szCs w:val="22"/>
          <w:lang w:val="en-IN" w:eastAsia="en-IN"/>
        </w:rPr>
      </w:pPr>
      <w:r>
        <w:rPr>
          <w:noProof/>
        </w:rPr>
        <w:t>5.2.2 Sequence Diagram</w:t>
      </w:r>
      <w:r>
        <w:rPr>
          <w:noProof/>
        </w:rPr>
        <w:tab/>
      </w:r>
      <w:r>
        <w:rPr>
          <w:noProof/>
        </w:rPr>
        <w:fldChar w:fldCharType="begin"/>
      </w:r>
      <w:r>
        <w:rPr>
          <w:noProof/>
        </w:rPr>
        <w:instrText xml:space="preserve"> PAGEREF _Toc428289928 \h </w:instrText>
      </w:r>
      <w:r>
        <w:rPr>
          <w:noProof/>
        </w:rPr>
      </w:r>
      <w:r>
        <w:rPr>
          <w:noProof/>
        </w:rPr>
        <w:fldChar w:fldCharType="separate"/>
      </w:r>
      <w:r>
        <w:rPr>
          <w:noProof/>
        </w:rPr>
        <w:t>76</w:t>
      </w:r>
      <w:r>
        <w:rPr>
          <w:noProof/>
        </w:rPr>
        <w:fldChar w:fldCharType="end"/>
      </w:r>
    </w:p>
    <w:p w14:paraId="26C63B4B"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5.2.2.1</w:t>
      </w:r>
      <w:r>
        <w:rPr>
          <w:noProof/>
        </w:rPr>
        <w:t xml:space="preserve"> OMI AsyncRequest Sequence diagram</w:t>
      </w:r>
      <w:r>
        <w:rPr>
          <w:noProof/>
        </w:rPr>
        <w:tab/>
      </w:r>
      <w:r>
        <w:rPr>
          <w:noProof/>
        </w:rPr>
        <w:fldChar w:fldCharType="begin"/>
      </w:r>
      <w:r>
        <w:rPr>
          <w:noProof/>
        </w:rPr>
        <w:instrText xml:space="preserve"> PAGEREF _Toc428289929 \h </w:instrText>
      </w:r>
      <w:r>
        <w:rPr>
          <w:noProof/>
        </w:rPr>
      </w:r>
      <w:r>
        <w:rPr>
          <w:noProof/>
        </w:rPr>
        <w:fldChar w:fldCharType="separate"/>
      </w:r>
      <w:r>
        <w:rPr>
          <w:noProof/>
        </w:rPr>
        <w:t>76</w:t>
      </w:r>
      <w:r>
        <w:rPr>
          <w:noProof/>
        </w:rPr>
        <w:fldChar w:fldCharType="end"/>
      </w:r>
    </w:p>
    <w:p w14:paraId="1DDD6113"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5.2.2.2</w:t>
      </w:r>
      <w:r>
        <w:rPr>
          <w:noProof/>
        </w:rPr>
        <w:t xml:space="preserve"> OMI HttpRequest Sequence diagram</w:t>
      </w:r>
      <w:r>
        <w:rPr>
          <w:noProof/>
        </w:rPr>
        <w:tab/>
      </w:r>
      <w:r>
        <w:rPr>
          <w:noProof/>
        </w:rPr>
        <w:fldChar w:fldCharType="begin"/>
      </w:r>
      <w:r>
        <w:rPr>
          <w:noProof/>
        </w:rPr>
        <w:instrText xml:space="preserve"> PAGEREF _Toc428289930 \h </w:instrText>
      </w:r>
      <w:r>
        <w:rPr>
          <w:noProof/>
        </w:rPr>
      </w:r>
      <w:r>
        <w:rPr>
          <w:noProof/>
        </w:rPr>
        <w:fldChar w:fldCharType="separate"/>
      </w:r>
      <w:r>
        <w:rPr>
          <w:noProof/>
        </w:rPr>
        <w:t>77</w:t>
      </w:r>
      <w:r>
        <w:rPr>
          <w:noProof/>
        </w:rPr>
        <w:fldChar w:fldCharType="end"/>
      </w:r>
    </w:p>
    <w:p w14:paraId="50E1CB8D"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5.2.2.3</w:t>
      </w:r>
      <w:r>
        <w:rPr>
          <w:noProof/>
        </w:rPr>
        <w:t xml:space="preserve"> OMI SyncRequest Sequence diagram</w:t>
      </w:r>
      <w:r>
        <w:rPr>
          <w:noProof/>
        </w:rPr>
        <w:tab/>
      </w:r>
      <w:r>
        <w:rPr>
          <w:noProof/>
        </w:rPr>
        <w:fldChar w:fldCharType="begin"/>
      </w:r>
      <w:r>
        <w:rPr>
          <w:noProof/>
        </w:rPr>
        <w:instrText xml:space="preserve"> PAGEREF _Toc428289931 \h </w:instrText>
      </w:r>
      <w:r>
        <w:rPr>
          <w:noProof/>
        </w:rPr>
      </w:r>
      <w:r>
        <w:rPr>
          <w:noProof/>
        </w:rPr>
        <w:fldChar w:fldCharType="separate"/>
      </w:r>
      <w:r>
        <w:rPr>
          <w:noProof/>
        </w:rPr>
        <w:t>78</w:t>
      </w:r>
      <w:r>
        <w:rPr>
          <w:noProof/>
        </w:rPr>
        <w:fldChar w:fldCharType="end"/>
      </w:r>
    </w:p>
    <w:p w14:paraId="014ABC2A" w14:textId="77777777" w:rsidR="002752A1" w:rsidRDefault="002752A1">
      <w:pPr>
        <w:pStyle w:val="TOC3"/>
        <w:rPr>
          <w:rFonts w:asciiTheme="minorHAnsi" w:eastAsiaTheme="minorEastAsia" w:hAnsiTheme="minorHAnsi" w:cstheme="minorBidi"/>
          <w:b w:val="0"/>
          <w:noProof/>
          <w:sz w:val="22"/>
          <w:szCs w:val="22"/>
          <w:lang w:val="en-IN" w:eastAsia="en-IN"/>
        </w:rPr>
      </w:pPr>
      <w:r>
        <w:rPr>
          <w:noProof/>
        </w:rPr>
        <w:t>5.2.3 Business Logic</w:t>
      </w:r>
      <w:r>
        <w:rPr>
          <w:noProof/>
        </w:rPr>
        <w:tab/>
      </w:r>
      <w:r>
        <w:rPr>
          <w:noProof/>
        </w:rPr>
        <w:fldChar w:fldCharType="begin"/>
      </w:r>
      <w:r>
        <w:rPr>
          <w:noProof/>
        </w:rPr>
        <w:instrText xml:space="preserve"> PAGEREF _Toc428289932 \h </w:instrText>
      </w:r>
      <w:r>
        <w:rPr>
          <w:noProof/>
        </w:rPr>
      </w:r>
      <w:r>
        <w:rPr>
          <w:noProof/>
        </w:rPr>
        <w:fldChar w:fldCharType="separate"/>
      </w:r>
      <w:r>
        <w:rPr>
          <w:noProof/>
        </w:rPr>
        <w:t>78</w:t>
      </w:r>
      <w:r>
        <w:rPr>
          <w:noProof/>
        </w:rPr>
        <w:fldChar w:fldCharType="end"/>
      </w:r>
    </w:p>
    <w:p w14:paraId="2B2145DD"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5.2.3.1</w:t>
      </w:r>
      <w:r>
        <w:rPr>
          <w:noProof/>
        </w:rPr>
        <w:t xml:space="preserve"> OMI Client Objects</w:t>
      </w:r>
      <w:r>
        <w:rPr>
          <w:noProof/>
        </w:rPr>
        <w:tab/>
      </w:r>
      <w:r>
        <w:rPr>
          <w:noProof/>
        </w:rPr>
        <w:fldChar w:fldCharType="begin"/>
      </w:r>
      <w:r>
        <w:rPr>
          <w:noProof/>
        </w:rPr>
        <w:instrText xml:space="preserve"> PAGEREF _Toc428289933 \h </w:instrText>
      </w:r>
      <w:r>
        <w:rPr>
          <w:noProof/>
        </w:rPr>
      </w:r>
      <w:r>
        <w:rPr>
          <w:noProof/>
        </w:rPr>
        <w:fldChar w:fldCharType="separate"/>
      </w:r>
      <w:r>
        <w:rPr>
          <w:noProof/>
        </w:rPr>
        <w:t>78</w:t>
      </w:r>
      <w:r>
        <w:rPr>
          <w:noProof/>
        </w:rPr>
        <w:fldChar w:fldCharType="end"/>
      </w:r>
    </w:p>
    <w:p w14:paraId="36820861" w14:textId="77777777" w:rsidR="002752A1" w:rsidRDefault="002752A1">
      <w:pPr>
        <w:pStyle w:val="TOC2"/>
        <w:rPr>
          <w:rFonts w:asciiTheme="minorHAnsi" w:eastAsiaTheme="minorEastAsia" w:hAnsiTheme="minorHAnsi" w:cstheme="minorBidi"/>
          <w:b w:val="0"/>
          <w:noProof/>
          <w:sz w:val="22"/>
          <w:szCs w:val="22"/>
          <w:lang w:val="en-IN" w:eastAsia="en-IN"/>
        </w:rPr>
      </w:pPr>
      <w:r w:rsidRPr="00576D35">
        <w:rPr>
          <w:rFonts w:eastAsiaTheme="minorHAnsi"/>
          <w:noProof/>
        </w:rPr>
        <w:t>5.3 TM / URH / OPA Changes</w:t>
      </w:r>
      <w:r>
        <w:rPr>
          <w:noProof/>
        </w:rPr>
        <w:tab/>
      </w:r>
      <w:r>
        <w:rPr>
          <w:noProof/>
        </w:rPr>
        <w:fldChar w:fldCharType="begin"/>
      </w:r>
      <w:r>
        <w:rPr>
          <w:noProof/>
        </w:rPr>
        <w:instrText xml:space="preserve"> PAGEREF _Toc428289934 \h </w:instrText>
      </w:r>
      <w:r>
        <w:rPr>
          <w:noProof/>
        </w:rPr>
      </w:r>
      <w:r>
        <w:rPr>
          <w:noProof/>
        </w:rPr>
        <w:fldChar w:fldCharType="separate"/>
      </w:r>
      <w:r>
        <w:rPr>
          <w:noProof/>
        </w:rPr>
        <w:t>88</w:t>
      </w:r>
      <w:r>
        <w:rPr>
          <w:noProof/>
        </w:rPr>
        <w:fldChar w:fldCharType="end"/>
      </w:r>
    </w:p>
    <w:p w14:paraId="35882F18" w14:textId="77777777" w:rsidR="002752A1" w:rsidRDefault="002752A1">
      <w:pPr>
        <w:pStyle w:val="TOC3"/>
        <w:rPr>
          <w:rFonts w:asciiTheme="minorHAnsi" w:eastAsiaTheme="minorEastAsia" w:hAnsiTheme="minorHAnsi" w:cstheme="minorBidi"/>
          <w:b w:val="0"/>
          <w:noProof/>
          <w:sz w:val="22"/>
          <w:szCs w:val="22"/>
          <w:lang w:val="en-IN" w:eastAsia="en-IN"/>
        </w:rPr>
      </w:pPr>
      <w:r>
        <w:rPr>
          <w:noProof/>
        </w:rPr>
        <w:t>5.3.1 Flow Diagram</w:t>
      </w:r>
      <w:r>
        <w:rPr>
          <w:noProof/>
        </w:rPr>
        <w:tab/>
      </w:r>
      <w:r>
        <w:rPr>
          <w:noProof/>
        </w:rPr>
        <w:fldChar w:fldCharType="begin"/>
      </w:r>
      <w:r>
        <w:rPr>
          <w:noProof/>
        </w:rPr>
        <w:instrText xml:space="preserve"> PAGEREF _Toc428289935 \h </w:instrText>
      </w:r>
      <w:r>
        <w:rPr>
          <w:noProof/>
        </w:rPr>
      </w:r>
      <w:r>
        <w:rPr>
          <w:noProof/>
        </w:rPr>
        <w:fldChar w:fldCharType="separate"/>
      </w:r>
      <w:r>
        <w:rPr>
          <w:noProof/>
        </w:rPr>
        <w:t>88</w:t>
      </w:r>
      <w:r>
        <w:rPr>
          <w:noProof/>
        </w:rPr>
        <w:fldChar w:fldCharType="end"/>
      </w:r>
    </w:p>
    <w:p w14:paraId="44837034"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5.3.1.1</w:t>
      </w:r>
      <w:r>
        <w:rPr>
          <w:noProof/>
        </w:rPr>
        <w:t xml:space="preserve"> Deactivate Bundle</w:t>
      </w:r>
      <w:r>
        <w:rPr>
          <w:noProof/>
        </w:rPr>
        <w:tab/>
      </w:r>
      <w:r>
        <w:rPr>
          <w:noProof/>
        </w:rPr>
        <w:fldChar w:fldCharType="begin"/>
      </w:r>
      <w:r>
        <w:rPr>
          <w:noProof/>
        </w:rPr>
        <w:instrText xml:space="preserve"> PAGEREF _Toc428289936 \h </w:instrText>
      </w:r>
      <w:r>
        <w:rPr>
          <w:noProof/>
        </w:rPr>
      </w:r>
      <w:r>
        <w:rPr>
          <w:noProof/>
        </w:rPr>
        <w:fldChar w:fldCharType="separate"/>
      </w:r>
      <w:r>
        <w:rPr>
          <w:noProof/>
        </w:rPr>
        <w:t>88</w:t>
      </w:r>
      <w:r>
        <w:rPr>
          <w:noProof/>
        </w:rPr>
        <w:fldChar w:fldCharType="end"/>
      </w:r>
    </w:p>
    <w:p w14:paraId="0174557C"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5.3.1.2</w:t>
      </w:r>
      <w:r>
        <w:rPr>
          <w:noProof/>
        </w:rPr>
        <w:t xml:space="preserve"> Assign Items to Package</w:t>
      </w:r>
      <w:r>
        <w:rPr>
          <w:noProof/>
        </w:rPr>
        <w:tab/>
      </w:r>
      <w:r>
        <w:rPr>
          <w:noProof/>
        </w:rPr>
        <w:fldChar w:fldCharType="begin"/>
      </w:r>
      <w:r>
        <w:rPr>
          <w:noProof/>
        </w:rPr>
        <w:instrText xml:space="preserve"> PAGEREF _Toc428289937 \h </w:instrText>
      </w:r>
      <w:r>
        <w:rPr>
          <w:noProof/>
        </w:rPr>
      </w:r>
      <w:r>
        <w:rPr>
          <w:noProof/>
        </w:rPr>
        <w:fldChar w:fldCharType="separate"/>
      </w:r>
      <w:r>
        <w:rPr>
          <w:noProof/>
        </w:rPr>
        <w:t>89</w:t>
      </w:r>
      <w:r>
        <w:rPr>
          <w:noProof/>
        </w:rPr>
        <w:fldChar w:fldCharType="end"/>
      </w:r>
    </w:p>
    <w:p w14:paraId="67001A4F"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5.3.1.3</w:t>
      </w:r>
      <w:r>
        <w:rPr>
          <w:noProof/>
        </w:rPr>
        <w:t xml:space="preserve"> Remove Items from Package</w:t>
      </w:r>
      <w:r>
        <w:rPr>
          <w:noProof/>
        </w:rPr>
        <w:tab/>
      </w:r>
      <w:r>
        <w:rPr>
          <w:noProof/>
        </w:rPr>
        <w:fldChar w:fldCharType="begin"/>
      </w:r>
      <w:r>
        <w:rPr>
          <w:noProof/>
        </w:rPr>
        <w:instrText xml:space="preserve"> PAGEREF _Toc428289938 \h </w:instrText>
      </w:r>
      <w:r>
        <w:rPr>
          <w:noProof/>
        </w:rPr>
      </w:r>
      <w:r>
        <w:rPr>
          <w:noProof/>
        </w:rPr>
        <w:fldChar w:fldCharType="separate"/>
      </w:r>
      <w:r>
        <w:rPr>
          <w:noProof/>
        </w:rPr>
        <w:t>90</w:t>
      </w:r>
      <w:r>
        <w:rPr>
          <w:noProof/>
        </w:rPr>
        <w:fldChar w:fldCharType="end"/>
      </w:r>
    </w:p>
    <w:p w14:paraId="09FE459C"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5.3.1.4</w:t>
      </w:r>
      <w:r>
        <w:rPr>
          <w:noProof/>
        </w:rPr>
        <w:t xml:space="preserve"> Activate Channel</w:t>
      </w:r>
      <w:r>
        <w:rPr>
          <w:noProof/>
        </w:rPr>
        <w:tab/>
      </w:r>
      <w:r>
        <w:rPr>
          <w:noProof/>
        </w:rPr>
        <w:fldChar w:fldCharType="begin"/>
      </w:r>
      <w:r>
        <w:rPr>
          <w:noProof/>
        </w:rPr>
        <w:instrText xml:space="preserve"> PAGEREF _Toc428289939 \h </w:instrText>
      </w:r>
      <w:r>
        <w:rPr>
          <w:noProof/>
        </w:rPr>
      </w:r>
      <w:r>
        <w:rPr>
          <w:noProof/>
        </w:rPr>
        <w:fldChar w:fldCharType="separate"/>
      </w:r>
      <w:r>
        <w:rPr>
          <w:noProof/>
        </w:rPr>
        <w:t>91</w:t>
      </w:r>
      <w:r>
        <w:rPr>
          <w:noProof/>
        </w:rPr>
        <w:fldChar w:fldCharType="end"/>
      </w:r>
    </w:p>
    <w:p w14:paraId="7AC128BE"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5.3.1.5</w:t>
      </w:r>
      <w:r>
        <w:rPr>
          <w:noProof/>
        </w:rPr>
        <w:t xml:space="preserve"> Deactivate Channel</w:t>
      </w:r>
      <w:r>
        <w:rPr>
          <w:noProof/>
        </w:rPr>
        <w:tab/>
      </w:r>
      <w:r>
        <w:rPr>
          <w:noProof/>
        </w:rPr>
        <w:fldChar w:fldCharType="begin"/>
      </w:r>
      <w:r>
        <w:rPr>
          <w:noProof/>
        </w:rPr>
        <w:instrText xml:space="preserve"> PAGEREF _Toc428289940 \h </w:instrText>
      </w:r>
      <w:r>
        <w:rPr>
          <w:noProof/>
        </w:rPr>
      </w:r>
      <w:r>
        <w:rPr>
          <w:noProof/>
        </w:rPr>
        <w:fldChar w:fldCharType="separate"/>
      </w:r>
      <w:r>
        <w:rPr>
          <w:noProof/>
        </w:rPr>
        <w:t>92</w:t>
      </w:r>
      <w:r>
        <w:rPr>
          <w:noProof/>
        </w:rPr>
        <w:fldChar w:fldCharType="end"/>
      </w:r>
    </w:p>
    <w:p w14:paraId="5F44EE44"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5.3.1.6</w:t>
      </w:r>
      <w:r>
        <w:rPr>
          <w:noProof/>
        </w:rPr>
        <w:t xml:space="preserve"> Activate VoD Content</w:t>
      </w:r>
      <w:r>
        <w:rPr>
          <w:noProof/>
        </w:rPr>
        <w:tab/>
      </w:r>
      <w:r>
        <w:rPr>
          <w:noProof/>
        </w:rPr>
        <w:fldChar w:fldCharType="begin"/>
      </w:r>
      <w:r>
        <w:rPr>
          <w:noProof/>
        </w:rPr>
        <w:instrText xml:space="preserve"> PAGEREF _Toc428289941 \h </w:instrText>
      </w:r>
      <w:r>
        <w:rPr>
          <w:noProof/>
        </w:rPr>
      </w:r>
      <w:r>
        <w:rPr>
          <w:noProof/>
        </w:rPr>
        <w:fldChar w:fldCharType="separate"/>
      </w:r>
      <w:r>
        <w:rPr>
          <w:noProof/>
        </w:rPr>
        <w:t>93</w:t>
      </w:r>
      <w:r>
        <w:rPr>
          <w:noProof/>
        </w:rPr>
        <w:fldChar w:fldCharType="end"/>
      </w:r>
    </w:p>
    <w:p w14:paraId="7275A09C"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lastRenderedPageBreak/>
        <w:t>5.3.1.7</w:t>
      </w:r>
      <w:r>
        <w:rPr>
          <w:noProof/>
        </w:rPr>
        <w:t xml:space="preserve"> Deactivate VoD Content</w:t>
      </w:r>
      <w:r>
        <w:rPr>
          <w:noProof/>
        </w:rPr>
        <w:tab/>
      </w:r>
      <w:r>
        <w:rPr>
          <w:noProof/>
        </w:rPr>
        <w:fldChar w:fldCharType="begin"/>
      </w:r>
      <w:r>
        <w:rPr>
          <w:noProof/>
        </w:rPr>
        <w:instrText xml:space="preserve"> PAGEREF _Toc428289942 \h </w:instrText>
      </w:r>
      <w:r>
        <w:rPr>
          <w:noProof/>
        </w:rPr>
      </w:r>
      <w:r>
        <w:rPr>
          <w:noProof/>
        </w:rPr>
        <w:fldChar w:fldCharType="separate"/>
      </w:r>
      <w:r>
        <w:rPr>
          <w:noProof/>
        </w:rPr>
        <w:t>94</w:t>
      </w:r>
      <w:r>
        <w:rPr>
          <w:noProof/>
        </w:rPr>
        <w:fldChar w:fldCharType="end"/>
      </w:r>
    </w:p>
    <w:p w14:paraId="259F6ED2"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5.3.1.8</w:t>
      </w:r>
      <w:r>
        <w:rPr>
          <w:noProof/>
        </w:rPr>
        <w:t xml:space="preserve"> Package Assignment</w:t>
      </w:r>
      <w:r>
        <w:rPr>
          <w:noProof/>
        </w:rPr>
        <w:tab/>
      </w:r>
      <w:r>
        <w:rPr>
          <w:noProof/>
        </w:rPr>
        <w:fldChar w:fldCharType="begin"/>
      </w:r>
      <w:r>
        <w:rPr>
          <w:noProof/>
        </w:rPr>
        <w:instrText xml:space="preserve"> PAGEREF _Toc428289943 \h </w:instrText>
      </w:r>
      <w:r>
        <w:rPr>
          <w:noProof/>
        </w:rPr>
      </w:r>
      <w:r>
        <w:rPr>
          <w:noProof/>
        </w:rPr>
        <w:fldChar w:fldCharType="separate"/>
      </w:r>
      <w:r>
        <w:rPr>
          <w:noProof/>
        </w:rPr>
        <w:t>95</w:t>
      </w:r>
      <w:r>
        <w:rPr>
          <w:noProof/>
        </w:rPr>
        <w:fldChar w:fldCharType="end"/>
      </w:r>
    </w:p>
    <w:p w14:paraId="706B225D" w14:textId="77777777" w:rsidR="002752A1" w:rsidRDefault="002752A1">
      <w:pPr>
        <w:pStyle w:val="TOC4"/>
        <w:rPr>
          <w:rFonts w:asciiTheme="minorHAnsi" w:eastAsiaTheme="minorEastAsia" w:hAnsiTheme="minorHAnsi" w:cstheme="minorBidi"/>
          <w:b w:val="0"/>
          <w:noProof/>
          <w:sz w:val="22"/>
          <w:szCs w:val="22"/>
          <w:lang w:val="en-IN" w:eastAsia="en-IN"/>
        </w:rPr>
      </w:pPr>
      <w:r w:rsidRPr="00576D35">
        <w:rPr>
          <w:noProof/>
          <w:color w:val="000000"/>
        </w:rPr>
        <w:t>5.3.1.9</w:t>
      </w:r>
      <w:r>
        <w:rPr>
          <w:noProof/>
        </w:rPr>
        <w:t xml:space="preserve"> Package Unasssignment</w:t>
      </w:r>
      <w:r>
        <w:rPr>
          <w:noProof/>
        </w:rPr>
        <w:tab/>
      </w:r>
      <w:r>
        <w:rPr>
          <w:noProof/>
        </w:rPr>
        <w:fldChar w:fldCharType="begin"/>
      </w:r>
      <w:r>
        <w:rPr>
          <w:noProof/>
        </w:rPr>
        <w:instrText xml:space="preserve"> PAGEREF _Toc428289944 \h </w:instrText>
      </w:r>
      <w:r>
        <w:rPr>
          <w:noProof/>
        </w:rPr>
      </w:r>
      <w:r>
        <w:rPr>
          <w:noProof/>
        </w:rPr>
        <w:fldChar w:fldCharType="separate"/>
      </w:r>
      <w:r>
        <w:rPr>
          <w:noProof/>
        </w:rPr>
        <w:t>96</w:t>
      </w:r>
      <w:r>
        <w:rPr>
          <w:noProof/>
        </w:rPr>
        <w:fldChar w:fldCharType="end"/>
      </w:r>
    </w:p>
    <w:p w14:paraId="59122CD7" w14:textId="77777777" w:rsidR="002752A1" w:rsidRDefault="002752A1">
      <w:pPr>
        <w:pStyle w:val="TOC3"/>
        <w:rPr>
          <w:rFonts w:asciiTheme="minorHAnsi" w:eastAsiaTheme="minorEastAsia" w:hAnsiTheme="minorHAnsi" w:cstheme="minorBidi"/>
          <w:b w:val="0"/>
          <w:noProof/>
          <w:sz w:val="22"/>
          <w:szCs w:val="22"/>
          <w:lang w:val="en-IN" w:eastAsia="en-IN"/>
        </w:rPr>
      </w:pPr>
      <w:r>
        <w:rPr>
          <w:noProof/>
        </w:rPr>
        <w:t>5.3.2 Sequence Diagram</w:t>
      </w:r>
      <w:r>
        <w:rPr>
          <w:noProof/>
        </w:rPr>
        <w:tab/>
      </w:r>
      <w:r>
        <w:rPr>
          <w:noProof/>
        </w:rPr>
        <w:fldChar w:fldCharType="begin"/>
      </w:r>
      <w:r>
        <w:rPr>
          <w:noProof/>
        </w:rPr>
        <w:instrText xml:space="preserve"> PAGEREF _Toc428289945 \h </w:instrText>
      </w:r>
      <w:r>
        <w:rPr>
          <w:noProof/>
        </w:rPr>
      </w:r>
      <w:r>
        <w:rPr>
          <w:noProof/>
        </w:rPr>
        <w:fldChar w:fldCharType="separate"/>
      </w:r>
      <w:r>
        <w:rPr>
          <w:noProof/>
        </w:rPr>
        <w:t>97</w:t>
      </w:r>
      <w:r>
        <w:rPr>
          <w:noProof/>
        </w:rPr>
        <w:fldChar w:fldCharType="end"/>
      </w:r>
    </w:p>
    <w:p w14:paraId="294F130B" w14:textId="77777777" w:rsidR="002752A1" w:rsidRDefault="002752A1">
      <w:pPr>
        <w:pStyle w:val="TOC3"/>
        <w:rPr>
          <w:rFonts w:asciiTheme="minorHAnsi" w:eastAsiaTheme="minorEastAsia" w:hAnsiTheme="minorHAnsi" w:cstheme="minorBidi"/>
          <w:b w:val="0"/>
          <w:noProof/>
          <w:sz w:val="22"/>
          <w:szCs w:val="22"/>
          <w:lang w:val="en-IN" w:eastAsia="en-IN"/>
        </w:rPr>
      </w:pPr>
      <w:r>
        <w:rPr>
          <w:noProof/>
        </w:rPr>
        <w:t>5.3.3 Business Logic</w:t>
      </w:r>
      <w:r>
        <w:rPr>
          <w:noProof/>
        </w:rPr>
        <w:tab/>
      </w:r>
      <w:r>
        <w:rPr>
          <w:noProof/>
        </w:rPr>
        <w:fldChar w:fldCharType="begin"/>
      </w:r>
      <w:r>
        <w:rPr>
          <w:noProof/>
        </w:rPr>
        <w:instrText xml:space="preserve"> PAGEREF _Toc428289946 \h </w:instrText>
      </w:r>
      <w:r>
        <w:rPr>
          <w:noProof/>
        </w:rPr>
      </w:r>
      <w:r>
        <w:rPr>
          <w:noProof/>
        </w:rPr>
        <w:fldChar w:fldCharType="separate"/>
      </w:r>
      <w:r>
        <w:rPr>
          <w:noProof/>
        </w:rPr>
        <w:t>97</w:t>
      </w:r>
      <w:r>
        <w:rPr>
          <w:noProof/>
        </w:rPr>
        <w:fldChar w:fldCharType="end"/>
      </w:r>
    </w:p>
    <w:p w14:paraId="599A45CA" w14:textId="77777777" w:rsidR="002752A1" w:rsidRDefault="002752A1">
      <w:pPr>
        <w:pStyle w:val="TOC3"/>
        <w:rPr>
          <w:rFonts w:asciiTheme="minorHAnsi" w:eastAsiaTheme="minorEastAsia" w:hAnsiTheme="minorHAnsi" w:cstheme="minorBidi"/>
          <w:b w:val="0"/>
          <w:noProof/>
          <w:sz w:val="22"/>
          <w:szCs w:val="22"/>
          <w:lang w:val="en-IN" w:eastAsia="en-IN"/>
        </w:rPr>
      </w:pPr>
      <w:r>
        <w:rPr>
          <w:noProof/>
        </w:rPr>
        <w:t>5.3.4 Exceptions</w:t>
      </w:r>
      <w:r>
        <w:rPr>
          <w:noProof/>
        </w:rPr>
        <w:tab/>
      </w:r>
      <w:r>
        <w:rPr>
          <w:noProof/>
        </w:rPr>
        <w:fldChar w:fldCharType="begin"/>
      </w:r>
      <w:r>
        <w:rPr>
          <w:noProof/>
        </w:rPr>
        <w:instrText xml:space="preserve"> PAGEREF _Toc428289947 \h </w:instrText>
      </w:r>
      <w:r>
        <w:rPr>
          <w:noProof/>
        </w:rPr>
      </w:r>
      <w:r>
        <w:rPr>
          <w:noProof/>
        </w:rPr>
        <w:fldChar w:fldCharType="separate"/>
      </w:r>
      <w:r>
        <w:rPr>
          <w:noProof/>
        </w:rPr>
        <w:t>179</w:t>
      </w:r>
      <w:r>
        <w:rPr>
          <w:noProof/>
        </w:rPr>
        <w:fldChar w:fldCharType="end"/>
      </w:r>
    </w:p>
    <w:p w14:paraId="0E744A73" w14:textId="77777777" w:rsidR="002752A1" w:rsidRDefault="002752A1">
      <w:pPr>
        <w:pStyle w:val="TOC3"/>
        <w:rPr>
          <w:rFonts w:asciiTheme="minorHAnsi" w:eastAsiaTheme="minorEastAsia" w:hAnsiTheme="minorHAnsi" w:cstheme="minorBidi"/>
          <w:b w:val="0"/>
          <w:noProof/>
          <w:sz w:val="22"/>
          <w:szCs w:val="22"/>
          <w:lang w:val="en-IN" w:eastAsia="en-IN"/>
        </w:rPr>
      </w:pPr>
      <w:r>
        <w:rPr>
          <w:noProof/>
        </w:rPr>
        <w:t>5.3.5 Error messages</w:t>
      </w:r>
      <w:r>
        <w:rPr>
          <w:noProof/>
        </w:rPr>
        <w:tab/>
      </w:r>
      <w:r>
        <w:rPr>
          <w:noProof/>
        </w:rPr>
        <w:fldChar w:fldCharType="begin"/>
      </w:r>
      <w:r>
        <w:rPr>
          <w:noProof/>
        </w:rPr>
        <w:instrText xml:space="preserve"> PAGEREF _Toc428289948 \h </w:instrText>
      </w:r>
      <w:r>
        <w:rPr>
          <w:noProof/>
        </w:rPr>
      </w:r>
      <w:r>
        <w:rPr>
          <w:noProof/>
        </w:rPr>
        <w:fldChar w:fldCharType="separate"/>
      </w:r>
      <w:r>
        <w:rPr>
          <w:noProof/>
        </w:rPr>
        <w:t>180</w:t>
      </w:r>
      <w:r>
        <w:rPr>
          <w:noProof/>
        </w:rPr>
        <w:fldChar w:fldCharType="end"/>
      </w:r>
    </w:p>
    <w:p w14:paraId="1E58DF1E" w14:textId="77777777" w:rsidR="002752A1" w:rsidRDefault="002752A1">
      <w:pPr>
        <w:pStyle w:val="TOC1"/>
        <w:rPr>
          <w:rFonts w:asciiTheme="minorHAnsi" w:eastAsiaTheme="minorEastAsia" w:hAnsiTheme="minorHAnsi" w:cstheme="minorBidi"/>
          <w:b w:val="0"/>
          <w:noProof/>
          <w:sz w:val="22"/>
          <w:szCs w:val="22"/>
          <w:lang w:val="en-IN" w:eastAsia="en-IN"/>
        </w:rPr>
      </w:pPr>
      <w:r>
        <w:rPr>
          <w:noProof/>
        </w:rPr>
        <w:t>6 Exported Interfaces</w:t>
      </w:r>
      <w:r>
        <w:rPr>
          <w:noProof/>
        </w:rPr>
        <w:tab/>
      </w:r>
      <w:r>
        <w:rPr>
          <w:noProof/>
        </w:rPr>
        <w:fldChar w:fldCharType="begin"/>
      </w:r>
      <w:r>
        <w:rPr>
          <w:noProof/>
        </w:rPr>
        <w:instrText xml:space="preserve"> PAGEREF _Toc428289949 \h </w:instrText>
      </w:r>
      <w:r>
        <w:rPr>
          <w:noProof/>
        </w:rPr>
      </w:r>
      <w:r>
        <w:rPr>
          <w:noProof/>
        </w:rPr>
        <w:fldChar w:fldCharType="separate"/>
      </w:r>
      <w:r>
        <w:rPr>
          <w:noProof/>
        </w:rPr>
        <w:t>181</w:t>
      </w:r>
      <w:r>
        <w:rPr>
          <w:noProof/>
        </w:rPr>
        <w:fldChar w:fldCharType="end"/>
      </w:r>
    </w:p>
    <w:p w14:paraId="5274445C"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6.1 Entity-Subscriber:</w:t>
      </w:r>
      <w:r>
        <w:rPr>
          <w:noProof/>
        </w:rPr>
        <w:tab/>
      </w:r>
      <w:r>
        <w:rPr>
          <w:noProof/>
        </w:rPr>
        <w:fldChar w:fldCharType="begin"/>
      </w:r>
      <w:r>
        <w:rPr>
          <w:noProof/>
        </w:rPr>
        <w:instrText xml:space="preserve"> PAGEREF _Toc428289950 \h </w:instrText>
      </w:r>
      <w:r>
        <w:rPr>
          <w:noProof/>
        </w:rPr>
      </w:r>
      <w:r>
        <w:rPr>
          <w:noProof/>
        </w:rPr>
        <w:fldChar w:fldCharType="separate"/>
      </w:r>
      <w:r>
        <w:rPr>
          <w:noProof/>
        </w:rPr>
        <w:t>181</w:t>
      </w:r>
      <w:r>
        <w:rPr>
          <w:noProof/>
        </w:rPr>
        <w:fldChar w:fldCharType="end"/>
      </w:r>
    </w:p>
    <w:p w14:paraId="516F5BAE"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6.2 Entity –STB</w:t>
      </w:r>
      <w:r>
        <w:rPr>
          <w:noProof/>
        </w:rPr>
        <w:tab/>
      </w:r>
      <w:r>
        <w:rPr>
          <w:noProof/>
        </w:rPr>
        <w:fldChar w:fldCharType="begin"/>
      </w:r>
      <w:r>
        <w:rPr>
          <w:noProof/>
        </w:rPr>
        <w:instrText xml:space="preserve"> PAGEREF _Toc428289951 \h </w:instrText>
      </w:r>
      <w:r>
        <w:rPr>
          <w:noProof/>
        </w:rPr>
      </w:r>
      <w:r>
        <w:rPr>
          <w:noProof/>
        </w:rPr>
        <w:fldChar w:fldCharType="separate"/>
      </w:r>
      <w:r>
        <w:rPr>
          <w:noProof/>
        </w:rPr>
        <w:t>182</w:t>
      </w:r>
      <w:r>
        <w:rPr>
          <w:noProof/>
        </w:rPr>
        <w:fldChar w:fldCharType="end"/>
      </w:r>
    </w:p>
    <w:p w14:paraId="381D0F62"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6.3 Entity-Device</w:t>
      </w:r>
      <w:r>
        <w:rPr>
          <w:noProof/>
        </w:rPr>
        <w:tab/>
      </w:r>
      <w:r>
        <w:rPr>
          <w:noProof/>
        </w:rPr>
        <w:fldChar w:fldCharType="begin"/>
      </w:r>
      <w:r>
        <w:rPr>
          <w:noProof/>
        </w:rPr>
        <w:instrText xml:space="preserve"> PAGEREF _Toc428289952 \h </w:instrText>
      </w:r>
      <w:r>
        <w:rPr>
          <w:noProof/>
        </w:rPr>
      </w:r>
      <w:r>
        <w:rPr>
          <w:noProof/>
        </w:rPr>
        <w:fldChar w:fldCharType="separate"/>
      </w:r>
      <w:r>
        <w:rPr>
          <w:noProof/>
        </w:rPr>
        <w:t>183</w:t>
      </w:r>
      <w:r>
        <w:rPr>
          <w:noProof/>
        </w:rPr>
        <w:fldChar w:fldCharType="end"/>
      </w:r>
    </w:p>
    <w:p w14:paraId="4DE3EF07"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6.4 Entity-Package</w:t>
      </w:r>
      <w:r>
        <w:rPr>
          <w:noProof/>
        </w:rPr>
        <w:tab/>
      </w:r>
      <w:r>
        <w:rPr>
          <w:noProof/>
        </w:rPr>
        <w:fldChar w:fldCharType="begin"/>
      </w:r>
      <w:r>
        <w:rPr>
          <w:noProof/>
        </w:rPr>
        <w:instrText xml:space="preserve"> PAGEREF _Toc428289953 \h </w:instrText>
      </w:r>
      <w:r>
        <w:rPr>
          <w:noProof/>
        </w:rPr>
      </w:r>
      <w:r>
        <w:rPr>
          <w:noProof/>
        </w:rPr>
        <w:fldChar w:fldCharType="separate"/>
      </w:r>
      <w:r>
        <w:rPr>
          <w:noProof/>
        </w:rPr>
        <w:t>184</w:t>
      </w:r>
      <w:r>
        <w:rPr>
          <w:noProof/>
        </w:rPr>
        <w:fldChar w:fldCharType="end"/>
      </w:r>
    </w:p>
    <w:p w14:paraId="3C55C3DF"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6.5 Entity-VOD</w:t>
      </w:r>
      <w:r>
        <w:rPr>
          <w:noProof/>
        </w:rPr>
        <w:tab/>
      </w:r>
      <w:r>
        <w:rPr>
          <w:noProof/>
        </w:rPr>
        <w:fldChar w:fldCharType="begin"/>
      </w:r>
      <w:r>
        <w:rPr>
          <w:noProof/>
        </w:rPr>
        <w:instrText xml:space="preserve"> PAGEREF _Toc428289954 \h </w:instrText>
      </w:r>
      <w:r>
        <w:rPr>
          <w:noProof/>
        </w:rPr>
      </w:r>
      <w:r>
        <w:rPr>
          <w:noProof/>
        </w:rPr>
        <w:fldChar w:fldCharType="separate"/>
      </w:r>
      <w:r>
        <w:rPr>
          <w:noProof/>
        </w:rPr>
        <w:t>185</w:t>
      </w:r>
      <w:r>
        <w:rPr>
          <w:noProof/>
        </w:rPr>
        <w:fldChar w:fldCharType="end"/>
      </w:r>
    </w:p>
    <w:p w14:paraId="4148242B"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6.6 Entity-Bundle</w:t>
      </w:r>
      <w:r>
        <w:rPr>
          <w:noProof/>
        </w:rPr>
        <w:tab/>
      </w:r>
      <w:r>
        <w:rPr>
          <w:noProof/>
        </w:rPr>
        <w:fldChar w:fldCharType="begin"/>
      </w:r>
      <w:r>
        <w:rPr>
          <w:noProof/>
        </w:rPr>
        <w:instrText xml:space="preserve"> PAGEREF _Toc428289955 \h </w:instrText>
      </w:r>
      <w:r>
        <w:rPr>
          <w:noProof/>
        </w:rPr>
      </w:r>
      <w:r>
        <w:rPr>
          <w:noProof/>
        </w:rPr>
        <w:fldChar w:fldCharType="separate"/>
      </w:r>
      <w:r>
        <w:rPr>
          <w:noProof/>
        </w:rPr>
        <w:t>186</w:t>
      </w:r>
      <w:r>
        <w:rPr>
          <w:noProof/>
        </w:rPr>
        <w:fldChar w:fldCharType="end"/>
      </w:r>
    </w:p>
    <w:p w14:paraId="07A05D84"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6.7 Entity-Channel</w:t>
      </w:r>
      <w:r>
        <w:rPr>
          <w:noProof/>
        </w:rPr>
        <w:tab/>
      </w:r>
      <w:r>
        <w:rPr>
          <w:noProof/>
        </w:rPr>
        <w:fldChar w:fldCharType="begin"/>
      </w:r>
      <w:r>
        <w:rPr>
          <w:noProof/>
        </w:rPr>
        <w:instrText xml:space="preserve"> PAGEREF _Toc428289956 \h </w:instrText>
      </w:r>
      <w:r>
        <w:rPr>
          <w:noProof/>
        </w:rPr>
      </w:r>
      <w:r>
        <w:rPr>
          <w:noProof/>
        </w:rPr>
        <w:fldChar w:fldCharType="separate"/>
      </w:r>
      <w:r>
        <w:rPr>
          <w:noProof/>
        </w:rPr>
        <w:t>187</w:t>
      </w:r>
      <w:r>
        <w:rPr>
          <w:noProof/>
        </w:rPr>
        <w:fldChar w:fldCharType="end"/>
      </w:r>
    </w:p>
    <w:p w14:paraId="2E3046E7"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6.8 Entity-NPVR</w:t>
      </w:r>
      <w:r>
        <w:rPr>
          <w:noProof/>
        </w:rPr>
        <w:tab/>
      </w:r>
      <w:r>
        <w:rPr>
          <w:noProof/>
        </w:rPr>
        <w:fldChar w:fldCharType="begin"/>
      </w:r>
      <w:r>
        <w:rPr>
          <w:noProof/>
        </w:rPr>
        <w:instrText xml:space="preserve"> PAGEREF _Toc428289957 \h </w:instrText>
      </w:r>
      <w:r>
        <w:rPr>
          <w:noProof/>
        </w:rPr>
      </w:r>
      <w:r>
        <w:rPr>
          <w:noProof/>
        </w:rPr>
        <w:fldChar w:fldCharType="separate"/>
      </w:r>
      <w:r>
        <w:rPr>
          <w:noProof/>
        </w:rPr>
        <w:t>188</w:t>
      </w:r>
      <w:r>
        <w:rPr>
          <w:noProof/>
        </w:rPr>
        <w:fldChar w:fldCharType="end"/>
      </w:r>
    </w:p>
    <w:p w14:paraId="0D1CDD5E"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6.9 Association : Subscriber-STB</w:t>
      </w:r>
      <w:r>
        <w:rPr>
          <w:noProof/>
        </w:rPr>
        <w:tab/>
      </w:r>
      <w:r>
        <w:rPr>
          <w:noProof/>
        </w:rPr>
        <w:fldChar w:fldCharType="begin"/>
      </w:r>
      <w:r>
        <w:rPr>
          <w:noProof/>
        </w:rPr>
        <w:instrText xml:space="preserve"> PAGEREF _Toc428289958 \h </w:instrText>
      </w:r>
      <w:r>
        <w:rPr>
          <w:noProof/>
        </w:rPr>
      </w:r>
      <w:r>
        <w:rPr>
          <w:noProof/>
        </w:rPr>
        <w:fldChar w:fldCharType="separate"/>
      </w:r>
      <w:r>
        <w:rPr>
          <w:noProof/>
        </w:rPr>
        <w:t>189</w:t>
      </w:r>
      <w:r>
        <w:rPr>
          <w:noProof/>
        </w:rPr>
        <w:fldChar w:fldCharType="end"/>
      </w:r>
    </w:p>
    <w:p w14:paraId="276523A2"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6.10 Association : Subscriber-Devices</w:t>
      </w:r>
      <w:r>
        <w:rPr>
          <w:noProof/>
        </w:rPr>
        <w:tab/>
      </w:r>
      <w:r>
        <w:rPr>
          <w:noProof/>
        </w:rPr>
        <w:fldChar w:fldCharType="begin"/>
      </w:r>
      <w:r>
        <w:rPr>
          <w:noProof/>
        </w:rPr>
        <w:instrText xml:space="preserve"> PAGEREF _Toc428289959 \h </w:instrText>
      </w:r>
      <w:r>
        <w:rPr>
          <w:noProof/>
        </w:rPr>
      </w:r>
      <w:r>
        <w:rPr>
          <w:noProof/>
        </w:rPr>
        <w:fldChar w:fldCharType="separate"/>
      </w:r>
      <w:r>
        <w:rPr>
          <w:noProof/>
        </w:rPr>
        <w:t>190</w:t>
      </w:r>
      <w:r>
        <w:rPr>
          <w:noProof/>
        </w:rPr>
        <w:fldChar w:fldCharType="end"/>
      </w:r>
    </w:p>
    <w:p w14:paraId="6E14D870"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6.11 Association : Subscriber-Packages</w:t>
      </w:r>
      <w:r>
        <w:rPr>
          <w:noProof/>
        </w:rPr>
        <w:tab/>
      </w:r>
      <w:r>
        <w:rPr>
          <w:noProof/>
        </w:rPr>
        <w:fldChar w:fldCharType="begin"/>
      </w:r>
      <w:r>
        <w:rPr>
          <w:noProof/>
        </w:rPr>
        <w:instrText xml:space="preserve"> PAGEREF _Toc428289960 \h </w:instrText>
      </w:r>
      <w:r>
        <w:rPr>
          <w:noProof/>
        </w:rPr>
      </w:r>
      <w:r>
        <w:rPr>
          <w:noProof/>
        </w:rPr>
        <w:fldChar w:fldCharType="separate"/>
      </w:r>
      <w:r>
        <w:rPr>
          <w:noProof/>
        </w:rPr>
        <w:t>191</w:t>
      </w:r>
      <w:r>
        <w:rPr>
          <w:noProof/>
        </w:rPr>
        <w:fldChar w:fldCharType="end"/>
      </w:r>
    </w:p>
    <w:p w14:paraId="30C031AE"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6.12 Associations: package-VOD</w:t>
      </w:r>
      <w:r>
        <w:rPr>
          <w:noProof/>
        </w:rPr>
        <w:tab/>
      </w:r>
      <w:r>
        <w:rPr>
          <w:noProof/>
        </w:rPr>
        <w:fldChar w:fldCharType="begin"/>
      </w:r>
      <w:r>
        <w:rPr>
          <w:noProof/>
        </w:rPr>
        <w:instrText xml:space="preserve"> PAGEREF _Toc428289961 \h </w:instrText>
      </w:r>
      <w:r>
        <w:rPr>
          <w:noProof/>
        </w:rPr>
      </w:r>
      <w:r>
        <w:rPr>
          <w:noProof/>
        </w:rPr>
        <w:fldChar w:fldCharType="separate"/>
      </w:r>
      <w:r>
        <w:rPr>
          <w:noProof/>
        </w:rPr>
        <w:t>192</w:t>
      </w:r>
      <w:r>
        <w:rPr>
          <w:noProof/>
        </w:rPr>
        <w:fldChar w:fldCharType="end"/>
      </w:r>
    </w:p>
    <w:p w14:paraId="583EB6C1"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6.13 Associations: Package-Channels</w:t>
      </w:r>
      <w:r>
        <w:rPr>
          <w:noProof/>
        </w:rPr>
        <w:tab/>
      </w:r>
      <w:r>
        <w:rPr>
          <w:noProof/>
        </w:rPr>
        <w:fldChar w:fldCharType="begin"/>
      </w:r>
      <w:r>
        <w:rPr>
          <w:noProof/>
        </w:rPr>
        <w:instrText xml:space="preserve"> PAGEREF _Toc428289962 \h </w:instrText>
      </w:r>
      <w:r>
        <w:rPr>
          <w:noProof/>
        </w:rPr>
      </w:r>
      <w:r>
        <w:rPr>
          <w:noProof/>
        </w:rPr>
        <w:fldChar w:fldCharType="separate"/>
      </w:r>
      <w:r>
        <w:rPr>
          <w:noProof/>
        </w:rPr>
        <w:t>193</w:t>
      </w:r>
      <w:r>
        <w:rPr>
          <w:noProof/>
        </w:rPr>
        <w:fldChar w:fldCharType="end"/>
      </w:r>
    </w:p>
    <w:p w14:paraId="78F5DC15"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6.14 Transactions-VOD</w:t>
      </w:r>
      <w:r>
        <w:rPr>
          <w:noProof/>
        </w:rPr>
        <w:tab/>
      </w:r>
      <w:r>
        <w:rPr>
          <w:noProof/>
        </w:rPr>
        <w:fldChar w:fldCharType="begin"/>
      </w:r>
      <w:r>
        <w:rPr>
          <w:noProof/>
        </w:rPr>
        <w:instrText xml:space="preserve"> PAGEREF _Toc428289963 \h </w:instrText>
      </w:r>
      <w:r>
        <w:rPr>
          <w:noProof/>
        </w:rPr>
      </w:r>
      <w:r>
        <w:rPr>
          <w:noProof/>
        </w:rPr>
        <w:fldChar w:fldCharType="separate"/>
      </w:r>
      <w:r>
        <w:rPr>
          <w:noProof/>
        </w:rPr>
        <w:t>194</w:t>
      </w:r>
      <w:r>
        <w:rPr>
          <w:noProof/>
        </w:rPr>
        <w:fldChar w:fldCharType="end"/>
      </w:r>
    </w:p>
    <w:p w14:paraId="0B0906E5"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6.15 Transactions –Bundle</w:t>
      </w:r>
      <w:r>
        <w:rPr>
          <w:noProof/>
        </w:rPr>
        <w:tab/>
      </w:r>
      <w:r>
        <w:rPr>
          <w:noProof/>
        </w:rPr>
        <w:fldChar w:fldCharType="begin"/>
      </w:r>
      <w:r>
        <w:rPr>
          <w:noProof/>
        </w:rPr>
        <w:instrText xml:space="preserve"> PAGEREF _Toc428289964 \h </w:instrText>
      </w:r>
      <w:r>
        <w:rPr>
          <w:noProof/>
        </w:rPr>
      </w:r>
      <w:r>
        <w:rPr>
          <w:noProof/>
        </w:rPr>
        <w:fldChar w:fldCharType="separate"/>
      </w:r>
      <w:r>
        <w:rPr>
          <w:noProof/>
        </w:rPr>
        <w:t>195</w:t>
      </w:r>
      <w:r>
        <w:rPr>
          <w:noProof/>
        </w:rPr>
        <w:fldChar w:fldCharType="end"/>
      </w:r>
    </w:p>
    <w:p w14:paraId="745A3D01"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6.16 Transaction-PPV</w:t>
      </w:r>
      <w:r>
        <w:rPr>
          <w:noProof/>
        </w:rPr>
        <w:tab/>
      </w:r>
      <w:r>
        <w:rPr>
          <w:noProof/>
        </w:rPr>
        <w:fldChar w:fldCharType="begin"/>
      </w:r>
      <w:r>
        <w:rPr>
          <w:noProof/>
        </w:rPr>
        <w:instrText xml:space="preserve"> PAGEREF _Toc428289965 \h </w:instrText>
      </w:r>
      <w:r>
        <w:rPr>
          <w:noProof/>
        </w:rPr>
      </w:r>
      <w:r>
        <w:rPr>
          <w:noProof/>
        </w:rPr>
        <w:fldChar w:fldCharType="separate"/>
      </w:r>
      <w:r>
        <w:rPr>
          <w:noProof/>
        </w:rPr>
        <w:t>196</w:t>
      </w:r>
      <w:r>
        <w:rPr>
          <w:noProof/>
        </w:rPr>
        <w:fldChar w:fldCharType="end"/>
      </w:r>
    </w:p>
    <w:p w14:paraId="44E349F2"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6.17 Sync All</w:t>
      </w:r>
      <w:r>
        <w:rPr>
          <w:noProof/>
        </w:rPr>
        <w:tab/>
      </w:r>
      <w:r>
        <w:rPr>
          <w:noProof/>
        </w:rPr>
        <w:fldChar w:fldCharType="begin"/>
      </w:r>
      <w:r>
        <w:rPr>
          <w:noProof/>
        </w:rPr>
        <w:instrText xml:space="preserve"> PAGEREF _Toc428289966 \h </w:instrText>
      </w:r>
      <w:r>
        <w:rPr>
          <w:noProof/>
        </w:rPr>
      </w:r>
      <w:r>
        <w:rPr>
          <w:noProof/>
        </w:rPr>
        <w:fldChar w:fldCharType="separate"/>
      </w:r>
      <w:r>
        <w:rPr>
          <w:noProof/>
        </w:rPr>
        <w:t>197</w:t>
      </w:r>
      <w:r>
        <w:rPr>
          <w:noProof/>
        </w:rPr>
        <w:fldChar w:fldCharType="end"/>
      </w:r>
    </w:p>
    <w:p w14:paraId="5E98A90C"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6.18 ODS for OMI Integrator</w:t>
      </w:r>
      <w:r>
        <w:rPr>
          <w:noProof/>
        </w:rPr>
        <w:tab/>
      </w:r>
      <w:r>
        <w:rPr>
          <w:noProof/>
        </w:rPr>
        <w:fldChar w:fldCharType="begin"/>
      </w:r>
      <w:r>
        <w:rPr>
          <w:noProof/>
        </w:rPr>
        <w:instrText xml:space="preserve"> PAGEREF _Toc428289967 \h </w:instrText>
      </w:r>
      <w:r>
        <w:rPr>
          <w:noProof/>
        </w:rPr>
      </w:r>
      <w:r>
        <w:rPr>
          <w:noProof/>
        </w:rPr>
        <w:fldChar w:fldCharType="separate"/>
      </w:r>
      <w:r>
        <w:rPr>
          <w:noProof/>
        </w:rPr>
        <w:t>198</w:t>
      </w:r>
      <w:r>
        <w:rPr>
          <w:noProof/>
        </w:rPr>
        <w:fldChar w:fldCharType="end"/>
      </w:r>
    </w:p>
    <w:p w14:paraId="219A0CED"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6.19 Adding Device Type for OPA Devices:</w:t>
      </w:r>
      <w:r>
        <w:rPr>
          <w:noProof/>
        </w:rPr>
        <w:tab/>
      </w:r>
      <w:r>
        <w:rPr>
          <w:noProof/>
        </w:rPr>
        <w:fldChar w:fldCharType="begin"/>
      </w:r>
      <w:r>
        <w:rPr>
          <w:noProof/>
        </w:rPr>
        <w:instrText xml:space="preserve"> PAGEREF _Toc428289968 \h </w:instrText>
      </w:r>
      <w:r>
        <w:rPr>
          <w:noProof/>
        </w:rPr>
      </w:r>
      <w:r>
        <w:rPr>
          <w:noProof/>
        </w:rPr>
        <w:fldChar w:fldCharType="separate"/>
      </w:r>
      <w:r>
        <w:rPr>
          <w:noProof/>
        </w:rPr>
        <w:t>199</w:t>
      </w:r>
      <w:r>
        <w:rPr>
          <w:noProof/>
        </w:rPr>
        <w:fldChar w:fldCharType="end"/>
      </w:r>
    </w:p>
    <w:p w14:paraId="2DEE923A"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6.20 Mandatory movieVCASID</w:t>
      </w:r>
      <w:r>
        <w:rPr>
          <w:noProof/>
        </w:rPr>
        <w:tab/>
      </w:r>
      <w:r>
        <w:rPr>
          <w:noProof/>
        </w:rPr>
        <w:fldChar w:fldCharType="begin"/>
      </w:r>
      <w:r>
        <w:rPr>
          <w:noProof/>
        </w:rPr>
        <w:instrText xml:space="preserve"> PAGEREF _Toc428289969 \h </w:instrText>
      </w:r>
      <w:r>
        <w:rPr>
          <w:noProof/>
        </w:rPr>
      </w:r>
      <w:r>
        <w:rPr>
          <w:noProof/>
        </w:rPr>
        <w:fldChar w:fldCharType="separate"/>
      </w:r>
      <w:r>
        <w:rPr>
          <w:noProof/>
        </w:rPr>
        <w:t>200</w:t>
      </w:r>
      <w:r>
        <w:rPr>
          <w:noProof/>
        </w:rPr>
        <w:fldChar w:fldCharType="end"/>
      </w:r>
    </w:p>
    <w:p w14:paraId="346C8267"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6.21 Adding Stream Id to Channel Stream</w:t>
      </w:r>
      <w:r>
        <w:rPr>
          <w:noProof/>
        </w:rPr>
        <w:tab/>
      </w:r>
      <w:r>
        <w:rPr>
          <w:noProof/>
        </w:rPr>
        <w:fldChar w:fldCharType="begin"/>
      </w:r>
      <w:r>
        <w:rPr>
          <w:noProof/>
        </w:rPr>
        <w:instrText xml:space="preserve"> PAGEREF _Toc428289970 \h </w:instrText>
      </w:r>
      <w:r>
        <w:rPr>
          <w:noProof/>
        </w:rPr>
      </w:r>
      <w:r>
        <w:rPr>
          <w:noProof/>
        </w:rPr>
        <w:fldChar w:fldCharType="separate"/>
      </w:r>
      <w:r>
        <w:rPr>
          <w:noProof/>
        </w:rPr>
        <w:t>200</w:t>
      </w:r>
      <w:r>
        <w:rPr>
          <w:noProof/>
        </w:rPr>
        <w:fldChar w:fldCharType="end"/>
      </w:r>
    </w:p>
    <w:p w14:paraId="41D38043" w14:textId="77777777" w:rsidR="002752A1" w:rsidRDefault="002752A1">
      <w:pPr>
        <w:pStyle w:val="TOC1"/>
        <w:rPr>
          <w:rFonts w:asciiTheme="minorHAnsi" w:eastAsiaTheme="minorEastAsia" w:hAnsiTheme="minorHAnsi" w:cstheme="minorBidi"/>
          <w:b w:val="0"/>
          <w:noProof/>
          <w:sz w:val="22"/>
          <w:szCs w:val="22"/>
          <w:lang w:val="en-IN" w:eastAsia="en-IN"/>
        </w:rPr>
      </w:pPr>
      <w:r>
        <w:rPr>
          <w:noProof/>
        </w:rPr>
        <w:t>7 Configuration</w:t>
      </w:r>
      <w:r>
        <w:rPr>
          <w:noProof/>
        </w:rPr>
        <w:tab/>
      </w:r>
      <w:r>
        <w:rPr>
          <w:noProof/>
        </w:rPr>
        <w:fldChar w:fldCharType="begin"/>
      </w:r>
      <w:r>
        <w:rPr>
          <w:noProof/>
        </w:rPr>
        <w:instrText xml:space="preserve"> PAGEREF _Toc428289971 \h </w:instrText>
      </w:r>
      <w:r>
        <w:rPr>
          <w:noProof/>
        </w:rPr>
      </w:r>
      <w:r>
        <w:rPr>
          <w:noProof/>
        </w:rPr>
        <w:fldChar w:fldCharType="separate"/>
      </w:r>
      <w:r>
        <w:rPr>
          <w:noProof/>
        </w:rPr>
        <w:t>201</w:t>
      </w:r>
      <w:r>
        <w:rPr>
          <w:noProof/>
        </w:rPr>
        <w:fldChar w:fldCharType="end"/>
      </w:r>
    </w:p>
    <w:p w14:paraId="69EC51D2"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7.1 Deployment Guide</w:t>
      </w:r>
      <w:r>
        <w:rPr>
          <w:noProof/>
        </w:rPr>
        <w:tab/>
      </w:r>
      <w:r>
        <w:rPr>
          <w:noProof/>
        </w:rPr>
        <w:fldChar w:fldCharType="begin"/>
      </w:r>
      <w:r>
        <w:rPr>
          <w:noProof/>
        </w:rPr>
        <w:instrText xml:space="preserve"> PAGEREF _Toc428289972 \h </w:instrText>
      </w:r>
      <w:r>
        <w:rPr>
          <w:noProof/>
        </w:rPr>
      </w:r>
      <w:r>
        <w:rPr>
          <w:noProof/>
        </w:rPr>
        <w:fldChar w:fldCharType="separate"/>
      </w:r>
      <w:r>
        <w:rPr>
          <w:noProof/>
        </w:rPr>
        <w:t>201</w:t>
      </w:r>
      <w:r>
        <w:rPr>
          <w:noProof/>
        </w:rPr>
        <w:fldChar w:fldCharType="end"/>
      </w:r>
    </w:p>
    <w:p w14:paraId="2A0BCA12" w14:textId="77777777" w:rsidR="002752A1" w:rsidRDefault="002752A1">
      <w:pPr>
        <w:pStyle w:val="TOC1"/>
        <w:rPr>
          <w:rFonts w:asciiTheme="minorHAnsi" w:eastAsiaTheme="minorEastAsia" w:hAnsiTheme="minorHAnsi" w:cstheme="minorBidi"/>
          <w:b w:val="0"/>
          <w:noProof/>
          <w:sz w:val="22"/>
          <w:szCs w:val="22"/>
          <w:lang w:val="en-IN" w:eastAsia="en-IN"/>
        </w:rPr>
      </w:pPr>
      <w:r>
        <w:rPr>
          <w:noProof/>
        </w:rPr>
        <w:t>8 Imported Interfaces</w:t>
      </w:r>
      <w:r>
        <w:rPr>
          <w:noProof/>
        </w:rPr>
        <w:tab/>
      </w:r>
      <w:r>
        <w:rPr>
          <w:noProof/>
        </w:rPr>
        <w:fldChar w:fldCharType="begin"/>
      </w:r>
      <w:r>
        <w:rPr>
          <w:noProof/>
        </w:rPr>
        <w:instrText xml:space="preserve"> PAGEREF _Toc428289973 \h </w:instrText>
      </w:r>
      <w:r>
        <w:rPr>
          <w:noProof/>
        </w:rPr>
      </w:r>
      <w:r>
        <w:rPr>
          <w:noProof/>
        </w:rPr>
        <w:fldChar w:fldCharType="separate"/>
      </w:r>
      <w:r>
        <w:rPr>
          <w:noProof/>
        </w:rPr>
        <w:t>202</w:t>
      </w:r>
      <w:r>
        <w:rPr>
          <w:noProof/>
        </w:rPr>
        <w:fldChar w:fldCharType="end"/>
      </w:r>
    </w:p>
    <w:p w14:paraId="2153D3C8" w14:textId="77777777" w:rsidR="002752A1" w:rsidRDefault="002752A1">
      <w:pPr>
        <w:pStyle w:val="TOC1"/>
        <w:rPr>
          <w:rFonts w:asciiTheme="minorHAnsi" w:eastAsiaTheme="minorEastAsia" w:hAnsiTheme="minorHAnsi" w:cstheme="minorBidi"/>
          <w:b w:val="0"/>
          <w:noProof/>
          <w:sz w:val="22"/>
          <w:szCs w:val="22"/>
          <w:lang w:val="en-IN" w:eastAsia="en-IN"/>
        </w:rPr>
      </w:pPr>
      <w:r>
        <w:rPr>
          <w:noProof/>
        </w:rPr>
        <w:t>9 Database Changes</w:t>
      </w:r>
      <w:r>
        <w:rPr>
          <w:noProof/>
        </w:rPr>
        <w:tab/>
      </w:r>
      <w:r>
        <w:rPr>
          <w:noProof/>
        </w:rPr>
        <w:fldChar w:fldCharType="begin"/>
      </w:r>
      <w:r>
        <w:rPr>
          <w:noProof/>
        </w:rPr>
        <w:instrText xml:space="preserve"> PAGEREF _Toc428289974 \h </w:instrText>
      </w:r>
      <w:r>
        <w:rPr>
          <w:noProof/>
        </w:rPr>
      </w:r>
      <w:r>
        <w:rPr>
          <w:noProof/>
        </w:rPr>
        <w:fldChar w:fldCharType="separate"/>
      </w:r>
      <w:r>
        <w:rPr>
          <w:noProof/>
        </w:rPr>
        <w:t>203</w:t>
      </w:r>
      <w:r>
        <w:rPr>
          <w:noProof/>
        </w:rPr>
        <w:fldChar w:fldCharType="end"/>
      </w:r>
    </w:p>
    <w:p w14:paraId="27F05ED3" w14:textId="77777777" w:rsidR="002752A1" w:rsidRDefault="002752A1">
      <w:pPr>
        <w:pStyle w:val="TOC2"/>
        <w:rPr>
          <w:rFonts w:asciiTheme="minorHAnsi" w:eastAsiaTheme="minorEastAsia" w:hAnsiTheme="minorHAnsi" w:cstheme="minorBidi"/>
          <w:b w:val="0"/>
          <w:noProof/>
          <w:sz w:val="22"/>
          <w:szCs w:val="22"/>
          <w:lang w:val="en-IN" w:eastAsia="en-IN"/>
        </w:rPr>
      </w:pPr>
      <w:r>
        <w:rPr>
          <w:noProof/>
        </w:rPr>
        <w:t>9.1 Database Patch</w:t>
      </w:r>
      <w:r>
        <w:rPr>
          <w:noProof/>
        </w:rPr>
        <w:tab/>
      </w:r>
      <w:r>
        <w:rPr>
          <w:noProof/>
        </w:rPr>
        <w:fldChar w:fldCharType="begin"/>
      </w:r>
      <w:r>
        <w:rPr>
          <w:noProof/>
        </w:rPr>
        <w:instrText xml:space="preserve"> PAGEREF _Toc428289975 \h </w:instrText>
      </w:r>
      <w:r>
        <w:rPr>
          <w:noProof/>
        </w:rPr>
      </w:r>
      <w:r>
        <w:rPr>
          <w:noProof/>
        </w:rPr>
        <w:fldChar w:fldCharType="separate"/>
      </w:r>
      <w:r>
        <w:rPr>
          <w:noProof/>
        </w:rPr>
        <w:t>203</w:t>
      </w:r>
      <w:r>
        <w:rPr>
          <w:noProof/>
        </w:rPr>
        <w:fldChar w:fldCharType="end"/>
      </w:r>
    </w:p>
    <w:p w14:paraId="4B727CD9" w14:textId="77777777" w:rsidR="002752A1" w:rsidRDefault="002752A1">
      <w:pPr>
        <w:pStyle w:val="TOC1"/>
        <w:rPr>
          <w:rFonts w:asciiTheme="minorHAnsi" w:eastAsiaTheme="minorEastAsia" w:hAnsiTheme="minorHAnsi" w:cstheme="minorBidi"/>
          <w:b w:val="0"/>
          <w:noProof/>
          <w:sz w:val="22"/>
          <w:szCs w:val="22"/>
          <w:lang w:val="en-IN" w:eastAsia="en-IN"/>
        </w:rPr>
      </w:pPr>
      <w:r>
        <w:rPr>
          <w:noProof/>
        </w:rPr>
        <w:t>10 Unit Tests</w:t>
      </w:r>
      <w:r>
        <w:rPr>
          <w:noProof/>
        </w:rPr>
        <w:tab/>
      </w:r>
      <w:r>
        <w:rPr>
          <w:noProof/>
        </w:rPr>
        <w:fldChar w:fldCharType="begin"/>
      </w:r>
      <w:r>
        <w:rPr>
          <w:noProof/>
        </w:rPr>
        <w:instrText xml:space="preserve"> PAGEREF _Toc428289976 \h </w:instrText>
      </w:r>
      <w:r>
        <w:rPr>
          <w:noProof/>
        </w:rPr>
      </w:r>
      <w:r>
        <w:rPr>
          <w:noProof/>
        </w:rPr>
        <w:fldChar w:fldCharType="separate"/>
      </w:r>
      <w:r>
        <w:rPr>
          <w:noProof/>
        </w:rPr>
        <w:t>204</w:t>
      </w:r>
      <w:r>
        <w:rPr>
          <w:noProof/>
        </w:rPr>
        <w:fldChar w:fldCharType="end"/>
      </w:r>
    </w:p>
    <w:p w14:paraId="022C7384" w14:textId="77777777" w:rsidR="002752A1" w:rsidRDefault="002752A1">
      <w:pPr>
        <w:pStyle w:val="TOC1"/>
        <w:rPr>
          <w:rFonts w:asciiTheme="minorHAnsi" w:eastAsiaTheme="minorEastAsia" w:hAnsiTheme="minorHAnsi" w:cstheme="minorBidi"/>
          <w:b w:val="0"/>
          <w:noProof/>
          <w:sz w:val="22"/>
          <w:szCs w:val="22"/>
          <w:lang w:val="en-IN" w:eastAsia="en-IN"/>
        </w:rPr>
      </w:pPr>
      <w:r>
        <w:rPr>
          <w:noProof/>
        </w:rPr>
        <w:t>11 Design Specification Reviewers List &amp; Template</w:t>
      </w:r>
      <w:r>
        <w:rPr>
          <w:noProof/>
        </w:rPr>
        <w:tab/>
      </w:r>
      <w:r>
        <w:rPr>
          <w:noProof/>
        </w:rPr>
        <w:fldChar w:fldCharType="begin"/>
      </w:r>
      <w:r>
        <w:rPr>
          <w:noProof/>
        </w:rPr>
        <w:instrText xml:space="preserve"> PAGEREF _Toc428289977 \h </w:instrText>
      </w:r>
      <w:r>
        <w:rPr>
          <w:noProof/>
        </w:rPr>
      </w:r>
      <w:r>
        <w:rPr>
          <w:noProof/>
        </w:rPr>
        <w:fldChar w:fldCharType="separate"/>
      </w:r>
      <w:r>
        <w:rPr>
          <w:noProof/>
        </w:rPr>
        <w:t>205</w:t>
      </w:r>
      <w:r>
        <w:rPr>
          <w:noProof/>
        </w:rPr>
        <w:fldChar w:fldCharType="end"/>
      </w:r>
    </w:p>
    <w:p w14:paraId="4DC36F09" w14:textId="77777777" w:rsidR="009E6097" w:rsidRDefault="002478EF" w:rsidP="000E40F6">
      <w:pPr>
        <w:pStyle w:val="TOC1"/>
        <w:rPr>
          <w:rFonts w:ascii="Times New Roman" w:hAnsi="Times New Roman"/>
          <w:b w:val="0"/>
          <w:caps/>
          <w:u w:val="single"/>
        </w:rPr>
      </w:pPr>
      <w:r>
        <w:rPr>
          <w:rFonts w:ascii="Times New Roman" w:hAnsi="Times New Roman"/>
          <w:b w:val="0"/>
          <w:caps/>
          <w:u w:val="single"/>
        </w:rPr>
        <w:fldChar w:fldCharType="end"/>
      </w:r>
      <w:bookmarkStart w:id="1" w:name="_Toc345607458"/>
    </w:p>
    <w:p w14:paraId="5D879099" w14:textId="77777777" w:rsidR="004532D4" w:rsidRDefault="004532D4" w:rsidP="004532D4">
      <w:pPr>
        <w:pStyle w:val="Heading1"/>
      </w:pPr>
      <w:bookmarkStart w:id="2" w:name="_Toc367110162"/>
      <w:bookmarkStart w:id="3" w:name="_Toc428289839"/>
      <w:bookmarkStart w:id="4" w:name="_Toc345607459"/>
      <w:bookmarkEnd w:id="1"/>
      <w:r>
        <w:lastRenderedPageBreak/>
        <w:t>General Information</w:t>
      </w:r>
      <w:bookmarkEnd w:id="2"/>
      <w:bookmarkEnd w:id="3"/>
    </w:p>
    <w:p w14:paraId="34C31FBD" w14:textId="77777777" w:rsidR="000E40F6" w:rsidRDefault="000E40F6" w:rsidP="000E40F6">
      <w:pPr>
        <w:pStyle w:val="Heading2"/>
      </w:pPr>
      <w:bookmarkStart w:id="5" w:name="_Toc428289840"/>
      <w:r>
        <w:t>History</w:t>
      </w:r>
      <w:bookmarkEnd w:id="4"/>
      <w:bookmarkEnd w:id="5"/>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1" w:type="dxa"/>
          <w:right w:w="71" w:type="dxa"/>
        </w:tblCellMar>
        <w:tblLook w:val="00A0" w:firstRow="1" w:lastRow="0" w:firstColumn="1" w:lastColumn="0" w:noHBand="0" w:noVBand="0"/>
      </w:tblPr>
      <w:tblGrid>
        <w:gridCol w:w="1021"/>
        <w:gridCol w:w="2350"/>
        <w:gridCol w:w="6056"/>
      </w:tblGrid>
      <w:tr w:rsidR="000E40F6" w14:paraId="554443D4" w14:textId="77777777" w:rsidTr="007C6DE2">
        <w:tc>
          <w:tcPr>
            <w:tcW w:w="1021" w:type="dxa"/>
            <w:shd w:val="clear" w:color="auto" w:fill="0F243E"/>
          </w:tcPr>
          <w:p w14:paraId="3CA56D8D" w14:textId="77777777" w:rsidR="000E40F6" w:rsidRPr="00A43FBC" w:rsidRDefault="000E40F6" w:rsidP="005E4696">
            <w:pPr>
              <w:rPr>
                <w:b/>
                <w:bCs/>
              </w:rPr>
            </w:pPr>
            <w:r w:rsidRPr="00A43FBC">
              <w:rPr>
                <w:b/>
                <w:bCs/>
              </w:rPr>
              <w:t>Version</w:t>
            </w:r>
          </w:p>
        </w:tc>
        <w:tc>
          <w:tcPr>
            <w:tcW w:w="2350" w:type="dxa"/>
            <w:shd w:val="clear" w:color="auto" w:fill="0F243E"/>
          </w:tcPr>
          <w:p w14:paraId="31689689" w14:textId="77777777" w:rsidR="000E40F6" w:rsidRPr="00A43FBC" w:rsidRDefault="000E40F6" w:rsidP="005E4696">
            <w:pPr>
              <w:rPr>
                <w:b/>
                <w:bCs/>
              </w:rPr>
            </w:pPr>
            <w:r w:rsidRPr="00A43FBC">
              <w:rPr>
                <w:b/>
                <w:bCs/>
              </w:rPr>
              <w:t>Date</w:t>
            </w:r>
          </w:p>
        </w:tc>
        <w:tc>
          <w:tcPr>
            <w:tcW w:w="6056" w:type="dxa"/>
            <w:shd w:val="clear" w:color="auto" w:fill="0F243E"/>
          </w:tcPr>
          <w:p w14:paraId="1463D738" w14:textId="77777777" w:rsidR="000E40F6" w:rsidRPr="00A43FBC" w:rsidRDefault="000E40F6" w:rsidP="005E4696">
            <w:pPr>
              <w:rPr>
                <w:b/>
                <w:bCs/>
              </w:rPr>
            </w:pPr>
            <w:r w:rsidRPr="00A43FBC">
              <w:rPr>
                <w:b/>
                <w:bCs/>
              </w:rPr>
              <w:t>Reason for Changes</w:t>
            </w:r>
          </w:p>
        </w:tc>
      </w:tr>
      <w:tr w:rsidR="000E40F6" w:rsidRPr="00D56606" w14:paraId="015342FC" w14:textId="77777777" w:rsidTr="007C6DE2">
        <w:tc>
          <w:tcPr>
            <w:tcW w:w="1021" w:type="dxa"/>
          </w:tcPr>
          <w:p w14:paraId="36EAF69B" w14:textId="77777777" w:rsidR="000E40F6" w:rsidRPr="00D56606" w:rsidRDefault="00CF693A" w:rsidP="007F674F">
            <w:pPr>
              <w:pStyle w:val="BodyText"/>
            </w:pPr>
            <w:r>
              <w:t>0</w:t>
            </w:r>
            <w:r w:rsidR="000E40F6" w:rsidRPr="00D56606">
              <w:t>.</w:t>
            </w:r>
            <w:r>
              <w:t>1</w:t>
            </w:r>
          </w:p>
        </w:tc>
        <w:tc>
          <w:tcPr>
            <w:tcW w:w="2350" w:type="dxa"/>
          </w:tcPr>
          <w:p w14:paraId="6F0362EF" w14:textId="4442F843" w:rsidR="000E40F6" w:rsidRPr="00D56606" w:rsidRDefault="00276DD5" w:rsidP="00D16072">
            <w:pPr>
              <w:pStyle w:val="BodyText"/>
            </w:pPr>
            <w:r>
              <w:t>1</w:t>
            </w:r>
            <w:r w:rsidR="00D16072">
              <w:t>6</w:t>
            </w:r>
            <w:r w:rsidR="000E40F6" w:rsidRPr="00D56606">
              <w:t>-</w:t>
            </w:r>
            <w:r w:rsidR="00D16072">
              <w:t>01</w:t>
            </w:r>
            <w:r w:rsidR="000E40F6" w:rsidRPr="00D56606">
              <w:t>-20</w:t>
            </w:r>
            <w:r w:rsidR="000E40F6">
              <w:t>1</w:t>
            </w:r>
            <w:r w:rsidR="00D16072">
              <w:t>5</w:t>
            </w:r>
          </w:p>
        </w:tc>
        <w:tc>
          <w:tcPr>
            <w:tcW w:w="6056" w:type="dxa"/>
          </w:tcPr>
          <w:p w14:paraId="6FF767BA" w14:textId="77777777" w:rsidR="000E40F6" w:rsidRPr="00D56606" w:rsidRDefault="00135839" w:rsidP="005E4696">
            <w:pPr>
              <w:pStyle w:val="BodyText"/>
            </w:pPr>
            <w:r>
              <w:t>Initial Draft</w:t>
            </w:r>
          </w:p>
        </w:tc>
      </w:tr>
      <w:tr w:rsidR="00B2175B" w14:paraId="57D98242" w14:textId="77777777" w:rsidTr="007C6DE2">
        <w:tc>
          <w:tcPr>
            <w:tcW w:w="1021" w:type="dxa"/>
          </w:tcPr>
          <w:p w14:paraId="723D6D20" w14:textId="2ECEBECB" w:rsidR="00B2175B" w:rsidRPr="00D56606" w:rsidRDefault="00B2175B" w:rsidP="00C911D3">
            <w:pPr>
              <w:pStyle w:val="BodyText"/>
            </w:pPr>
            <w:r>
              <w:t>0</w:t>
            </w:r>
            <w:r w:rsidRPr="00D56606">
              <w:t>.</w:t>
            </w:r>
            <w:r w:rsidR="00631016">
              <w:t>2</w:t>
            </w:r>
          </w:p>
        </w:tc>
        <w:tc>
          <w:tcPr>
            <w:tcW w:w="2350" w:type="dxa"/>
          </w:tcPr>
          <w:p w14:paraId="39904B94" w14:textId="1C4779A1" w:rsidR="00B2175B" w:rsidRPr="00D56606" w:rsidRDefault="00B2175B" w:rsidP="00B2175B">
            <w:pPr>
              <w:pStyle w:val="BodyText"/>
            </w:pPr>
            <w:r>
              <w:t>25</w:t>
            </w:r>
            <w:r w:rsidRPr="00D56606">
              <w:t>-</w:t>
            </w:r>
            <w:r>
              <w:t>08</w:t>
            </w:r>
            <w:r w:rsidRPr="00D56606">
              <w:t>-20</w:t>
            </w:r>
            <w:r>
              <w:t>15</w:t>
            </w:r>
          </w:p>
        </w:tc>
        <w:tc>
          <w:tcPr>
            <w:tcW w:w="6056" w:type="dxa"/>
          </w:tcPr>
          <w:p w14:paraId="6FB041CF" w14:textId="523C6767" w:rsidR="00B2175B" w:rsidRPr="00D56606" w:rsidRDefault="00B2175B" w:rsidP="00C911D3">
            <w:pPr>
              <w:pStyle w:val="BodyText"/>
            </w:pPr>
          </w:p>
        </w:tc>
      </w:tr>
      <w:tr w:rsidR="00B2175B" w14:paraId="7CC90CE4" w14:textId="77777777" w:rsidTr="007C6DE2">
        <w:tc>
          <w:tcPr>
            <w:tcW w:w="1021" w:type="dxa"/>
          </w:tcPr>
          <w:p w14:paraId="4E66F2B8" w14:textId="77777777" w:rsidR="00B2175B" w:rsidRPr="00D56606" w:rsidRDefault="00B2175B" w:rsidP="005E4696">
            <w:pPr>
              <w:pStyle w:val="BodyText"/>
            </w:pPr>
          </w:p>
        </w:tc>
        <w:tc>
          <w:tcPr>
            <w:tcW w:w="2350" w:type="dxa"/>
          </w:tcPr>
          <w:p w14:paraId="5E7A6764" w14:textId="77777777" w:rsidR="00B2175B" w:rsidRPr="00D56606" w:rsidRDefault="00B2175B" w:rsidP="005E4696">
            <w:pPr>
              <w:pStyle w:val="BodyText"/>
            </w:pPr>
          </w:p>
        </w:tc>
        <w:tc>
          <w:tcPr>
            <w:tcW w:w="6056" w:type="dxa"/>
          </w:tcPr>
          <w:p w14:paraId="18DD4C69" w14:textId="77777777" w:rsidR="00B2175B" w:rsidRPr="00D56606" w:rsidRDefault="00B2175B" w:rsidP="005E4696">
            <w:pPr>
              <w:pStyle w:val="BodyText"/>
            </w:pPr>
          </w:p>
        </w:tc>
      </w:tr>
    </w:tbl>
    <w:p w14:paraId="4800823C" w14:textId="5FC38B9F" w:rsidR="000E40F6" w:rsidRPr="00056A3E" w:rsidRDefault="000E40F6" w:rsidP="00CA60E6">
      <w:pPr>
        <w:pStyle w:val="Caption"/>
        <w:jc w:val="center"/>
      </w:pPr>
      <w:bookmarkStart w:id="6" w:name="_Toc428290053"/>
      <w:r w:rsidRPr="00056A3E">
        <w:t xml:space="preserve">Table </w:t>
      </w:r>
      <w:r w:rsidR="00167C2C">
        <w:fldChar w:fldCharType="begin"/>
      </w:r>
      <w:r w:rsidR="00167C2C">
        <w:instrText xml:space="preserve"> SEQ Table \* ARABIC </w:instrText>
      </w:r>
      <w:r w:rsidR="00167C2C">
        <w:fldChar w:fldCharType="separate"/>
      </w:r>
      <w:r w:rsidR="001D44B2">
        <w:rPr>
          <w:noProof/>
        </w:rPr>
        <w:t>1</w:t>
      </w:r>
      <w:r w:rsidR="00167C2C">
        <w:rPr>
          <w:noProof/>
        </w:rPr>
        <w:fldChar w:fldCharType="end"/>
      </w:r>
      <w:r w:rsidRPr="00056A3E">
        <w:t>: History</w:t>
      </w:r>
      <w:bookmarkEnd w:id="6"/>
    </w:p>
    <w:p w14:paraId="569117EE" w14:textId="77777777" w:rsidR="000E40F6" w:rsidRDefault="000E40F6" w:rsidP="000E40F6">
      <w:pPr>
        <w:pStyle w:val="Heading2"/>
      </w:pPr>
      <w:bookmarkStart w:id="7" w:name="_References"/>
      <w:bookmarkStart w:id="8" w:name="_Toc345607460"/>
      <w:bookmarkStart w:id="9" w:name="_Ref347750559"/>
      <w:bookmarkStart w:id="10" w:name="_Toc428289841"/>
      <w:bookmarkEnd w:id="7"/>
      <w:r>
        <w:t>References</w:t>
      </w:r>
      <w:bookmarkEnd w:id="8"/>
      <w:bookmarkEnd w:id="9"/>
      <w:bookmarkEnd w:id="10"/>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008"/>
        <w:gridCol w:w="8456"/>
      </w:tblGrid>
      <w:tr w:rsidR="000E40F6" w14:paraId="1F2D3CD2" w14:textId="77777777" w:rsidTr="007C6DE2">
        <w:trPr>
          <w:cantSplit/>
        </w:trPr>
        <w:tc>
          <w:tcPr>
            <w:tcW w:w="1008" w:type="dxa"/>
          </w:tcPr>
          <w:p w14:paraId="174FE107" w14:textId="77777777" w:rsidR="000E40F6" w:rsidRPr="00545830" w:rsidRDefault="000E40F6" w:rsidP="005E4696">
            <w:pPr>
              <w:pStyle w:val="Body"/>
              <w:widowControl/>
              <w:spacing w:before="40" w:after="40"/>
              <w:jc w:val="left"/>
              <w:rPr>
                <w:rFonts w:ascii="Arial" w:hAnsi="Arial" w:cs="Arial"/>
                <w:sz w:val="22"/>
                <w:szCs w:val="22"/>
                <w:lang w:val="en-US"/>
              </w:rPr>
            </w:pPr>
            <w:r w:rsidRPr="00C701B0">
              <w:rPr>
                <w:rFonts w:eastAsia="Batang" w:cs="Arial"/>
              </w:rPr>
              <w:t>[1]</w:t>
            </w:r>
          </w:p>
        </w:tc>
        <w:tc>
          <w:tcPr>
            <w:tcW w:w="8456" w:type="dxa"/>
          </w:tcPr>
          <w:p w14:paraId="6E787BAB" w14:textId="77777777" w:rsidR="000E40F6" w:rsidRPr="006B6F04" w:rsidRDefault="00CA361E" w:rsidP="004F6451">
            <w:pPr>
              <w:pStyle w:val="Title"/>
              <w:rPr>
                <w:b w:val="0"/>
                <w:noProof w:val="0"/>
                <w:sz w:val="22"/>
              </w:rPr>
            </w:pPr>
            <w:r w:rsidRPr="006B6F04">
              <w:rPr>
                <w:b w:val="0"/>
                <w:noProof w:val="0"/>
                <w:sz w:val="22"/>
              </w:rPr>
              <w:t xml:space="preserve">FSpec_IPTV6.0 </w:t>
            </w:r>
            <w:r w:rsidR="006B6F04" w:rsidRPr="006B6F04">
              <w:rPr>
                <w:b w:val="0"/>
                <w:noProof w:val="0"/>
                <w:sz w:val="22"/>
              </w:rPr>
              <w:t>One Video Core Unicast (OMI Integration)</w:t>
            </w:r>
          </w:p>
        </w:tc>
      </w:tr>
      <w:tr w:rsidR="000E40F6" w:rsidRPr="00545830" w14:paraId="6ED03E23" w14:textId="77777777" w:rsidTr="007C6DE2">
        <w:trPr>
          <w:cantSplit/>
        </w:trPr>
        <w:tc>
          <w:tcPr>
            <w:tcW w:w="1008" w:type="dxa"/>
          </w:tcPr>
          <w:p w14:paraId="2582F4C5" w14:textId="77777777" w:rsidR="000E40F6" w:rsidRPr="00545830" w:rsidRDefault="000E40F6" w:rsidP="005E4696">
            <w:pPr>
              <w:pStyle w:val="Body"/>
              <w:widowControl/>
              <w:spacing w:before="40" w:after="40"/>
              <w:jc w:val="left"/>
              <w:rPr>
                <w:rFonts w:ascii="Arial" w:hAnsi="Arial" w:cs="Arial"/>
                <w:sz w:val="22"/>
                <w:szCs w:val="22"/>
                <w:lang w:val="en-US"/>
              </w:rPr>
            </w:pPr>
            <w:r>
              <w:rPr>
                <w:rFonts w:eastAsia="Batang" w:cs="Arial"/>
              </w:rPr>
              <w:t>[2</w:t>
            </w:r>
            <w:r w:rsidRPr="00C701B0">
              <w:rPr>
                <w:rFonts w:eastAsia="Batang" w:cs="Arial"/>
              </w:rPr>
              <w:t>]</w:t>
            </w:r>
          </w:p>
        </w:tc>
        <w:tc>
          <w:tcPr>
            <w:tcW w:w="8456" w:type="dxa"/>
          </w:tcPr>
          <w:p w14:paraId="2BF4F10D" w14:textId="77777777" w:rsidR="000E40F6" w:rsidRPr="00C701B0" w:rsidRDefault="00E840D4" w:rsidP="00E840D4">
            <w:pPr>
              <w:pStyle w:val="Title"/>
              <w:rPr>
                <w:rFonts w:eastAsia="Batang" w:cs="Arial"/>
                <w:i/>
              </w:rPr>
            </w:pPr>
            <w:r w:rsidRPr="00E840D4">
              <w:rPr>
                <w:b w:val="0"/>
                <w:noProof w:val="0"/>
                <w:sz w:val="22"/>
              </w:rPr>
              <w:t>R</w:t>
            </w:r>
            <w:r w:rsidRPr="006B6F04">
              <w:rPr>
                <w:b w:val="0"/>
                <w:noProof w:val="0"/>
                <w:sz w:val="22"/>
              </w:rPr>
              <w:t>Spec_IPTV6.0 One Video Core Unicast (OMI Integration)</w:t>
            </w:r>
          </w:p>
        </w:tc>
      </w:tr>
      <w:tr w:rsidR="000E40F6" w:rsidRPr="00545830" w14:paraId="20CCD134" w14:textId="77777777" w:rsidTr="007C6DE2">
        <w:trPr>
          <w:cantSplit/>
        </w:trPr>
        <w:tc>
          <w:tcPr>
            <w:tcW w:w="1008" w:type="dxa"/>
          </w:tcPr>
          <w:p w14:paraId="45ECAA51" w14:textId="77777777" w:rsidR="000E40F6" w:rsidRDefault="000E40F6" w:rsidP="005E4696">
            <w:pPr>
              <w:pStyle w:val="Body"/>
              <w:widowControl/>
              <w:spacing w:before="40" w:after="40"/>
              <w:jc w:val="left"/>
              <w:rPr>
                <w:rFonts w:eastAsia="Batang" w:cs="Arial"/>
              </w:rPr>
            </w:pPr>
          </w:p>
        </w:tc>
        <w:tc>
          <w:tcPr>
            <w:tcW w:w="8456" w:type="dxa"/>
          </w:tcPr>
          <w:p w14:paraId="234ECAF5" w14:textId="77777777" w:rsidR="000E40F6" w:rsidRDefault="000E40F6" w:rsidP="005E4696">
            <w:pPr>
              <w:pStyle w:val="BodyText"/>
              <w:rPr>
                <w:rFonts w:eastAsia="Batang" w:cs="Arial"/>
                <w:i/>
              </w:rPr>
            </w:pPr>
          </w:p>
        </w:tc>
      </w:tr>
    </w:tbl>
    <w:p w14:paraId="6C827435" w14:textId="77777777" w:rsidR="000E40F6" w:rsidRDefault="000E40F6" w:rsidP="000E40F6"/>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9"/>
        <w:gridCol w:w="8505"/>
      </w:tblGrid>
      <w:tr w:rsidR="000E40F6" w14:paraId="17160EC8" w14:textId="77777777" w:rsidTr="007C6DE2">
        <w:trPr>
          <w:cantSplit/>
        </w:trPr>
        <w:tc>
          <w:tcPr>
            <w:tcW w:w="9464" w:type="dxa"/>
            <w:gridSpan w:val="2"/>
            <w:shd w:val="clear" w:color="auto" w:fill="0F243E"/>
          </w:tcPr>
          <w:p w14:paraId="63B0F78F" w14:textId="77777777" w:rsidR="000E40F6" w:rsidRPr="00806A57" w:rsidRDefault="000E40F6" w:rsidP="005E4696">
            <w:pPr>
              <w:rPr>
                <w:b/>
              </w:rPr>
            </w:pPr>
            <w:r w:rsidRPr="00147117">
              <w:rPr>
                <w:b/>
                <w:bCs/>
              </w:rPr>
              <w:t>Type of documents</w:t>
            </w:r>
          </w:p>
        </w:tc>
      </w:tr>
      <w:tr w:rsidR="000E40F6" w14:paraId="4FF939FD" w14:textId="77777777" w:rsidTr="007C6DE2">
        <w:trPr>
          <w:cantSplit/>
        </w:trPr>
        <w:tc>
          <w:tcPr>
            <w:tcW w:w="959" w:type="dxa"/>
          </w:tcPr>
          <w:p w14:paraId="4441BC5D" w14:textId="77777777" w:rsidR="000E40F6" w:rsidRPr="00806A57" w:rsidRDefault="000E40F6" w:rsidP="005E4696">
            <w:pPr>
              <w:pStyle w:val="BodyText"/>
            </w:pPr>
            <w:r w:rsidRPr="00806A57">
              <w:t>FR</w:t>
            </w:r>
          </w:p>
        </w:tc>
        <w:tc>
          <w:tcPr>
            <w:tcW w:w="8505" w:type="dxa"/>
          </w:tcPr>
          <w:p w14:paraId="28E40DFC" w14:textId="77777777" w:rsidR="000E40F6" w:rsidRDefault="000E40F6" w:rsidP="005E4696">
            <w:pPr>
              <w:pStyle w:val="BodyText"/>
              <w:rPr>
                <w:sz w:val="18"/>
                <w:lang w:val="en-GB"/>
              </w:rPr>
            </w:pPr>
            <w:r w:rsidRPr="00806A57">
              <w:t>Feature Request</w:t>
            </w:r>
          </w:p>
        </w:tc>
      </w:tr>
      <w:tr w:rsidR="000E40F6" w14:paraId="272786B0" w14:textId="77777777" w:rsidTr="007C6DE2">
        <w:trPr>
          <w:cantSplit/>
        </w:trPr>
        <w:tc>
          <w:tcPr>
            <w:tcW w:w="959" w:type="dxa"/>
          </w:tcPr>
          <w:p w14:paraId="273276A7" w14:textId="77777777" w:rsidR="000E40F6" w:rsidRPr="00806A57" w:rsidRDefault="000E40F6" w:rsidP="005E4696">
            <w:pPr>
              <w:pStyle w:val="BodyText"/>
            </w:pPr>
            <w:r w:rsidRPr="00806A57">
              <w:t>FS</w:t>
            </w:r>
          </w:p>
        </w:tc>
        <w:tc>
          <w:tcPr>
            <w:tcW w:w="8505" w:type="dxa"/>
          </w:tcPr>
          <w:p w14:paraId="55FEB30B" w14:textId="77777777" w:rsidR="000E40F6" w:rsidRDefault="000E40F6" w:rsidP="005E4696">
            <w:pPr>
              <w:pStyle w:val="BodyText"/>
              <w:rPr>
                <w:sz w:val="18"/>
                <w:lang w:val="en-GB"/>
              </w:rPr>
            </w:pPr>
            <w:r w:rsidRPr="00806A57">
              <w:t>Functional Specification</w:t>
            </w:r>
          </w:p>
        </w:tc>
      </w:tr>
      <w:tr w:rsidR="000E40F6" w14:paraId="1F136D60" w14:textId="77777777" w:rsidTr="007C6DE2">
        <w:trPr>
          <w:cantSplit/>
        </w:trPr>
        <w:tc>
          <w:tcPr>
            <w:tcW w:w="959" w:type="dxa"/>
          </w:tcPr>
          <w:p w14:paraId="3266D1AD" w14:textId="77777777" w:rsidR="000E40F6" w:rsidRPr="00806A57" w:rsidRDefault="000E40F6" w:rsidP="005E4696">
            <w:pPr>
              <w:pStyle w:val="BodyText"/>
            </w:pPr>
            <w:r w:rsidRPr="00806A57">
              <w:t>DS</w:t>
            </w:r>
          </w:p>
        </w:tc>
        <w:tc>
          <w:tcPr>
            <w:tcW w:w="8505" w:type="dxa"/>
          </w:tcPr>
          <w:p w14:paraId="2D86951E" w14:textId="77777777" w:rsidR="000E40F6" w:rsidRDefault="000E40F6" w:rsidP="005E4696">
            <w:pPr>
              <w:pStyle w:val="BodyText"/>
              <w:rPr>
                <w:sz w:val="18"/>
                <w:lang w:val="en-GB"/>
              </w:rPr>
            </w:pPr>
            <w:r w:rsidRPr="00806A57">
              <w:t>Design Specification</w:t>
            </w:r>
          </w:p>
        </w:tc>
      </w:tr>
      <w:tr w:rsidR="000E40F6" w14:paraId="3B4192D6" w14:textId="77777777" w:rsidTr="007C6DE2">
        <w:trPr>
          <w:cantSplit/>
        </w:trPr>
        <w:tc>
          <w:tcPr>
            <w:tcW w:w="959" w:type="dxa"/>
          </w:tcPr>
          <w:p w14:paraId="4757CEAC" w14:textId="77777777" w:rsidR="000E40F6" w:rsidRPr="00806A57" w:rsidRDefault="000E40F6" w:rsidP="005E4696">
            <w:pPr>
              <w:pStyle w:val="BodyText"/>
            </w:pPr>
            <w:r w:rsidRPr="00806A57">
              <w:t>IS</w:t>
            </w:r>
          </w:p>
        </w:tc>
        <w:tc>
          <w:tcPr>
            <w:tcW w:w="8505" w:type="dxa"/>
          </w:tcPr>
          <w:p w14:paraId="0EA06B50" w14:textId="77777777" w:rsidR="000E40F6" w:rsidRDefault="000E40F6" w:rsidP="005E4696">
            <w:pPr>
              <w:pStyle w:val="BodyText"/>
              <w:rPr>
                <w:sz w:val="18"/>
                <w:lang w:val="en-GB"/>
              </w:rPr>
            </w:pPr>
            <w:r w:rsidRPr="00806A57">
              <w:t>Interface Specification</w:t>
            </w:r>
          </w:p>
        </w:tc>
      </w:tr>
      <w:tr w:rsidR="000E40F6" w14:paraId="0E74A238" w14:textId="77777777" w:rsidTr="007C6DE2">
        <w:trPr>
          <w:cantSplit/>
        </w:trPr>
        <w:tc>
          <w:tcPr>
            <w:tcW w:w="959" w:type="dxa"/>
          </w:tcPr>
          <w:p w14:paraId="5DAAED1D" w14:textId="77777777" w:rsidR="000E40F6" w:rsidRPr="00806A57" w:rsidRDefault="000E40F6" w:rsidP="005E4696">
            <w:pPr>
              <w:pStyle w:val="BodyText"/>
            </w:pPr>
            <w:r w:rsidRPr="00806A57">
              <w:t>TS</w:t>
            </w:r>
          </w:p>
        </w:tc>
        <w:tc>
          <w:tcPr>
            <w:tcW w:w="8505" w:type="dxa"/>
          </w:tcPr>
          <w:p w14:paraId="0157556B" w14:textId="77777777" w:rsidR="000E40F6" w:rsidRDefault="000E40F6" w:rsidP="005E4696">
            <w:pPr>
              <w:pStyle w:val="BodyText"/>
              <w:rPr>
                <w:sz w:val="18"/>
                <w:lang w:val="en-GB"/>
              </w:rPr>
            </w:pPr>
            <w:r w:rsidRPr="00806A57">
              <w:t>Test Specification</w:t>
            </w:r>
          </w:p>
        </w:tc>
      </w:tr>
      <w:tr w:rsidR="000E40F6" w14:paraId="6DD66FAA" w14:textId="77777777" w:rsidTr="007C6DE2">
        <w:trPr>
          <w:cantSplit/>
        </w:trPr>
        <w:tc>
          <w:tcPr>
            <w:tcW w:w="959" w:type="dxa"/>
          </w:tcPr>
          <w:p w14:paraId="2B80089A" w14:textId="77777777" w:rsidR="000E40F6" w:rsidRPr="00806A57" w:rsidRDefault="000E40F6" w:rsidP="005E4696">
            <w:pPr>
              <w:pStyle w:val="BodyText"/>
            </w:pPr>
            <w:r w:rsidRPr="00806A57">
              <w:t>UD</w:t>
            </w:r>
          </w:p>
        </w:tc>
        <w:tc>
          <w:tcPr>
            <w:tcW w:w="8505" w:type="dxa"/>
          </w:tcPr>
          <w:p w14:paraId="69D6BB25" w14:textId="77777777" w:rsidR="000E40F6" w:rsidRDefault="000E40F6" w:rsidP="00CA60E6">
            <w:pPr>
              <w:pStyle w:val="BodyText"/>
              <w:keepNext/>
              <w:rPr>
                <w:sz w:val="18"/>
                <w:lang w:val="pt-PT"/>
              </w:rPr>
            </w:pPr>
            <w:r w:rsidRPr="00806A57">
              <w:t>User Documentation</w:t>
            </w:r>
          </w:p>
        </w:tc>
      </w:tr>
    </w:tbl>
    <w:p w14:paraId="5686C099" w14:textId="52A72A8B" w:rsidR="00CA60E6" w:rsidRDefault="00CA60E6" w:rsidP="00CA60E6">
      <w:pPr>
        <w:pStyle w:val="Caption"/>
        <w:jc w:val="center"/>
      </w:pPr>
      <w:bookmarkStart w:id="11" w:name="_Toc428290054"/>
      <w:bookmarkStart w:id="12" w:name="_Toc345607461"/>
      <w:r>
        <w:t xml:space="preserve">Table </w:t>
      </w:r>
      <w:r w:rsidR="00167C2C">
        <w:fldChar w:fldCharType="begin"/>
      </w:r>
      <w:r w:rsidR="00167C2C">
        <w:instrText xml:space="preserve"> SEQ Table \* ARABIC </w:instrText>
      </w:r>
      <w:r w:rsidR="00167C2C">
        <w:fldChar w:fldCharType="separate"/>
      </w:r>
      <w:r w:rsidR="001D44B2">
        <w:rPr>
          <w:noProof/>
        </w:rPr>
        <w:t>2</w:t>
      </w:r>
      <w:r w:rsidR="00167C2C">
        <w:rPr>
          <w:noProof/>
        </w:rPr>
        <w:fldChar w:fldCharType="end"/>
      </w:r>
      <w:r>
        <w:t xml:space="preserve">: </w:t>
      </w:r>
      <w:r w:rsidRPr="00416D21">
        <w:t>Type of documents</w:t>
      </w:r>
      <w:bookmarkEnd w:id="11"/>
    </w:p>
    <w:p w14:paraId="0A978088" w14:textId="77777777" w:rsidR="000E40F6" w:rsidRDefault="000E40F6" w:rsidP="000E40F6">
      <w:pPr>
        <w:pStyle w:val="Heading2"/>
      </w:pPr>
      <w:bookmarkStart w:id="13" w:name="_Toc428289842"/>
      <w:r>
        <w:t>Glossary and Abbreviations</w:t>
      </w:r>
      <w:bookmarkEnd w:id="12"/>
      <w:bookmarkEnd w:id="13"/>
    </w:p>
    <w:tbl>
      <w:tblPr>
        <w:tblW w:w="946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1188"/>
        <w:gridCol w:w="8276"/>
      </w:tblGrid>
      <w:tr w:rsidR="000E40F6" w:rsidRPr="002D6A8F" w14:paraId="6B866E21" w14:textId="77777777" w:rsidTr="008C5AE4">
        <w:tc>
          <w:tcPr>
            <w:tcW w:w="1188" w:type="dxa"/>
            <w:shd w:val="solid" w:color="000000" w:fill="FFFFFF"/>
          </w:tcPr>
          <w:p w14:paraId="712A97CD" w14:textId="77777777" w:rsidR="000E40F6" w:rsidRPr="00613ADA" w:rsidRDefault="000E40F6" w:rsidP="005E4696">
            <w:pPr>
              <w:rPr>
                <w:b/>
                <w:bCs/>
              </w:rPr>
            </w:pPr>
          </w:p>
        </w:tc>
        <w:tc>
          <w:tcPr>
            <w:tcW w:w="8276" w:type="dxa"/>
            <w:shd w:val="solid" w:color="000000" w:fill="FFFFFF"/>
          </w:tcPr>
          <w:p w14:paraId="0A0E8EBC" w14:textId="77777777" w:rsidR="000E40F6" w:rsidRPr="00613ADA" w:rsidRDefault="000E40F6" w:rsidP="005E4696">
            <w:pPr>
              <w:rPr>
                <w:b/>
                <w:bCs/>
              </w:rPr>
            </w:pPr>
            <w:r w:rsidRPr="00613ADA">
              <w:rPr>
                <w:b/>
                <w:bCs/>
              </w:rPr>
              <w:t>Description</w:t>
            </w:r>
          </w:p>
        </w:tc>
      </w:tr>
      <w:tr w:rsidR="00363DE9" w:rsidRPr="00613ADA" w14:paraId="059A43CA" w14:textId="77777777" w:rsidTr="008C5AE4">
        <w:tc>
          <w:tcPr>
            <w:tcW w:w="1188" w:type="dxa"/>
            <w:shd w:val="clear" w:color="auto" w:fill="auto"/>
          </w:tcPr>
          <w:p w14:paraId="1F3BCBCC" w14:textId="77777777" w:rsidR="00363DE9" w:rsidRDefault="00363DE9" w:rsidP="00363DE9">
            <w:pPr>
              <w:pStyle w:val="BodyText"/>
            </w:pPr>
            <w:r>
              <w:t>API</w:t>
            </w:r>
          </w:p>
        </w:tc>
        <w:tc>
          <w:tcPr>
            <w:tcW w:w="8276" w:type="dxa"/>
            <w:shd w:val="clear" w:color="auto" w:fill="auto"/>
          </w:tcPr>
          <w:p w14:paraId="5406027C" w14:textId="77777777" w:rsidR="00363DE9" w:rsidRDefault="00363DE9" w:rsidP="00363DE9">
            <w:pPr>
              <w:pStyle w:val="BodyText"/>
            </w:pPr>
            <w:r>
              <w:t>Application Programming Interface</w:t>
            </w:r>
          </w:p>
        </w:tc>
      </w:tr>
      <w:tr w:rsidR="00363DE9" w:rsidRPr="00613ADA" w14:paraId="593ED8D3" w14:textId="77777777" w:rsidTr="008C5AE4">
        <w:tc>
          <w:tcPr>
            <w:tcW w:w="1188" w:type="dxa"/>
            <w:shd w:val="clear" w:color="auto" w:fill="auto"/>
          </w:tcPr>
          <w:p w14:paraId="0A274FB6" w14:textId="77777777" w:rsidR="00363DE9" w:rsidRPr="009765A4" w:rsidRDefault="00363DE9" w:rsidP="00363DE9">
            <w:pPr>
              <w:pStyle w:val="BodyText"/>
            </w:pPr>
            <w:r w:rsidRPr="009765A4">
              <w:t>SE</w:t>
            </w:r>
          </w:p>
        </w:tc>
        <w:tc>
          <w:tcPr>
            <w:tcW w:w="8276" w:type="dxa"/>
            <w:shd w:val="clear" w:color="auto" w:fill="auto"/>
          </w:tcPr>
          <w:p w14:paraId="2129BCDB" w14:textId="77777777" w:rsidR="00363DE9" w:rsidRPr="009765A4" w:rsidRDefault="00363DE9" w:rsidP="00363DE9">
            <w:pPr>
              <w:pStyle w:val="BodyText"/>
            </w:pPr>
            <w:r w:rsidRPr="009765A4">
              <w:t>System Engineering</w:t>
            </w:r>
          </w:p>
        </w:tc>
      </w:tr>
      <w:tr w:rsidR="00363DE9" w:rsidRPr="00613ADA" w14:paraId="3521EDDD" w14:textId="77777777" w:rsidTr="008C5AE4">
        <w:tc>
          <w:tcPr>
            <w:tcW w:w="1188" w:type="dxa"/>
            <w:shd w:val="clear" w:color="auto" w:fill="auto"/>
          </w:tcPr>
          <w:p w14:paraId="5B110A7D" w14:textId="77777777" w:rsidR="00363DE9" w:rsidRDefault="00363DE9" w:rsidP="00363DE9">
            <w:pPr>
              <w:pStyle w:val="BodyText"/>
            </w:pPr>
            <w:r>
              <w:t>STB</w:t>
            </w:r>
          </w:p>
        </w:tc>
        <w:tc>
          <w:tcPr>
            <w:tcW w:w="8276" w:type="dxa"/>
            <w:shd w:val="clear" w:color="auto" w:fill="auto"/>
          </w:tcPr>
          <w:p w14:paraId="37CC5692" w14:textId="77777777" w:rsidR="00363DE9" w:rsidRDefault="00363DE9" w:rsidP="00363DE9">
            <w:pPr>
              <w:pStyle w:val="BodyText"/>
            </w:pPr>
            <w:r>
              <w:t>Set Top Box</w:t>
            </w:r>
          </w:p>
        </w:tc>
      </w:tr>
      <w:tr w:rsidR="007E6401" w:rsidRPr="00613ADA" w14:paraId="32E7D257" w14:textId="77777777" w:rsidTr="008C5AE4">
        <w:tc>
          <w:tcPr>
            <w:tcW w:w="1188" w:type="dxa"/>
            <w:shd w:val="clear" w:color="auto" w:fill="auto"/>
          </w:tcPr>
          <w:p w14:paraId="71AF146B" w14:textId="77777777" w:rsidR="007E6401" w:rsidRDefault="00363DE9" w:rsidP="007C4D06">
            <w:pPr>
              <w:pStyle w:val="BodyText"/>
            </w:pPr>
            <w:r>
              <w:t>TM</w:t>
            </w:r>
          </w:p>
        </w:tc>
        <w:tc>
          <w:tcPr>
            <w:tcW w:w="8276" w:type="dxa"/>
            <w:shd w:val="clear" w:color="auto" w:fill="auto"/>
          </w:tcPr>
          <w:p w14:paraId="64AF449B" w14:textId="77777777" w:rsidR="007E6401" w:rsidRDefault="00363DE9" w:rsidP="00363DE9">
            <w:pPr>
              <w:pStyle w:val="BodyText"/>
            </w:pPr>
            <w:r>
              <w:t>Total Manage</w:t>
            </w:r>
          </w:p>
        </w:tc>
      </w:tr>
      <w:tr w:rsidR="0063308D" w:rsidRPr="00613ADA" w14:paraId="68EE6FEB" w14:textId="77777777" w:rsidTr="008C5AE4">
        <w:tc>
          <w:tcPr>
            <w:tcW w:w="1188" w:type="dxa"/>
            <w:shd w:val="clear" w:color="auto" w:fill="auto"/>
          </w:tcPr>
          <w:p w14:paraId="027D19E4" w14:textId="77777777" w:rsidR="0063308D" w:rsidRDefault="0063308D" w:rsidP="007C4D06">
            <w:pPr>
              <w:pStyle w:val="BodyText"/>
            </w:pPr>
            <w:r>
              <w:t>OPI</w:t>
            </w:r>
          </w:p>
        </w:tc>
        <w:tc>
          <w:tcPr>
            <w:tcW w:w="8276" w:type="dxa"/>
            <w:shd w:val="clear" w:color="auto" w:fill="auto"/>
          </w:tcPr>
          <w:p w14:paraId="145701D8" w14:textId="77777777" w:rsidR="0063308D" w:rsidRDefault="0063308D" w:rsidP="0063308D">
            <w:pPr>
              <w:pStyle w:val="BodyText"/>
            </w:pPr>
            <w:r>
              <w:t>Open Portal Interface</w:t>
            </w:r>
          </w:p>
        </w:tc>
      </w:tr>
      <w:tr w:rsidR="0063308D" w:rsidRPr="00613ADA" w14:paraId="5C498565" w14:textId="77777777" w:rsidTr="008C5AE4">
        <w:tc>
          <w:tcPr>
            <w:tcW w:w="1188" w:type="dxa"/>
            <w:shd w:val="clear" w:color="auto" w:fill="auto"/>
          </w:tcPr>
          <w:p w14:paraId="1E4880E9" w14:textId="77777777" w:rsidR="0063308D" w:rsidRDefault="0063308D" w:rsidP="007C4D06">
            <w:pPr>
              <w:pStyle w:val="BodyText"/>
            </w:pPr>
            <w:r>
              <w:t>OCI</w:t>
            </w:r>
          </w:p>
        </w:tc>
        <w:tc>
          <w:tcPr>
            <w:tcW w:w="8276" w:type="dxa"/>
            <w:shd w:val="clear" w:color="auto" w:fill="auto"/>
          </w:tcPr>
          <w:p w14:paraId="5E862BC1" w14:textId="77777777" w:rsidR="0063308D" w:rsidRDefault="0063308D" w:rsidP="00363DE9">
            <w:pPr>
              <w:pStyle w:val="BodyText"/>
            </w:pPr>
            <w:r>
              <w:t>Open Client Interface</w:t>
            </w:r>
          </w:p>
        </w:tc>
      </w:tr>
      <w:tr w:rsidR="0063308D" w:rsidRPr="00613ADA" w14:paraId="33AA7C2A" w14:textId="77777777" w:rsidTr="008C5AE4">
        <w:tc>
          <w:tcPr>
            <w:tcW w:w="1188" w:type="dxa"/>
            <w:shd w:val="clear" w:color="auto" w:fill="auto"/>
          </w:tcPr>
          <w:p w14:paraId="0B8F5E51" w14:textId="77777777" w:rsidR="0063308D" w:rsidRDefault="0063308D" w:rsidP="007C4D06">
            <w:pPr>
              <w:pStyle w:val="BodyText"/>
            </w:pPr>
            <w:r>
              <w:t>BE</w:t>
            </w:r>
          </w:p>
        </w:tc>
        <w:tc>
          <w:tcPr>
            <w:tcW w:w="8276" w:type="dxa"/>
            <w:shd w:val="clear" w:color="auto" w:fill="auto"/>
          </w:tcPr>
          <w:p w14:paraId="16220F1D" w14:textId="77777777" w:rsidR="0063308D" w:rsidRDefault="0063308D" w:rsidP="00363DE9">
            <w:pPr>
              <w:pStyle w:val="BodyText"/>
            </w:pPr>
            <w:r>
              <w:t>Back End</w:t>
            </w:r>
          </w:p>
        </w:tc>
      </w:tr>
      <w:tr w:rsidR="0063308D" w:rsidRPr="00613ADA" w14:paraId="61E126F4" w14:textId="77777777" w:rsidTr="008C5AE4">
        <w:tc>
          <w:tcPr>
            <w:tcW w:w="1188" w:type="dxa"/>
            <w:shd w:val="clear" w:color="auto" w:fill="auto"/>
          </w:tcPr>
          <w:p w14:paraId="2E6A2CAD" w14:textId="77777777" w:rsidR="0063308D" w:rsidRDefault="0063308D" w:rsidP="007C4D06">
            <w:pPr>
              <w:pStyle w:val="BodyText"/>
            </w:pPr>
            <w:r>
              <w:t>VMX</w:t>
            </w:r>
          </w:p>
        </w:tc>
        <w:tc>
          <w:tcPr>
            <w:tcW w:w="8276" w:type="dxa"/>
            <w:shd w:val="clear" w:color="auto" w:fill="auto"/>
          </w:tcPr>
          <w:p w14:paraId="3A40C563" w14:textId="77777777" w:rsidR="0063308D" w:rsidRDefault="0063308D" w:rsidP="00363DE9">
            <w:pPr>
              <w:pStyle w:val="BodyText"/>
            </w:pPr>
            <w:proofErr w:type="spellStart"/>
            <w:r>
              <w:t>Verimatrix</w:t>
            </w:r>
            <w:proofErr w:type="spellEnd"/>
          </w:p>
        </w:tc>
      </w:tr>
      <w:tr w:rsidR="0063308D" w:rsidRPr="00613ADA" w14:paraId="5A2659AB" w14:textId="77777777" w:rsidTr="008C5AE4">
        <w:tc>
          <w:tcPr>
            <w:tcW w:w="1188" w:type="dxa"/>
            <w:shd w:val="clear" w:color="auto" w:fill="auto"/>
          </w:tcPr>
          <w:p w14:paraId="15A03D21" w14:textId="77777777" w:rsidR="0063308D" w:rsidRDefault="0063308D" w:rsidP="007C4D06">
            <w:pPr>
              <w:pStyle w:val="BodyText"/>
            </w:pPr>
            <w:r>
              <w:t>OMI</w:t>
            </w:r>
          </w:p>
        </w:tc>
        <w:tc>
          <w:tcPr>
            <w:tcW w:w="8276" w:type="dxa"/>
            <w:shd w:val="clear" w:color="auto" w:fill="auto"/>
          </w:tcPr>
          <w:p w14:paraId="3F55D056" w14:textId="77777777" w:rsidR="0063308D" w:rsidRDefault="0063308D" w:rsidP="00363DE9">
            <w:pPr>
              <w:pStyle w:val="BodyText"/>
            </w:pPr>
            <w:r>
              <w:t>Operator Management Interface</w:t>
            </w:r>
          </w:p>
        </w:tc>
      </w:tr>
      <w:tr w:rsidR="0063308D" w:rsidRPr="00613ADA" w14:paraId="3388C713" w14:textId="77777777" w:rsidTr="008C5AE4">
        <w:tc>
          <w:tcPr>
            <w:tcW w:w="1188" w:type="dxa"/>
            <w:shd w:val="clear" w:color="auto" w:fill="auto"/>
          </w:tcPr>
          <w:p w14:paraId="0C4ADA94" w14:textId="77777777" w:rsidR="0063308D" w:rsidRDefault="0063308D" w:rsidP="007C4D06">
            <w:pPr>
              <w:pStyle w:val="BodyText"/>
            </w:pPr>
          </w:p>
        </w:tc>
        <w:tc>
          <w:tcPr>
            <w:tcW w:w="8276" w:type="dxa"/>
            <w:shd w:val="clear" w:color="auto" w:fill="auto"/>
          </w:tcPr>
          <w:p w14:paraId="2EB010FF" w14:textId="77777777" w:rsidR="0063308D" w:rsidRDefault="0063308D" w:rsidP="00363DE9">
            <w:pPr>
              <w:pStyle w:val="BodyText"/>
            </w:pPr>
          </w:p>
        </w:tc>
      </w:tr>
    </w:tbl>
    <w:p w14:paraId="214A05D6" w14:textId="71905B1C" w:rsidR="000E40F6" w:rsidRPr="00056A3E" w:rsidRDefault="000E40F6" w:rsidP="000E40F6">
      <w:pPr>
        <w:pStyle w:val="Caption"/>
        <w:jc w:val="center"/>
      </w:pPr>
      <w:bookmarkStart w:id="14" w:name="_Toc428290055"/>
      <w:bookmarkStart w:id="15" w:name="_Toc341430187"/>
      <w:bookmarkStart w:id="16" w:name="_Toc342479622"/>
      <w:r w:rsidRPr="00056A3E">
        <w:t xml:space="preserve">Table </w:t>
      </w:r>
      <w:r w:rsidR="00167C2C">
        <w:fldChar w:fldCharType="begin"/>
      </w:r>
      <w:r w:rsidR="00167C2C">
        <w:instrText xml:space="preserve"> SEQ Table \* ARABIC </w:instrText>
      </w:r>
      <w:r w:rsidR="00167C2C">
        <w:fldChar w:fldCharType="separate"/>
      </w:r>
      <w:r w:rsidR="001D44B2">
        <w:rPr>
          <w:noProof/>
        </w:rPr>
        <w:t>3</w:t>
      </w:r>
      <w:r w:rsidR="00167C2C">
        <w:rPr>
          <w:noProof/>
        </w:rPr>
        <w:fldChar w:fldCharType="end"/>
      </w:r>
      <w:r w:rsidRPr="00056A3E">
        <w:t>: Abbreviations</w:t>
      </w:r>
      <w:bookmarkEnd w:id="14"/>
    </w:p>
    <w:p w14:paraId="2FCEA5BB" w14:textId="77777777" w:rsidR="000E40F6" w:rsidRDefault="000E40F6" w:rsidP="000E40F6">
      <w:pPr>
        <w:pStyle w:val="Heading2"/>
      </w:pPr>
      <w:bookmarkStart w:id="17" w:name="_Toc345607463"/>
      <w:bookmarkStart w:id="18" w:name="_Toc428289843"/>
      <w:bookmarkEnd w:id="15"/>
      <w:bookmarkEnd w:id="16"/>
      <w:r>
        <w:lastRenderedPageBreak/>
        <w:t>List of Figures and Tables</w:t>
      </w:r>
      <w:bookmarkEnd w:id="17"/>
      <w:bookmarkEnd w:id="18"/>
    </w:p>
    <w:p w14:paraId="31035173" w14:textId="77777777" w:rsidR="002752A1" w:rsidRDefault="002478EF">
      <w:pPr>
        <w:pStyle w:val="TableofFigures"/>
        <w:rPr>
          <w:rFonts w:asciiTheme="minorHAnsi" w:eastAsiaTheme="minorEastAsia" w:hAnsiTheme="minorHAnsi" w:cstheme="minorBidi"/>
          <w:noProof/>
          <w:szCs w:val="22"/>
          <w:lang w:val="en-IN" w:eastAsia="en-IN"/>
        </w:rPr>
      </w:pPr>
      <w:r>
        <w:rPr>
          <w:color w:val="FFFFFF"/>
        </w:rPr>
        <w:fldChar w:fldCharType="begin"/>
      </w:r>
      <w:r w:rsidR="000E40F6">
        <w:rPr>
          <w:color w:val="FFFFFF"/>
        </w:rPr>
        <w:instrText xml:space="preserve"> TOC \c "Figure" </w:instrText>
      </w:r>
      <w:r>
        <w:rPr>
          <w:color w:val="FFFFFF"/>
        </w:rPr>
        <w:fldChar w:fldCharType="separate"/>
      </w:r>
      <w:r w:rsidR="002752A1">
        <w:rPr>
          <w:noProof/>
        </w:rPr>
        <w:t>Figure 1: Document Overview</w:t>
      </w:r>
      <w:r w:rsidR="002752A1">
        <w:rPr>
          <w:noProof/>
        </w:rPr>
        <w:tab/>
      </w:r>
      <w:r w:rsidR="002752A1">
        <w:rPr>
          <w:noProof/>
        </w:rPr>
        <w:fldChar w:fldCharType="begin"/>
      </w:r>
      <w:r w:rsidR="002752A1">
        <w:rPr>
          <w:noProof/>
        </w:rPr>
        <w:instrText xml:space="preserve"> PAGEREF _Toc428289978 \h </w:instrText>
      </w:r>
      <w:r w:rsidR="002752A1">
        <w:rPr>
          <w:noProof/>
        </w:rPr>
      </w:r>
      <w:r w:rsidR="002752A1">
        <w:rPr>
          <w:noProof/>
        </w:rPr>
        <w:fldChar w:fldCharType="separate"/>
      </w:r>
      <w:r w:rsidR="002752A1">
        <w:rPr>
          <w:noProof/>
        </w:rPr>
        <w:t>11</w:t>
      </w:r>
      <w:r w:rsidR="002752A1">
        <w:rPr>
          <w:noProof/>
        </w:rPr>
        <w:fldChar w:fldCharType="end"/>
      </w:r>
    </w:p>
    <w:p w14:paraId="67586C49"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2: Component Interaction Diagram</w:t>
      </w:r>
      <w:r>
        <w:rPr>
          <w:noProof/>
        </w:rPr>
        <w:tab/>
      </w:r>
      <w:r>
        <w:rPr>
          <w:noProof/>
        </w:rPr>
        <w:fldChar w:fldCharType="begin"/>
      </w:r>
      <w:r>
        <w:rPr>
          <w:noProof/>
        </w:rPr>
        <w:instrText xml:space="preserve"> PAGEREF _Toc428289979 \h </w:instrText>
      </w:r>
      <w:r>
        <w:rPr>
          <w:noProof/>
        </w:rPr>
      </w:r>
      <w:r>
        <w:rPr>
          <w:noProof/>
        </w:rPr>
        <w:fldChar w:fldCharType="separate"/>
      </w:r>
      <w:r>
        <w:rPr>
          <w:noProof/>
        </w:rPr>
        <w:t>14</w:t>
      </w:r>
      <w:r>
        <w:rPr>
          <w:noProof/>
        </w:rPr>
        <w:fldChar w:fldCharType="end"/>
      </w:r>
    </w:p>
    <w:p w14:paraId="463F1F9C"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3: High Level Architecture</w:t>
      </w:r>
      <w:r>
        <w:rPr>
          <w:noProof/>
        </w:rPr>
        <w:tab/>
      </w:r>
      <w:r>
        <w:rPr>
          <w:noProof/>
        </w:rPr>
        <w:fldChar w:fldCharType="begin"/>
      </w:r>
      <w:r>
        <w:rPr>
          <w:noProof/>
        </w:rPr>
        <w:instrText xml:space="preserve"> PAGEREF _Toc428289980 \h </w:instrText>
      </w:r>
      <w:r>
        <w:rPr>
          <w:noProof/>
        </w:rPr>
      </w:r>
      <w:r>
        <w:rPr>
          <w:noProof/>
        </w:rPr>
        <w:fldChar w:fldCharType="separate"/>
      </w:r>
      <w:r>
        <w:rPr>
          <w:noProof/>
        </w:rPr>
        <w:t>14</w:t>
      </w:r>
      <w:r>
        <w:rPr>
          <w:noProof/>
        </w:rPr>
        <w:fldChar w:fldCharType="end"/>
      </w:r>
    </w:p>
    <w:p w14:paraId="7EAC7D82"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4: Activate Subscriber</w:t>
      </w:r>
      <w:r>
        <w:rPr>
          <w:noProof/>
        </w:rPr>
        <w:tab/>
      </w:r>
      <w:r>
        <w:rPr>
          <w:noProof/>
        </w:rPr>
        <w:fldChar w:fldCharType="begin"/>
      </w:r>
      <w:r>
        <w:rPr>
          <w:noProof/>
        </w:rPr>
        <w:instrText xml:space="preserve"> PAGEREF _Toc428289981 \h </w:instrText>
      </w:r>
      <w:r>
        <w:rPr>
          <w:noProof/>
        </w:rPr>
      </w:r>
      <w:r>
        <w:rPr>
          <w:noProof/>
        </w:rPr>
        <w:fldChar w:fldCharType="separate"/>
      </w:r>
      <w:r>
        <w:rPr>
          <w:noProof/>
        </w:rPr>
        <w:t>15</w:t>
      </w:r>
      <w:r>
        <w:rPr>
          <w:noProof/>
        </w:rPr>
        <w:fldChar w:fldCharType="end"/>
      </w:r>
    </w:p>
    <w:p w14:paraId="3A57DC43"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5 : Deactivate Subscriber</w:t>
      </w:r>
      <w:r>
        <w:rPr>
          <w:noProof/>
        </w:rPr>
        <w:tab/>
      </w:r>
      <w:r>
        <w:rPr>
          <w:noProof/>
        </w:rPr>
        <w:fldChar w:fldCharType="begin"/>
      </w:r>
      <w:r>
        <w:rPr>
          <w:noProof/>
        </w:rPr>
        <w:instrText xml:space="preserve"> PAGEREF _Toc428289982 \h </w:instrText>
      </w:r>
      <w:r>
        <w:rPr>
          <w:noProof/>
        </w:rPr>
      </w:r>
      <w:r>
        <w:rPr>
          <w:noProof/>
        </w:rPr>
        <w:fldChar w:fldCharType="separate"/>
      </w:r>
      <w:r>
        <w:rPr>
          <w:noProof/>
        </w:rPr>
        <w:t>16</w:t>
      </w:r>
      <w:r>
        <w:rPr>
          <w:noProof/>
        </w:rPr>
        <w:fldChar w:fldCharType="end"/>
      </w:r>
    </w:p>
    <w:p w14:paraId="57A9CFE1"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6: Create Subscriber</w:t>
      </w:r>
      <w:r>
        <w:rPr>
          <w:noProof/>
        </w:rPr>
        <w:tab/>
      </w:r>
      <w:r>
        <w:rPr>
          <w:noProof/>
        </w:rPr>
        <w:fldChar w:fldCharType="begin"/>
      </w:r>
      <w:r>
        <w:rPr>
          <w:noProof/>
        </w:rPr>
        <w:instrText xml:space="preserve"> PAGEREF _Toc428289983 \h </w:instrText>
      </w:r>
      <w:r>
        <w:rPr>
          <w:noProof/>
        </w:rPr>
      </w:r>
      <w:r>
        <w:rPr>
          <w:noProof/>
        </w:rPr>
        <w:fldChar w:fldCharType="separate"/>
      </w:r>
      <w:r>
        <w:rPr>
          <w:noProof/>
        </w:rPr>
        <w:t>17</w:t>
      </w:r>
      <w:r>
        <w:rPr>
          <w:noProof/>
        </w:rPr>
        <w:fldChar w:fldCharType="end"/>
      </w:r>
    </w:p>
    <w:p w14:paraId="2898C6E7"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7: Delete Subscriber</w:t>
      </w:r>
      <w:r>
        <w:rPr>
          <w:noProof/>
        </w:rPr>
        <w:tab/>
      </w:r>
      <w:r>
        <w:rPr>
          <w:noProof/>
        </w:rPr>
        <w:fldChar w:fldCharType="begin"/>
      </w:r>
      <w:r>
        <w:rPr>
          <w:noProof/>
        </w:rPr>
        <w:instrText xml:space="preserve"> PAGEREF _Toc428289984 \h </w:instrText>
      </w:r>
      <w:r>
        <w:rPr>
          <w:noProof/>
        </w:rPr>
      </w:r>
      <w:r>
        <w:rPr>
          <w:noProof/>
        </w:rPr>
        <w:fldChar w:fldCharType="separate"/>
      </w:r>
      <w:r>
        <w:rPr>
          <w:noProof/>
        </w:rPr>
        <w:t>18</w:t>
      </w:r>
      <w:r>
        <w:rPr>
          <w:noProof/>
        </w:rPr>
        <w:fldChar w:fldCharType="end"/>
      </w:r>
    </w:p>
    <w:p w14:paraId="08134F6F"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8: Modify Subscriber</w:t>
      </w:r>
      <w:r>
        <w:rPr>
          <w:noProof/>
        </w:rPr>
        <w:tab/>
      </w:r>
      <w:r>
        <w:rPr>
          <w:noProof/>
        </w:rPr>
        <w:fldChar w:fldCharType="begin"/>
      </w:r>
      <w:r>
        <w:rPr>
          <w:noProof/>
        </w:rPr>
        <w:instrText xml:space="preserve"> PAGEREF _Toc428289985 \h </w:instrText>
      </w:r>
      <w:r>
        <w:rPr>
          <w:noProof/>
        </w:rPr>
      </w:r>
      <w:r>
        <w:rPr>
          <w:noProof/>
        </w:rPr>
        <w:fldChar w:fldCharType="separate"/>
      </w:r>
      <w:r>
        <w:rPr>
          <w:noProof/>
        </w:rPr>
        <w:t>19</w:t>
      </w:r>
      <w:r>
        <w:rPr>
          <w:noProof/>
        </w:rPr>
        <w:fldChar w:fldCharType="end"/>
      </w:r>
    </w:p>
    <w:p w14:paraId="67DAFBAF"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9: Create Device</w:t>
      </w:r>
      <w:r>
        <w:rPr>
          <w:noProof/>
        </w:rPr>
        <w:tab/>
      </w:r>
      <w:r>
        <w:rPr>
          <w:noProof/>
        </w:rPr>
        <w:fldChar w:fldCharType="begin"/>
      </w:r>
      <w:r>
        <w:rPr>
          <w:noProof/>
        </w:rPr>
        <w:instrText xml:space="preserve"> PAGEREF _Toc428289986 \h </w:instrText>
      </w:r>
      <w:r>
        <w:rPr>
          <w:noProof/>
        </w:rPr>
      </w:r>
      <w:r>
        <w:rPr>
          <w:noProof/>
        </w:rPr>
        <w:fldChar w:fldCharType="separate"/>
      </w:r>
      <w:r>
        <w:rPr>
          <w:noProof/>
        </w:rPr>
        <w:t>20</w:t>
      </w:r>
      <w:r>
        <w:rPr>
          <w:noProof/>
        </w:rPr>
        <w:fldChar w:fldCharType="end"/>
      </w:r>
    </w:p>
    <w:p w14:paraId="56F668C7"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10: Subscriber STB Assignment</w:t>
      </w:r>
      <w:r>
        <w:rPr>
          <w:noProof/>
        </w:rPr>
        <w:tab/>
      </w:r>
      <w:r>
        <w:rPr>
          <w:noProof/>
        </w:rPr>
        <w:fldChar w:fldCharType="begin"/>
      </w:r>
      <w:r>
        <w:rPr>
          <w:noProof/>
        </w:rPr>
        <w:instrText xml:space="preserve"> PAGEREF _Toc428289987 \h </w:instrText>
      </w:r>
      <w:r>
        <w:rPr>
          <w:noProof/>
        </w:rPr>
      </w:r>
      <w:r>
        <w:rPr>
          <w:noProof/>
        </w:rPr>
        <w:fldChar w:fldCharType="separate"/>
      </w:r>
      <w:r>
        <w:rPr>
          <w:noProof/>
        </w:rPr>
        <w:t>22</w:t>
      </w:r>
      <w:r>
        <w:rPr>
          <w:noProof/>
        </w:rPr>
        <w:fldChar w:fldCharType="end"/>
      </w:r>
    </w:p>
    <w:p w14:paraId="461E6BF7"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11 : Subscriber STB Unassignment</w:t>
      </w:r>
      <w:r>
        <w:rPr>
          <w:noProof/>
        </w:rPr>
        <w:tab/>
      </w:r>
      <w:r>
        <w:rPr>
          <w:noProof/>
        </w:rPr>
        <w:fldChar w:fldCharType="begin"/>
      </w:r>
      <w:r>
        <w:rPr>
          <w:noProof/>
        </w:rPr>
        <w:instrText xml:space="preserve"> PAGEREF _Toc428289988 \h </w:instrText>
      </w:r>
      <w:r>
        <w:rPr>
          <w:noProof/>
        </w:rPr>
      </w:r>
      <w:r>
        <w:rPr>
          <w:noProof/>
        </w:rPr>
        <w:fldChar w:fldCharType="separate"/>
      </w:r>
      <w:r>
        <w:rPr>
          <w:noProof/>
        </w:rPr>
        <w:t>23</w:t>
      </w:r>
      <w:r>
        <w:rPr>
          <w:noProof/>
        </w:rPr>
        <w:fldChar w:fldCharType="end"/>
      </w:r>
    </w:p>
    <w:p w14:paraId="1820BC1F"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12: Create Package</w:t>
      </w:r>
      <w:r>
        <w:rPr>
          <w:noProof/>
        </w:rPr>
        <w:tab/>
      </w:r>
      <w:r>
        <w:rPr>
          <w:noProof/>
        </w:rPr>
        <w:fldChar w:fldCharType="begin"/>
      </w:r>
      <w:r>
        <w:rPr>
          <w:noProof/>
        </w:rPr>
        <w:instrText xml:space="preserve"> PAGEREF _Toc428289989 \h </w:instrText>
      </w:r>
      <w:r>
        <w:rPr>
          <w:noProof/>
        </w:rPr>
      </w:r>
      <w:r>
        <w:rPr>
          <w:noProof/>
        </w:rPr>
        <w:fldChar w:fldCharType="separate"/>
      </w:r>
      <w:r>
        <w:rPr>
          <w:noProof/>
        </w:rPr>
        <w:t>24</w:t>
      </w:r>
      <w:r>
        <w:rPr>
          <w:noProof/>
        </w:rPr>
        <w:fldChar w:fldCharType="end"/>
      </w:r>
    </w:p>
    <w:p w14:paraId="3ADDBF7D"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13 : Delete Package</w:t>
      </w:r>
      <w:r>
        <w:rPr>
          <w:noProof/>
        </w:rPr>
        <w:tab/>
      </w:r>
      <w:r>
        <w:rPr>
          <w:noProof/>
        </w:rPr>
        <w:fldChar w:fldCharType="begin"/>
      </w:r>
      <w:r>
        <w:rPr>
          <w:noProof/>
        </w:rPr>
        <w:instrText xml:space="preserve"> PAGEREF _Toc428289990 \h </w:instrText>
      </w:r>
      <w:r>
        <w:rPr>
          <w:noProof/>
        </w:rPr>
      </w:r>
      <w:r>
        <w:rPr>
          <w:noProof/>
        </w:rPr>
        <w:fldChar w:fldCharType="separate"/>
      </w:r>
      <w:r>
        <w:rPr>
          <w:noProof/>
        </w:rPr>
        <w:t>25</w:t>
      </w:r>
      <w:r>
        <w:rPr>
          <w:noProof/>
        </w:rPr>
        <w:fldChar w:fldCharType="end"/>
      </w:r>
    </w:p>
    <w:p w14:paraId="6807EA29"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14 : Create Bundle</w:t>
      </w:r>
      <w:r>
        <w:rPr>
          <w:noProof/>
        </w:rPr>
        <w:tab/>
      </w:r>
      <w:r>
        <w:rPr>
          <w:noProof/>
        </w:rPr>
        <w:fldChar w:fldCharType="begin"/>
      </w:r>
      <w:r>
        <w:rPr>
          <w:noProof/>
        </w:rPr>
        <w:instrText xml:space="preserve"> PAGEREF _Toc428289991 \h </w:instrText>
      </w:r>
      <w:r>
        <w:rPr>
          <w:noProof/>
        </w:rPr>
      </w:r>
      <w:r>
        <w:rPr>
          <w:noProof/>
        </w:rPr>
        <w:fldChar w:fldCharType="separate"/>
      </w:r>
      <w:r>
        <w:rPr>
          <w:noProof/>
        </w:rPr>
        <w:t>26</w:t>
      </w:r>
      <w:r>
        <w:rPr>
          <w:noProof/>
        </w:rPr>
        <w:fldChar w:fldCharType="end"/>
      </w:r>
    </w:p>
    <w:p w14:paraId="12AF193D"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15: Activate Bundle</w:t>
      </w:r>
      <w:r>
        <w:rPr>
          <w:noProof/>
        </w:rPr>
        <w:tab/>
      </w:r>
      <w:r>
        <w:rPr>
          <w:noProof/>
        </w:rPr>
        <w:fldChar w:fldCharType="begin"/>
      </w:r>
      <w:r>
        <w:rPr>
          <w:noProof/>
        </w:rPr>
        <w:instrText xml:space="preserve"> PAGEREF _Toc428289992 \h </w:instrText>
      </w:r>
      <w:r>
        <w:rPr>
          <w:noProof/>
        </w:rPr>
      </w:r>
      <w:r>
        <w:rPr>
          <w:noProof/>
        </w:rPr>
        <w:fldChar w:fldCharType="separate"/>
      </w:r>
      <w:r>
        <w:rPr>
          <w:noProof/>
        </w:rPr>
        <w:t>27</w:t>
      </w:r>
      <w:r>
        <w:rPr>
          <w:noProof/>
        </w:rPr>
        <w:fldChar w:fldCharType="end"/>
      </w:r>
    </w:p>
    <w:p w14:paraId="6267F3AD"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16: Deactivate Bundle</w:t>
      </w:r>
      <w:r>
        <w:rPr>
          <w:noProof/>
        </w:rPr>
        <w:tab/>
      </w:r>
      <w:r>
        <w:rPr>
          <w:noProof/>
        </w:rPr>
        <w:fldChar w:fldCharType="begin"/>
      </w:r>
      <w:r>
        <w:rPr>
          <w:noProof/>
        </w:rPr>
        <w:instrText xml:space="preserve"> PAGEREF _Toc428289993 \h </w:instrText>
      </w:r>
      <w:r>
        <w:rPr>
          <w:noProof/>
        </w:rPr>
      </w:r>
      <w:r>
        <w:rPr>
          <w:noProof/>
        </w:rPr>
        <w:fldChar w:fldCharType="separate"/>
      </w:r>
      <w:r>
        <w:rPr>
          <w:noProof/>
        </w:rPr>
        <w:t>28</w:t>
      </w:r>
      <w:r>
        <w:rPr>
          <w:noProof/>
        </w:rPr>
        <w:fldChar w:fldCharType="end"/>
      </w:r>
    </w:p>
    <w:p w14:paraId="48FC2EBB"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17: Delete Bundle</w:t>
      </w:r>
      <w:r>
        <w:rPr>
          <w:noProof/>
        </w:rPr>
        <w:tab/>
      </w:r>
      <w:r>
        <w:rPr>
          <w:noProof/>
        </w:rPr>
        <w:fldChar w:fldCharType="begin"/>
      </w:r>
      <w:r>
        <w:rPr>
          <w:noProof/>
        </w:rPr>
        <w:instrText xml:space="preserve"> PAGEREF _Toc428289994 \h </w:instrText>
      </w:r>
      <w:r>
        <w:rPr>
          <w:noProof/>
        </w:rPr>
      </w:r>
      <w:r>
        <w:rPr>
          <w:noProof/>
        </w:rPr>
        <w:fldChar w:fldCharType="separate"/>
      </w:r>
      <w:r>
        <w:rPr>
          <w:noProof/>
        </w:rPr>
        <w:t>29</w:t>
      </w:r>
      <w:r>
        <w:rPr>
          <w:noProof/>
        </w:rPr>
        <w:fldChar w:fldCharType="end"/>
      </w:r>
    </w:p>
    <w:p w14:paraId="0D999194"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18: Assign Item to Package</w:t>
      </w:r>
      <w:r>
        <w:rPr>
          <w:noProof/>
        </w:rPr>
        <w:tab/>
      </w:r>
      <w:r>
        <w:rPr>
          <w:noProof/>
        </w:rPr>
        <w:fldChar w:fldCharType="begin"/>
      </w:r>
      <w:r>
        <w:rPr>
          <w:noProof/>
        </w:rPr>
        <w:instrText xml:space="preserve"> PAGEREF _Toc428289995 \h </w:instrText>
      </w:r>
      <w:r>
        <w:rPr>
          <w:noProof/>
        </w:rPr>
      </w:r>
      <w:r>
        <w:rPr>
          <w:noProof/>
        </w:rPr>
        <w:fldChar w:fldCharType="separate"/>
      </w:r>
      <w:r>
        <w:rPr>
          <w:noProof/>
        </w:rPr>
        <w:t>30</w:t>
      </w:r>
      <w:r>
        <w:rPr>
          <w:noProof/>
        </w:rPr>
        <w:fldChar w:fldCharType="end"/>
      </w:r>
    </w:p>
    <w:p w14:paraId="5772A5D8"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19 : Remove items from package</w:t>
      </w:r>
      <w:r>
        <w:rPr>
          <w:noProof/>
        </w:rPr>
        <w:tab/>
      </w:r>
      <w:r>
        <w:rPr>
          <w:noProof/>
        </w:rPr>
        <w:fldChar w:fldCharType="begin"/>
      </w:r>
      <w:r>
        <w:rPr>
          <w:noProof/>
        </w:rPr>
        <w:instrText xml:space="preserve"> PAGEREF _Toc428289996 \h </w:instrText>
      </w:r>
      <w:r>
        <w:rPr>
          <w:noProof/>
        </w:rPr>
      </w:r>
      <w:r>
        <w:rPr>
          <w:noProof/>
        </w:rPr>
        <w:fldChar w:fldCharType="separate"/>
      </w:r>
      <w:r>
        <w:rPr>
          <w:noProof/>
        </w:rPr>
        <w:t>32</w:t>
      </w:r>
      <w:r>
        <w:rPr>
          <w:noProof/>
        </w:rPr>
        <w:fldChar w:fldCharType="end"/>
      </w:r>
    </w:p>
    <w:p w14:paraId="64512975"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20: Activate Channel</w:t>
      </w:r>
      <w:r>
        <w:rPr>
          <w:noProof/>
        </w:rPr>
        <w:tab/>
      </w:r>
      <w:r>
        <w:rPr>
          <w:noProof/>
        </w:rPr>
        <w:fldChar w:fldCharType="begin"/>
      </w:r>
      <w:r>
        <w:rPr>
          <w:noProof/>
        </w:rPr>
        <w:instrText xml:space="preserve"> PAGEREF _Toc428289997 \h </w:instrText>
      </w:r>
      <w:r>
        <w:rPr>
          <w:noProof/>
        </w:rPr>
      </w:r>
      <w:r>
        <w:rPr>
          <w:noProof/>
        </w:rPr>
        <w:fldChar w:fldCharType="separate"/>
      </w:r>
      <w:r>
        <w:rPr>
          <w:noProof/>
        </w:rPr>
        <w:t>33</w:t>
      </w:r>
      <w:r>
        <w:rPr>
          <w:noProof/>
        </w:rPr>
        <w:fldChar w:fldCharType="end"/>
      </w:r>
    </w:p>
    <w:p w14:paraId="18B04D1D"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21: Deactivate Channel</w:t>
      </w:r>
      <w:r>
        <w:rPr>
          <w:noProof/>
        </w:rPr>
        <w:tab/>
      </w:r>
      <w:r>
        <w:rPr>
          <w:noProof/>
        </w:rPr>
        <w:fldChar w:fldCharType="begin"/>
      </w:r>
      <w:r>
        <w:rPr>
          <w:noProof/>
        </w:rPr>
        <w:instrText xml:space="preserve"> PAGEREF _Toc428289998 \h </w:instrText>
      </w:r>
      <w:r>
        <w:rPr>
          <w:noProof/>
        </w:rPr>
      </w:r>
      <w:r>
        <w:rPr>
          <w:noProof/>
        </w:rPr>
        <w:fldChar w:fldCharType="separate"/>
      </w:r>
      <w:r>
        <w:rPr>
          <w:noProof/>
        </w:rPr>
        <w:t>34</w:t>
      </w:r>
      <w:r>
        <w:rPr>
          <w:noProof/>
        </w:rPr>
        <w:fldChar w:fldCharType="end"/>
      </w:r>
    </w:p>
    <w:p w14:paraId="3E8B22AF"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22: Activate VoD Content</w:t>
      </w:r>
      <w:r>
        <w:rPr>
          <w:noProof/>
        </w:rPr>
        <w:tab/>
      </w:r>
      <w:r>
        <w:rPr>
          <w:noProof/>
        </w:rPr>
        <w:fldChar w:fldCharType="begin"/>
      </w:r>
      <w:r>
        <w:rPr>
          <w:noProof/>
        </w:rPr>
        <w:instrText xml:space="preserve"> PAGEREF _Toc428289999 \h </w:instrText>
      </w:r>
      <w:r>
        <w:rPr>
          <w:noProof/>
        </w:rPr>
      </w:r>
      <w:r>
        <w:rPr>
          <w:noProof/>
        </w:rPr>
        <w:fldChar w:fldCharType="separate"/>
      </w:r>
      <w:r>
        <w:rPr>
          <w:noProof/>
        </w:rPr>
        <w:t>35</w:t>
      </w:r>
      <w:r>
        <w:rPr>
          <w:noProof/>
        </w:rPr>
        <w:fldChar w:fldCharType="end"/>
      </w:r>
    </w:p>
    <w:p w14:paraId="7ABE628C"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23: Deactivate VoD Content</w:t>
      </w:r>
      <w:r>
        <w:rPr>
          <w:noProof/>
        </w:rPr>
        <w:tab/>
      </w:r>
      <w:r>
        <w:rPr>
          <w:noProof/>
        </w:rPr>
        <w:fldChar w:fldCharType="begin"/>
      </w:r>
      <w:r>
        <w:rPr>
          <w:noProof/>
        </w:rPr>
        <w:instrText xml:space="preserve"> PAGEREF _Toc428290000 \h </w:instrText>
      </w:r>
      <w:r>
        <w:rPr>
          <w:noProof/>
        </w:rPr>
      </w:r>
      <w:r>
        <w:rPr>
          <w:noProof/>
        </w:rPr>
        <w:fldChar w:fldCharType="separate"/>
      </w:r>
      <w:r>
        <w:rPr>
          <w:noProof/>
        </w:rPr>
        <w:t>36</w:t>
      </w:r>
      <w:r>
        <w:rPr>
          <w:noProof/>
        </w:rPr>
        <w:fldChar w:fldCharType="end"/>
      </w:r>
    </w:p>
    <w:p w14:paraId="74D77FEE"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24: Package Assignment</w:t>
      </w:r>
      <w:r>
        <w:rPr>
          <w:noProof/>
        </w:rPr>
        <w:tab/>
      </w:r>
      <w:r>
        <w:rPr>
          <w:noProof/>
        </w:rPr>
        <w:fldChar w:fldCharType="begin"/>
      </w:r>
      <w:r>
        <w:rPr>
          <w:noProof/>
        </w:rPr>
        <w:instrText xml:space="preserve"> PAGEREF _Toc428290001 \h </w:instrText>
      </w:r>
      <w:r>
        <w:rPr>
          <w:noProof/>
        </w:rPr>
      </w:r>
      <w:r>
        <w:rPr>
          <w:noProof/>
        </w:rPr>
        <w:fldChar w:fldCharType="separate"/>
      </w:r>
      <w:r>
        <w:rPr>
          <w:noProof/>
        </w:rPr>
        <w:t>37</w:t>
      </w:r>
      <w:r>
        <w:rPr>
          <w:noProof/>
        </w:rPr>
        <w:fldChar w:fldCharType="end"/>
      </w:r>
    </w:p>
    <w:p w14:paraId="0A53BD08"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25: Package Unassignment</w:t>
      </w:r>
      <w:r>
        <w:rPr>
          <w:noProof/>
        </w:rPr>
        <w:tab/>
      </w:r>
      <w:r>
        <w:rPr>
          <w:noProof/>
        </w:rPr>
        <w:fldChar w:fldCharType="begin"/>
      </w:r>
      <w:r>
        <w:rPr>
          <w:noProof/>
        </w:rPr>
        <w:instrText xml:space="preserve"> PAGEREF _Toc428290002 \h </w:instrText>
      </w:r>
      <w:r>
        <w:rPr>
          <w:noProof/>
        </w:rPr>
      </w:r>
      <w:r>
        <w:rPr>
          <w:noProof/>
        </w:rPr>
        <w:fldChar w:fldCharType="separate"/>
      </w:r>
      <w:r>
        <w:rPr>
          <w:noProof/>
        </w:rPr>
        <w:t>38</w:t>
      </w:r>
      <w:r>
        <w:rPr>
          <w:noProof/>
        </w:rPr>
        <w:fldChar w:fldCharType="end"/>
      </w:r>
    </w:p>
    <w:p w14:paraId="4987A137"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26: Package Mass Assignment</w:t>
      </w:r>
      <w:r>
        <w:rPr>
          <w:noProof/>
        </w:rPr>
        <w:tab/>
      </w:r>
      <w:r>
        <w:rPr>
          <w:noProof/>
        </w:rPr>
        <w:fldChar w:fldCharType="begin"/>
      </w:r>
      <w:r>
        <w:rPr>
          <w:noProof/>
        </w:rPr>
        <w:instrText xml:space="preserve"> PAGEREF _Toc428290003 \h </w:instrText>
      </w:r>
      <w:r>
        <w:rPr>
          <w:noProof/>
        </w:rPr>
      </w:r>
      <w:r>
        <w:rPr>
          <w:noProof/>
        </w:rPr>
        <w:fldChar w:fldCharType="separate"/>
      </w:r>
      <w:r>
        <w:rPr>
          <w:noProof/>
        </w:rPr>
        <w:t>39</w:t>
      </w:r>
      <w:r>
        <w:rPr>
          <w:noProof/>
        </w:rPr>
        <w:fldChar w:fldCharType="end"/>
      </w:r>
    </w:p>
    <w:p w14:paraId="7340957E"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27: Package Mass Unassignment</w:t>
      </w:r>
      <w:r>
        <w:rPr>
          <w:noProof/>
        </w:rPr>
        <w:tab/>
      </w:r>
      <w:r>
        <w:rPr>
          <w:noProof/>
        </w:rPr>
        <w:fldChar w:fldCharType="begin"/>
      </w:r>
      <w:r>
        <w:rPr>
          <w:noProof/>
        </w:rPr>
        <w:instrText xml:space="preserve"> PAGEREF _Toc428290004 \h </w:instrText>
      </w:r>
      <w:r>
        <w:rPr>
          <w:noProof/>
        </w:rPr>
      </w:r>
      <w:r>
        <w:rPr>
          <w:noProof/>
        </w:rPr>
        <w:fldChar w:fldCharType="separate"/>
      </w:r>
      <w:r>
        <w:rPr>
          <w:noProof/>
        </w:rPr>
        <w:t>40</w:t>
      </w:r>
      <w:r>
        <w:rPr>
          <w:noProof/>
        </w:rPr>
        <w:fldChar w:fldCharType="end"/>
      </w:r>
    </w:p>
    <w:p w14:paraId="0FB3ECCD"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28: Vod Rental</w:t>
      </w:r>
      <w:r>
        <w:rPr>
          <w:noProof/>
        </w:rPr>
        <w:tab/>
      </w:r>
      <w:r>
        <w:rPr>
          <w:noProof/>
        </w:rPr>
        <w:fldChar w:fldCharType="begin"/>
      </w:r>
      <w:r>
        <w:rPr>
          <w:noProof/>
        </w:rPr>
        <w:instrText xml:space="preserve"> PAGEREF _Toc428290005 \h </w:instrText>
      </w:r>
      <w:r>
        <w:rPr>
          <w:noProof/>
        </w:rPr>
      </w:r>
      <w:r>
        <w:rPr>
          <w:noProof/>
        </w:rPr>
        <w:fldChar w:fldCharType="separate"/>
      </w:r>
      <w:r>
        <w:rPr>
          <w:noProof/>
        </w:rPr>
        <w:t>41</w:t>
      </w:r>
      <w:r>
        <w:rPr>
          <w:noProof/>
        </w:rPr>
        <w:fldChar w:fldCharType="end"/>
      </w:r>
    </w:p>
    <w:p w14:paraId="049028DA"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29: Bundle Rental</w:t>
      </w:r>
      <w:r>
        <w:rPr>
          <w:noProof/>
        </w:rPr>
        <w:tab/>
      </w:r>
      <w:r>
        <w:rPr>
          <w:noProof/>
        </w:rPr>
        <w:fldChar w:fldCharType="begin"/>
      </w:r>
      <w:r>
        <w:rPr>
          <w:noProof/>
        </w:rPr>
        <w:instrText xml:space="preserve"> PAGEREF _Toc428290006 \h </w:instrText>
      </w:r>
      <w:r>
        <w:rPr>
          <w:noProof/>
        </w:rPr>
      </w:r>
      <w:r>
        <w:rPr>
          <w:noProof/>
        </w:rPr>
        <w:fldChar w:fldCharType="separate"/>
      </w:r>
      <w:r>
        <w:rPr>
          <w:noProof/>
        </w:rPr>
        <w:t>42</w:t>
      </w:r>
      <w:r>
        <w:rPr>
          <w:noProof/>
        </w:rPr>
        <w:fldChar w:fldCharType="end"/>
      </w:r>
    </w:p>
    <w:p w14:paraId="297BE566"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30: Activate PPV Channel</w:t>
      </w:r>
      <w:r>
        <w:rPr>
          <w:noProof/>
        </w:rPr>
        <w:tab/>
      </w:r>
      <w:r>
        <w:rPr>
          <w:noProof/>
        </w:rPr>
        <w:fldChar w:fldCharType="begin"/>
      </w:r>
      <w:r>
        <w:rPr>
          <w:noProof/>
        </w:rPr>
        <w:instrText xml:space="preserve"> PAGEREF _Toc428290007 \h </w:instrText>
      </w:r>
      <w:r>
        <w:rPr>
          <w:noProof/>
        </w:rPr>
      </w:r>
      <w:r>
        <w:rPr>
          <w:noProof/>
        </w:rPr>
        <w:fldChar w:fldCharType="separate"/>
      </w:r>
      <w:r>
        <w:rPr>
          <w:noProof/>
        </w:rPr>
        <w:t>43</w:t>
      </w:r>
      <w:r>
        <w:rPr>
          <w:noProof/>
        </w:rPr>
        <w:fldChar w:fldCharType="end"/>
      </w:r>
    </w:p>
    <w:p w14:paraId="111C485C"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31 : Deactivate PPV Channel</w:t>
      </w:r>
      <w:r>
        <w:rPr>
          <w:noProof/>
        </w:rPr>
        <w:tab/>
      </w:r>
      <w:r>
        <w:rPr>
          <w:noProof/>
        </w:rPr>
        <w:fldChar w:fldCharType="begin"/>
      </w:r>
      <w:r>
        <w:rPr>
          <w:noProof/>
        </w:rPr>
        <w:instrText xml:space="preserve"> PAGEREF _Toc428290008 \h </w:instrText>
      </w:r>
      <w:r>
        <w:rPr>
          <w:noProof/>
        </w:rPr>
      </w:r>
      <w:r>
        <w:rPr>
          <w:noProof/>
        </w:rPr>
        <w:fldChar w:fldCharType="separate"/>
      </w:r>
      <w:r>
        <w:rPr>
          <w:noProof/>
        </w:rPr>
        <w:t>44</w:t>
      </w:r>
      <w:r>
        <w:rPr>
          <w:noProof/>
        </w:rPr>
        <w:fldChar w:fldCharType="end"/>
      </w:r>
    </w:p>
    <w:p w14:paraId="05109DC9"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32: PPV Rental</w:t>
      </w:r>
      <w:r>
        <w:rPr>
          <w:noProof/>
        </w:rPr>
        <w:tab/>
      </w:r>
      <w:r>
        <w:rPr>
          <w:noProof/>
        </w:rPr>
        <w:fldChar w:fldCharType="begin"/>
      </w:r>
      <w:r>
        <w:rPr>
          <w:noProof/>
        </w:rPr>
        <w:instrText xml:space="preserve"> PAGEREF _Toc428290009 \h </w:instrText>
      </w:r>
      <w:r>
        <w:rPr>
          <w:noProof/>
        </w:rPr>
      </w:r>
      <w:r>
        <w:rPr>
          <w:noProof/>
        </w:rPr>
        <w:fldChar w:fldCharType="separate"/>
      </w:r>
      <w:r>
        <w:rPr>
          <w:noProof/>
        </w:rPr>
        <w:t>45</w:t>
      </w:r>
      <w:r>
        <w:rPr>
          <w:noProof/>
        </w:rPr>
        <w:fldChar w:fldCharType="end"/>
      </w:r>
    </w:p>
    <w:p w14:paraId="6981C983"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33: Cancel Rental</w:t>
      </w:r>
      <w:r>
        <w:rPr>
          <w:noProof/>
        </w:rPr>
        <w:tab/>
      </w:r>
      <w:r>
        <w:rPr>
          <w:noProof/>
        </w:rPr>
        <w:fldChar w:fldCharType="begin"/>
      </w:r>
      <w:r>
        <w:rPr>
          <w:noProof/>
        </w:rPr>
        <w:instrText xml:space="preserve"> PAGEREF _Toc428290010 \h </w:instrText>
      </w:r>
      <w:r>
        <w:rPr>
          <w:noProof/>
        </w:rPr>
      </w:r>
      <w:r>
        <w:rPr>
          <w:noProof/>
        </w:rPr>
        <w:fldChar w:fldCharType="separate"/>
      </w:r>
      <w:r>
        <w:rPr>
          <w:noProof/>
        </w:rPr>
        <w:t>47</w:t>
      </w:r>
      <w:r>
        <w:rPr>
          <w:noProof/>
        </w:rPr>
        <w:fldChar w:fldCharType="end"/>
      </w:r>
    </w:p>
    <w:p w14:paraId="331C87D9"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34: Add a Recording</w:t>
      </w:r>
      <w:r>
        <w:rPr>
          <w:noProof/>
        </w:rPr>
        <w:tab/>
      </w:r>
      <w:r>
        <w:rPr>
          <w:noProof/>
        </w:rPr>
        <w:fldChar w:fldCharType="begin"/>
      </w:r>
      <w:r>
        <w:rPr>
          <w:noProof/>
        </w:rPr>
        <w:instrText xml:space="preserve"> PAGEREF _Toc428290011 \h </w:instrText>
      </w:r>
      <w:r>
        <w:rPr>
          <w:noProof/>
        </w:rPr>
      </w:r>
      <w:r>
        <w:rPr>
          <w:noProof/>
        </w:rPr>
        <w:fldChar w:fldCharType="separate"/>
      </w:r>
      <w:r>
        <w:rPr>
          <w:noProof/>
        </w:rPr>
        <w:t>48</w:t>
      </w:r>
      <w:r>
        <w:rPr>
          <w:noProof/>
        </w:rPr>
        <w:fldChar w:fldCharType="end"/>
      </w:r>
    </w:p>
    <w:p w14:paraId="689460D4"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35: Deleting a Recording</w:t>
      </w:r>
      <w:r>
        <w:rPr>
          <w:noProof/>
        </w:rPr>
        <w:tab/>
      </w:r>
      <w:r>
        <w:rPr>
          <w:noProof/>
        </w:rPr>
        <w:fldChar w:fldCharType="begin"/>
      </w:r>
      <w:r>
        <w:rPr>
          <w:noProof/>
        </w:rPr>
        <w:instrText xml:space="preserve"> PAGEREF _Toc428290012 \h </w:instrText>
      </w:r>
      <w:r>
        <w:rPr>
          <w:noProof/>
        </w:rPr>
      </w:r>
      <w:r>
        <w:rPr>
          <w:noProof/>
        </w:rPr>
        <w:fldChar w:fldCharType="separate"/>
      </w:r>
      <w:r>
        <w:rPr>
          <w:noProof/>
        </w:rPr>
        <w:t>49</w:t>
      </w:r>
      <w:r>
        <w:rPr>
          <w:noProof/>
        </w:rPr>
        <w:fldChar w:fldCharType="end"/>
      </w:r>
    </w:p>
    <w:p w14:paraId="1F538C6B"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36: Package Subscription Modification</w:t>
      </w:r>
      <w:r>
        <w:rPr>
          <w:noProof/>
        </w:rPr>
        <w:tab/>
      </w:r>
      <w:r>
        <w:rPr>
          <w:noProof/>
        </w:rPr>
        <w:fldChar w:fldCharType="begin"/>
      </w:r>
      <w:r>
        <w:rPr>
          <w:noProof/>
        </w:rPr>
        <w:instrText xml:space="preserve"> PAGEREF _Toc428290013 \h </w:instrText>
      </w:r>
      <w:r>
        <w:rPr>
          <w:noProof/>
        </w:rPr>
      </w:r>
      <w:r>
        <w:rPr>
          <w:noProof/>
        </w:rPr>
        <w:fldChar w:fldCharType="separate"/>
      </w:r>
      <w:r>
        <w:rPr>
          <w:noProof/>
        </w:rPr>
        <w:t>50</w:t>
      </w:r>
      <w:r>
        <w:rPr>
          <w:noProof/>
        </w:rPr>
        <w:fldChar w:fldCharType="end"/>
      </w:r>
    </w:p>
    <w:p w14:paraId="633EB1D2"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37: Add stream to channel</w:t>
      </w:r>
      <w:r>
        <w:rPr>
          <w:noProof/>
        </w:rPr>
        <w:tab/>
      </w:r>
      <w:r>
        <w:rPr>
          <w:noProof/>
        </w:rPr>
        <w:fldChar w:fldCharType="begin"/>
      </w:r>
      <w:r>
        <w:rPr>
          <w:noProof/>
        </w:rPr>
        <w:instrText xml:space="preserve"> PAGEREF _Toc428290014 \h </w:instrText>
      </w:r>
      <w:r>
        <w:rPr>
          <w:noProof/>
        </w:rPr>
      </w:r>
      <w:r>
        <w:rPr>
          <w:noProof/>
        </w:rPr>
        <w:fldChar w:fldCharType="separate"/>
      </w:r>
      <w:r>
        <w:rPr>
          <w:noProof/>
        </w:rPr>
        <w:t>51</w:t>
      </w:r>
      <w:r>
        <w:rPr>
          <w:noProof/>
        </w:rPr>
        <w:fldChar w:fldCharType="end"/>
      </w:r>
    </w:p>
    <w:p w14:paraId="7738B408"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38: Delete stream from channel</w:t>
      </w:r>
      <w:r>
        <w:rPr>
          <w:noProof/>
        </w:rPr>
        <w:tab/>
      </w:r>
      <w:r>
        <w:rPr>
          <w:noProof/>
        </w:rPr>
        <w:fldChar w:fldCharType="begin"/>
      </w:r>
      <w:r>
        <w:rPr>
          <w:noProof/>
        </w:rPr>
        <w:instrText xml:space="preserve"> PAGEREF _Toc428290015 \h </w:instrText>
      </w:r>
      <w:r>
        <w:rPr>
          <w:noProof/>
        </w:rPr>
      </w:r>
      <w:r>
        <w:rPr>
          <w:noProof/>
        </w:rPr>
        <w:fldChar w:fldCharType="separate"/>
      </w:r>
      <w:r>
        <w:rPr>
          <w:noProof/>
        </w:rPr>
        <w:t>52</w:t>
      </w:r>
      <w:r>
        <w:rPr>
          <w:noProof/>
        </w:rPr>
        <w:fldChar w:fldCharType="end"/>
      </w:r>
    </w:p>
    <w:p w14:paraId="555F8294"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39: Add asset to VoD</w:t>
      </w:r>
      <w:r>
        <w:rPr>
          <w:noProof/>
        </w:rPr>
        <w:tab/>
      </w:r>
      <w:r>
        <w:rPr>
          <w:noProof/>
        </w:rPr>
        <w:fldChar w:fldCharType="begin"/>
      </w:r>
      <w:r>
        <w:rPr>
          <w:noProof/>
        </w:rPr>
        <w:instrText xml:space="preserve"> PAGEREF _Toc428290016 \h </w:instrText>
      </w:r>
      <w:r>
        <w:rPr>
          <w:noProof/>
        </w:rPr>
      </w:r>
      <w:r>
        <w:rPr>
          <w:noProof/>
        </w:rPr>
        <w:fldChar w:fldCharType="separate"/>
      </w:r>
      <w:r>
        <w:rPr>
          <w:noProof/>
        </w:rPr>
        <w:t>53</w:t>
      </w:r>
      <w:r>
        <w:rPr>
          <w:noProof/>
        </w:rPr>
        <w:fldChar w:fldCharType="end"/>
      </w:r>
    </w:p>
    <w:p w14:paraId="4C21425A"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40: Remove asset from VoD</w:t>
      </w:r>
      <w:r>
        <w:rPr>
          <w:noProof/>
        </w:rPr>
        <w:tab/>
      </w:r>
      <w:r>
        <w:rPr>
          <w:noProof/>
        </w:rPr>
        <w:fldChar w:fldCharType="begin"/>
      </w:r>
      <w:r>
        <w:rPr>
          <w:noProof/>
        </w:rPr>
        <w:instrText xml:space="preserve"> PAGEREF _Toc428290017 \h </w:instrText>
      </w:r>
      <w:r>
        <w:rPr>
          <w:noProof/>
        </w:rPr>
      </w:r>
      <w:r>
        <w:rPr>
          <w:noProof/>
        </w:rPr>
        <w:fldChar w:fldCharType="separate"/>
      </w:r>
      <w:r>
        <w:rPr>
          <w:noProof/>
        </w:rPr>
        <w:t>54</w:t>
      </w:r>
      <w:r>
        <w:rPr>
          <w:noProof/>
        </w:rPr>
        <w:fldChar w:fldCharType="end"/>
      </w:r>
    </w:p>
    <w:p w14:paraId="32FB67B0"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41: TM GUI Class Diagram</w:t>
      </w:r>
      <w:r>
        <w:rPr>
          <w:noProof/>
        </w:rPr>
        <w:tab/>
      </w:r>
      <w:r>
        <w:rPr>
          <w:noProof/>
        </w:rPr>
        <w:fldChar w:fldCharType="begin"/>
      </w:r>
      <w:r>
        <w:rPr>
          <w:noProof/>
        </w:rPr>
        <w:instrText xml:space="preserve"> PAGEREF _Toc428290018 \h </w:instrText>
      </w:r>
      <w:r>
        <w:rPr>
          <w:noProof/>
        </w:rPr>
      </w:r>
      <w:r>
        <w:rPr>
          <w:noProof/>
        </w:rPr>
        <w:fldChar w:fldCharType="separate"/>
      </w:r>
      <w:r>
        <w:rPr>
          <w:noProof/>
        </w:rPr>
        <w:t>55</w:t>
      </w:r>
      <w:r>
        <w:rPr>
          <w:noProof/>
        </w:rPr>
        <w:fldChar w:fldCharType="end"/>
      </w:r>
    </w:p>
    <w:p w14:paraId="71C5A17A"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42: OMI Client Class Diagram 1</w:t>
      </w:r>
      <w:r>
        <w:rPr>
          <w:noProof/>
        </w:rPr>
        <w:tab/>
      </w:r>
      <w:r>
        <w:rPr>
          <w:noProof/>
        </w:rPr>
        <w:fldChar w:fldCharType="begin"/>
      </w:r>
      <w:r>
        <w:rPr>
          <w:noProof/>
        </w:rPr>
        <w:instrText xml:space="preserve"> PAGEREF _Toc428290019 \h </w:instrText>
      </w:r>
      <w:r>
        <w:rPr>
          <w:noProof/>
        </w:rPr>
      </w:r>
      <w:r>
        <w:rPr>
          <w:noProof/>
        </w:rPr>
        <w:fldChar w:fldCharType="separate"/>
      </w:r>
      <w:r>
        <w:rPr>
          <w:noProof/>
        </w:rPr>
        <w:t>56</w:t>
      </w:r>
      <w:r>
        <w:rPr>
          <w:noProof/>
        </w:rPr>
        <w:fldChar w:fldCharType="end"/>
      </w:r>
    </w:p>
    <w:p w14:paraId="45D0BDA8"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43: OMI Client Class Diagram 2</w:t>
      </w:r>
      <w:r>
        <w:rPr>
          <w:noProof/>
        </w:rPr>
        <w:tab/>
      </w:r>
      <w:r>
        <w:rPr>
          <w:noProof/>
        </w:rPr>
        <w:fldChar w:fldCharType="begin"/>
      </w:r>
      <w:r>
        <w:rPr>
          <w:noProof/>
        </w:rPr>
        <w:instrText xml:space="preserve"> PAGEREF _Toc428290020 \h </w:instrText>
      </w:r>
      <w:r>
        <w:rPr>
          <w:noProof/>
        </w:rPr>
      </w:r>
      <w:r>
        <w:rPr>
          <w:noProof/>
        </w:rPr>
        <w:fldChar w:fldCharType="separate"/>
      </w:r>
      <w:r>
        <w:rPr>
          <w:noProof/>
        </w:rPr>
        <w:t>57</w:t>
      </w:r>
      <w:r>
        <w:rPr>
          <w:noProof/>
        </w:rPr>
        <w:fldChar w:fldCharType="end"/>
      </w:r>
    </w:p>
    <w:p w14:paraId="7408A514"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44: Synchronization of Entities</w:t>
      </w:r>
      <w:r>
        <w:rPr>
          <w:noProof/>
        </w:rPr>
        <w:tab/>
      </w:r>
      <w:r>
        <w:rPr>
          <w:noProof/>
        </w:rPr>
        <w:fldChar w:fldCharType="begin"/>
      </w:r>
      <w:r>
        <w:rPr>
          <w:noProof/>
        </w:rPr>
        <w:instrText xml:space="preserve"> PAGEREF _Toc428290021 \h </w:instrText>
      </w:r>
      <w:r>
        <w:rPr>
          <w:noProof/>
        </w:rPr>
      </w:r>
      <w:r>
        <w:rPr>
          <w:noProof/>
        </w:rPr>
        <w:fldChar w:fldCharType="separate"/>
      </w:r>
      <w:r>
        <w:rPr>
          <w:noProof/>
        </w:rPr>
        <w:t>58</w:t>
      </w:r>
      <w:r>
        <w:rPr>
          <w:noProof/>
        </w:rPr>
        <w:fldChar w:fldCharType="end"/>
      </w:r>
    </w:p>
    <w:p w14:paraId="0AB1E24F"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45: Synchronization of Associations</w:t>
      </w:r>
      <w:r>
        <w:rPr>
          <w:noProof/>
        </w:rPr>
        <w:tab/>
      </w:r>
      <w:r>
        <w:rPr>
          <w:noProof/>
        </w:rPr>
        <w:fldChar w:fldCharType="begin"/>
      </w:r>
      <w:r>
        <w:rPr>
          <w:noProof/>
        </w:rPr>
        <w:instrText xml:space="preserve"> PAGEREF _Toc428290022 \h </w:instrText>
      </w:r>
      <w:r>
        <w:rPr>
          <w:noProof/>
        </w:rPr>
      </w:r>
      <w:r>
        <w:rPr>
          <w:noProof/>
        </w:rPr>
        <w:fldChar w:fldCharType="separate"/>
      </w:r>
      <w:r>
        <w:rPr>
          <w:noProof/>
        </w:rPr>
        <w:t>59</w:t>
      </w:r>
      <w:r>
        <w:rPr>
          <w:noProof/>
        </w:rPr>
        <w:fldChar w:fldCharType="end"/>
      </w:r>
    </w:p>
    <w:p w14:paraId="6543B5DB"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46: Synchronization of Transactions</w:t>
      </w:r>
      <w:r>
        <w:rPr>
          <w:noProof/>
        </w:rPr>
        <w:tab/>
      </w:r>
      <w:r>
        <w:rPr>
          <w:noProof/>
        </w:rPr>
        <w:fldChar w:fldCharType="begin"/>
      </w:r>
      <w:r>
        <w:rPr>
          <w:noProof/>
        </w:rPr>
        <w:instrText xml:space="preserve"> PAGEREF _Toc428290023 \h </w:instrText>
      </w:r>
      <w:r>
        <w:rPr>
          <w:noProof/>
        </w:rPr>
      </w:r>
      <w:r>
        <w:rPr>
          <w:noProof/>
        </w:rPr>
        <w:fldChar w:fldCharType="separate"/>
      </w:r>
      <w:r>
        <w:rPr>
          <w:noProof/>
        </w:rPr>
        <w:t>60</w:t>
      </w:r>
      <w:r>
        <w:rPr>
          <w:noProof/>
        </w:rPr>
        <w:fldChar w:fldCharType="end"/>
      </w:r>
    </w:p>
    <w:p w14:paraId="71A4857F"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47: Synchronization of All Items</w:t>
      </w:r>
      <w:r>
        <w:rPr>
          <w:noProof/>
        </w:rPr>
        <w:tab/>
      </w:r>
      <w:r>
        <w:rPr>
          <w:noProof/>
        </w:rPr>
        <w:fldChar w:fldCharType="begin"/>
      </w:r>
      <w:r>
        <w:rPr>
          <w:noProof/>
        </w:rPr>
        <w:instrText xml:space="preserve"> PAGEREF _Toc428290024 \h </w:instrText>
      </w:r>
      <w:r>
        <w:rPr>
          <w:noProof/>
        </w:rPr>
      </w:r>
      <w:r>
        <w:rPr>
          <w:noProof/>
        </w:rPr>
        <w:fldChar w:fldCharType="separate"/>
      </w:r>
      <w:r>
        <w:rPr>
          <w:noProof/>
        </w:rPr>
        <w:t>61</w:t>
      </w:r>
      <w:r>
        <w:rPr>
          <w:noProof/>
        </w:rPr>
        <w:fldChar w:fldCharType="end"/>
      </w:r>
    </w:p>
    <w:p w14:paraId="4FA24B67"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48: Stop Sync All</w:t>
      </w:r>
      <w:r>
        <w:rPr>
          <w:noProof/>
        </w:rPr>
        <w:tab/>
      </w:r>
      <w:r>
        <w:rPr>
          <w:noProof/>
        </w:rPr>
        <w:fldChar w:fldCharType="begin"/>
      </w:r>
      <w:r>
        <w:rPr>
          <w:noProof/>
        </w:rPr>
        <w:instrText xml:space="preserve"> PAGEREF _Toc428290025 \h </w:instrText>
      </w:r>
      <w:r>
        <w:rPr>
          <w:noProof/>
        </w:rPr>
      </w:r>
      <w:r>
        <w:rPr>
          <w:noProof/>
        </w:rPr>
        <w:fldChar w:fldCharType="separate"/>
      </w:r>
      <w:r>
        <w:rPr>
          <w:noProof/>
        </w:rPr>
        <w:t>62</w:t>
      </w:r>
      <w:r>
        <w:rPr>
          <w:noProof/>
        </w:rPr>
        <w:fldChar w:fldCharType="end"/>
      </w:r>
    </w:p>
    <w:p w14:paraId="20338869"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49: Flow diagram for Entities</w:t>
      </w:r>
      <w:r>
        <w:rPr>
          <w:noProof/>
        </w:rPr>
        <w:tab/>
      </w:r>
      <w:r>
        <w:rPr>
          <w:noProof/>
        </w:rPr>
        <w:fldChar w:fldCharType="begin"/>
      </w:r>
      <w:r>
        <w:rPr>
          <w:noProof/>
        </w:rPr>
        <w:instrText xml:space="preserve"> PAGEREF _Toc428290026 \h </w:instrText>
      </w:r>
      <w:r>
        <w:rPr>
          <w:noProof/>
        </w:rPr>
      </w:r>
      <w:r>
        <w:rPr>
          <w:noProof/>
        </w:rPr>
        <w:fldChar w:fldCharType="separate"/>
      </w:r>
      <w:r>
        <w:rPr>
          <w:noProof/>
        </w:rPr>
        <w:t>63</w:t>
      </w:r>
      <w:r>
        <w:rPr>
          <w:noProof/>
        </w:rPr>
        <w:fldChar w:fldCharType="end"/>
      </w:r>
    </w:p>
    <w:p w14:paraId="7404DD63"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50: Flow diagram for Associations</w:t>
      </w:r>
      <w:r>
        <w:rPr>
          <w:noProof/>
        </w:rPr>
        <w:tab/>
      </w:r>
      <w:r>
        <w:rPr>
          <w:noProof/>
        </w:rPr>
        <w:fldChar w:fldCharType="begin"/>
      </w:r>
      <w:r>
        <w:rPr>
          <w:noProof/>
        </w:rPr>
        <w:instrText xml:space="preserve"> PAGEREF _Toc428290027 \h </w:instrText>
      </w:r>
      <w:r>
        <w:rPr>
          <w:noProof/>
        </w:rPr>
      </w:r>
      <w:r>
        <w:rPr>
          <w:noProof/>
        </w:rPr>
        <w:fldChar w:fldCharType="separate"/>
      </w:r>
      <w:r>
        <w:rPr>
          <w:noProof/>
        </w:rPr>
        <w:t>64</w:t>
      </w:r>
      <w:r>
        <w:rPr>
          <w:noProof/>
        </w:rPr>
        <w:fldChar w:fldCharType="end"/>
      </w:r>
    </w:p>
    <w:p w14:paraId="79AE1679"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51: Flow diagram for Transactions</w:t>
      </w:r>
      <w:r>
        <w:rPr>
          <w:noProof/>
        </w:rPr>
        <w:tab/>
      </w:r>
      <w:r>
        <w:rPr>
          <w:noProof/>
        </w:rPr>
        <w:fldChar w:fldCharType="begin"/>
      </w:r>
      <w:r>
        <w:rPr>
          <w:noProof/>
        </w:rPr>
        <w:instrText xml:space="preserve"> PAGEREF _Toc428290028 \h </w:instrText>
      </w:r>
      <w:r>
        <w:rPr>
          <w:noProof/>
        </w:rPr>
      </w:r>
      <w:r>
        <w:rPr>
          <w:noProof/>
        </w:rPr>
        <w:fldChar w:fldCharType="separate"/>
      </w:r>
      <w:r>
        <w:rPr>
          <w:noProof/>
        </w:rPr>
        <w:t>65</w:t>
      </w:r>
      <w:r>
        <w:rPr>
          <w:noProof/>
        </w:rPr>
        <w:fldChar w:fldCharType="end"/>
      </w:r>
    </w:p>
    <w:p w14:paraId="26A1155F"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52: Flow diagram for All process</w:t>
      </w:r>
      <w:r>
        <w:rPr>
          <w:noProof/>
        </w:rPr>
        <w:tab/>
      </w:r>
      <w:r>
        <w:rPr>
          <w:noProof/>
        </w:rPr>
        <w:fldChar w:fldCharType="begin"/>
      </w:r>
      <w:r>
        <w:rPr>
          <w:noProof/>
        </w:rPr>
        <w:instrText xml:space="preserve"> PAGEREF _Toc428290029 \h </w:instrText>
      </w:r>
      <w:r>
        <w:rPr>
          <w:noProof/>
        </w:rPr>
      </w:r>
      <w:r>
        <w:rPr>
          <w:noProof/>
        </w:rPr>
        <w:fldChar w:fldCharType="separate"/>
      </w:r>
      <w:r>
        <w:rPr>
          <w:noProof/>
        </w:rPr>
        <w:t>66</w:t>
      </w:r>
      <w:r>
        <w:rPr>
          <w:noProof/>
        </w:rPr>
        <w:fldChar w:fldCharType="end"/>
      </w:r>
    </w:p>
    <w:p w14:paraId="0CBDA945" w14:textId="77777777" w:rsidR="002752A1" w:rsidRDefault="002752A1">
      <w:pPr>
        <w:pStyle w:val="TableofFigures"/>
        <w:rPr>
          <w:rFonts w:asciiTheme="minorHAnsi" w:eastAsiaTheme="minorEastAsia" w:hAnsiTheme="minorHAnsi" w:cstheme="minorBidi"/>
          <w:noProof/>
          <w:szCs w:val="22"/>
          <w:lang w:val="en-IN" w:eastAsia="en-IN"/>
        </w:rPr>
      </w:pPr>
      <w:r>
        <w:rPr>
          <w:noProof/>
        </w:rPr>
        <w:lastRenderedPageBreak/>
        <w:t>Figure 53: Flow diagram for Stop sync all</w:t>
      </w:r>
      <w:r>
        <w:rPr>
          <w:noProof/>
        </w:rPr>
        <w:tab/>
      </w:r>
      <w:r>
        <w:rPr>
          <w:noProof/>
        </w:rPr>
        <w:fldChar w:fldCharType="begin"/>
      </w:r>
      <w:r>
        <w:rPr>
          <w:noProof/>
        </w:rPr>
        <w:instrText xml:space="preserve"> PAGEREF _Toc428290030 \h </w:instrText>
      </w:r>
      <w:r>
        <w:rPr>
          <w:noProof/>
        </w:rPr>
      </w:r>
      <w:r>
        <w:rPr>
          <w:noProof/>
        </w:rPr>
        <w:fldChar w:fldCharType="separate"/>
      </w:r>
      <w:r>
        <w:rPr>
          <w:noProof/>
        </w:rPr>
        <w:t>67</w:t>
      </w:r>
      <w:r>
        <w:rPr>
          <w:noProof/>
        </w:rPr>
        <w:fldChar w:fldCharType="end"/>
      </w:r>
    </w:p>
    <w:p w14:paraId="631361AE"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54: Flow diagram for Batch size value</w:t>
      </w:r>
      <w:r>
        <w:rPr>
          <w:noProof/>
        </w:rPr>
        <w:tab/>
      </w:r>
      <w:r>
        <w:rPr>
          <w:noProof/>
        </w:rPr>
        <w:fldChar w:fldCharType="begin"/>
      </w:r>
      <w:r>
        <w:rPr>
          <w:noProof/>
        </w:rPr>
        <w:instrText xml:space="preserve"> PAGEREF _Toc428290031 \h </w:instrText>
      </w:r>
      <w:r>
        <w:rPr>
          <w:noProof/>
        </w:rPr>
      </w:r>
      <w:r>
        <w:rPr>
          <w:noProof/>
        </w:rPr>
        <w:fldChar w:fldCharType="separate"/>
      </w:r>
      <w:r>
        <w:rPr>
          <w:noProof/>
        </w:rPr>
        <w:t>68</w:t>
      </w:r>
      <w:r>
        <w:rPr>
          <w:noProof/>
        </w:rPr>
        <w:fldChar w:fldCharType="end"/>
      </w:r>
    </w:p>
    <w:p w14:paraId="79973117"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55: Sequesnce Diagram - Entities</w:t>
      </w:r>
      <w:r>
        <w:rPr>
          <w:noProof/>
        </w:rPr>
        <w:tab/>
      </w:r>
      <w:r>
        <w:rPr>
          <w:noProof/>
        </w:rPr>
        <w:fldChar w:fldCharType="begin"/>
      </w:r>
      <w:r>
        <w:rPr>
          <w:noProof/>
        </w:rPr>
        <w:instrText xml:space="preserve"> PAGEREF _Toc428290032 \h </w:instrText>
      </w:r>
      <w:r>
        <w:rPr>
          <w:noProof/>
        </w:rPr>
      </w:r>
      <w:r>
        <w:rPr>
          <w:noProof/>
        </w:rPr>
        <w:fldChar w:fldCharType="separate"/>
      </w:r>
      <w:r>
        <w:rPr>
          <w:noProof/>
        </w:rPr>
        <w:t>69</w:t>
      </w:r>
      <w:r>
        <w:rPr>
          <w:noProof/>
        </w:rPr>
        <w:fldChar w:fldCharType="end"/>
      </w:r>
    </w:p>
    <w:p w14:paraId="38433A3D"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56: Sequesnce Diagram - Association</w:t>
      </w:r>
      <w:r>
        <w:rPr>
          <w:noProof/>
        </w:rPr>
        <w:tab/>
      </w:r>
      <w:r>
        <w:rPr>
          <w:noProof/>
        </w:rPr>
        <w:fldChar w:fldCharType="begin"/>
      </w:r>
      <w:r>
        <w:rPr>
          <w:noProof/>
        </w:rPr>
        <w:instrText xml:space="preserve"> PAGEREF _Toc428290033 \h </w:instrText>
      </w:r>
      <w:r>
        <w:rPr>
          <w:noProof/>
        </w:rPr>
      </w:r>
      <w:r>
        <w:rPr>
          <w:noProof/>
        </w:rPr>
        <w:fldChar w:fldCharType="separate"/>
      </w:r>
      <w:r>
        <w:rPr>
          <w:noProof/>
        </w:rPr>
        <w:t>69</w:t>
      </w:r>
      <w:r>
        <w:rPr>
          <w:noProof/>
        </w:rPr>
        <w:fldChar w:fldCharType="end"/>
      </w:r>
    </w:p>
    <w:p w14:paraId="061E0BCF"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57: Sequesnce Diagram - Transaction</w:t>
      </w:r>
      <w:r>
        <w:rPr>
          <w:noProof/>
        </w:rPr>
        <w:tab/>
      </w:r>
      <w:r>
        <w:rPr>
          <w:noProof/>
        </w:rPr>
        <w:fldChar w:fldCharType="begin"/>
      </w:r>
      <w:r>
        <w:rPr>
          <w:noProof/>
        </w:rPr>
        <w:instrText xml:space="preserve"> PAGEREF _Toc428290034 \h </w:instrText>
      </w:r>
      <w:r>
        <w:rPr>
          <w:noProof/>
        </w:rPr>
      </w:r>
      <w:r>
        <w:rPr>
          <w:noProof/>
        </w:rPr>
        <w:fldChar w:fldCharType="separate"/>
      </w:r>
      <w:r>
        <w:rPr>
          <w:noProof/>
        </w:rPr>
        <w:t>70</w:t>
      </w:r>
      <w:r>
        <w:rPr>
          <w:noProof/>
        </w:rPr>
        <w:fldChar w:fldCharType="end"/>
      </w:r>
    </w:p>
    <w:p w14:paraId="49B7A8EA"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58: Sequesnce Diagram – Sync All Entities</w:t>
      </w:r>
      <w:r>
        <w:rPr>
          <w:noProof/>
        </w:rPr>
        <w:tab/>
      </w:r>
      <w:r>
        <w:rPr>
          <w:noProof/>
        </w:rPr>
        <w:fldChar w:fldCharType="begin"/>
      </w:r>
      <w:r>
        <w:rPr>
          <w:noProof/>
        </w:rPr>
        <w:instrText xml:space="preserve"> PAGEREF _Toc428290035 \h </w:instrText>
      </w:r>
      <w:r>
        <w:rPr>
          <w:noProof/>
        </w:rPr>
      </w:r>
      <w:r>
        <w:rPr>
          <w:noProof/>
        </w:rPr>
        <w:fldChar w:fldCharType="separate"/>
      </w:r>
      <w:r>
        <w:rPr>
          <w:noProof/>
        </w:rPr>
        <w:t>71</w:t>
      </w:r>
      <w:r>
        <w:rPr>
          <w:noProof/>
        </w:rPr>
        <w:fldChar w:fldCharType="end"/>
      </w:r>
    </w:p>
    <w:p w14:paraId="25D7F300"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59: Sequesnce Diagram - Sync All Entities</w:t>
      </w:r>
      <w:r>
        <w:rPr>
          <w:noProof/>
        </w:rPr>
        <w:tab/>
      </w:r>
      <w:r>
        <w:rPr>
          <w:noProof/>
        </w:rPr>
        <w:fldChar w:fldCharType="begin"/>
      </w:r>
      <w:r>
        <w:rPr>
          <w:noProof/>
        </w:rPr>
        <w:instrText xml:space="preserve"> PAGEREF _Toc428290036 \h </w:instrText>
      </w:r>
      <w:r>
        <w:rPr>
          <w:noProof/>
        </w:rPr>
      </w:r>
      <w:r>
        <w:rPr>
          <w:noProof/>
        </w:rPr>
        <w:fldChar w:fldCharType="separate"/>
      </w:r>
      <w:r>
        <w:rPr>
          <w:noProof/>
        </w:rPr>
        <w:t>72</w:t>
      </w:r>
      <w:r>
        <w:rPr>
          <w:noProof/>
        </w:rPr>
        <w:fldChar w:fldCharType="end"/>
      </w:r>
    </w:p>
    <w:p w14:paraId="6892003E"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60: Sequesnce Diagram - Sync All Entities</w:t>
      </w:r>
      <w:r>
        <w:rPr>
          <w:noProof/>
        </w:rPr>
        <w:tab/>
      </w:r>
      <w:r>
        <w:rPr>
          <w:noProof/>
        </w:rPr>
        <w:fldChar w:fldCharType="begin"/>
      </w:r>
      <w:r>
        <w:rPr>
          <w:noProof/>
        </w:rPr>
        <w:instrText xml:space="preserve"> PAGEREF _Toc428290037 \h </w:instrText>
      </w:r>
      <w:r>
        <w:rPr>
          <w:noProof/>
        </w:rPr>
      </w:r>
      <w:r>
        <w:rPr>
          <w:noProof/>
        </w:rPr>
        <w:fldChar w:fldCharType="separate"/>
      </w:r>
      <w:r>
        <w:rPr>
          <w:noProof/>
        </w:rPr>
        <w:t>72</w:t>
      </w:r>
      <w:r>
        <w:rPr>
          <w:noProof/>
        </w:rPr>
        <w:fldChar w:fldCharType="end"/>
      </w:r>
    </w:p>
    <w:p w14:paraId="44204209"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61: Sequesnce Diagram - Stop Sync All</w:t>
      </w:r>
      <w:r>
        <w:rPr>
          <w:noProof/>
        </w:rPr>
        <w:tab/>
      </w:r>
      <w:r>
        <w:rPr>
          <w:noProof/>
        </w:rPr>
        <w:fldChar w:fldCharType="begin"/>
      </w:r>
      <w:r>
        <w:rPr>
          <w:noProof/>
        </w:rPr>
        <w:instrText xml:space="preserve"> PAGEREF _Toc428290038 \h </w:instrText>
      </w:r>
      <w:r>
        <w:rPr>
          <w:noProof/>
        </w:rPr>
      </w:r>
      <w:r>
        <w:rPr>
          <w:noProof/>
        </w:rPr>
        <w:fldChar w:fldCharType="separate"/>
      </w:r>
      <w:r>
        <w:rPr>
          <w:noProof/>
        </w:rPr>
        <w:t>73</w:t>
      </w:r>
      <w:r>
        <w:rPr>
          <w:noProof/>
        </w:rPr>
        <w:fldChar w:fldCharType="end"/>
      </w:r>
    </w:p>
    <w:p w14:paraId="2492223F"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62: OMI Sync Request Flow Diagram</w:t>
      </w:r>
      <w:r>
        <w:rPr>
          <w:noProof/>
        </w:rPr>
        <w:tab/>
      </w:r>
      <w:r>
        <w:rPr>
          <w:noProof/>
        </w:rPr>
        <w:fldChar w:fldCharType="begin"/>
      </w:r>
      <w:r>
        <w:rPr>
          <w:noProof/>
        </w:rPr>
        <w:instrText xml:space="preserve"> PAGEREF _Toc428290039 \h </w:instrText>
      </w:r>
      <w:r>
        <w:rPr>
          <w:noProof/>
        </w:rPr>
      </w:r>
      <w:r>
        <w:rPr>
          <w:noProof/>
        </w:rPr>
        <w:fldChar w:fldCharType="separate"/>
      </w:r>
      <w:r>
        <w:rPr>
          <w:noProof/>
        </w:rPr>
        <w:t>74</w:t>
      </w:r>
      <w:r>
        <w:rPr>
          <w:noProof/>
        </w:rPr>
        <w:fldChar w:fldCharType="end"/>
      </w:r>
    </w:p>
    <w:p w14:paraId="15388F99"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63 : OMI ASync Request Flow Diagram</w:t>
      </w:r>
      <w:r>
        <w:rPr>
          <w:noProof/>
        </w:rPr>
        <w:tab/>
      </w:r>
      <w:r>
        <w:rPr>
          <w:noProof/>
        </w:rPr>
        <w:fldChar w:fldCharType="begin"/>
      </w:r>
      <w:r>
        <w:rPr>
          <w:noProof/>
        </w:rPr>
        <w:instrText xml:space="preserve"> PAGEREF _Toc428290040 \h </w:instrText>
      </w:r>
      <w:r>
        <w:rPr>
          <w:noProof/>
        </w:rPr>
      </w:r>
      <w:r>
        <w:rPr>
          <w:noProof/>
        </w:rPr>
        <w:fldChar w:fldCharType="separate"/>
      </w:r>
      <w:r>
        <w:rPr>
          <w:noProof/>
        </w:rPr>
        <w:t>75</w:t>
      </w:r>
      <w:r>
        <w:rPr>
          <w:noProof/>
        </w:rPr>
        <w:fldChar w:fldCharType="end"/>
      </w:r>
    </w:p>
    <w:p w14:paraId="35E9A9B7"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64: OMI AsyncRequest Sequence diagram</w:t>
      </w:r>
      <w:r>
        <w:rPr>
          <w:noProof/>
        </w:rPr>
        <w:tab/>
      </w:r>
      <w:r>
        <w:rPr>
          <w:noProof/>
        </w:rPr>
        <w:fldChar w:fldCharType="begin"/>
      </w:r>
      <w:r>
        <w:rPr>
          <w:noProof/>
        </w:rPr>
        <w:instrText xml:space="preserve"> PAGEREF _Toc428290041 \h </w:instrText>
      </w:r>
      <w:r>
        <w:rPr>
          <w:noProof/>
        </w:rPr>
      </w:r>
      <w:r>
        <w:rPr>
          <w:noProof/>
        </w:rPr>
        <w:fldChar w:fldCharType="separate"/>
      </w:r>
      <w:r>
        <w:rPr>
          <w:noProof/>
        </w:rPr>
        <w:t>76</w:t>
      </w:r>
      <w:r>
        <w:rPr>
          <w:noProof/>
        </w:rPr>
        <w:fldChar w:fldCharType="end"/>
      </w:r>
    </w:p>
    <w:p w14:paraId="60208FBF"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65: OMI HttpRequest Sequence diagram</w:t>
      </w:r>
      <w:r>
        <w:rPr>
          <w:noProof/>
        </w:rPr>
        <w:tab/>
      </w:r>
      <w:r>
        <w:rPr>
          <w:noProof/>
        </w:rPr>
        <w:fldChar w:fldCharType="begin"/>
      </w:r>
      <w:r>
        <w:rPr>
          <w:noProof/>
        </w:rPr>
        <w:instrText xml:space="preserve"> PAGEREF _Toc428290042 \h </w:instrText>
      </w:r>
      <w:r>
        <w:rPr>
          <w:noProof/>
        </w:rPr>
      </w:r>
      <w:r>
        <w:rPr>
          <w:noProof/>
        </w:rPr>
        <w:fldChar w:fldCharType="separate"/>
      </w:r>
      <w:r>
        <w:rPr>
          <w:noProof/>
        </w:rPr>
        <w:t>77</w:t>
      </w:r>
      <w:r>
        <w:rPr>
          <w:noProof/>
        </w:rPr>
        <w:fldChar w:fldCharType="end"/>
      </w:r>
    </w:p>
    <w:p w14:paraId="5C376A0D"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66: OMI SyncRequest Sequence diagram</w:t>
      </w:r>
      <w:r>
        <w:rPr>
          <w:noProof/>
        </w:rPr>
        <w:tab/>
      </w:r>
      <w:r>
        <w:rPr>
          <w:noProof/>
        </w:rPr>
        <w:fldChar w:fldCharType="begin"/>
      </w:r>
      <w:r>
        <w:rPr>
          <w:noProof/>
        </w:rPr>
        <w:instrText xml:space="preserve"> PAGEREF _Toc428290043 \h </w:instrText>
      </w:r>
      <w:r>
        <w:rPr>
          <w:noProof/>
        </w:rPr>
      </w:r>
      <w:r>
        <w:rPr>
          <w:noProof/>
        </w:rPr>
        <w:fldChar w:fldCharType="separate"/>
      </w:r>
      <w:r>
        <w:rPr>
          <w:noProof/>
        </w:rPr>
        <w:t>78</w:t>
      </w:r>
      <w:r>
        <w:rPr>
          <w:noProof/>
        </w:rPr>
        <w:fldChar w:fldCharType="end"/>
      </w:r>
    </w:p>
    <w:p w14:paraId="54EC627E"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67 : Deactivate Bundle Flow Diagram</w:t>
      </w:r>
      <w:r>
        <w:rPr>
          <w:noProof/>
        </w:rPr>
        <w:tab/>
      </w:r>
      <w:r>
        <w:rPr>
          <w:noProof/>
        </w:rPr>
        <w:fldChar w:fldCharType="begin"/>
      </w:r>
      <w:r>
        <w:rPr>
          <w:noProof/>
        </w:rPr>
        <w:instrText xml:space="preserve"> PAGEREF _Toc428290044 \h </w:instrText>
      </w:r>
      <w:r>
        <w:rPr>
          <w:noProof/>
        </w:rPr>
      </w:r>
      <w:r>
        <w:rPr>
          <w:noProof/>
        </w:rPr>
        <w:fldChar w:fldCharType="separate"/>
      </w:r>
      <w:r>
        <w:rPr>
          <w:noProof/>
        </w:rPr>
        <w:t>89</w:t>
      </w:r>
      <w:r>
        <w:rPr>
          <w:noProof/>
        </w:rPr>
        <w:fldChar w:fldCharType="end"/>
      </w:r>
    </w:p>
    <w:p w14:paraId="0B8B5996"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68 :Assign Items to Package Flow Diagram</w:t>
      </w:r>
      <w:r>
        <w:rPr>
          <w:noProof/>
        </w:rPr>
        <w:tab/>
      </w:r>
      <w:r>
        <w:rPr>
          <w:noProof/>
        </w:rPr>
        <w:fldChar w:fldCharType="begin"/>
      </w:r>
      <w:r>
        <w:rPr>
          <w:noProof/>
        </w:rPr>
        <w:instrText xml:space="preserve"> PAGEREF _Toc428290045 \h </w:instrText>
      </w:r>
      <w:r>
        <w:rPr>
          <w:noProof/>
        </w:rPr>
      </w:r>
      <w:r>
        <w:rPr>
          <w:noProof/>
        </w:rPr>
        <w:fldChar w:fldCharType="separate"/>
      </w:r>
      <w:r>
        <w:rPr>
          <w:noProof/>
        </w:rPr>
        <w:t>90</w:t>
      </w:r>
      <w:r>
        <w:rPr>
          <w:noProof/>
        </w:rPr>
        <w:fldChar w:fldCharType="end"/>
      </w:r>
    </w:p>
    <w:p w14:paraId="7BF892D9"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69 : Remove Items from Package Flow Diagram</w:t>
      </w:r>
      <w:r>
        <w:rPr>
          <w:noProof/>
        </w:rPr>
        <w:tab/>
      </w:r>
      <w:r>
        <w:rPr>
          <w:noProof/>
        </w:rPr>
        <w:fldChar w:fldCharType="begin"/>
      </w:r>
      <w:r>
        <w:rPr>
          <w:noProof/>
        </w:rPr>
        <w:instrText xml:space="preserve"> PAGEREF _Toc428290046 \h </w:instrText>
      </w:r>
      <w:r>
        <w:rPr>
          <w:noProof/>
        </w:rPr>
      </w:r>
      <w:r>
        <w:rPr>
          <w:noProof/>
        </w:rPr>
        <w:fldChar w:fldCharType="separate"/>
      </w:r>
      <w:r>
        <w:rPr>
          <w:noProof/>
        </w:rPr>
        <w:t>91</w:t>
      </w:r>
      <w:r>
        <w:rPr>
          <w:noProof/>
        </w:rPr>
        <w:fldChar w:fldCharType="end"/>
      </w:r>
    </w:p>
    <w:p w14:paraId="0A269A5A"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70: Activate Channel Flow Diagram</w:t>
      </w:r>
      <w:r>
        <w:rPr>
          <w:noProof/>
        </w:rPr>
        <w:tab/>
      </w:r>
      <w:r>
        <w:rPr>
          <w:noProof/>
        </w:rPr>
        <w:fldChar w:fldCharType="begin"/>
      </w:r>
      <w:r>
        <w:rPr>
          <w:noProof/>
        </w:rPr>
        <w:instrText xml:space="preserve"> PAGEREF _Toc428290047 \h </w:instrText>
      </w:r>
      <w:r>
        <w:rPr>
          <w:noProof/>
        </w:rPr>
      </w:r>
      <w:r>
        <w:rPr>
          <w:noProof/>
        </w:rPr>
        <w:fldChar w:fldCharType="separate"/>
      </w:r>
      <w:r>
        <w:rPr>
          <w:noProof/>
        </w:rPr>
        <w:t>92</w:t>
      </w:r>
      <w:r>
        <w:rPr>
          <w:noProof/>
        </w:rPr>
        <w:fldChar w:fldCharType="end"/>
      </w:r>
    </w:p>
    <w:p w14:paraId="05FC2A91"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71: Deactivate Channel Flow Diagram</w:t>
      </w:r>
      <w:r>
        <w:rPr>
          <w:noProof/>
        </w:rPr>
        <w:tab/>
      </w:r>
      <w:r>
        <w:rPr>
          <w:noProof/>
        </w:rPr>
        <w:fldChar w:fldCharType="begin"/>
      </w:r>
      <w:r>
        <w:rPr>
          <w:noProof/>
        </w:rPr>
        <w:instrText xml:space="preserve"> PAGEREF _Toc428290048 \h </w:instrText>
      </w:r>
      <w:r>
        <w:rPr>
          <w:noProof/>
        </w:rPr>
      </w:r>
      <w:r>
        <w:rPr>
          <w:noProof/>
        </w:rPr>
        <w:fldChar w:fldCharType="separate"/>
      </w:r>
      <w:r>
        <w:rPr>
          <w:noProof/>
        </w:rPr>
        <w:t>93</w:t>
      </w:r>
      <w:r>
        <w:rPr>
          <w:noProof/>
        </w:rPr>
        <w:fldChar w:fldCharType="end"/>
      </w:r>
    </w:p>
    <w:p w14:paraId="35F9B52C"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72 : Activate VoD Content Flow Diagram</w:t>
      </w:r>
      <w:r>
        <w:rPr>
          <w:noProof/>
        </w:rPr>
        <w:tab/>
      </w:r>
      <w:r>
        <w:rPr>
          <w:noProof/>
        </w:rPr>
        <w:fldChar w:fldCharType="begin"/>
      </w:r>
      <w:r>
        <w:rPr>
          <w:noProof/>
        </w:rPr>
        <w:instrText xml:space="preserve"> PAGEREF _Toc428290049 \h </w:instrText>
      </w:r>
      <w:r>
        <w:rPr>
          <w:noProof/>
        </w:rPr>
      </w:r>
      <w:r>
        <w:rPr>
          <w:noProof/>
        </w:rPr>
        <w:fldChar w:fldCharType="separate"/>
      </w:r>
      <w:r>
        <w:rPr>
          <w:noProof/>
        </w:rPr>
        <w:t>94</w:t>
      </w:r>
      <w:r>
        <w:rPr>
          <w:noProof/>
        </w:rPr>
        <w:fldChar w:fldCharType="end"/>
      </w:r>
    </w:p>
    <w:p w14:paraId="47A8312D"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73 : Deactivate VoD Content Flow Diagram</w:t>
      </w:r>
      <w:r>
        <w:rPr>
          <w:noProof/>
        </w:rPr>
        <w:tab/>
      </w:r>
      <w:r>
        <w:rPr>
          <w:noProof/>
        </w:rPr>
        <w:fldChar w:fldCharType="begin"/>
      </w:r>
      <w:r>
        <w:rPr>
          <w:noProof/>
        </w:rPr>
        <w:instrText xml:space="preserve"> PAGEREF _Toc428290050 \h </w:instrText>
      </w:r>
      <w:r>
        <w:rPr>
          <w:noProof/>
        </w:rPr>
      </w:r>
      <w:r>
        <w:rPr>
          <w:noProof/>
        </w:rPr>
        <w:fldChar w:fldCharType="separate"/>
      </w:r>
      <w:r>
        <w:rPr>
          <w:noProof/>
        </w:rPr>
        <w:t>95</w:t>
      </w:r>
      <w:r>
        <w:rPr>
          <w:noProof/>
        </w:rPr>
        <w:fldChar w:fldCharType="end"/>
      </w:r>
    </w:p>
    <w:p w14:paraId="1A735D2C"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74 : Package Assignment Flow Diagram</w:t>
      </w:r>
      <w:r>
        <w:rPr>
          <w:noProof/>
        </w:rPr>
        <w:tab/>
      </w:r>
      <w:r>
        <w:rPr>
          <w:noProof/>
        </w:rPr>
        <w:fldChar w:fldCharType="begin"/>
      </w:r>
      <w:r>
        <w:rPr>
          <w:noProof/>
        </w:rPr>
        <w:instrText xml:space="preserve"> PAGEREF _Toc428290051 \h </w:instrText>
      </w:r>
      <w:r>
        <w:rPr>
          <w:noProof/>
        </w:rPr>
      </w:r>
      <w:r>
        <w:rPr>
          <w:noProof/>
        </w:rPr>
        <w:fldChar w:fldCharType="separate"/>
      </w:r>
      <w:r>
        <w:rPr>
          <w:noProof/>
        </w:rPr>
        <w:t>96</w:t>
      </w:r>
      <w:r>
        <w:rPr>
          <w:noProof/>
        </w:rPr>
        <w:fldChar w:fldCharType="end"/>
      </w:r>
    </w:p>
    <w:p w14:paraId="56CA21F2" w14:textId="77777777" w:rsidR="002752A1" w:rsidRDefault="002752A1">
      <w:pPr>
        <w:pStyle w:val="TableofFigures"/>
        <w:rPr>
          <w:rFonts w:asciiTheme="minorHAnsi" w:eastAsiaTheme="minorEastAsia" w:hAnsiTheme="minorHAnsi" w:cstheme="minorBidi"/>
          <w:noProof/>
          <w:szCs w:val="22"/>
          <w:lang w:val="en-IN" w:eastAsia="en-IN"/>
        </w:rPr>
      </w:pPr>
      <w:r>
        <w:rPr>
          <w:noProof/>
        </w:rPr>
        <w:t>Figure 75: Package Unasssignment Flow Diagram</w:t>
      </w:r>
      <w:r>
        <w:rPr>
          <w:noProof/>
        </w:rPr>
        <w:tab/>
      </w:r>
      <w:r>
        <w:rPr>
          <w:noProof/>
        </w:rPr>
        <w:fldChar w:fldCharType="begin"/>
      </w:r>
      <w:r>
        <w:rPr>
          <w:noProof/>
        </w:rPr>
        <w:instrText xml:space="preserve"> PAGEREF _Toc428290052 \h </w:instrText>
      </w:r>
      <w:r>
        <w:rPr>
          <w:noProof/>
        </w:rPr>
      </w:r>
      <w:r>
        <w:rPr>
          <w:noProof/>
        </w:rPr>
        <w:fldChar w:fldCharType="separate"/>
      </w:r>
      <w:r>
        <w:rPr>
          <w:noProof/>
        </w:rPr>
        <w:t>97</w:t>
      </w:r>
      <w:r>
        <w:rPr>
          <w:noProof/>
        </w:rPr>
        <w:fldChar w:fldCharType="end"/>
      </w:r>
    </w:p>
    <w:p w14:paraId="61EC93AF" w14:textId="77777777" w:rsidR="000E40F6" w:rsidRDefault="002478EF" w:rsidP="000E40F6">
      <w:pPr>
        <w:pStyle w:val="BodyText"/>
      </w:pPr>
      <w:r>
        <w:rPr>
          <w:color w:val="FFFFFF"/>
        </w:rPr>
        <w:fldChar w:fldCharType="end"/>
      </w:r>
    </w:p>
    <w:bookmarkStart w:id="19" w:name="TableDirectory"/>
    <w:p w14:paraId="6DA2FB40" w14:textId="77777777" w:rsidR="002752A1" w:rsidRDefault="002478EF">
      <w:pPr>
        <w:pStyle w:val="TableofFigures"/>
        <w:rPr>
          <w:rFonts w:asciiTheme="minorHAnsi" w:eastAsiaTheme="minorEastAsia" w:hAnsiTheme="minorHAnsi" w:cstheme="minorBidi"/>
          <w:noProof/>
          <w:szCs w:val="22"/>
          <w:lang w:val="en-IN" w:eastAsia="en-IN"/>
        </w:rPr>
      </w:pPr>
      <w:r>
        <w:rPr>
          <w:color w:val="FFFFFF"/>
        </w:rPr>
        <w:fldChar w:fldCharType="begin"/>
      </w:r>
      <w:r w:rsidR="000E40F6">
        <w:rPr>
          <w:color w:val="FFFFFF"/>
        </w:rPr>
        <w:instrText xml:space="preserve"> TOC \c "Table" </w:instrText>
      </w:r>
      <w:r>
        <w:rPr>
          <w:color w:val="FFFFFF"/>
        </w:rPr>
        <w:fldChar w:fldCharType="separate"/>
      </w:r>
      <w:r w:rsidR="002752A1">
        <w:rPr>
          <w:noProof/>
        </w:rPr>
        <w:t>Table 1: History</w:t>
      </w:r>
      <w:r w:rsidR="002752A1">
        <w:rPr>
          <w:noProof/>
        </w:rPr>
        <w:tab/>
      </w:r>
      <w:r w:rsidR="002752A1">
        <w:rPr>
          <w:noProof/>
        </w:rPr>
        <w:fldChar w:fldCharType="begin"/>
      </w:r>
      <w:r w:rsidR="002752A1">
        <w:rPr>
          <w:noProof/>
        </w:rPr>
        <w:instrText xml:space="preserve"> PAGEREF _Toc428290053 \h </w:instrText>
      </w:r>
      <w:r w:rsidR="002752A1">
        <w:rPr>
          <w:noProof/>
        </w:rPr>
      </w:r>
      <w:r w:rsidR="002752A1">
        <w:rPr>
          <w:noProof/>
        </w:rPr>
        <w:fldChar w:fldCharType="separate"/>
      </w:r>
      <w:r w:rsidR="002752A1">
        <w:rPr>
          <w:noProof/>
        </w:rPr>
        <w:t>6</w:t>
      </w:r>
      <w:r w:rsidR="002752A1">
        <w:rPr>
          <w:noProof/>
        </w:rPr>
        <w:fldChar w:fldCharType="end"/>
      </w:r>
    </w:p>
    <w:p w14:paraId="208DCB53"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2: Type of documents</w:t>
      </w:r>
      <w:r>
        <w:rPr>
          <w:noProof/>
        </w:rPr>
        <w:tab/>
      </w:r>
      <w:r>
        <w:rPr>
          <w:noProof/>
        </w:rPr>
        <w:fldChar w:fldCharType="begin"/>
      </w:r>
      <w:r>
        <w:rPr>
          <w:noProof/>
        </w:rPr>
        <w:instrText xml:space="preserve"> PAGEREF _Toc428290054 \h </w:instrText>
      </w:r>
      <w:r>
        <w:rPr>
          <w:noProof/>
        </w:rPr>
      </w:r>
      <w:r>
        <w:rPr>
          <w:noProof/>
        </w:rPr>
        <w:fldChar w:fldCharType="separate"/>
      </w:r>
      <w:r>
        <w:rPr>
          <w:noProof/>
        </w:rPr>
        <w:t>6</w:t>
      </w:r>
      <w:r>
        <w:rPr>
          <w:noProof/>
        </w:rPr>
        <w:fldChar w:fldCharType="end"/>
      </w:r>
    </w:p>
    <w:p w14:paraId="7ABDF967"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3: Abbreviations</w:t>
      </w:r>
      <w:r>
        <w:rPr>
          <w:noProof/>
        </w:rPr>
        <w:tab/>
      </w:r>
      <w:r>
        <w:rPr>
          <w:noProof/>
        </w:rPr>
        <w:fldChar w:fldCharType="begin"/>
      </w:r>
      <w:r>
        <w:rPr>
          <w:noProof/>
        </w:rPr>
        <w:instrText xml:space="preserve"> PAGEREF _Toc428290055 \h </w:instrText>
      </w:r>
      <w:r>
        <w:rPr>
          <w:noProof/>
        </w:rPr>
      </w:r>
      <w:r>
        <w:rPr>
          <w:noProof/>
        </w:rPr>
        <w:fldChar w:fldCharType="separate"/>
      </w:r>
      <w:r>
        <w:rPr>
          <w:noProof/>
        </w:rPr>
        <w:t>6</w:t>
      </w:r>
      <w:r>
        <w:rPr>
          <w:noProof/>
        </w:rPr>
        <w:fldChar w:fldCharType="end"/>
      </w:r>
    </w:p>
    <w:p w14:paraId="6515E4D8"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4: Activate Subscriber</w:t>
      </w:r>
      <w:r>
        <w:rPr>
          <w:noProof/>
        </w:rPr>
        <w:tab/>
      </w:r>
      <w:r>
        <w:rPr>
          <w:noProof/>
        </w:rPr>
        <w:fldChar w:fldCharType="begin"/>
      </w:r>
      <w:r>
        <w:rPr>
          <w:noProof/>
        </w:rPr>
        <w:instrText xml:space="preserve"> PAGEREF _Toc428290056 \h </w:instrText>
      </w:r>
      <w:r>
        <w:rPr>
          <w:noProof/>
        </w:rPr>
      </w:r>
      <w:r>
        <w:rPr>
          <w:noProof/>
        </w:rPr>
        <w:fldChar w:fldCharType="separate"/>
      </w:r>
      <w:r>
        <w:rPr>
          <w:noProof/>
        </w:rPr>
        <w:t>16</w:t>
      </w:r>
      <w:r>
        <w:rPr>
          <w:noProof/>
        </w:rPr>
        <w:fldChar w:fldCharType="end"/>
      </w:r>
    </w:p>
    <w:p w14:paraId="13F91933"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5 : Deactivate Subscriber</w:t>
      </w:r>
      <w:r>
        <w:rPr>
          <w:noProof/>
        </w:rPr>
        <w:tab/>
      </w:r>
      <w:r>
        <w:rPr>
          <w:noProof/>
        </w:rPr>
        <w:fldChar w:fldCharType="begin"/>
      </w:r>
      <w:r>
        <w:rPr>
          <w:noProof/>
        </w:rPr>
        <w:instrText xml:space="preserve"> PAGEREF _Toc428290057 \h </w:instrText>
      </w:r>
      <w:r>
        <w:rPr>
          <w:noProof/>
        </w:rPr>
      </w:r>
      <w:r>
        <w:rPr>
          <w:noProof/>
        </w:rPr>
        <w:fldChar w:fldCharType="separate"/>
      </w:r>
      <w:r>
        <w:rPr>
          <w:noProof/>
        </w:rPr>
        <w:t>17</w:t>
      </w:r>
      <w:r>
        <w:rPr>
          <w:noProof/>
        </w:rPr>
        <w:fldChar w:fldCharType="end"/>
      </w:r>
    </w:p>
    <w:p w14:paraId="56486E20"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6: Create Subscriber</w:t>
      </w:r>
      <w:r>
        <w:rPr>
          <w:noProof/>
        </w:rPr>
        <w:tab/>
      </w:r>
      <w:r>
        <w:rPr>
          <w:noProof/>
        </w:rPr>
        <w:fldChar w:fldCharType="begin"/>
      </w:r>
      <w:r>
        <w:rPr>
          <w:noProof/>
        </w:rPr>
        <w:instrText xml:space="preserve"> PAGEREF _Toc428290058 \h </w:instrText>
      </w:r>
      <w:r>
        <w:rPr>
          <w:noProof/>
        </w:rPr>
      </w:r>
      <w:r>
        <w:rPr>
          <w:noProof/>
        </w:rPr>
        <w:fldChar w:fldCharType="separate"/>
      </w:r>
      <w:r>
        <w:rPr>
          <w:noProof/>
        </w:rPr>
        <w:t>18</w:t>
      </w:r>
      <w:r>
        <w:rPr>
          <w:noProof/>
        </w:rPr>
        <w:fldChar w:fldCharType="end"/>
      </w:r>
    </w:p>
    <w:p w14:paraId="33B5AF19"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7: Delete Subscriber</w:t>
      </w:r>
      <w:r>
        <w:rPr>
          <w:noProof/>
        </w:rPr>
        <w:tab/>
      </w:r>
      <w:r>
        <w:rPr>
          <w:noProof/>
        </w:rPr>
        <w:fldChar w:fldCharType="begin"/>
      </w:r>
      <w:r>
        <w:rPr>
          <w:noProof/>
        </w:rPr>
        <w:instrText xml:space="preserve"> PAGEREF _Toc428290059 \h </w:instrText>
      </w:r>
      <w:r>
        <w:rPr>
          <w:noProof/>
        </w:rPr>
      </w:r>
      <w:r>
        <w:rPr>
          <w:noProof/>
        </w:rPr>
        <w:fldChar w:fldCharType="separate"/>
      </w:r>
      <w:r>
        <w:rPr>
          <w:noProof/>
        </w:rPr>
        <w:t>19</w:t>
      </w:r>
      <w:r>
        <w:rPr>
          <w:noProof/>
        </w:rPr>
        <w:fldChar w:fldCharType="end"/>
      </w:r>
    </w:p>
    <w:p w14:paraId="5C0B1404"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8: Modify Subscriber</w:t>
      </w:r>
      <w:r>
        <w:rPr>
          <w:noProof/>
        </w:rPr>
        <w:tab/>
      </w:r>
      <w:r>
        <w:rPr>
          <w:noProof/>
        </w:rPr>
        <w:fldChar w:fldCharType="begin"/>
      </w:r>
      <w:r>
        <w:rPr>
          <w:noProof/>
        </w:rPr>
        <w:instrText xml:space="preserve"> PAGEREF _Toc428290060 \h </w:instrText>
      </w:r>
      <w:r>
        <w:rPr>
          <w:noProof/>
        </w:rPr>
      </w:r>
      <w:r>
        <w:rPr>
          <w:noProof/>
        </w:rPr>
        <w:fldChar w:fldCharType="separate"/>
      </w:r>
      <w:r>
        <w:rPr>
          <w:noProof/>
        </w:rPr>
        <w:t>20</w:t>
      </w:r>
      <w:r>
        <w:rPr>
          <w:noProof/>
        </w:rPr>
        <w:fldChar w:fldCharType="end"/>
      </w:r>
    </w:p>
    <w:p w14:paraId="300BD7AA"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9: Create Device</w:t>
      </w:r>
      <w:r>
        <w:rPr>
          <w:noProof/>
        </w:rPr>
        <w:tab/>
      </w:r>
      <w:r>
        <w:rPr>
          <w:noProof/>
        </w:rPr>
        <w:fldChar w:fldCharType="begin"/>
      </w:r>
      <w:r>
        <w:rPr>
          <w:noProof/>
        </w:rPr>
        <w:instrText xml:space="preserve"> PAGEREF _Toc428290061 \h </w:instrText>
      </w:r>
      <w:r>
        <w:rPr>
          <w:noProof/>
        </w:rPr>
      </w:r>
      <w:r>
        <w:rPr>
          <w:noProof/>
        </w:rPr>
        <w:fldChar w:fldCharType="separate"/>
      </w:r>
      <w:r>
        <w:rPr>
          <w:noProof/>
        </w:rPr>
        <w:t>21</w:t>
      </w:r>
      <w:r>
        <w:rPr>
          <w:noProof/>
        </w:rPr>
        <w:fldChar w:fldCharType="end"/>
      </w:r>
    </w:p>
    <w:p w14:paraId="515D520C"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10: Subscriber STB Assignment</w:t>
      </w:r>
      <w:r>
        <w:rPr>
          <w:noProof/>
        </w:rPr>
        <w:tab/>
      </w:r>
      <w:r>
        <w:rPr>
          <w:noProof/>
        </w:rPr>
        <w:fldChar w:fldCharType="begin"/>
      </w:r>
      <w:r>
        <w:rPr>
          <w:noProof/>
        </w:rPr>
        <w:instrText xml:space="preserve"> PAGEREF _Toc428290062 \h </w:instrText>
      </w:r>
      <w:r>
        <w:rPr>
          <w:noProof/>
        </w:rPr>
      </w:r>
      <w:r>
        <w:rPr>
          <w:noProof/>
        </w:rPr>
        <w:fldChar w:fldCharType="separate"/>
      </w:r>
      <w:r>
        <w:rPr>
          <w:noProof/>
        </w:rPr>
        <w:t>22</w:t>
      </w:r>
      <w:r>
        <w:rPr>
          <w:noProof/>
        </w:rPr>
        <w:fldChar w:fldCharType="end"/>
      </w:r>
    </w:p>
    <w:p w14:paraId="04218688"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11: Subscriber STB Unassignment</w:t>
      </w:r>
      <w:r>
        <w:rPr>
          <w:noProof/>
        </w:rPr>
        <w:tab/>
      </w:r>
      <w:r>
        <w:rPr>
          <w:noProof/>
        </w:rPr>
        <w:fldChar w:fldCharType="begin"/>
      </w:r>
      <w:r>
        <w:rPr>
          <w:noProof/>
        </w:rPr>
        <w:instrText xml:space="preserve"> PAGEREF _Toc428290063 \h </w:instrText>
      </w:r>
      <w:r>
        <w:rPr>
          <w:noProof/>
        </w:rPr>
      </w:r>
      <w:r>
        <w:rPr>
          <w:noProof/>
        </w:rPr>
        <w:fldChar w:fldCharType="separate"/>
      </w:r>
      <w:r>
        <w:rPr>
          <w:noProof/>
        </w:rPr>
        <w:t>24</w:t>
      </w:r>
      <w:r>
        <w:rPr>
          <w:noProof/>
        </w:rPr>
        <w:fldChar w:fldCharType="end"/>
      </w:r>
    </w:p>
    <w:p w14:paraId="1532BFAA"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12: Create Package</w:t>
      </w:r>
      <w:r>
        <w:rPr>
          <w:noProof/>
        </w:rPr>
        <w:tab/>
      </w:r>
      <w:r>
        <w:rPr>
          <w:noProof/>
        </w:rPr>
        <w:fldChar w:fldCharType="begin"/>
      </w:r>
      <w:r>
        <w:rPr>
          <w:noProof/>
        </w:rPr>
        <w:instrText xml:space="preserve"> PAGEREF _Toc428290064 \h </w:instrText>
      </w:r>
      <w:r>
        <w:rPr>
          <w:noProof/>
        </w:rPr>
      </w:r>
      <w:r>
        <w:rPr>
          <w:noProof/>
        </w:rPr>
        <w:fldChar w:fldCharType="separate"/>
      </w:r>
      <w:r>
        <w:rPr>
          <w:noProof/>
        </w:rPr>
        <w:t>25</w:t>
      </w:r>
      <w:r>
        <w:rPr>
          <w:noProof/>
        </w:rPr>
        <w:fldChar w:fldCharType="end"/>
      </w:r>
    </w:p>
    <w:p w14:paraId="56EF8F55"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13: Delete Package</w:t>
      </w:r>
      <w:r>
        <w:rPr>
          <w:noProof/>
        </w:rPr>
        <w:tab/>
      </w:r>
      <w:r>
        <w:rPr>
          <w:noProof/>
        </w:rPr>
        <w:fldChar w:fldCharType="begin"/>
      </w:r>
      <w:r>
        <w:rPr>
          <w:noProof/>
        </w:rPr>
        <w:instrText xml:space="preserve"> PAGEREF _Toc428290065 \h </w:instrText>
      </w:r>
      <w:r>
        <w:rPr>
          <w:noProof/>
        </w:rPr>
      </w:r>
      <w:r>
        <w:rPr>
          <w:noProof/>
        </w:rPr>
        <w:fldChar w:fldCharType="separate"/>
      </w:r>
      <w:r>
        <w:rPr>
          <w:noProof/>
        </w:rPr>
        <w:t>26</w:t>
      </w:r>
      <w:r>
        <w:rPr>
          <w:noProof/>
        </w:rPr>
        <w:fldChar w:fldCharType="end"/>
      </w:r>
    </w:p>
    <w:p w14:paraId="3F5AA105"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14: Create Bundle</w:t>
      </w:r>
      <w:r>
        <w:rPr>
          <w:noProof/>
        </w:rPr>
        <w:tab/>
      </w:r>
      <w:r>
        <w:rPr>
          <w:noProof/>
        </w:rPr>
        <w:fldChar w:fldCharType="begin"/>
      </w:r>
      <w:r>
        <w:rPr>
          <w:noProof/>
        </w:rPr>
        <w:instrText xml:space="preserve"> PAGEREF _Toc428290066 \h </w:instrText>
      </w:r>
      <w:r>
        <w:rPr>
          <w:noProof/>
        </w:rPr>
      </w:r>
      <w:r>
        <w:rPr>
          <w:noProof/>
        </w:rPr>
        <w:fldChar w:fldCharType="separate"/>
      </w:r>
      <w:r>
        <w:rPr>
          <w:noProof/>
        </w:rPr>
        <w:t>27</w:t>
      </w:r>
      <w:r>
        <w:rPr>
          <w:noProof/>
        </w:rPr>
        <w:fldChar w:fldCharType="end"/>
      </w:r>
    </w:p>
    <w:p w14:paraId="12E0214C"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15: Activate Bundle</w:t>
      </w:r>
      <w:r>
        <w:rPr>
          <w:noProof/>
        </w:rPr>
        <w:tab/>
      </w:r>
      <w:r>
        <w:rPr>
          <w:noProof/>
        </w:rPr>
        <w:fldChar w:fldCharType="begin"/>
      </w:r>
      <w:r>
        <w:rPr>
          <w:noProof/>
        </w:rPr>
        <w:instrText xml:space="preserve"> PAGEREF _Toc428290067 \h </w:instrText>
      </w:r>
      <w:r>
        <w:rPr>
          <w:noProof/>
        </w:rPr>
      </w:r>
      <w:r>
        <w:rPr>
          <w:noProof/>
        </w:rPr>
        <w:fldChar w:fldCharType="separate"/>
      </w:r>
      <w:r>
        <w:rPr>
          <w:noProof/>
        </w:rPr>
        <w:t>28</w:t>
      </w:r>
      <w:r>
        <w:rPr>
          <w:noProof/>
        </w:rPr>
        <w:fldChar w:fldCharType="end"/>
      </w:r>
    </w:p>
    <w:p w14:paraId="3B6A2A57"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16: Deactivate Bundle</w:t>
      </w:r>
      <w:r>
        <w:rPr>
          <w:noProof/>
        </w:rPr>
        <w:tab/>
      </w:r>
      <w:r>
        <w:rPr>
          <w:noProof/>
        </w:rPr>
        <w:fldChar w:fldCharType="begin"/>
      </w:r>
      <w:r>
        <w:rPr>
          <w:noProof/>
        </w:rPr>
        <w:instrText xml:space="preserve"> PAGEREF _Toc428290068 \h </w:instrText>
      </w:r>
      <w:r>
        <w:rPr>
          <w:noProof/>
        </w:rPr>
      </w:r>
      <w:r>
        <w:rPr>
          <w:noProof/>
        </w:rPr>
        <w:fldChar w:fldCharType="separate"/>
      </w:r>
      <w:r>
        <w:rPr>
          <w:noProof/>
        </w:rPr>
        <w:t>29</w:t>
      </w:r>
      <w:r>
        <w:rPr>
          <w:noProof/>
        </w:rPr>
        <w:fldChar w:fldCharType="end"/>
      </w:r>
    </w:p>
    <w:p w14:paraId="72E71B40"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17: Delete Bundle</w:t>
      </w:r>
      <w:r>
        <w:rPr>
          <w:noProof/>
        </w:rPr>
        <w:tab/>
      </w:r>
      <w:r>
        <w:rPr>
          <w:noProof/>
        </w:rPr>
        <w:fldChar w:fldCharType="begin"/>
      </w:r>
      <w:r>
        <w:rPr>
          <w:noProof/>
        </w:rPr>
        <w:instrText xml:space="preserve"> PAGEREF _Toc428290069 \h </w:instrText>
      </w:r>
      <w:r>
        <w:rPr>
          <w:noProof/>
        </w:rPr>
      </w:r>
      <w:r>
        <w:rPr>
          <w:noProof/>
        </w:rPr>
        <w:fldChar w:fldCharType="separate"/>
      </w:r>
      <w:r>
        <w:rPr>
          <w:noProof/>
        </w:rPr>
        <w:t>30</w:t>
      </w:r>
      <w:r>
        <w:rPr>
          <w:noProof/>
        </w:rPr>
        <w:fldChar w:fldCharType="end"/>
      </w:r>
    </w:p>
    <w:p w14:paraId="270D69AD"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18: Assign Items to Package</w:t>
      </w:r>
      <w:r>
        <w:rPr>
          <w:noProof/>
        </w:rPr>
        <w:tab/>
      </w:r>
      <w:r>
        <w:rPr>
          <w:noProof/>
        </w:rPr>
        <w:fldChar w:fldCharType="begin"/>
      </w:r>
      <w:r>
        <w:rPr>
          <w:noProof/>
        </w:rPr>
        <w:instrText xml:space="preserve"> PAGEREF _Toc428290070 \h </w:instrText>
      </w:r>
      <w:r>
        <w:rPr>
          <w:noProof/>
        </w:rPr>
      </w:r>
      <w:r>
        <w:rPr>
          <w:noProof/>
        </w:rPr>
        <w:fldChar w:fldCharType="separate"/>
      </w:r>
      <w:r>
        <w:rPr>
          <w:noProof/>
        </w:rPr>
        <w:t>31</w:t>
      </w:r>
      <w:r>
        <w:rPr>
          <w:noProof/>
        </w:rPr>
        <w:fldChar w:fldCharType="end"/>
      </w:r>
    </w:p>
    <w:p w14:paraId="489BDC67"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19: Remove Items from Package</w:t>
      </w:r>
      <w:r>
        <w:rPr>
          <w:noProof/>
        </w:rPr>
        <w:tab/>
      </w:r>
      <w:r>
        <w:rPr>
          <w:noProof/>
        </w:rPr>
        <w:fldChar w:fldCharType="begin"/>
      </w:r>
      <w:r>
        <w:rPr>
          <w:noProof/>
        </w:rPr>
        <w:instrText xml:space="preserve"> PAGEREF _Toc428290071 \h </w:instrText>
      </w:r>
      <w:r>
        <w:rPr>
          <w:noProof/>
        </w:rPr>
      </w:r>
      <w:r>
        <w:rPr>
          <w:noProof/>
        </w:rPr>
        <w:fldChar w:fldCharType="separate"/>
      </w:r>
      <w:r>
        <w:rPr>
          <w:noProof/>
        </w:rPr>
        <w:t>32</w:t>
      </w:r>
      <w:r>
        <w:rPr>
          <w:noProof/>
        </w:rPr>
        <w:fldChar w:fldCharType="end"/>
      </w:r>
    </w:p>
    <w:p w14:paraId="1E632AFF"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20: Activate Channel</w:t>
      </w:r>
      <w:r>
        <w:rPr>
          <w:noProof/>
        </w:rPr>
        <w:tab/>
      </w:r>
      <w:r>
        <w:rPr>
          <w:noProof/>
        </w:rPr>
        <w:fldChar w:fldCharType="begin"/>
      </w:r>
      <w:r>
        <w:rPr>
          <w:noProof/>
        </w:rPr>
        <w:instrText xml:space="preserve"> PAGEREF _Toc428290072 \h </w:instrText>
      </w:r>
      <w:r>
        <w:rPr>
          <w:noProof/>
        </w:rPr>
      </w:r>
      <w:r>
        <w:rPr>
          <w:noProof/>
        </w:rPr>
        <w:fldChar w:fldCharType="separate"/>
      </w:r>
      <w:r>
        <w:rPr>
          <w:noProof/>
        </w:rPr>
        <w:t>34</w:t>
      </w:r>
      <w:r>
        <w:rPr>
          <w:noProof/>
        </w:rPr>
        <w:fldChar w:fldCharType="end"/>
      </w:r>
    </w:p>
    <w:p w14:paraId="5D75285D"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21: Deactivate Channel</w:t>
      </w:r>
      <w:r>
        <w:rPr>
          <w:noProof/>
        </w:rPr>
        <w:tab/>
      </w:r>
      <w:r>
        <w:rPr>
          <w:noProof/>
        </w:rPr>
        <w:fldChar w:fldCharType="begin"/>
      </w:r>
      <w:r>
        <w:rPr>
          <w:noProof/>
        </w:rPr>
        <w:instrText xml:space="preserve"> PAGEREF _Toc428290073 \h </w:instrText>
      </w:r>
      <w:r>
        <w:rPr>
          <w:noProof/>
        </w:rPr>
      </w:r>
      <w:r>
        <w:rPr>
          <w:noProof/>
        </w:rPr>
        <w:fldChar w:fldCharType="separate"/>
      </w:r>
      <w:r>
        <w:rPr>
          <w:noProof/>
        </w:rPr>
        <w:t>35</w:t>
      </w:r>
      <w:r>
        <w:rPr>
          <w:noProof/>
        </w:rPr>
        <w:fldChar w:fldCharType="end"/>
      </w:r>
    </w:p>
    <w:p w14:paraId="729A6CAC"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22: Activate VoD Content</w:t>
      </w:r>
      <w:r>
        <w:rPr>
          <w:noProof/>
        </w:rPr>
        <w:tab/>
      </w:r>
      <w:r>
        <w:rPr>
          <w:noProof/>
        </w:rPr>
        <w:fldChar w:fldCharType="begin"/>
      </w:r>
      <w:r>
        <w:rPr>
          <w:noProof/>
        </w:rPr>
        <w:instrText xml:space="preserve"> PAGEREF _Toc428290074 \h </w:instrText>
      </w:r>
      <w:r>
        <w:rPr>
          <w:noProof/>
        </w:rPr>
      </w:r>
      <w:r>
        <w:rPr>
          <w:noProof/>
        </w:rPr>
        <w:fldChar w:fldCharType="separate"/>
      </w:r>
      <w:r>
        <w:rPr>
          <w:noProof/>
        </w:rPr>
        <w:t>36</w:t>
      </w:r>
      <w:r>
        <w:rPr>
          <w:noProof/>
        </w:rPr>
        <w:fldChar w:fldCharType="end"/>
      </w:r>
    </w:p>
    <w:p w14:paraId="2947EA1D"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23: Deactivate VoD Content</w:t>
      </w:r>
      <w:r>
        <w:rPr>
          <w:noProof/>
        </w:rPr>
        <w:tab/>
      </w:r>
      <w:r>
        <w:rPr>
          <w:noProof/>
        </w:rPr>
        <w:fldChar w:fldCharType="begin"/>
      </w:r>
      <w:r>
        <w:rPr>
          <w:noProof/>
        </w:rPr>
        <w:instrText xml:space="preserve"> PAGEREF _Toc428290075 \h </w:instrText>
      </w:r>
      <w:r>
        <w:rPr>
          <w:noProof/>
        </w:rPr>
      </w:r>
      <w:r>
        <w:rPr>
          <w:noProof/>
        </w:rPr>
        <w:fldChar w:fldCharType="separate"/>
      </w:r>
      <w:r>
        <w:rPr>
          <w:noProof/>
        </w:rPr>
        <w:t>37</w:t>
      </w:r>
      <w:r>
        <w:rPr>
          <w:noProof/>
        </w:rPr>
        <w:fldChar w:fldCharType="end"/>
      </w:r>
    </w:p>
    <w:p w14:paraId="46ED161A"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24: Package Assignment</w:t>
      </w:r>
      <w:r>
        <w:rPr>
          <w:noProof/>
        </w:rPr>
        <w:tab/>
      </w:r>
      <w:r>
        <w:rPr>
          <w:noProof/>
        </w:rPr>
        <w:fldChar w:fldCharType="begin"/>
      </w:r>
      <w:r>
        <w:rPr>
          <w:noProof/>
        </w:rPr>
        <w:instrText xml:space="preserve"> PAGEREF _Toc428290076 \h </w:instrText>
      </w:r>
      <w:r>
        <w:rPr>
          <w:noProof/>
        </w:rPr>
      </w:r>
      <w:r>
        <w:rPr>
          <w:noProof/>
        </w:rPr>
        <w:fldChar w:fldCharType="separate"/>
      </w:r>
      <w:r>
        <w:rPr>
          <w:noProof/>
        </w:rPr>
        <w:t>38</w:t>
      </w:r>
      <w:r>
        <w:rPr>
          <w:noProof/>
        </w:rPr>
        <w:fldChar w:fldCharType="end"/>
      </w:r>
    </w:p>
    <w:p w14:paraId="1075CCCC"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25: Package Unassignment</w:t>
      </w:r>
      <w:r>
        <w:rPr>
          <w:noProof/>
        </w:rPr>
        <w:tab/>
      </w:r>
      <w:r>
        <w:rPr>
          <w:noProof/>
        </w:rPr>
        <w:fldChar w:fldCharType="begin"/>
      </w:r>
      <w:r>
        <w:rPr>
          <w:noProof/>
        </w:rPr>
        <w:instrText xml:space="preserve"> PAGEREF _Toc428290077 \h </w:instrText>
      </w:r>
      <w:r>
        <w:rPr>
          <w:noProof/>
        </w:rPr>
      </w:r>
      <w:r>
        <w:rPr>
          <w:noProof/>
        </w:rPr>
        <w:fldChar w:fldCharType="separate"/>
      </w:r>
      <w:r>
        <w:rPr>
          <w:noProof/>
        </w:rPr>
        <w:t>39</w:t>
      </w:r>
      <w:r>
        <w:rPr>
          <w:noProof/>
        </w:rPr>
        <w:fldChar w:fldCharType="end"/>
      </w:r>
    </w:p>
    <w:p w14:paraId="123E706D"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26: Package Mass Assignment</w:t>
      </w:r>
      <w:r>
        <w:rPr>
          <w:noProof/>
        </w:rPr>
        <w:tab/>
      </w:r>
      <w:r>
        <w:rPr>
          <w:noProof/>
        </w:rPr>
        <w:fldChar w:fldCharType="begin"/>
      </w:r>
      <w:r>
        <w:rPr>
          <w:noProof/>
        </w:rPr>
        <w:instrText xml:space="preserve"> PAGEREF _Toc428290078 \h </w:instrText>
      </w:r>
      <w:r>
        <w:rPr>
          <w:noProof/>
        </w:rPr>
      </w:r>
      <w:r>
        <w:rPr>
          <w:noProof/>
        </w:rPr>
        <w:fldChar w:fldCharType="separate"/>
      </w:r>
      <w:r>
        <w:rPr>
          <w:noProof/>
        </w:rPr>
        <w:t>40</w:t>
      </w:r>
      <w:r>
        <w:rPr>
          <w:noProof/>
        </w:rPr>
        <w:fldChar w:fldCharType="end"/>
      </w:r>
    </w:p>
    <w:p w14:paraId="006BAF90"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27: Package Mass Unassignment</w:t>
      </w:r>
      <w:r>
        <w:rPr>
          <w:noProof/>
        </w:rPr>
        <w:tab/>
      </w:r>
      <w:r>
        <w:rPr>
          <w:noProof/>
        </w:rPr>
        <w:fldChar w:fldCharType="begin"/>
      </w:r>
      <w:r>
        <w:rPr>
          <w:noProof/>
        </w:rPr>
        <w:instrText xml:space="preserve"> PAGEREF _Toc428290079 \h </w:instrText>
      </w:r>
      <w:r>
        <w:rPr>
          <w:noProof/>
        </w:rPr>
      </w:r>
      <w:r>
        <w:rPr>
          <w:noProof/>
        </w:rPr>
        <w:fldChar w:fldCharType="separate"/>
      </w:r>
      <w:r>
        <w:rPr>
          <w:noProof/>
        </w:rPr>
        <w:t>41</w:t>
      </w:r>
      <w:r>
        <w:rPr>
          <w:noProof/>
        </w:rPr>
        <w:fldChar w:fldCharType="end"/>
      </w:r>
    </w:p>
    <w:p w14:paraId="3E3AD000"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28: VoD Rental</w:t>
      </w:r>
      <w:r>
        <w:rPr>
          <w:noProof/>
        </w:rPr>
        <w:tab/>
      </w:r>
      <w:r>
        <w:rPr>
          <w:noProof/>
        </w:rPr>
        <w:fldChar w:fldCharType="begin"/>
      </w:r>
      <w:r>
        <w:rPr>
          <w:noProof/>
        </w:rPr>
        <w:instrText xml:space="preserve"> PAGEREF _Toc428290080 \h </w:instrText>
      </w:r>
      <w:r>
        <w:rPr>
          <w:noProof/>
        </w:rPr>
      </w:r>
      <w:r>
        <w:rPr>
          <w:noProof/>
        </w:rPr>
        <w:fldChar w:fldCharType="separate"/>
      </w:r>
      <w:r>
        <w:rPr>
          <w:noProof/>
        </w:rPr>
        <w:t>42</w:t>
      </w:r>
      <w:r>
        <w:rPr>
          <w:noProof/>
        </w:rPr>
        <w:fldChar w:fldCharType="end"/>
      </w:r>
    </w:p>
    <w:p w14:paraId="714A5BAD"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29: Bundle Rental</w:t>
      </w:r>
      <w:r>
        <w:rPr>
          <w:noProof/>
        </w:rPr>
        <w:tab/>
      </w:r>
      <w:r>
        <w:rPr>
          <w:noProof/>
        </w:rPr>
        <w:fldChar w:fldCharType="begin"/>
      </w:r>
      <w:r>
        <w:rPr>
          <w:noProof/>
        </w:rPr>
        <w:instrText xml:space="preserve"> PAGEREF _Toc428290081 \h </w:instrText>
      </w:r>
      <w:r>
        <w:rPr>
          <w:noProof/>
        </w:rPr>
      </w:r>
      <w:r>
        <w:rPr>
          <w:noProof/>
        </w:rPr>
        <w:fldChar w:fldCharType="separate"/>
      </w:r>
      <w:r>
        <w:rPr>
          <w:noProof/>
        </w:rPr>
        <w:t>43</w:t>
      </w:r>
      <w:r>
        <w:rPr>
          <w:noProof/>
        </w:rPr>
        <w:fldChar w:fldCharType="end"/>
      </w:r>
    </w:p>
    <w:p w14:paraId="4CABF2AF"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30: Activate PPV Channel</w:t>
      </w:r>
      <w:r>
        <w:rPr>
          <w:noProof/>
        </w:rPr>
        <w:tab/>
      </w:r>
      <w:r>
        <w:rPr>
          <w:noProof/>
        </w:rPr>
        <w:fldChar w:fldCharType="begin"/>
      </w:r>
      <w:r>
        <w:rPr>
          <w:noProof/>
        </w:rPr>
        <w:instrText xml:space="preserve"> PAGEREF _Toc428290082 \h </w:instrText>
      </w:r>
      <w:r>
        <w:rPr>
          <w:noProof/>
        </w:rPr>
      </w:r>
      <w:r>
        <w:rPr>
          <w:noProof/>
        </w:rPr>
        <w:fldChar w:fldCharType="separate"/>
      </w:r>
      <w:r>
        <w:rPr>
          <w:noProof/>
        </w:rPr>
        <w:t>44</w:t>
      </w:r>
      <w:r>
        <w:rPr>
          <w:noProof/>
        </w:rPr>
        <w:fldChar w:fldCharType="end"/>
      </w:r>
    </w:p>
    <w:p w14:paraId="7B8A00B5" w14:textId="77777777" w:rsidR="002752A1" w:rsidRDefault="002752A1">
      <w:pPr>
        <w:pStyle w:val="TableofFigures"/>
        <w:rPr>
          <w:rFonts w:asciiTheme="minorHAnsi" w:eastAsiaTheme="minorEastAsia" w:hAnsiTheme="minorHAnsi" w:cstheme="minorBidi"/>
          <w:noProof/>
          <w:szCs w:val="22"/>
          <w:lang w:val="en-IN" w:eastAsia="en-IN"/>
        </w:rPr>
      </w:pPr>
      <w:r>
        <w:rPr>
          <w:noProof/>
        </w:rPr>
        <w:lastRenderedPageBreak/>
        <w:t>Table 31: Deactivate PPV Channel</w:t>
      </w:r>
      <w:r>
        <w:rPr>
          <w:noProof/>
        </w:rPr>
        <w:tab/>
      </w:r>
      <w:r>
        <w:rPr>
          <w:noProof/>
        </w:rPr>
        <w:fldChar w:fldCharType="begin"/>
      </w:r>
      <w:r>
        <w:rPr>
          <w:noProof/>
        </w:rPr>
        <w:instrText xml:space="preserve"> PAGEREF _Toc428290083 \h </w:instrText>
      </w:r>
      <w:r>
        <w:rPr>
          <w:noProof/>
        </w:rPr>
      </w:r>
      <w:r>
        <w:rPr>
          <w:noProof/>
        </w:rPr>
        <w:fldChar w:fldCharType="separate"/>
      </w:r>
      <w:r>
        <w:rPr>
          <w:noProof/>
        </w:rPr>
        <w:t>45</w:t>
      </w:r>
      <w:r>
        <w:rPr>
          <w:noProof/>
        </w:rPr>
        <w:fldChar w:fldCharType="end"/>
      </w:r>
    </w:p>
    <w:p w14:paraId="784A177C"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32: PPV Rental</w:t>
      </w:r>
      <w:r>
        <w:rPr>
          <w:noProof/>
        </w:rPr>
        <w:tab/>
      </w:r>
      <w:r>
        <w:rPr>
          <w:noProof/>
        </w:rPr>
        <w:fldChar w:fldCharType="begin"/>
      </w:r>
      <w:r>
        <w:rPr>
          <w:noProof/>
        </w:rPr>
        <w:instrText xml:space="preserve"> PAGEREF _Toc428290084 \h </w:instrText>
      </w:r>
      <w:r>
        <w:rPr>
          <w:noProof/>
        </w:rPr>
      </w:r>
      <w:r>
        <w:rPr>
          <w:noProof/>
        </w:rPr>
        <w:fldChar w:fldCharType="separate"/>
      </w:r>
      <w:r>
        <w:rPr>
          <w:noProof/>
        </w:rPr>
        <w:t>46</w:t>
      </w:r>
      <w:r>
        <w:rPr>
          <w:noProof/>
        </w:rPr>
        <w:fldChar w:fldCharType="end"/>
      </w:r>
    </w:p>
    <w:p w14:paraId="4D73FA70"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33: Cancel Rental</w:t>
      </w:r>
      <w:r>
        <w:rPr>
          <w:noProof/>
        </w:rPr>
        <w:tab/>
      </w:r>
      <w:r>
        <w:rPr>
          <w:noProof/>
        </w:rPr>
        <w:fldChar w:fldCharType="begin"/>
      </w:r>
      <w:r>
        <w:rPr>
          <w:noProof/>
        </w:rPr>
        <w:instrText xml:space="preserve"> PAGEREF _Toc428290085 \h </w:instrText>
      </w:r>
      <w:r>
        <w:rPr>
          <w:noProof/>
        </w:rPr>
      </w:r>
      <w:r>
        <w:rPr>
          <w:noProof/>
        </w:rPr>
        <w:fldChar w:fldCharType="separate"/>
      </w:r>
      <w:r>
        <w:rPr>
          <w:noProof/>
        </w:rPr>
        <w:t>47</w:t>
      </w:r>
      <w:r>
        <w:rPr>
          <w:noProof/>
        </w:rPr>
        <w:fldChar w:fldCharType="end"/>
      </w:r>
    </w:p>
    <w:p w14:paraId="755B8768"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34: Add a Recording</w:t>
      </w:r>
      <w:r>
        <w:rPr>
          <w:noProof/>
        </w:rPr>
        <w:tab/>
      </w:r>
      <w:r>
        <w:rPr>
          <w:noProof/>
        </w:rPr>
        <w:fldChar w:fldCharType="begin"/>
      </w:r>
      <w:r>
        <w:rPr>
          <w:noProof/>
        </w:rPr>
        <w:instrText xml:space="preserve"> PAGEREF _Toc428290086 \h </w:instrText>
      </w:r>
      <w:r>
        <w:rPr>
          <w:noProof/>
        </w:rPr>
      </w:r>
      <w:r>
        <w:rPr>
          <w:noProof/>
        </w:rPr>
        <w:fldChar w:fldCharType="separate"/>
      </w:r>
      <w:r>
        <w:rPr>
          <w:noProof/>
        </w:rPr>
        <w:t>49</w:t>
      </w:r>
      <w:r>
        <w:rPr>
          <w:noProof/>
        </w:rPr>
        <w:fldChar w:fldCharType="end"/>
      </w:r>
    </w:p>
    <w:p w14:paraId="53669020"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35: Delete a Recording</w:t>
      </w:r>
      <w:r>
        <w:rPr>
          <w:noProof/>
        </w:rPr>
        <w:tab/>
      </w:r>
      <w:r>
        <w:rPr>
          <w:noProof/>
        </w:rPr>
        <w:fldChar w:fldCharType="begin"/>
      </w:r>
      <w:r>
        <w:rPr>
          <w:noProof/>
        </w:rPr>
        <w:instrText xml:space="preserve"> PAGEREF _Toc428290087 \h </w:instrText>
      </w:r>
      <w:r>
        <w:rPr>
          <w:noProof/>
        </w:rPr>
      </w:r>
      <w:r>
        <w:rPr>
          <w:noProof/>
        </w:rPr>
        <w:fldChar w:fldCharType="separate"/>
      </w:r>
      <w:r>
        <w:rPr>
          <w:noProof/>
        </w:rPr>
        <w:t>50</w:t>
      </w:r>
      <w:r>
        <w:rPr>
          <w:noProof/>
        </w:rPr>
        <w:fldChar w:fldCharType="end"/>
      </w:r>
    </w:p>
    <w:p w14:paraId="20B3F278"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36: Package Subscription Modification</w:t>
      </w:r>
      <w:r>
        <w:rPr>
          <w:noProof/>
        </w:rPr>
        <w:tab/>
      </w:r>
      <w:r>
        <w:rPr>
          <w:noProof/>
        </w:rPr>
        <w:fldChar w:fldCharType="begin"/>
      </w:r>
      <w:r>
        <w:rPr>
          <w:noProof/>
        </w:rPr>
        <w:instrText xml:space="preserve"> PAGEREF _Toc428290088 \h </w:instrText>
      </w:r>
      <w:r>
        <w:rPr>
          <w:noProof/>
        </w:rPr>
      </w:r>
      <w:r>
        <w:rPr>
          <w:noProof/>
        </w:rPr>
        <w:fldChar w:fldCharType="separate"/>
      </w:r>
      <w:r>
        <w:rPr>
          <w:noProof/>
        </w:rPr>
        <w:t>51</w:t>
      </w:r>
      <w:r>
        <w:rPr>
          <w:noProof/>
        </w:rPr>
        <w:fldChar w:fldCharType="end"/>
      </w:r>
    </w:p>
    <w:p w14:paraId="3269AD14"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37: Add stream to channel</w:t>
      </w:r>
      <w:r>
        <w:rPr>
          <w:noProof/>
        </w:rPr>
        <w:tab/>
      </w:r>
      <w:r>
        <w:rPr>
          <w:noProof/>
        </w:rPr>
        <w:fldChar w:fldCharType="begin"/>
      </w:r>
      <w:r>
        <w:rPr>
          <w:noProof/>
        </w:rPr>
        <w:instrText xml:space="preserve"> PAGEREF _Toc428290089 \h </w:instrText>
      </w:r>
      <w:r>
        <w:rPr>
          <w:noProof/>
        </w:rPr>
      </w:r>
      <w:r>
        <w:rPr>
          <w:noProof/>
        </w:rPr>
        <w:fldChar w:fldCharType="separate"/>
      </w:r>
      <w:r>
        <w:rPr>
          <w:noProof/>
        </w:rPr>
        <w:t>52</w:t>
      </w:r>
      <w:r>
        <w:rPr>
          <w:noProof/>
        </w:rPr>
        <w:fldChar w:fldCharType="end"/>
      </w:r>
    </w:p>
    <w:p w14:paraId="1B2196AF"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38: Delete stream from channel</w:t>
      </w:r>
      <w:r>
        <w:rPr>
          <w:noProof/>
        </w:rPr>
        <w:tab/>
      </w:r>
      <w:r>
        <w:rPr>
          <w:noProof/>
        </w:rPr>
        <w:fldChar w:fldCharType="begin"/>
      </w:r>
      <w:r>
        <w:rPr>
          <w:noProof/>
        </w:rPr>
        <w:instrText xml:space="preserve"> PAGEREF _Toc428290090 \h </w:instrText>
      </w:r>
      <w:r>
        <w:rPr>
          <w:noProof/>
        </w:rPr>
      </w:r>
      <w:r>
        <w:rPr>
          <w:noProof/>
        </w:rPr>
        <w:fldChar w:fldCharType="separate"/>
      </w:r>
      <w:r>
        <w:rPr>
          <w:noProof/>
        </w:rPr>
        <w:t>53</w:t>
      </w:r>
      <w:r>
        <w:rPr>
          <w:noProof/>
        </w:rPr>
        <w:fldChar w:fldCharType="end"/>
      </w:r>
    </w:p>
    <w:p w14:paraId="729E76D0"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39: Add asset to VoD</w:t>
      </w:r>
      <w:r>
        <w:rPr>
          <w:noProof/>
        </w:rPr>
        <w:tab/>
      </w:r>
      <w:r>
        <w:rPr>
          <w:noProof/>
        </w:rPr>
        <w:fldChar w:fldCharType="begin"/>
      </w:r>
      <w:r>
        <w:rPr>
          <w:noProof/>
        </w:rPr>
        <w:instrText xml:space="preserve"> PAGEREF _Toc428290091 \h </w:instrText>
      </w:r>
      <w:r>
        <w:rPr>
          <w:noProof/>
        </w:rPr>
      </w:r>
      <w:r>
        <w:rPr>
          <w:noProof/>
        </w:rPr>
        <w:fldChar w:fldCharType="separate"/>
      </w:r>
      <w:r>
        <w:rPr>
          <w:noProof/>
        </w:rPr>
        <w:t>53</w:t>
      </w:r>
      <w:r>
        <w:rPr>
          <w:noProof/>
        </w:rPr>
        <w:fldChar w:fldCharType="end"/>
      </w:r>
    </w:p>
    <w:p w14:paraId="4440EF17"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40: Remove asset from VoD</w:t>
      </w:r>
      <w:r>
        <w:rPr>
          <w:noProof/>
        </w:rPr>
        <w:tab/>
      </w:r>
      <w:r>
        <w:rPr>
          <w:noProof/>
        </w:rPr>
        <w:fldChar w:fldCharType="begin"/>
      </w:r>
      <w:r>
        <w:rPr>
          <w:noProof/>
        </w:rPr>
        <w:instrText xml:space="preserve"> PAGEREF _Toc428290092 \h </w:instrText>
      </w:r>
      <w:r>
        <w:rPr>
          <w:noProof/>
        </w:rPr>
      </w:r>
      <w:r>
        <w:rPr>
          <w:noProof/>
        </w:rPr>
        <w:fldChar w:fldCharType="separate"/>
      </w:r>
      <w:r>
        <w:rPr>
          <w:noProof/>
        </w:rPr>
        <w:t>54</w:t>
      </w:r>
      <w:r>
        <w:rPr>
          <w:noProof/>
        </w:rPr>
        <w:fldChar w:fldCharType="end"/>
      </w:r>
    </w:p>
    <w:p w14:paraId="0A2123FE"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41: Synchronization of Entities Table</w:t>
      </w:r>
      <w:r>
        <w:rPr>
          <w:noProof/>
        </w:rPr>
        <w:tab/>
      </w:r>
      <w:r>
        <w:rPr>
          <w:noProof/>
        </w:rPr>
        <w:fldChar w:fldCharType="begin"/>
      </w:r>
      <w:r>
        <w:rPr>
          <w:noProof/>
        </w:rPr>
        <w:instrText xml:space="preserve"> PAGEREF _Toc428290093 \h </w:instrText>
      </w:r>
      <w:r>
        <w:rPr>
          <w:noProof/>
        </w:rPr>
      </w:r>
      <w:r>
        <w:rPr>
          <w:noProof/>
        </w:rPr>
        <w:fldChar w:fldCharType="separate"/>
      </w:r>
      <w:r>
        <w:rPr>
          <w:noProof/>
        </w:rPr>
        <w:t>59</w:t>
      </w:r>
      <w:r>
        <w:rPr>
          <w:noProof/>
        </w:rPr>
        <w:fldChar w:fldCharType="end"/>
      </w:r>
    </w:p>
    <w:p w14:paraId="346E8A8F"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42 : Synchronization of Associations Table</w:t>
      </w:r>
      <w:r>
        <w:rPr>
          <w:noProof/>
        </w:rPr>
        <w:tab/>
      </w:r>
      <w:r>
        <w:rPr>
          <w:noProof/>
        </w:rPr>
        <w:fldChar w:fldCharType="begin"/>
      </w:r>
      <w:r>
        <w:rPr>
          <w:noProof/>
        </w:rPr>
        <w:instrText xml:space="preserve"> PAGEREF _Toc428290094 \h </w:instrText>
      </w:r>
      <w:r>
        <w:rPr>
          <w:noProof/>
        </w:rPr>
      </w:r>
      <w:r>
        <w:rPr>
          <w:noProof/>
        </w:rPr>
        <w:fldChar w:fldCharType="separate"/>
      </w:r>
      <w:r>
        <w:rPr>
          <w:noProof/>
        </w:rPr>
        <w:t>60</w:t>
      </w:r>
      <w:r>
        <w:rPr>
          <w:noProof/>
        </w:rPr>
        <w:fldChar w:fldCharType="end"/>
      </w:r>
    </w:p>
    <w:p w14:paraId="0FC66E23"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43 : Synchronization of Transactions Table</w:t>
      </w:r>
      <w:r>
        <w:rPr>
          <w:noProof/>
        </w:rPr>
        <w:tab/>
      </w:r>
      <w:r>
        <w:rPr>
          <w:noProof/>
        </w:rPr>
        <w:fldChar w:fldCharType="begin"/>
      </w:r>
      <w:r>
        <w:rPr>
          <w:noProof/>
        </w:rPr>
        <w:instrText xml:space="preserve"> PAGEREF _Toc428290095 \h </w:instrText>
      </w:r>
      <w:r>
        <w:rPr>
          <w:noProof/>
        </w:rPr>
      </w:r>
      <w:r>
        <w:rPr>
          <w:noProof/>
        </w:rPr>
        <w:fldChar w:fldCharType="separate"/>
      </w:r>
      <w:r>
        <w:rPr>
          <w:noProof/>
        </w:rPr>
        <w:t>61</w:t>
      </w:r>
      <w:r>
        <w:rPr>
          <w:noProof/>
        </w:rPr>
        <w:fldChar w:fldCharType="end"/>
      </w:r>
    </w:p>
    <w:p w14:paraId="4A7BF48E"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44 : Synchronization of All Items Table</w:t>
      </w:r>
      <w:r>
        <w:rPr>
          <w:noProof/>
        </w:rPr>
        <w:tab/>
      </w:r>
      <w:r>
        <w:rPr>
          <w:noProof/>
        </w:rPr>
        <w:fldChar w:fldCharType="begin"/>
      </w:r>
      <w:r>
        <w:rPr>
          <w:noProof/>
        </w:rPr>
        <w:instrText xml:space="preserve"> PAGEREF _Toc428290096 \h </w:instrText>
      </w:r>
      <w:r>
        <w:rPr>
          <w:noProof/>
        </w:rPr>
      </w:r>
      <w:r>
        <w:rPr>
          <w:noProof/>
        </w:rPr>
        <w:fldChar w:fldCharType="separate"/>
      </w:r>
      <w:r>
        <w:rPr>
          <w:noProof/>
        </w:rPr>
        <w:t>61</w:t>
      </w:r>
      <w:r>
        <w:rPr>
          <w:noProof/>
        </w:rPr>
        <w:fldChar w:fldCharType="end"/>
      </w:r>
    </w:p>
    <w:p w14:paraId="1061BC23" w14:textId="77777777" w:rsidR="002752A1" w:rsidRDefault="002752A1">
      <w:pPr>
        <w:pStyle w:val="TableofFigures"/>
        <w:rPr>
          <w:rFonts w:asciiTheme="minorHAnsi" w:eastAsiaTheme="minorEastAsia" w:hAnsiTheme="minorHAnsi" w:cstheme="minorBidi"/>
          <w:noProof/>
          <w:szCs w:val="22"/>
          <w:lang w:val="en-IN" w:eastAsia="en-IN"/>
        </w:rPr>
      </w:pPr>
      <w:r>
        <w:rPr>
          <w:noProof/>
        </w:rPr>
        <w:t>Table 45 : Stop Sync All Table</w:t>
      </w:r>
      <w:r>
        <w:rPr>
          <w:noProof/>
        </w:rPr>
        <w:tab/>
      </w:r>
      <w:r>
        <w:rPr>
          <w:noProof/>
        </w:rPr>
        <w:fldChar w:fldCharType="begin"/>
      </w:r>
      <w:r>
        <w:rPr>
          <w:noProof/>
        </w:rPr>
        <w:instrText xml:space="preserve"> PAGEREF _Toc428290097 \h </w:instrText>
      </w:r>
      <w:r>
        <w:rPr>
          <w:noProof/>
        </w:rPr>
      </w:r>
      <w:r>
        <w:rPr>
          <w:noProof/>
        </w:rPr>
        <w:fldChar w:fldCharType="separate"/>
      </w:r>
      <w:r>
        <w:rPr>
          <w:noProof/>
        </w:rPr>
        <w:t>62</w:t>
      </w:r>
      <w:r>
        <w:rPr>
          <w:noProof/>
        </w:rPr>
        <w:fldChar w:fldCharType="end"/>
      </w:r>
    </w:p>
    <w:p w14:paraId="7514AA38" w14:textId="77777777" w:rsidR="000E40F6" w:rsidRDefault="002478EF" w:rsidP="000E40F6">
      <w:pPr>
        <w:pStyle w:val="BodyText"/>
        <w:jc w:val="both"/>
      </w:pPr>
      <w:r>
        <w:rPr>
          <w:color w:val="FFFFFF"/>
        </w:rPr>
        <w:fldChar w:fldCharType="end"/>
      </w:r>
      <w:bookmarkEnd w:id="19"/>
    </w:p>
    <w:p w14:paraId="34D320B4" w14:textId="77777777" w:rsidR="000E40F6" w:rsidRDefault="000E40F6" w:rsidP="000E40F6">
      <w:pPr>
        <w:pStyle w:val="Heading1"/>
      </w:pPr>
      <w:bookmarkStart w:id="20" w:name="_Toc345607464"/>
      <w:bookmarkStart w:id="21" w:name="_Toc428289844"/>
      <w:r>
        <w:lastRenderedPageBreak/>
        <w:t>Introduction</w:t>
      </w:r>
      <w:bookmarkEnd w:id="20"/>
      <w:bookmarkEnd w:id="21"/>
    </w:p>
    <w:p w14:paraId="229A64B2" w14:textId="77777777" w:rsidR="000E40F6" w:rsidRDefault="000E40F6" w:rsidP="000E40F6">
      <w:pPr>
        <w:jc w:val="both"/>
        <w:rPr>
          <w:rFonts w:cs="Arial"/>
        </w:rPr>
      </w:pPr>
      <w:r>
        <w:rPr>
          <w:rFonts w:cs="Arial"/>
        </w:rPr>
        <w:t xml:space="preserve">This document is the "System Design Specification" for project </w:t>
      </w:r>
      <w:r w:rsidR="00342A3C">
        <w:rPr>
          <w:rFonts w:cs="Arial"/>
        </w:rPr>
        <w:t>IPTV</w:t>
      </w:r>
      <w:r w:rsidR="00363DE9">
        <w:t xml:space="preserve"> 6</w:t>
      </w:r>
      <w:r>
        <w:t>.</w:t>
      </w:r>
      <w:r w:rsidR="00E713A7">
        <w:t>0</w:t>
      </w:r>
      <w:r>
        <w:t xml:space="preserve"> </w:t>
      </w:r>
      <w:r>
        <w:rPr>
          <w:rFonts w:cs="Arial"/>
        </w:rPr>
        <w:t>and it joins all feature design contributions from “</w:t>
      </w:r>
      <w:r w:rsidR="00342A3C">
        <w:rPr>
          <w:rFonts w:cs="Arial"/>
        </w:rPr>
        <w:t>One Video Core Unicast (OMI Integration)</w:t>
      </w:r>
      <w:r>
        <w:rPr>
          <w:rFonts w:cs="Arial"/>
        </w:rPr>
        <w:t>”.</w:t>
      </w:r>
    </w:p>
    <w:p w14:paraId="1815C933" w14:textId="77777777" w:rsidR="000E40F6" w:rsidRDefault="000E40F6" w:rsidP="000E40F6">
      <w:pPr>
        <w:jc w:val="both"/>
        <w:rPr>
          <w:rFonts w:cs="Arial"/>
        </w:rPr>
      </w:pPr>
    </w:p>
    <w:p w14:paraId="16D4566A" w14:textId="77777777" w:rsidR="000E40F6" w:rsidRDefault="000E40F6" w:rsidP="000E40F6">
      <w:pPr>
        <w:jc w:val="both"/>
        <w:rPr>
          <w:rFonts w:cs="Arial"/>
        </w:rPr>
      </w:pPr>
      <w:r>
        <w:rPr>
          <w:rFonts w:cs="Arial"/>
        </w:rPr>
        <w:t>See document chapters "History" and "Document Organization" for more information.</w:t>
      </w:r>
    </w:p>
    <w:p w14:paraId="6B03CC6A" w14:textId="77777777" w:rsidR="000E40F6" w:rsidRDefault="000E40F6" w:rsidP="000E40F6">
      <w:pPr>
        <w:jc w:val="both"/>
        <w:rPr>
          <w:rFonts w:cs="Arial"/>
        </w:rPr>
      </w:pPr>
    </w:p>
    <w:p w14:paraId="0BC5E949" w14:textId="77777777" w:rsidR="000E40F6" w:rsidRDefault="000E40F6" w:rsidP="000E40F6">
      <w:pPr>
        <w:jc w:val="both"/>
        <w:rPr>
          <w:rFonts w:cs="Arial"/>
        </w:rPr>
      </w:pPr>
      <w:r>
        <w:rPr>
          <w:rFonts w:cs="Arial"/>
        </w:rPr>
        <w:t xml:space="preserve">For this project the basis standard software for specific subsystems will be </w:t>
      </w:r>
      <w:r w:rsidR="00460348">
        <w:rPr>
          <w:rFonts w:cs="Arial"/>
        </w:rPr>
        <w:t>IPTV</w:t>
      </w:r>
      <w:r>
        <w:t xml:space="preserve"> </w:t>
      </w:r>
      <w:r w:rsidR="00363DE9">
        <w:t>6</w:t>
      </w:r>
      <w:r>
        <w:t>.</w:t>
      </w:r>
      <w:r w:rsidR="00E713A7">
        <w:t>0</w:t>
      </w:r>
      <w:r>
        <w:rPr>
          <w:rFonts w:cs="Arial"/>
        </w:rPr>
        <w:t>.</w:t>
      </w:r>
    </w:p>
    <w:p w14:paraId="429342DA" w14:textId="77777777" w:rsidR="000E40F6" w:rsidRDefault="000E40F6" w:rsidP="000E40F6">
      <w:pPr>
        <w:pStyle w:val="Heading2"/>
      </w:pPr>
      <w:bookmarkStart w:id="22" w:name="_Toc345607465"/>
      <w:bookmarkStart w:id="23" w:name="_Toc428289845"/>
      <w:r>
        <w:t>Document organization</w:t>
      </w:r>
      <w:bookmarkEnd w:id="22"/>
      <w:bookmarkEnd w:id="23"/>
    </w:p>
    <w:p w14:paraId="26787AEA" w14:textId="77777777" w:rsidR="000E40F6" w:rsidRDefault="000E40F6" w:rsidP="000E40F6">
      <w:pPr>
        <w:jc w:val="both"/>
        <w:rPr>
          <w:rFonts w:cs="Arial"/>
        </w:rPr>
      </w:pPr>
      <w:r>
        <w:rPr>
          <w:rFonts w:cs="Arial"/>
        </w:rPr>
        <w:t>The feature requirements expected by the development will be restricted to include the project RS an</w:t>
      </w:r>
      <w:r w:rsidR="00FB7BDF">
        <w:rPr>
          <w:rFonts w:cs="Arial"/>
        </w:rPr>
        <w:t>d FS (</w:t>
      </w:r>
      <w:hyperlink w:anchor="_References" w:history="1">
        <w:r w:rsidR="00FB7BDF" w:rsidRPr="00E00361">
          <w:rPr>
            <w:rStyle w:val="Hyperlink"/>
            <w:rFonts w:cs="Arial"/>
          </w:rPr>
          <w:t>See References [1]</w:t>
        </w:r>
      </w:hyperlink>
      <w:r>
        <w:rPr>
          <w:rFonts w:cs="Arial"/>
        </w:rPr>
        <w:t>).</w:t>
      </w:r>
    </w:p>
    <w:p w14:paraId="7710350D" w14:textId="77777777" w:rsidR="000E40F6" w:rsidRPr="00BF1FAD" w:rsidRDefault="000E40F6" w:rsidP="000E40F6">
      <w:pPr>
        <w:rPr>
          <w:rFonts w:cs="Arial"/>
          <w:color w:val="FF0000"/>
        </w:rPr>
      </w:pPr>
    </w:p>
    <w:p w14:paraId="43D02FF4" w14:textId="77777777" w:rsidR="000E40F6" w:rsidRPr="00E20D1A" w:rsidRDefault="000E40F6" w:rsidP="000E40F6">
      <w:pPr>
        <w:rPr>
          <w:rFonts w:cs="Arial"/>
          <w:color w:val="FF0000"/>
        </w:rPr>
      </w:pPr>
      <w:r>
        <w:rPr>
          <w:rFonts w:cs="Arial"/>
        </w:rPr>
        <w:t xml:space="preserve">Regarding the document contributions it is expected from development that the features to be realized be distributed considering the design phase: </w:t>
      </w:r>
      <w:r>
        <w:rPr>
          <w:rFonts w:cs="Arial"/>
        </w:rPr>
        <w:br/>
      </w:r>
    </w:p>
    <w:p w14:paraId="24CC83C7" w14:textId="77777777" w:rsidR="000E40F6" w:rsidRDefault="000E40F6" w:rsidP="000E40F6">
      <w:pPr>
        <w:rPr>
          <w:rFonts w:cs="Arial"/>
        </w:rPr>
      </w:pPr>
      <w:r>
        <w:rPr>
          <w:rFonts w:cs="Arial"/>
        </w:rPr>
        <w:t xml:space="preserve">- Analysis, consisting in the "Functional Specification Level 1 version </w:t>
      </w:r>
      <w:r w:rsidR="001F6B47">
        <w:rPr>
          <w:rFonts w:cs="Arial"/>
        </w:rPr>
        <w:t>IUS</w:t>
      </w:r>
      <w:r>
        <w:rPr>
          <w:rFonts w:cs="Arial"/>
        </w:rPr>
        <w:t>1.</w:t>
      </w:r>
      <w:r w:rsidR="001F6B47">
        <w:rPr>
          <w:rFonts w:cs="Arial"/>
        </w:rPr>
        <w:t>1</w:t>
      </w:r>
      <w:r>
        <w:rPr>
          <w:rFonts w:cs="Arial"/>
        </w:rPr>
        <w:t>" contributions, meaning chapters:</w:t>
      </w:r>
      <w:r>
        <w:rPr>
          <w:rFonts w:cs="Arial"/>
        </w:rPr>
        <w:br/>
      </w:r>
      <w:r>
        <w:rPr>
          <w:rFonts w:cs="Arial"/>
        </w:rPr>
        <w:tab/>
        <w:t>General Information</w:t>
      </w:r>
      <w:r>
        <w:rPr>
          <w:rFonts w:cs="Arial"/>
        </w:rPr>
        <w:br/>
      </w:r>
      <w:r>
        <w:rPr>
          <w:rFonts w:cs="Arial"/>
        </w:rPr>
        <w:tab/>
        <w:t>Introduction</w:t>
      </w:r>
      <w:r>
        <w:rPr>
          <w:rFonts w:cs="Arial"/>
        </w:rPr>
        <w:br/>
      </w:r>
      <w:r>
        <w:rPr>
          <w:rFonts w:cs="Arial"/>
        </w:rPr>
        <w:tab/>
        <w:t>Related FR</w:t>
      </w:r>
      <w:r>
        <w:rPr>
          <w:rFonts w:cs="Arial"/>
        </w:rPr>
        <w:br/>
      </w:r>
      <w:r>
        <w:rPr>
          <w:rFonts w:cs="Arial"/>
        </w:rPr>
        <w:tab/>
        <w:t>Object Model (excluding only the Use Cases subchapter Class Diagram)</w:t>
      </w:r>
      <w:r>
        <w:rPr>
          <w:rFonts w:cs="Arial"/>
        </w:rPr>
        <w:br/>
      </w:r>
      <w:r>
        <w:rPr>
          <w:rFonts w:cs="Arial"/>
        </w:rPr>
        <w:tab/>
        <w:t>Exported Interfaces</w:t>
      </w:r>
      <w:r>
        <w:rPr>
          <w:rFonts w:cs="Arial"/>
        </w:rPr>
        <w:br/>
      </w:r>
      <w:r>
        <w:rPr>
          <w:rFonts w:cs="Arial"/>
        </w:rPr>
        <w:tab/>
        <w:t>Imported Interfaces</w:t>
      </w:r>
      <w:r>
        <w:rPr>
          <w:rFonts w:cs="Arial"/>
        </w:rPr>
        <w:br/>
      </w:r>
      <w:r>
        <w:rPr>
          <w:rFonts w:cs="Arial"/>
        </w:rPr>
        <w:br/>
        <w:t>- Design , consisting in the remaining "Design Specification" contributions, meaning chapters:</w:t>
      </w:r>
      <w:r>
        <w:rPr>
          <w:rFonts w:cs="Arial"/>
        </w:rPr>
        <w:br/>
      </w:r>
      <w:r>
        <w:rPr>
          <w:rFonts w:cs="Arial"/>
        </w:rPr>
        <w:tab/>
        <w:t>Object Model (only the Use Cases subchapter Class Diagram)</w:t>
      </w:r>
      <w:r>
        <w:rPr>
          <w:rFonts w:cs="Arial"/>
        </w:rPr>
        <w:br/>
      </w:r>
      <w:r>
        <w:rPr>
          <w:rFonts w:cs="Arial"/>
        </w:rPr>
        <w:tab/>
        <w:t>Implementation</w:t>
      </w:r>
      <w:r>
        <w:rPr>
          <w:rFonts w:cs="Arial"/>
        </w:rPr>
        <w:br/>
      </w:r>
      <w:r>
        <w:rPr>
          <w:rFonts w:cs="Arial"/>
        </w:rPr>
        <w:tab/>
        <w:t>Configuration</w:t>
      </w:r>
      <w:r>
        <w:rPr>
          <w:rFonts w:cs="Arial"/>
        </w:rPr>
        <w:br/>
      </w:r>
      <w:r>
        <w:rPr>
          <w:rFonts w:cs="Arial"/>
        </w:rPr>
        <w:tab/>
        <w:t>Database Migration/Upgrade</w:t>
      </w:r>
      <w:r>
        <w:rPr>
          <w:rFonts w:cs="Arial"/>
        </w:rPr>
        <w:br/>
      </w:r>
      <w:r>
        <w:rPr>
          <w:rFonts w:cs="Arial"/>
        </w:rPr>
        <w:tab/>
        <w:t>Installation</w:t>
      </w:r>
      <w:r>
        <w:rPr>
          <w:rFonts w:cs="Arial"/>
        </w:rPr>
        <w:br/>
      </w:r>
      <w:r>
        <w:rPr>
          <w:rFonts w:cs="Arial"/>
        </w:rPr>
        <w:br/>
        <w:t>See document chapter "History" for more information.</w:t>
      </w:r>
    </w:p>
    <w:p w14:paraId="54E81E7E" w14:textId="77777777" w:rsidR="00C73C42" w:rsidRDefault="00C73C42" w:rsidP="000E40F6">
      <w:pPr>
        <w:rPr>
          <w:rFonts w:cs="Arial"/>
        </w:rPr>
      </w:pPr>
    </w:p>
    <w:p w14:paraId="67E6A043" w14:textId="77777777" w:rsidR="00C73C42" w:rsidRDefault="00C73C42" w:rsidP="000E40F6">
      <w:pPr>
        <w:rPr>
          <w:rFonts w:cs="Arial"/>
        </w:rPr>
      </w:pPr>
    </w:p>
    <w:p w14:paraId="159F180A" w14:textId="77777777" w:rsidR="00C73C42" w:rsidRDefault="00C73C42" w:rsidP="000E40F6">
      <w:pPr>
        <w:rPr>
          <w:rFonts w:cs="Arial"/>
        </w:rPr>
      </w:pPr>
    </w:p>
    <w:p w14:paraId="1369E81D" w14:textId="77777777" w:rsidR="00C73C42" w:rsidRDefault="00C73C42" w:rsidP="000E40F6">
      <w:pPr>
        <w:rPr>
          <w:rFonts w:cs="Arial"/>
        </w:rPr>
      </w:pPr>
    </w:p>
    <w:p w14:paraId="60FA6804" w14:textId="77777777" w:rsidR="00C73C42" w:rsidRDefault="00C73C42" w:rsidP="000E40F6">
      <w:pPr>
        <w:rPr>
          <w:rFonts w:cs="Arial"/>
        </w:rPr>
      </w:pPr>
    </w:p>
    <w:p w14:paraId="0175463C" w14:textId="77777777" w:rsidR="00C73C42" w:rsidRDefault="00C73C42" w:rsidP="000E40F6">
      <w:pPr>
        <w:rPr>
          <w:rFonts w:cs="Arial"/>
        </w:rPr>
      </w:pPr>
    </w:p>
    <w:p w14:paraId="0B142B0A" w14:textId="77777777" w:rsidR="00C73C42" w:rsidRDefault="00C73C42" w:rsidP="000E40F6">
      <w:pPr>
        <w:rPr>
          <w:rFonts w:cs="Arial"/>
        </w:rPr>
      </w:pPr>
    </w:p>
    <w:p w14:paraId="1FC3DDCD" w14:textId="77777777" w:rsidR="00C73C42" w:rsidRDefault="00C73C42" w:rsidP="000E40F6">
      <w:pPr>
        <w:rPr>
          <w:rFonts w:cs="Arial"/>
        </w:rPr>
      </w:pPr>
    </w:p>
    <w:p w14:paraId="3820C52C" w14:textId="77777777" w:rsidR="00C73C42" w:rsidRDefault="00C73C42" w:rsidP="000E40F6">
      <w:pPr>
        <w:rPr>
          <w:rFonts w:cs="Arial"/>
        </w:rPr>
      </w:pPr>
    </w:p>
    <w:p w14:paraId="5C38F3F3" w14:textId="77777777" w:rsidR="00C73C42" w:rsidRDefault="00C73C42" w:rsidP="000E40F6">
      <w:pPr>
        <w:rPr>
          <w:rFonts w:cs="Arial"/>
        </w:rPr>
      </w:pPr>
    </w:p>
    <w:p w14:paraId="0FF39409" w14:textId="77777777" w:rsidR="00C73C42" w:rsidRDefault="00C73C42" w:rsidP="000E40F6">
      <w:pPr>
        <w:rPr>
          <w:rFonts w:cs="Arial"/>
        </w:rPr>
      </w:pPr>
    </w:p>
    <w:p w14:paraId="0E82E02F" w14:textId="77777777" w:rsidR="00C73C42" w:rsidRDefault="00C73C42" w:rsidP="000E40F6">
      <w:pPr>
        <w:rPr>
          <w:rFonts w:cs="Arial"/>
        </w:rPr>
      </w:pPr>
    </w:p>
    <w:p w14:paraId="4DDF266B" w14:textId="77777777" w:rsidR="00C73C42" w:rsidRDefault="00C73C42" w:rsidP="000E40F6">
      <w:pPr>
        <w:rPr>
          <w:rFonts w:cs="Arial"/>
        </w:rPr>
      </w:pPr>
    </w:p>
    <w:p w14:paraId="04D1AB52" w14:textId="77777777" w:rsidR="00C73C42" w:rsidRDefault="00C73C42" w:rsidP="000E40F6">
      <w:pPr>
        <w:rPr>
          <w:rFonts w:cs="Arial"/>
        </w:rPr>
      </w:pPr>
    </w:p>
    <w:p w14:paraId="7AA61119" w14:textId="77777777" w:rsidR="00C73C42" w:rsidRDefault="00C73C42" w:rsidP="000E40F6">
      <w:pPr>
        <w:rPr>
          <w:rFonts w:cs="Arial"/>
        </w:rPr>
      </w:pPr>
    </w:p>
    <w:p w14:paraId="4FEAE1A5" w14:textId="77777777" w:rsidR="00C73C42" w:rsidRDefault="00C73C42" w:rsidP="000E40F6">
      <w:pPr>
        <w:rPr>
          <w:rFonts w:cs="Arial"/>
        </w:rPr>
      </w:pPr>
    </w:p>
    <w:p w14:paraId="00DF50A2" w14:textId="77777777" w:rsidR="000E40F6" w:rsidRDefault="000E40F6" w:rsidP="000E40F6">
      <w:pPr>
        <w:pStyle w:val="Heading2"/>
      </w:pPr>
      <w:bookmarkStart w:id="24" w:name="_Toc197920850"/>
      <w:bookmarkStart w:id="25" w:name="_Toc345607466"/>
      <w:bookmarkStart w:id="26" w:name="_Toc428289846"/>
      <w:r w:rsidRPr="00CB205B">
        <w:lastRenderedPageBreak/>
        <w:t>Document Overview</w:t>
      </w:r>
      <w:bookmarkEnd w:id="24"/>
      <w:bookmarkEnd w:id="25"/>
      <w:bookmarkEnd w:id="26"/>
    </w:p>
    <w:p w14:paraId="12251A97" w14:textId="77777777" w:rsidR="008C6E25" w:rsidRPr="008C6E25" w:rsidRDefault="005A3AE4" w:rsidP="008C6E25">
      <w:pPr>
        <w:pStyle w:val="BodyText"/>
      </w:pPr>
      <w:r>
        <w:t xml:space="preserve"> </w:t>
      </w:r>
    </w:p>
    <w:p w14:paraId="3479CE20" w14:textId="77777777" w:rsidR="006036FD" w:rsidRDefault="006036FD" w:rsidP="006036FD">
      <w:pPr>
        <w:keepNext/>
        <w:jc w:val="center"/>
      </w:pPr>
      <w:r>
        <w:rPr>
          <w:noProof/>
          <w:lang w:val="en-IN" w:eastAsia="en-IN"/>
        </w:rPr>
        <w:drawing>
          <wp:inline distT="0" distB="0" distL="0" distR="0" wp14:anchorId="1D5F8903" wp14:editId="7517ED49">
            <wp:extent cx="3131389" cy="47100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32855" cy="4712227"/>
                    </a:xfrm>
                    <a:prstGeom prst="rect">
                      <a:avLst/>
                    </a:prstGeom>
                  </pic:spPr>
                </pic:pic>
              </a:graphicData>
            </a:graphic>
          </wp:inline>
        </w:drawing>
      </w:r>
    </w:p>
    <w:p w14:paraId="3FE57A9A" w14:textId="77777777" w:rsidR="000E40F6" w:rsidRDefault="006036FD" w:rsidP="006036FD">
      <w:pPr>
        <w:pStyle w:val="Caption"/>
        <w:jc w:val="center"/>
        <w:rPr>
          <w:rFonts w:cs="Arial"/>
        </w:rPr>
      </w:pPr>
      <w:bookmarkStart w:id="27" w:name="_Toc428289978"/>
      <w:r>
        <w:t xml:space="preserve">Figure </w:t>
      </w:r>
      <w:r w:rsidR="00167C2C">
        <w:fldChar w:fldCharType="begin"/>
      </w:r>
      <w:r w:rsidR="00167C2C">
        <w:instrText xml:space="preserve"> SEQ Figure \* ARABIC </w:instrText>
      </w:r>
      <w:r w:rsidR="00167C2C">
        <w:fldChar w:fldCharType="separate"/>
      </w:r>
      <w:r w:rsidR="00A73595">
        <w:rPr>
          <w:noProof/>
        </w:rPr>
        <w:t>1</w:t>
      </w:r>
      <w:r w:rsidR="00167C2C">
        <w:rPr>
          <w:noProof/>
        </w:rPr>
        <w:fldChar w:fldCharType="end"/>
      </w:r>
      <w:r>
        <w:t xml:space="preserve">: </w:t>
      </w:r>
      <w:r w:rsidRPr="00385EE2">
        <w:t>Document Overview</w:t>
      </w:r>
      <w:bookmarkEnd w:id="27"/>
    </w:p>
    <w:p w14:paraId="619D4763" w14:textId="77777777" w:rsidR="000E40F6" w:rsidRDefault="000E40F6" w:rsidP="000E40F6">
      <w:pPr>
        <w:rPr>
          <w:rFonts w:cs="Arial"/>
        </w:rPr>
      </w:pPr>
    </w:p>
    <w:p w14:paraId="69C8969A" w14:textId="77777777" w:rsidR="00324556" w:rsidRDefault="00324556" w:rsidP="000E40F6">
      <w:pPr>
        <w:rPr>
          <w:rFonts w:cs="Arial"/>
        </w:rPr>
      </w:pPr>
    </w:p>
    <w:p w14:paraId="4F467287" w14:textId="77777777" w:rsidR="006036FD" w:rsidRDefault="006036FD" w:rsidP="006036FD">
      <w:pPr>
        <w:rPr>
          <w:rFonts w:cs="Arial"/>
        </w:rPr>
      </w:pPr>
    </w:p>
    <w:p w14:paraId="5CA4840D" w14:textId="77777777" w:rsidR="000E40F6" w:rsidRPr="006036FD" w:rsidRDefault="000E40F6" w:rsidP="006036FD">
      <w:pPr>
        <w:ind w:firstLine="720"/>
        <w:rPr>
          <w:rFonts w:cs="Arial"/>
        </w:rPr>
      </w:pPr>
    </w:p>
    <w:p w14:paraId="2E6ACCDA" w14:textId="77777777" w:rsidR="000E40F6" w:rsidRPr="000267B8" w:rsidRDefault="000E40F6" w:rsidP="000E40F6">
      <w:pPr>
        <w:pStyle w:val="Heading1"/>
      </w:pPr>
      <w:bookmarkStart w:id="28" w:name="_Toc66190151"/>
      <w:bookmarkStart w:id="29" w:name="_Toc345607467"/>
      <w:bookmarkStart w:id="30" w:name="_Toc428289847"/>
      <w:r w:rsidRPr="000267B8">
        <w:lastRenderedPageBreak/>
        <w:t>Related FR</w:t>
      </w:r>
      <w:bookmarkEnd w:id="28"/>
      <w:bookmarkEnd w:id="29"/>
      <w:bookmarkEnd w:id="30"/>
    </w:p>
    <w:p w14:paraId="524190C6" w14:textId="77777777" w:rsidR="000E40F6" w:rsidRDefault="004D0A55" w:rsidP="000E40F6">
      <w:pPr>
        <w:pStyle w:val="Heading2"/>
      </w:pPr>
      <w:bookmarkStart w:id="31" w:name="_Toc428289848"/>
      <w:r>
        <w:t>One Video Core Unicast (OMI Integration)</w:t>
      </w:r>
      <w:bookmarkEnd w:id="31"/>
    </w:p>
    <w:p w14:paraId="385BE402" w14:textId="77777777" w:rsidR="000E40F6" w:rsidRDefault="000E40F6" w:rsidP="000E40F6">
      <w:pPr>
        <w:pStyle w:val="Heading3"/>
      </w:pPr>
      <w:bookmarkStart w:id="32" w:name="_Toc345607469"/>
      <w:bookmarkStart w:id="33" w:name="_Toc428289849"/>
      <w:r>
        <w:t>Scope</w:t>
      </w:r>
      <w:bookmarkEnd w:id="32"/>
      <w:bookmarkEnd w:id="33"/>
    </w:p>
    <w:p w14:paraId="3846DFAB" w14:textId="77777777" w:rsidR="007F01D4" w:rsidRDefault="007F01D4" w:rsidP="007F01D4">
      <w:pPr>
        <w:pStyle w:val="BodyText"/>
      </w:pPr>
      <w:bookmarkStart w:id="34" w:name="_Toc341430198"/>
      <w:bookmarkStart w:id="35" w:name="_Toc342479638"/>
      <w:r>
        <w:t>This document defines the Detailed Design for the requirements and use cases defined in the Functional Spec for “</w:t>
      </w:r>
      <w:r w:rsidR="00C12A2A">
        <w:t>One video core unicast (OMI Integration)</w:t>
      </w:r>
      <w:r>
        <w:t>”.</w:t>
      </w:r>
    </w:p>
    <w:p w14:paraId="11FF6CC7" w14:textId="77777777" w:rsidR="007F01D4" w:rsidRDefault="00534BB9" w:rsidP="007F01D4">
      <w:pPr>
        <w:jc w:val="both"/>
      </w:pPr>
      <w:r>
        <w:t>W</w:t>
      </w:r>
      <w:r w:rsidR="00D61A6F">
        <w:t xml:space="preserve">e have to implement push entitlement mode based on the </w:t>
      </w:r>
      <w:r w:rsidR="00D61A6F" w:rsidRPr="00246503">
        <w:t>Operator Management Interface</w:t>
      </w:r>
      <w:r w:rsidR="00D61A6F">
        <w:t xml:space="preserve"> (OMI), OMI is a set of SOAP web services.</w:t>
      </w:r>
      <w:r w:rsidR="007F01D4">
        <w:t xml:space="preserve"> </w:t>
      </w:r>
      <w:r w:rsidR="00D61A6F">
        <w:t xml:space="preserve">IPTV6.0 BE will call these web services to push all the entitlement data to the </w:t>
      </w:r>
      <w:proofErr w:type="spellStart"/>
      <w:r w:rsidR="00D61A6F">
        <w:t>Verimatrix</w:t>
      </w:r>
      <w:proofErr w:type="spellEnd"/>
      <w:r w:rsidR="00D61A6F">
        <w:t xml:space="preserve"> and there will be a migration process also, which would be managed through TM GUI, to migrate all the entitlement data to the </w:t>
      </w:r>
      <w:proofErr w:type="spellStart"/>
      <w:r w:rsidR="00D61A6F">
        <w:t>Verimatrix</w:t>
      </w:r>
      <w:proofErr w:type="spellEnd"/>
      <w:r w:rsidR="00D61A6F">
        <w:t xml:space="preserve"> through OMI web services.</w:t>
      </w:r>
    </w:p>
    <w:p w14:paraId="0EFCD6FA" w14:textId="77777777" w:rsidR="000E40F6" w:rsidRDefault="000E40F6" w:rsidP="000E40F6">
      <w:pPr>
        <w:pStyle w:val="Heading3"/>
      </w:pPr>
      <w:bookmarkStart w:id="36" w:name="_Toc428289850"/>
      <w:r w:rsidRPr="009765A4">
        <w:t xml:space="preserve">Requirements </w:t>
      </w:r>
      <w:r>
        <w:t>Overview</w:t>
      </w:r>
      <w:bookmarkEnd w:id="34"/>
      <w:bookmarkEnd w:id="35"/>
      <w:bookmarkEnd w:id="36"/>
    </w:p>
    <w:p w14:paraId="14CFEFA4" w14:textId="77777777" w:rsidR="007F01D4" w:rsidRDefault="00FC3B82" w:rsidP="00CC354D">
      <w:pPr>
        <w:jc w:val="both"/>
      </w:pPr>
      <w:bookmarkStart w:id="37" w:name="_Toc341430193"/>
      <w:bookmarkStart w:id="38" w:name="_Toc342479628"/>
      <w:bookmarkStart w:id="39" w:name="_Toc345607470"/>
      <w:r>
        <w:t xml:space="preserve">Implement push entitlement mode based on the </w:t>
      </w:r>
      <w:r w:rsidRPr="00246503">
        <w:t>Operator Management Interface</w:t>
      </w:r>
      <w:r>
        <w:t xml:space="preserve"> (OMI)</w:t>
      </w:r>
      <w:r w:rsidR="00CC354D">
        <w:t>.</w:t>
      </w:r>
    </w:p>
    <w:p w14:paraId="0829309C" w14:textId="77777777" w:rsidR="00E61446" w:rsidRDefault="00E61446" w:rsidP="00CC354D">
      <w:pPr>
        <w:jc w:val="both"/>
      </w:pPr>
    </w:p>
    <w:p w14:paraId="2F3A95D5" w14:textId="77777777" w:rsidR="00C809B2" w:rsidRDefault="00C809B2" w:rsidP="00781EC6">
      <w:pPr>
        <w:pStyle w:val="BodyText"/>
        <w:jc w:val="both"/>
      </w:pPr>
      <w:r>
        <w:t>More Details</w:t>
      </w:r>
      <w:r w:rsidR="00881527">
        <w:t xml:space="preserve">: </w:t>
      </w:r>
      <w:r>
        <w:t>[</w:t>
      </w:r>
      <w:hyperlink w:anchor="_References" w:history="1">
        <w:r w:rsidRPr="005B6261">
          <w:rPr>
            <w:rStyle w:val="Hyperlink"/>
          </w:rPr>
          <w:t>References [</w:t>
        </w:r>
        <w:r>
          <w:rPr>
            <w:rStyle w:val="Hyperlink"/>
          </w:rPr>
          <w:t>1</w:t>
        </w:r>
        <w:r w:rsidR="003831DF">
          <w:rPr>
            <w:rStyle w:val="Hyperlink"/>
          </w:rPr>
          <w:t>, 2</w:t>
        </w:r>
        <w:r w:rsidRPr="005B6261">
          <w:rPr>
            <w:rStyle w:val="Hyperlink"/>
          </w:rPr>
          <w:t>]</w:t>
        </w:r>
      </w:hyperlink>
      <w:r>
        <w:t>.]</w:t>
      </w:r>
    </w:p>
    <w:p w14:paraId="7592D8F4" w14:textId="77777777" w:rsidR="00021DB6" w:rsidRPr="00021DB6" w:rsidRDefault="000E40F6" w:rsidP="00021DB6">
      <w:pPr>
        <w:pStyle w:val="Heading2"/>
      </w:pPr>
      <w:bookmarkStart w:id="40" w:name="_Toc428289851"/>
      <w:r w:rsidRPr="009765A4">
        <w:t>Assumptions and Restrictions</w:t>
      </w:r>
      <w:bookmarkEnd w:id="37"/>
      <w:bookmarkEnd w:id="38"/>
      <w:bookmarkEnd w:id="39"/>
      <w:bookmarkEnd w:id="40"/>
    </w:p>
    <w:p w14:paraId="1D99FAE9" w14:textId="77777777" w:rsidR="000E40F6" w:rsidRDefault="000E40F6" w:rsidP="000E40F6">
      <w:pPr>
        <w:pStyle w:val="Heading3"/>
      </w:pPr>
      <w:bookmarkStart w:id="41" w:name="_Toc428289852"/>
      <w:r>
        <w:t>Assumptions</w:t>
      </w:r>
      <w:bookmarkEnd w:id="41"/>
    </w:p>
    <w:p w14:paraId="373B7045" w14:textId="77777777" w:rsidR="003814A4" w:rsidRDefault="003814A4" w:rsidP="0039515D">
      <w:pPr>
        <w:pStyle w:val="ListParagraph"/>
        <w:numPr>
          <w:ilvl w:val="0"/>
          <w:numId w:val="11"/>
        </w:numPr>
        <w:jc w:val="both"/>
      </w:pPr>
      <w:r>
        <w:t xml:space="preserve">Integration with OMI is based on </w:t>
      </w:r>
      <w:proofErr w:type="spellStart"/>
      <w:r>
        <w:t>Verimatrix</w:t>
      </w:r>
      <w:proofErr w:type="spellEnd"/>
      <w:r>
        <w:t xml:space="preserve"> 3.6 version and available web services of OMI.</w:t>
      </w:r>
    </w:p>
    <w:p w14:paraId="7E4EE6AC" w14:textId="77777777" w:rsidR="003814A4" w:rsidRPr="00B05F89" w:rsidRDefault="003814A4" w:rsidP="0039515D">
      <w:pPr>
        <w:pStyle w:val="ListParagraph"/>
        <w:numPr>
          <w:ilvl w:val="0"/>
          <w:numId w:val="11"/>
        </w:numPr>
        <w:jc w:val="both"/>
      </w:pPr>
      <w:r>
        <w:t xml:space="preserve">The integration of </w:t>
      </w:r>
      <w:proofErr w:type="spellStart"/>
      <w:r w:rsidRPr="00B05F89">
        <w:t>Verimatrix</w:t>
      </w:r>
      <w:proofErr w:type="spellEnd"/>
      <w:r w:rsidRPr="00B05F89">
        <w:t xml:space="preserve"> Pre-Processor (VPP) Web Service</w:t>
      </w:r>
      <w:r>
        <w:t xml:space="preserve"> is out of scope for IPTV Back End, so the VoD provided via the Content </w:t>
      </w:r>
      <w:proofErr w:type="spellStart"/>
      <w:r>
        <w:t>Apis</w:t>
      </w:r>
      <w:proofErr w:type="spellEnd"/>
      <w:r>
        <w:t xml:space="preserve"> are already encrypted.</w:t>
      </w:r>
    </w:p>
    <w:p w14:paraId="33F44BFF" w14:textId="77777777" w:rsidR="003814A4" w:rsidRDefault="003814A4" w:rsidP="0039515D">
      <w:pPr>
        <w:pStyle w:val="ListParagraph"/>
        <w:numPr>
          <w:ilvl w:val="0"/>
          <w:numId w:val="11"/>
        </w:numPr>
        <w:jc w:val="both"/>
      </w:pPr>
      <w:r>
        <w:t xml:space="preserve">It is in charge to the Service Provider to check that the Encoders are compatible to </w:t>
      </w:r>
      <w:proofErr w:type="spellStart"/>
      <w:r>
        <w:t>Verimatrix</w:t>
      </w:r>
      <w:proofErr w:type="spellEnd"/>
      <w:r>
        <w:t xml:space="preserve"> 3.6 with OMI mode activated.</w:t>
      </w:r>
    </w:p>
    <w:p w14:paraId="3E1444B0" w14:textId="77777777" w:rsidR="003831DF" w:rsidRDefault="003831DF" w:rsidP="0039515D">
      <w:pPr>
        <w:pStyle w:val="ListParagraph"/>
        <w:numPr>
          <w:ilvl w:val="0"/>
          <w:numId w:val="11"/>
        </w:numPr>
        <w:jc w:val="both"/>
      </w:pPr>
      <w:r>
        <w:t xml:space="preserve">During ‘Sync All’ scenario </w:t>
      </w:r>
      <w:proofErr w:type="spellStart"/>
      <w:r>
        <w:t>thorugh</w:t>
      </w:r>
      <w:proofErr w:type="spellEnd"/>
      <w:r>
        <w:t xml:space="preserve"> the TM GUI, it is operator’s responsibility to set the Entitlement criteria to either ‘OFF’ or ‘PULL’.</w:t>
      </w:r>
    </w:p>
    <w:p w14:paraId="6BBFA34A" w14:textId="229CBA6C" w:rsidR="00266F69" w:rsidRDefault="00266F69" w:rsidP="0039515D">
      <w:pPr>
        <w:pStyle w:val="ListParagraph"/>
        <w:numPr>
          <w:ilvl w:val="0"/>
          <w:numId w:val="11"/>
        </w:numPr>
        <w:jc w:val="both"/>
      </w:pPr>
      <w:r>
        <w:t xml:space="preserve">Any operation which involves more than one step, then all the previous steps should be </w:t>
      </w:r>
      <w:r w:rsidR="007E3E0F">
        <w:t>calls</w:t>
      </w:r>
      <w:r>
        <w:t xml:space="preserve"> in Synchronized manner (No need to check request type, direct call SYNC method of OMI Client).</w:t>
      </w:r>
    </w:p>
    <w:p w14:paraId="4A37C4D9" w14:textId="4FA672C1" w:rsidR="004562E6" w:rsidRPr="004562E6" w:rsidRDefault="004562E6" w:rsidP="0039515D">
      <w:pPr>
        <w:pStyle w:val="PlainText"/>
        <w:numPr>
          <w:ilvl w:val="0"/>
          <w:numId w:val="11"/>
        </w:numPr>
        <w:rPr>
          <w:rFonts w:ascii="Arial" w:eastAsia="Times New Roman" w:hAnsi="Arial" w:cs="Times New Roman"/>
          <w:sz w:val="22"/>
          <w:szCs w:val="20"/>
        </w:rPr>
      </w:pPr>
      <w:r w:rsidRPr="004562E6">
        <w:rPr>
          <w:rFonts w:ascii="Arial" w:eastAsia="Times New Roman" w:hAnsi="Arial" w:cs="Times New Roman"/>
          <w:sz w:val="22"/>
          <w:szCs w:val="20"/>
        </w:rPr>
        <w:t xml:space="preserve">We assume for activating Bundles, it will always have VOD assets with </w:t>
      </w:r>
      <w:proofErr w:type="spellStart"/>
      <w:r w:rsidRPr="004562E6">
        <w:rPr>
          <w:rFonts w:ascii="Arial" w:eastAsia="Times New Roman" w:hAnsi="Arial" w:cs="Times New Roman"/>
          <w:sz w:val="22"/>
          <w:szCs w:val="20"/>
        </w:rPr>
        <w:t>movieVCAS</w:t>
      </w:r>
      <w:proofErr w:type="spellEnd"/>
      <w:r w:rsidRPr="004562E6">
        <w:rPr>
          <w:rFonts w:ascii="Arial" w:eastAsia="Times New Roman" w:hAnsi="Arial" w:cs="Times New Roman"/>
          <w:sz w:val="22"/>
          <w:szCs w:val="20"/>
        </w:rPr>
        <w:t xml:space="preserve"> id.  The call AddItemsToPackage to OMI is made only for VOD assets which have a </w:t>
      </w:r>
      <w:proofErr w:type="spellStart"/>
      <w:r w:rsidRPr="004562E6">
        <w:rPr>
          <w:rFonts w:ascii="Arial" w:eastAsia="Times New Roman" w:hAnsi="Arial" w:cs="Times New Roman"/>
          <w:sz w:val="22"/>
          <w:szCs w:val="20"/>
        </w:rPr>
        <w:t>movieVCAS</w:t>
      </w:r>
      <w:proofErr w:type="spellEnd"/>
      <w:r w:rsidRPr="004562E6">
        <w:rPr>
          <w:rFonts w:ascii="Arial" w:eastAsia="Times New Roman" w:hAnsi="Arial" w:cs="Times New Roman"/>
          <w:sz w:val="22"/>
          <w:szCs w:val="20"/>
        </w:rPr>
        <w:t xml:space="preserve"> id. If no assets have </w:t>
      </w:r>
      <w:proofErr w:type="spellStart"/>
      <w:r w:rsidRPr="004562E6">
        <w:rPr>
          <w:rFonts w:ascii="Arial" w:eastAsia="Times New Roman" w:hAnsi="Arial" w:cs="Times New Roman"/>
          <w:sz w:val="22"/>
          <w:szCs w:val="20"/>
        </w:rPr>
        <w:t>movieVCAS</w:t>
      </w:r>
      <w:proofErr w:type="spellEnd"/>
      <w:r w:rsidRPr="004562E6">
        <w:rPr>
          <w:rFonts w:ascii="Arial" w:eastAsia="Times New Roman" w:hAnsi="Arial" w:cs="Times New Roman"/>
          <w:sz w:val="22"/>
          <w:szCs w:val="20"/>
        </w:rPr>
        <w:t xml:space="preserve"> id then no call is made to OMI.</w:t>
      </w:r>
    </w:p>
    <w:p w14:paraId="53F0D4B5" w14:textId="41AAD84F" w:rsidR="004562E6" w:rsidRDefault="0030119F" w:rsidP="0039515D">
      <w:pPr>
        <w:pStyle w:val="ListParagraph"/>
        <w:numPr>
          <w:ilvl w:val="0"/>
          <w:numId w:val="11"/>
        </w:numPr>
        <w:jc w:val="both"/>
      </w:pPr>
      <w:r>
        <w:t>W</w:t>
      </w:r>
      <w:r w:rsidR="004562E6">
        <w:t xml:space="preserve">e </w:t>
      </w:r>
      <w:r w:rsidR="007E3E0F">
        <w:t>assume for</w:t>
      </w:r>
      <w:r w:rsidR="004562E6">
        <w:t xml:space="preserve"> inactive VODs</w:t>
      </w:r>
      <w:r w:rsidR="007E3E0F">
        <w:t>, Channels</w:t>
      </w:r>
      <w:r w:rsidR="004562E6">
        <w:t>, and Bundles are in sync status in DB(by using DB Script) 2. In case of channel and VODs if any of the content creation status of asset/stream will fail than no other call (create package and add items to package) will be sent.</w:t>
      </w:r>
    </w:p>
    <w:p w14:paraId="7954FDEC" w14:textId="0092D7CA" w:rsidR="003F4973" w:rsidRDefault="00A15F53" w:rsidP="0039515D">
      <w:pPr>
        <w:pStyle w:val="ListParagraph"/>
        <w:numPr>
          <w:ilvl w:val="0"/>
          <w:numId w:val="11"/>
        </w:numPr>
        <w:jc w:val="both"/>
      </w:pPr>
      <w:r>
        <w:t>In case of Add / Remove item to packages :</w:t>
      </w:r>
    </w:p>
    <w:p w14:paraId="1AE50A45" w14:textId="19719CF0" w:rsidR="00A15F53" w:rsidRDefault="00A15F53" w:rsidP="0039515D">
      <w:pPr>
        <w:pStyle w:val="ListParagraph"/>
        <w:numPr>
          <w:ilvl w:val="0"/>
          <w:numId w:val="182"/>
        </w:numPr>
        <w:jc w:val="both"/>
      </w:pPr>
      <w:r>
        <w:t xml:space="preserve">If </w:t>
      </w:r>
      <w:r w:rsidR="00194E57">
        <w:t>no stream</w:t>
      </w:r>
      <w:r>
        <w:t xml:space="preserve"> </w:t>
      </w:r>
      <w:r w:rsidR="00905F64">
        <w:t>is found</w:t>
      </w:r>
      <w:r>
        <w:t xml:space="preserve"> for channel then </w:t>
      </w:r>
      <w:proofErr w:type="spellStart"/>
      <w:r>
        <w:t>omi</w:t>
      </w:r>
      <w:proofErr w:type="spellEnd"/>
      <w:r>
        <w:t xml:space="preserve"> call is avoided for </w:t>
      </w:r>
      <w:proofErr w:type="spellStart"/>
      <w:r>
        <w:t>vmx</w:t>
      </w:r>
      <w:proofErr w:type="spellEnd"/>
      <w:r>
        <w:t xml:space="preserve"> provisioning.</w:t>
      </w:r>
    </w:p>
    <w:p w14:paraId="1E9977BA" w14:textId="5C6A6282" w:rsidR="00A15F53" w:rsidRDefault="00A15F53" w:rsidP="0039515D">
      <w:pPr>
        <w:pStyle w:val="ListParagraph"/>
        <w:numPr>
          <w:ilvl w:val="0"/>
          <w:numId w:val="182"/>
        </w:numPr>
        <w:jc w:val="both"/>
      </w:pPr>
      <w:r>
        <w:t xml:space="preserve">If no </w:t>
      </w:r>
      <w:proofErr w:type="spellStart"/>
      <w:r>
        <w:t>movieVCASId</w:t>
      </w:r>
      <w:proofErr w:type="spellEnd"/>
      <w:r>
        <w:t xml:space="preserve"> is found for VoD item then then </w:t>
      </w:r>
      <w:proofErr w:type="spellStart"/>
      <w:r>
        <w:t>omi</w:t>
      </w:r>
      <w:proofErr w:type="spellEnd"/>
      <w:r>
        <w:t xml:space="preserve"> call is avoided for </w:t>
      </w:r>
      <w:proofErr w:type="spellStart"/>
      <w:r>
        <w:t>vmx</w:t>
      </w:r>
      <w:proofErr w:type="spellEnd"/>
      <w:r>
        <w:t xml:space="preserve"> provisioning</w:t>
      </w:r>
    </w:p>
    <w:p w14:paraId="6AB24959" w14:textId="77777777" w:rsidR="00607E7A" w:rsidRDefault="00607E7A" w:rsidP="0039515D">
      <w:pPr>
        <w:pStyle w:val="ListParagraph"/>
        <w:numPr>
          <w:ilvl w:val="0"/>
          <w:numId w:val="11"/>
        </w:numPr>
        <w:jc w:val="both"/>
      </w:pPr>
      <w:r>
        <w:t xml:space="preserve">In case of deactivating Bundles, it will always have VOD assets with </w:t>
      </w:r>
      <w:proofErr w:type="spellStart"/>
      <w:r>
        <w:t>movieVCAS</w:t>
      </w:r>
      <w:proofErr w:type="spellEnd"/>
      <w:r>
        <w:t xml:space="preserve"> id.  The call RemoveItemsFromPackage to OMI is made only for VOD assets which have a </w:t>
      </w:r>
      <w:proofErr w:type="spellStart"/>
      <w:r>
        <w:t>movieVCAS</w:t>
      </w:r>
      <w:proofErr w:type="spellEnd"/>
      <w:r>
        <w:t xml:space="preserve"> id. If no assets have </w:t>
      </w:r>
      <w:proofErr w:type="spellStart"/>
      <w:r>
        <w:t>movieVCAS</w:t>
      </w:r>
      <w:proofErr w:type="spellEnd"/>
      <w:r>
        <w:t xml:space="preserve"> id then no call is made to OMI.</w:t>
      </w:r>
    </w:p>
    <w:p w14:paraId="222A20BD" w14:textId="77777777" w:rsidR="00D8270B" w:rsidRPr="00D8270B" w:rsidRDefault="00D8270B" w:rsidP="0039515D">
      <w:pPr>
        <w:pStyle w:val="ListParagraph"/>
        <w:numPr>
          <w:ilvl w:val="0"/>
          <w:numId w:val="11"/>
        </w:numPr>
        <w:contextualSpacing w:val="0"/>
      </w:pPr>
      <w:r w:rsidRPr="00D8270B">
        <w:t xml:space="preserve">During activation/deactivation if movie </w:t>
      </w:r>
      <w:proofErr w:type="spellStart"/>
      <w:r w:rsidRPr="00D8270B">
        <w:t>vCAS</w:t>
      </w:r>
      <w:proofErr w:type="spellEnd"/>
      <w:r w:rsidRPr="00D8270B">
        <w:t xml:space="preserve"> Id is not present, then content will be ignored. No call will go to VMX.</w:t>
      </w:r>
    </w:p>
    <w:p w14:paraId="5AC8AEED" w14:textId="77777777" w:rsidR="00D8270B" w:rsidRDefault="00D8270B" w:rsidP="0039515D">
      <w:pPr>
        <w:pStyle w:val="ListParagraph"/>
        <w:numPr>
          <w:ilvl w:val="0"/>
          <w:numId w:val="11"/>
        </w:numPr>
        <w:contextualSpacing w:val="0"/>
      </w:pPr>
      <w:r w:rsidRPr="00D8270B">
        <w:lastRenderedPageBreak/>
        <w:t>If VoD new request is coming from API having status as “Inactive”, then call will not go to VMX.</w:t>
      </w:r>
    </w:p>
    <w:p w14:paraId="70DBB8C8" w14:textId="384CD1C2" w:rsidR="00B276A2" w:rsidRDefault="00B276A2" w:rsidP="0039515D">
      <w:pPr>
        <w:pStyle w:val="ListParagraph"/>
        <w:numPr>
          <w:ilvl w:val="0"/>
          <w:numId w:val="11"/>
        </w:numPr>
        <w:contextualSpacing w:val="0"/>
      </w:pPr>
      <w:r>
        <w:t>Global Packages is out of scope.</w:t>
      </w:r>
    </w:p>
    <w:p w14:paraId="46E3825F" w14:textId="210D4A22" w:rsidR="00D53E48" w:rsidRDefault="00D53E48" w:rsidP="0039515D">
      <w:pPr>
        <w:pStyle w:val="ListParagraph"/>
        <w:numPr>
          <w:ilvl w:val="0"/>
          <w:numId w:val="11"/>
        </w:numPr>
        <w:contextualSpacing w:val="0"/>
      </w:pPr>
      <w:r>
        <w:t>Help is out of scope.</w:t>
      </w:r>
    </w:p>
    <w:p w14:paraId="2A9BDF9E" w14:textId="77777777" w:rsidR="003831DF" w:rsidRDefault="003831DF" w:rsidP="003831DF">
      <w:pPr>
        <w:pStyle w:val="ListParagraph"/>
        <w:jc w:val="both"/>
      </w:pPr>
    </w:p>
    <w:p w14:paraId="38DE7568" w14:textId="77777777" w:rsidR="000E40F6" w:rsidRDefault="000E40F6" w:rsidP="000E40F6">
      <w:pPr>
        <w:pStyle w:val="Heading3"/>
      </w:pPr>
      <w:bookmarkStart w:id="42" w:name="_Toc428289853"/>
      <w:r>
        <w:t>Restrictions</w:t>
      </w:r>
      <w:bookmarkEnd w:id="42"/>
    </w:p>
    <w:p w14:paraId="494AFBC9" w14:textId="77777777" w:rsidR="000E40F6" w:rsidRDefault="00710186" w:rsidP="00F93E8E">
      <w:r>
        <w:t>NONE</w:t>
      </w:r>
    </w:p>
    <w:p w14:paraId="5CAA222A" w14:textId="77777777" w:rsidR="000E3DE4" w:rsidRDefault="000E3DE4" w:rsidP="000E3DE4">
      <w:pPr>
        <w:pStyle w:val="Heading3"/>
      </w:pPr>
      <w:bookmarkStart w:id="43" w:name="_Toc301532416"/>
      <w:bookmarkStart w:id="44" w:name="_Toc401143480"/>
      <w:bookmarkStart w:id="45" w:name="_Toc428289854"/>
      <w:r>
        <w:t>Backwards compatibility</w:t>
      </w:r>
      <w:bookmarkEnd w:id="43"/>
      <w:bookmarkEnd w:id="44"/>
      <w:bookmarkEnd w:id="45"/>
    </w:p>
    <w:p w14:paraId="05ED7E6D" w14:textId="77777777" w:rsidR="000E3DE4" w:rsidRDefault="00526F6C" w:rsidP="000E3DE4">
      <w:pPr>
        <w:pStyle w:val="BodyText"/>
      </w:pPr>
      <w:r>
        <w:t xml:space="preserve">Entitlement data will continue to be stored in the BE as before to still support the pull entitlement mode through </w:t>
      </w:r>
      <w:proofErr w:type="spellStart"/>
      <w:r>
        <w:t>exisiting</w:t>
      </w:r>
      <w:proofErr w:type="spellEnd"/>
      <w:r>
        <w:t xml:space="preserve"> Entitlement APIs.</w:t>
      </w:r>
    </w:p>
    <w:p w14:paraId="0317D4EC" w14:textId="77777777" w:rsidR="000E3DE4" w:rsidRDefault="000E3DE4" w:rsidP="000E3DE4">
      <w:pPr>
        <w:pStyle w:val="Heading3"/>
      </w:pPr>
      <w:bookmarkStart w:id="46" w:name="_Toc401143481"/>
      <w:bookmarkStart w:id="47" w:name="_Toc428289855"/>
      <w:r>
        <w:t>Performance Requirements</w:t>
      </w:r>
      <w:bookmarkEnd w:id="46"/>
      <w:bookmarkEnd w:id="47"/>
    </w:p>
    <w:p w14:paraId="4450137D" w14:textId="77777777" w:rsidR="0015352E" w:rsidRDefault="0015352E" w:rsidP="0039515D">
      <w:pPr>
        <w:pStyle w:val="ListParagraph"/>
        <w:numPr>
          <w:ilvl w:val="0"/>
          <w:numId w:val="12"/>
        </w:numPr>
        <w:spacing w:after="120"/>
      </w:pPr>
      <w:r>
        <w:t>As the OMI performance is not known yet, the performance OMI Integrator will only be assessed after evaluating the OMI performance.</w:t>
      </w:r>
    </w:p>
    <w:p w14:paraId="4F086D44" w14:textId="77777777" w:rsidR="000E40F6" w:rsidRPr="002327FC" w:rsidRDefault="0015352E" w:rsidP="0039515D">
      <w:pPr>
        <w:pStyle w:val="ListParagraph"/>
        <w:numPr>
          <w:ilvl w:val="0"/>
          <w:numId w:val="12"/>
        </w:numPr>
        <w:spacing w:after="120"/>
      </w:pPr>
      <w:r>
        <w:t>There will be definitely impacts on the performance of OCI,</w:t>
      </w:r>
      <w:r w:rsidR="008B1356">
        <w:t xml:space="preserve"> </w:t>
      </w:r>
      <w:r>
        <w:t xml:space="preserve">OPI TM APIs where the entitlement data is pushed to the </w:t>
      </w:r>
      <w:proofErr w:type="spellStart"/>
      <w:r>
        <w:t>Verimatrix</w:t>
      </w:r>
      <w:proofErr w:type="spellEnd"/>
      <w:r>
        <w:t xml:space="preserve"> through OMI Integrator. But ‘how much’ will depend upon the OMI performance.</w:t>
      </w:r>
    </w:p>
    <w:p w14:paraId="1154A5CB" w14:textId="77777777" w:rsidR="00720855" w:rsidRDefault="00720855" w:rsidP="000E40F6">
      <w:pPr>
        <w:pStyle w:val="Heading1"/>
      </w:pPr>
      <w:bookmarkStart w:id="48" w:name="_Toc367110176"/>
      <w:bookmarkStart w:id="49" w:name="_Toc428289856"/>
      <w:bookmarkStart w:id="50" w:name="_Toc25730161"/>
      <w:bookmarkStart w:id="51" w:name="_Toc66190152"/>
      <w:bookmarkStart w:id="52" w:name="_Toc345607474"/>
      <w:r>
        <w:lastRenderedPageBreak/>
        <w:t>Overview</w:t>
      </w:r>
      <w:bookmarkEnd w:id="48"/>
      <w:bookmarkEnd w:id="49"/>
    </w:p>
    <w:p w14:paraId="77691949" w14:textId="77777777" w:rsidR="00720855" w:rsidRDefault="00720855" w:rsidP="00720855">
      <w:pPr>
        <w:pStyle w:val="Heading2"/>
      </w:pPr>
      <w:bookmarkStart w:id="53" w:name="_Toc367110177"/>
      <w:bookmarkStart w:id="54" w:name="_Toc428289857"/>
      <w:r>
        <w:t>Component Interaction</w:t>
      </w:r>
      <w:bookmarkEnd w:id="53"/>
      <w:bookmarkEnd w:id="54"/>
    </w:p>
    <w:p w14:paraId="15FBFCBC" w14:textId="77777777" w:rsidR="007D46FE" w:rsidRDefault="007D46FE" w:rsidP="007D46FE">
      <w:pPr>
        <w:pStyle w:val="BodyText"/>
        <w:keepNext/>
        <w:rPr>
          <w:noProof/>
        </w:rPr>
      </w:pPr>
    </w:p>
    <w:p w14:paraId="7F1B6B78" w14:textId="5113ECA7" w:rsidR="002957BF" w:rsidRDefault="00D468D8" w:rsidP="00487B58">
      <w:pPr>
        <w:pStyle w:val="BodyText"/>
        <w:keepNext/>
        <w:jc w:val="center"/>
      </w:pPr>
      <w:r>
        <w:object w:dxaOrig="5285" w:dyaOrig="2363" w14:anchorId="31F708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5pt;height:204.75pt" o:ole="">
            <v:imagedata r:id="rId22" o:title=""/>
          </v:shape>
          <o:OLEObject Type="Embed" ProgID="Visio.Drawing.11" ShapeID="_x0000_i1025" DrawAspect="Content" ObjectID="_1502258480" r:id="rId23"/>
        </w:object>
      </w:r>
    </w:p>
    <w:p w14:paraId="59F6DD1E" w14:textId="77777777" w:rsidR="00720855" w:rsidRDefault="002957BF" w:rsidP="002957BF">
      <w:pPr>
        <w:pStyle w:val="Caption"/>
        <w:jc w:val="center"/>
      </w:pPr>
      <w:bookmarkStart w:id="55" w:name="_Toc428289979"/>
      <w:r>
        <w:t xml:space="preserve">Figure </w:t>
      </w:r>
      <w:r w:rsidR="00167C2C">
        <w:fldChar w:fldCharType="begin"/>
      </w:r>
      <w:r w:rsidR="00167C2C">
        <w:instrText xml:space="preserve"> SEQ Figure \* ARABIC </w:instrText>
      </w:r>
      <w:r w:rsidR="00167C2C">
        <w:fldChar w:fldCharType="separate"/>
      </w:r>
      <w:r w:rsidR="00A73595">
        <w:rPr>
          <w:noProof/>
        </w:rPr>
        <w:t>2</w:t>
      </w:r>
      <w:r w:rsidR="00167C2C">
        <w:rPr>
          <w:noProof/>
        </w:rPr>
        <w:fldChar w:fldCharType="end"/>
      </w:r>
      <w:r>
        <w:t xml:space="preserve">: </w:t>
      </w:r>
      <w:r w:rsidRPr="0042078E">
        <w:t>Component Interaction</w:t>
      </w:r>
      <w:r>
        <w:t xml:space="preserve"> Diagram</w:t>
      </w:r>
      <w:bookmarkEnd w:id="55"/>
    </w:p>
    <w:p w14:paraId="6E8DB1EB" w14:textId="77777777" w:rsidR="00E67B16" w:rsidRPr="002E0179" w:rsidRDefault="00E67B16" w:rsidP="00E67B16">
      <w:pPr>
        <w:pStyle w:val="Heading2"/>
      </w:pPr>
      <w:bookmarkStart w:id="56" w:name="_Toc428289858"/>
      <w:r w:rsidRPr="002E0179">
        <w:t>High Level Architecture</w:t>
      </w:r>
      <w:bookmarkEnd w:id="56"/>
    </w:p>
    <w:p w14:paraId="4CEF8566" w14:textId="5F45C2BB" w:rsidR="00E67B16" w:rsidRDefault="00830200" w:rsidP="001A2222">
      <w:pPr>
        <w:pStyle w:val="BodyText"/>
        <w:keepNext/>
        <w:jc w:val="center"/>
      </w:pPr>
      <w:commentRangeStart w:id="57"/>
      <w:commentRangeStart w:id="58"/>
      <w:r>
        <w:rPr>
          <w:noProof/>
          <w:lang w:val="en-IN" w:eastAsia="en-IN"/>
        </w:rPr>
        <w:drawing>
          <wp:inline distT="0" distB="0" distL="0" distR="0" wp14:anchorId="124C63F7" wp14:editId="0353460B">
            <wp:extent cx="6393736" cy="3933825"/>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399068" cy="3937106"/>
                    </a:xfrm>
                    <a:prstGeom prst="rect">
                      <a:avLst/>
                    </a:prstGeom>
                  </pic:spPr>
                </pic:pic>
              </a:graphicData>
            </a:graphic>
          </wp:inline>
        </w:drawing>
      </w:r>
      <w:commentRangeEnd w:id="57"/>
      <w:commentRangeEnd w:id="58"/>
      <w:r w:rsidR="000A4C1A">
        <w:rPr>
          <w:rStyle w:val="CommentReference"/>
        </w:rPr>
        <w:commentReference w:id="58"/>
      </w:r>
      <w:r w:rsidR="00386072">
        <w:rPr>
          <w:rStyle w:val="CommentReference"/>
        </w:rPr>
        <w:commentReference w:id="57"/>
      </w:r>
    </w:p>
    <w:p w14:paraId="1BDD6BCE" w14:textId="77777777" w:rsidR="00E67B16" w:rsidRPr="00E67B16" w:rsidRDefault="00E67B16" w:rsidP="00E67B16">
      <w:pPr>
        <w:pStyle w:val="Caption"/>
        <w:jc w:val="center"/>
      </w:pPr>
      <w:bookmarkStart w:id="59" w:name="_Toc428289980"/>
      <w:r>
        <w:t xml:space="preserve">Figure </w:t>
      </w:r>
      <w:r w:rsidR="00167C2C">
        <w:fldChar w:fldCharType="begin"/>
      </w:r>
      <w:r w:rsidR="00167C2C">
        <w:instrText xml:space="preserve"> SEQ Figure \* ARABIC </w:instrText>
      </w:r>
      <w:r w:rsidR="00167C2C">
        <w:fldChar w:fldCharType="separate"/>
      </w:r>
      <w:r w:rsidR="00A73595">
        <w:rPr>
          <w:noProof/>
        </w:rPr>
        <w:t>3</w:t>
      </w:r>
      <w:r w:rsidR="00167C2C">
        <w:rPr>
          <w:noProof/>
        </w:rPr>
        <w:fldChar w:fldCharType="end"/>
      </w:r>
      <w:r>
        <w:t xml:space="preserve">: </w:t>
      </w:r>
      <w:r w:rsidRPr="00EA67FE">
        <w:t>High Level Architecture</w:t>
      </w:r>
      <w:bookmarkEnd w:id="59"/>
    </w:p>
    <w:p w14:paraId="187D77D5" w14:textId="77777777" w:rsidR="000E40F6" w:rsidRDefault="000E40F6" w:rsidP="000E40F6">
      <w:pPr>
        <w:pStyle w:val="Heading1"/>
      </w:pPr>
      <w:bookmarkStart w:id="60" w:name="_Toc428289859"/>
      <w:r>
        <w:lastRenderedPageBreak/>
        <w:t>Object</w:t>
      </w:r>
      <w:bookmarkEnd w:id="50"/>
      <w:r>
        <w:t xml:space="preserve"> Model</w:t>
      </w:r>
      <w:bookmarkEnd w:id="51"/>
      <w:bookmarkEnd w:id="52"/>
      <w:bookmarkEnd w:id="60"/>
    </w:p>
    <w:p w14:paraId="7C0E0FC9" w14:textId="57053EC0" w:rsidR="00F01D6E" w:rsidRPr="002E0179" w:rsidRDefault="000E40F6" w:rsidP="0080112D">
      <w:pPr>
        <w:pStyle w:val="Heading2"/>
      </w:pPr>
      <w:bookmarkStart w:id="61" w:name="_Toc428289860"/>
      <w:r w:rsidRPr="002E0179">
        <w:rPr>
          <w:lang w:val="en-GB"/>
        </w:rPr>
        <w:t>Use</w:t>
      </w:r>
      <w:r w:rsidR="00961AE2" w:rsidRPr="002E0179">
        <w:rPr>
          <w:lang w:val="en-GB"/>
        </w:rPr>
        <w:t xml:space="preserve"> C</w:t>
      </w:r>
      <w:r w:rsidRPr="002E0179">
        <w:rPr>
          <w:lang w:val="en-GB"/>
        </w:rPr>
        <w:t xml:space="preserve">ase </w:t>
      </w:r>
      <w:proofErr w:type="spellStart"/>
      <w:r w:rsidRPr="002E0179">
        <w:rPr>
          <w:lang w:val="en-GB"/>
        </w:rPr>
        <w:t>Modeling</w:t>
      </w:r>
      <w:bookmarkStart w:id="62" w:name="_Toc278896716"/>
      <w:bookmarkEnd w:id="61"/>
      <w:proofErr w:type="spellEnd"/>
    </w:p>
    <w:p w14:paraId="60B6DB7C" w14:textId="77777777" w:rsidR="00262A02" w:rsidRDefault="00262A02" w:rsidP="00262A02">
      <w:pPr>
        <w:pStyle w:val="Heading4"/>
      </w:pPr>
      <w:bookmarkStart w:id="63" w:name="_Toc428289861"/>
      <w:r>
        <w:t>Activate Subscriber</w:t>
      </w:r>
      <w:bookmarkEnd w:id="63"/>
    </w:p>
    <w:p w14:paraId="620F1590" w14:textId="77777777" w:rsidR="00262A02" w:rsidRDefault="00262A02" w:rsidP="00262A02">
      <w:pPr>
        <w:pStyle w:val="BodyText"/>
      </w:pPr>
      <w:r>
        <w:t>This use case describes how the subscriber is activated in VMX by calling the integrator when activated in TM. Multiple subscribers can be activated in a single call to integrator.</w:t>
      </w:r>
    </w:p>
    <w:p w14:paraId="3C3B5DF0" w14:textId="77777777" w:rsidR="009B3A0D" w:rsidRDefault="009B3A0D" w:rsidP="009B3A0D">
      <w:pPr>
        <w:pStyle w:val="BodyText"/>
        <w:keepNext/>
        <w:jc w:val="center"/>
      </w:pPr>
    </w:p>
    <w:p w14:paraId="049100CA" w14:textId="52EB3D66" w:rsidR="00476C1D" w:rsidRDefault="0040145A" w:rsidP="00476C1D">
      <w:pPr>
        <w:pStyle w:val="BodyText"/>
        <w:keepNext/>
        <w:jc w:val="center"/>
      </w:pPr>
      <w:r>
        <w:rPr>
          <w:noProof/>
          <w:lang w:val="en-IN" w:eastAsia="en-IN"/>
        </w:rPr>
        <w:drawing>
          <wp:inline distT="0" distB="0" distL="0" distR="0" wp14:anchorId="7BFDFF27" wp14:editId="273FBABA">
            <wp:extent cx="4295775" cy="11525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5775" cy="1152525"/>
                    </a:xfrm>
                    <a:prstGeom prst="rect">
                      <a:avLst/>
                    </a:prstGeom>
                    <a:noFill/>
                    <a:ln>
                      <a:noFill/>
                    </a:ln>
                  </pic:spPr>
                </pic:pic>
              </a:graphicData>
            </a:graphic>
          </wp:inline>
        </w:drawing>
      </w:r>
    </w:p>
    <w:p w14:paraId="5D8C2800" w14:textId="6C68B048" w:rsidR="008B547D" w:rsidRDefault="00476C1D" w:rsidP="00476C1D">
      <w:pPr>
        <w:pStyle w:val="Caption"/>
        <w:jc w:val="center"/>
      </w:pPr>
      <w:bookmarkStart w:id="64" w:name="_Toc428289981"/>
      <w:r>
        <w:t xml:space="preserve">Figure </w:t>
      </w:r>
      <w:r w:rsidR="00167C2C">
        <w:fldChar w:fldCharType="begin"/>
      </w:r>
      <w:r w:rsidR="00167C2C">
        <w:instrText xml:space="preserve"> SEQ Figure \* ARABIC </w:instrText>
      </w:r>
      <w:r w:rsidR="00167C2C">
        <w:fldChar w:fldCharType="separate"/>
      </w:r>
      <w:r w:rsidR="00A73595">
        <w:rPr>
          <w:noProof/>
        </w:rPr>
        <w:t>4</w:t>
      </w:r>
      <w:r w:rsidR="00167C2C">
        <w:rPr>
          <w:noProof/>
        </w:rPr>
        <w:fldChar w:fldCharType="end"/>
      </w:r>
      <w:r>
        <w:t>: Activate Subscriber</w:t>
      </w:r>
      <w:bookmarkEnd w:id="64"/>
    </w:p>
    <w:p w14:paraId="64E75EC4" w14:textId="77777777" w:rsidR="008B547D" w:rsidRDefault="008B547D" w:rsidP="008B547D">
      <w:pPr>
        <w:pStyle w:val="BodyText"/>
        <w:keepNext/>
        <w:jc w:val="center"/>
      </w:pPr>
    </w:p>
    <w:tbl>
      <w:tblPr>
        <w:tblW w:w="9576" w:type="dxa"/>
        <w:tblLayout w:type="fixed"/>
        <w:tblLook w:val="0000" w:firstRow="0" w:lastRow="0" w:firstColumn="0" w:lastColumn="0" w:noHBand="0" w:noVBand="0"/>
      </w:tblPr>
      <w:tblGrid>
        <w:gridCol w:w="2088"/>
        <w:gridCol w:w="7488"/>
      </w:tblGrid>
      <w:tr w:rsidR="00262A02" w14:paraId="5B24A27E" w14:textId="77777777" w:rsidTr="001B4F46">
        <w:tc>
          <w:tcPr>
            <w:tcW w:w="2088" w:type="dxa"/>
            <w:tcBorders>
              <w:top w:val="single" w:sz="4" w:space="0" w:color="auto"/>
              <w:left w:val="single" w:sz="4" w:space="0" w:color="auto"/>
              <w:bottom w:val="single" w:sz="4" w:space="0" w:color="auto"/>
              <w:right w:val="single" w:sz="4" w:space="0" w:color="auto"/>
            </w:tcBorders>
          </w:tcPr>
          <w:p w14:paraId="5F52308D" w14:textId="77777777" w:rsidR="00262A02" w:rsidRDefault="00262A02" w:rsidP="001B4F46">
            <w:pPr>
              <w:rPr>
                <w:szCs w:val="22"/>
              </w:rPr>
            </w:pPr>
            <w:r>
              <w:rPr>
                <w:b/>
                <w:bCs/>
                <w:szCs w:val="22"/>
              </w:rPr>
              <w:t>Actor</w:t>
            </w:r>
          </w:p>
        </w:tc>
        <w:tc>
          <w:tcPr>
            <w:tcW w:w="7488" w:type="dxa"/>
            <w:tcBorders>
              <w:top w:val="single" w:sz="4" w:space="0" w:color="auto"/>
              <w:left w:val="single" w:sz="4" w:space="0" w:color="auto"/>
              <w:bottom w:val="single" w:sz="4" w:space="0" w:color="auto"/>
              <w:right w:val="single" w:sz="4" w:space="0" w:color="auto"/>
            </w:tcBorders>
          </w:tcPr>
          <w:p w14:paraId="6F1D892E" w14:textId="77777777" w:rsidR="00262A02" w:rsidRDefault="00262A02" w:rsidP="001B4F46">
            <w:pPr>
              <w:rPr>
                <w:szCs w:val="22"/>
              </w:rPr>
            </w:pPr>
            <w:r>
              <w:rPr>
                <w:szCs w:val="22"/>
              </w:rPr>
              <w:t>TM/URH</w:t>
            </w:r>
          </w:p>
        </w:tc>
      </w:tr>
      <w:tr w:rsidR="00262A02" w14:paraId="7FFE5918" w14:textId="77777777" w:rsidTr="001B4F46">
        <w:tc>
          <w:tcPr>
            <w:tcW w:w="2088" w:type="dxa"/>
            <w:tcBorders>
              <w:top w:val="single" w:sz="4" w:space="0" w:color="auto"/>
              <w:left w:val="single" w:sz="4" w:space="0" w:color="auto"/>
              <w:bottom w:val="single" w:sz="4" w:space="0" w:color="auto"/>
              <w:right w:val="single" w:sz="4" w:space="0" w:color="auto"/>
            </w:tcBorders>
          </w:tcPr>
          <w:p w14:paraId="277AB47C" w14:textId="77777777" w:rsidR="00262A02" w:rsidRDefault="00262A02" w:rsidP="001B4F46">
            <w:pPr>
              <w:rPr>
                <w:szCs w:val="22"/>
              </w:rPr>
            </w:pPr>
            <w:r>
              <w:rPr>
                <w:b/>
                <w:bCs/>
                <w:szCs w:val="22"/>
              </w:rPr>
              <w:t>Operation Name</w:t>
            </w:r>
          </w:p>
        </w:tc>
        <w:tc>
          <w:tcPr>
            <w:tcW w:w="7488" w:type="dxa"/>
            <w:tcBorders>
              <w:top w:val="single" w:sz="4" w:space="0" w:color="auto"/>
              <w:left w:val="single" w:sz="4" w:space="0" w:color="auto"/>
              <w:bottom w:val="single" w:sz="4" w:space="0" w:color="auto"/>
              <w:right w:val="single" w:sz="4" w:space="0" w:color="auto"/>
            </w:tcBorders>
          </w:tcPr>
          <w:p w14:paraId="296AC46D" w14:textId="77777777" w:rsidR="00262A02" w:rsidRDefault="00262A02" w:rsidP="001B4F46">
            <w:pPr>
              <w:rPr>
                <w:szCs w:val="22"/>
              </w:rPr>
            </w:pPr>
            <w:r>
              <w:t>Activate Subscriber</w:t>
            </w:r>
          </w:p>
        </w:tc>
      </w:tr>
      <w:tr w:rsidR="00262A02" w14:paraId="66CA5341" w14:textId="77777777" w:rsidTr="001B4F46">
        <w:tc>
          <w:tcPr>
            <w:tcW w:w="2088" w:type="dxa"/>
            <w:tcBorders>
              <w:top w:val="single" w:sz="4" w:space="0" w:color="auto"/>
              <w:left w:val="single" w:sz="4" w:space="0" w:color="auto"/>
              <w:bottom w:val="single" w:sz="4" w:space="0" w:color="auto"/>
              <w:right w:val="single" w:sz="4" w:space="0" w:color="auto"/>
            </w:tcBorders>
          </w:tcPr>
          <w:p w14:paraId="5BACE334" w14:textId="77777777" w:rsidR="00262A02" w:rsidRDefault="00262A02" w:rsidP="001B4F46">
            <w:pPr>
              <w:rPr>
                <w:szCs w:val="22"/>
              </w:rPr>
            </w:pPr>
            <w:r>
              <w:rPr>
                <w:b/>
                <w:bCs/>
                <w:szCs w:val="22"/>
              </w:rPr>
              <w:t>Pre-condition</w:t>
            </w:r>
          </w:p>
        </w:tc>
        <w:tc>
          <w:tcPr>
            <w:tcW w:w="7488" w:type="dxa"/>
            <w:tcBorders>
              <w:top w:val="single" w:sz="4" w:space="0" w:color="auto"/>
              <w:left w:val="single" w:sz="4" w:space="0" w:color="auto"/>
              <w:bottom w:val="single" w:sz="4" w:space="0" w:color="auto"/>
              <w:right w:val="single" w:sz="4" w:space="0" w:color="auto"/>
            </w:tcBorders>
          </w:tcPr>
          <w:p w14:paraId="12953AE7" w14:textId="77777777" w:rsidR="00262A02" w:rsidRDefault="00262A02" w:rsidP="0039515D">
            <w:pPr>
              <w:pStyle w:val="BodyText"/>
              <w:numPr>
                <w:ilvl w:val="0"/>
                <w:numId w:val="173"/>
              </w:numPr>
              <w:jc w:val="both"/>
            </w:pPr>
            <w:r>
              <w:t>TM is up and running.</w:t>
            </w:r>
          </w:p>
          <w:p w14:paraId="020170CF" w14:textId="77777777" w:rsidR="00262A02" w:rsidRDefault="00262A02" w:rsidP="0039515D">
            <w:pPr>
              <w:pStyle w:val="BodyText"/>
              <w:numPr>
                <w:ilvl w:val="0"/>
                <w:numId w:val="173"/>
              </w:numPr>
              <w:jc w:val="both"/>
            </w:pPr>
            <w:r>
              <w:t>TM DB is up and running.</w:t>
            </w:r>
          </w:p>
          <w:p w14:paraId="0C517438" w14:textId="77777777" w:rsidR="00262A02" w:rsidRDefault="00262A02" w:rsidP="0039515D">
            <w:pPr>
              <w:pStyle w:val="BodyText"/>
              <w:numPr>
                <w:ilvl w:val="0"/>
                <w:numId w:val="173"/>
              </w:numPr>
              <w:jc w:val="both"/>
            </w:pPr>
            <w:r>
              <w:t>Integrator is up and running.</w:t>
            </w:r>
          </w:p>
          <w:p w14:paraId="2BE4329B" w14:textId="77777777" w:rsidR="00262A02" w:rsidRDefault="00262A02" w:rsidP="0039515D">
            <w:pPr>
              <w:pStyle w:val="BodyText"/>
              <w:numPr>
                <w:ilvl w:val="0"/>
                <w:numId w:val="173"/>
              </w:numPr>
              <w:jc w:val="both"/>
            </w:pPr>
            <w:r>
              <w:t>OMI Integrator is defined in TM and is in Active state.</w:t>
            </w:r>
          </w:p>
          <w:p w14:paraId="6C763FDC" w14:textId="77777777" w:rsidR="00262A02" w:rsidRDefault="00262A02" w:rsidP="0039515D">
            <w:pPr>
              <w:pStyle w:val="BodyText"/>
              <w:numPr>
                <w:ilvl w:val="0"/>
                <w:numId w:val="173"/>
              </w:numPr>
              <w:jc w:val="both"/>
            </w:pPr>
            <w:r>
              <w:t>Subscriber is already provisioned in VMX.</w:t>
            </w:r>
          </w:p>
          <w:p w14:paraId="0F7CCA88" w14:textId="77777777" w:rsidR="00262A02" w:rsidRDefault="00262A02" w:rsidP="0039515D">
            <w:pPr>
              <w:pStyle w:val="BodyText"/>
              <w:numPr>
                <w:ilvl w:val="0"/>
                <w:numId w:val="173"/>
              </w:numPr>
              <w:jc w:val="both"/>
            </w:pPr>
            <w:r>
              <w:t>Devices assigned to the subscriber are already provisioned in VMX.</w:t>
            </w:r>
          </w:p>
          <w:p w14:paraId="417278FB" w14:textId="77777777" w:rsidR="00262A02" w:rsidRDefault="00262A02" w:rsidP="0039515D">
            <w:pPr>
              <w:pStyle w:val="BodyText"/>
              <w:numPr>
                <w:ilvl w:val="0"/>
                <w:numId w:val="173"/>
              </w:numPr>
              <w:jc w:val="both"/>
            </w:pPr>
            <w:r>
              <w:t>Devices are already assigned to the subscriber in the VMX.</w:t>
            </w:r>
          </w:p>
          <w:p w14:paraId="5F980A27" w14:textId="77777777" w:rsidR="00262A02" w:rsidRPr="005E014B" w:rsidRDefault="00262A02" w:rsidP="0039515D">
            <w:pPr>
              <w:pStyle w:val="BodyText"/>
              <w:numPr>
                <w:ilvl w:val="0"/>
                <w:numId w:val="173"/>
              </w:numPr>
              <w:jc w:val="both"/>
            </w:pPr>
            <w:r>
              <w:t>Assigned packages are already provisioned in the VMX.</w:t>
            </w:r>
          </w:p>
        </w:tc>
      </w:tr>
      <w:tr w:rsidR="00262A02" w14:paraId="2379C5B6" w14:textId="77777777" w:rsidTr="001B4F46">
        <w:tc>
          <w:tcPr>
            <w:tcW w:w="2088" w:type="dxa"/>
            <w:tcBorders>
              <w:top w:val="single" w:sz="4" w:space="0" w:color="auto"/>
              <w:left w:val="single" w:sz="4" w:space="0" w:color="auto"/>
              <w:bottom w:val="single" w:sz="4" w:space="0" w:color="auto"/>
              <w:right w:val="single" w:sz="4" w:space="0" w:color="auto"/>
            </w:tcBorders>
          </w:tcPr>
          <w:p w14:paraId="7AE8E3B0" w14:textId="77777777" w:rsidR="00262A02" w:rsidRDefault="00262A02" w:rsidP="001B4F46">
            <w:pPr>
              <w:rPr>
                <w:szCs w:val="22"/>
              </w:rPr>
            </w:pPr>
            <w:r>
              <w:rPr>
                <w:b/>
                <w:bCs/>
                <w:szCs w:val="22"/>
              </w:rPr>
              <w:t>Flow of events</w:t>
            </w:r>
          </w:p>
        </w:tc>
        <w:tc>
          <w:tcPr>
            <w:tcW w:w="7488" w:type="dxa"/>
            <w:tcBorders>
              <w:top w:val="single" w:sz="4" w:space="0" w:color="auto"/>
              <w:left w:val="single" w:sz="4" w:space="0" w:color="auto"/>
              <w:bottom w:val="single" w:sz="4" w:space="0" w:color="auto"/>
              <w:right w:val="single" w:sz="4" w:space="0" w:color="auto"/>
            </w:tcBorders>
          </w:tcPr>
          <w:p w14:paraId="5373D989" w14:textId="0B8AB5E7" w:rsidR="00262A02" w:rsidRDefault="00262A02" w:rsidP="0039515D">
            <w:pPr>
              <w:pStyle w:val="BodyText"/>
              <w:numPr>
                <w:ilvl w:val="0"/>
                <w:numId w:val="174"/>
              </w:numPr>
            </w:pPr>
            <w:r>
              <w:t xml:space="preserve">TM receives the request from GUI/subscriber </w:t>
            </w:r>
            <w:r w:rsidR="005A3AFA">
              <w:t>API (</w:t>
            </w:r>
            <w:r w:rsidRPr="00257CDB">
              <w:t>SubscriberActivation</w:t>
            </w:r>
            <w:r>
              <w:t>) for subscriber activation.</w:t>
            </w:r>
          </w:p>
          <w:p w14:paraId="1E6D4DB0" w14:textId="77777777" w:rsidR="00262A02" w:rsidRDefault="00262A02" w:rsidP="0039515D">
            <w:pPr>
              <w:pStyle w:val="BodyText"/>
              <w:numPr>
                <w:ilvl w:val="0"/>
                <w:numId w:val="174"/>
              </w:numPr>
            </w:pPr>
            <w:r>
              <w:t>Do all the processing and validations, as before, for the subscriber activation.</w:t>
            </w:r>
          </w:p>
          <w:p w14:paraId="5200FFAF" w14:textId="5596E4C8" w:rsidR="00262A02" w:rsidRDefault="00262A02" w:rsidP="0039515D">
            <w:pPr>
              <w:pStyle w:val="BodyText"/>
              <w:numPr>
                <w:ilvl w:val="0"/>
                <w:numId w:val="174"/>
              </w:numPr>
            </w:pPr>
            <w:r>
              <w:t xml:space="preserve">If packages are assigned to the subscriber then call </w:t>
            </w:r>
            <w:r w:rsidR="005A3AFA">
              <w:t>the operation “</w:t>
            </w:r>
            <w:proofErr w:type="spellStart"/>
            <w:r w:rsidR="005A3AFA">
              <w:t>ActivateSubscriber</w:t>
            </w:r>
            <w:proofErr w:type="spellEnd"/>
            <w:r w:rsidR="005A3AFA">
              <w:t xml:space="preserve">” </w:t>
            </w:r>
            <w:del w:id="65" w:author="Bhawani Singh" w:date="2015-08-27T18:24:00Z">
              <w:r w:rsidR="005A3AFA" w:rsidDel="0051783E">
                <w:delText xml:space="preserve">with </w:delText>
              </w:r>
              <w:commentRangeStart w:id="66"/>
              <w:r w:rsidR="005A3AFA" w:rsidDel="0051783E">
                <w:delText>sub tab</w:delText>
              </w:r>
              <w:r w:rsidDel="0051783E">
                <w:delText xml:space="preserve"> </w:delText>
              </w:r>
            </w:del>
            <w:commentRangeEnd w:id="66"/>
            <w:r w:rsidR="00717831">
              <w:rPr>
                <w:rStyle w:val="CommentReference"/>
              </w:rPr>
              <w:commentReference w:id="66"/>
            </w:r>
            <w:del w:id="67" w:author="Bhawani Singh" w:date="2015-08-27T18:24:00Z">
              <w:r w:rsidDel="0051783E">
                <w:delText>‘</w:delText>
              </w:r>
              <w:r w:rsidRPr="004678A0" w:rsidDel="0051783E">
                <w:delText>AddEntitlement</w:delText>
              </w:r>
              <w:r w:rsidDel="0051783E">
                <w:delText xml:space="preserve"> ’</w:delText>
              </w:r>
            </w:del>
            <w:r>
              <w:t xml:space="preserve"> of the Integrator (through integrator client) to add entitlement for the subscriber in the VMX.</w:t>
            </w:r>
          </w:p>
          <w:p w14:paraId="0B5DAB1A" w14:textId="77777777" w:rsidR="00262A02" w:rsidRPr="005E014B" w:rsidRDefault="00262A02" w:rsidP="0039515D">
            <w:pPr>
              <w:pStyle w:val="BodyText"/>
              <w:numPr>
                <w:ilvl w:val="0"/>
                <w:numId w:val="174"/>
              </w:numPr>
            </w:pPr>
            <w:r>
              <w:t xml:space="preserve">Update the subscriber in TM DB. </w:t>
            </w:r>
          </w:p>
        </w:tc>
      </w:tr>
      <w:tr w:rsidR="00262A02" w14:paraId="1004A147" w14:textId="77777777" w:rsidTr="001B4F46">
        <w:tc>
          <w:tcPr>
            <w:tcW w:w="2088" w:type="dxa"/>
            <w:tcBorders>
              <w:top w:val="single" w:sz="4" w:space="0" w:color="auto"/>
              <w:left w:val="single" w:sz="4" w:space="0" w:color="auto"/>
              <w:bottom w:val="single" w:sz="4" w:space="0" w:color="auto"/>
              <w:right w:val="single" w:sz="4" w:space="0" w:color="auto"/>
            </w:tcBorders>
          </w:tcPr>
          <w:p w14:paraId="11A2929D" w14:textId="77777777" w:rsidR="00262A02" w:rsidRDefault="00262A02" w:rsidP="001B4F46">
            <w:pPr>
              <w:rPr>
                <w:b/>
                <w:bCs/>
                <w:szCs w:val="22"/>
              </w:rPr>
            </w:pPr>
            <w:r>
              <w:rPr>
                <w:b/>
                <w:bCs/>
                <w:szCs w:val="22"/>
              </w:rPr>
              <w:t>Post condition</w:t>
            </w:r>
          </w:p>
        </w:tc>
        <w:tc>
          <w:tcPr>
            <w:tcW w:w="7488" w:type="dxa"/>
            <w:tcBorders>
              <w:top w:val="single" w:sz="4" w:space="0" w:color="auto"/>
              <w:left w:val="single" w:sz="4" w:space="0" w:color="auto"/>
              <w:bottom w:val="single" w:sz="4" w:space="0" w:color="auto"/>
              <w:right w:val="single" w:sz="4" w:space="0" w:color="auto"/>
            </w:tcBorders>
          </w:tcPr>
          <w:p w14:paraId="24DF4D0E" w14:textId="77777777" w:rsidR="00262A02" w:rsidRDefault="00262A02" w:rsidP="0039515D">
            <w:pPr>
              <w:pStyle w:val="BodyText"/>
              <w:numPr>
                <w:ilvl w:val="0"/>
                <w:numId w:val="31"/>
              </w:numPr>
            </w:pPr>
            <w:r>
              <w:t>Subscriber is activated successfully.</w:t>
            </w:r>
          </w:p>
          <w:p w14:paraId="259BD885" w14:textId="77777777" w:rsidR="00262A02" w:rsidRDefault="00262A02" w:rsidP="0039515D">
            <w:pPr>
              <w:pStyle w:val="BodyText"/>
              <w:numPr>
                <w:ilvl w:val="0"/>
                <w:numId w:val="31"/>
              </w:numPr>
            </w:pPr>
            <w:r>
              <w:t>Success status is saved in the TM DB (SubscriberPackages) indicating that the subscriber – package association is in ‘sync with VMX.</w:t>
            </w:r>
          </w:p>
          <w:p w14:paraId="66CE3643" w14:textId="54584AD4" w:rsidR="00262A02" w:rsidRPr="005E014B" w:rsidRDefault="00262A02" w:rsidP="00F9731D">
            <w:pPr>
              <w:pStyle w:val="BodyText"/>
              <w:numPr>
                <w:ilvl w:val="0"/>
                <w:numId w:val="31"/>
              </w:numPr>
            </w:pPr>
            <w:r>
              <w:t xml:space="preserve">Success status is saved in the TM DB </w:t>
            </w:r>
          </w:p>
        </w:tc>
      </w:tr>
      <w:tr w:rsidR="00262A02" w14:paraId="7897BAA5" w14:textId="77777777" w:rsidTr="001B4F46">
        <w:tc>
          <w:tcPr>
            <w:tcW w:w="2088" w:type="dxa"/>
            <w:tcBorders>
              <w:top w:val="single" w:sz="4" w:space="0" w:color="auto"/>
              <w:left w:val="single" w:sz="4" w:space="0" w:color="auto"/>
              <w:bottom w:val="single" w:sz="4" w:space="0" w:color="auto"/>
              <w:right w:val="single" w:sz="4" w:space="0" w:color="auto"/>
            </w:tcBorders>
          </w:tcPr>
          <w:p w14:paraId="1CABDAB7" w14:textId="77777777" w:rsidR="00262A02" w:rsidRDefault="00262A02" w:rsidP="001B4F46">
            <w:pPr>
              <w:rPr>
                <w:b/>
                <w:bCs/>
                <w:szCs w:val="22"/>
              </w:rPr>
            </w:pPr>
            <w:r>
              <w:rPr>
                <w:b/>
                <w:bCs/>
                <w:szCs w:val="22"/>
              </w:rPr>
              <w:lastRenderedPageBreak/>
              <w:t>Alternative flow of events</w:t>
            </w:r>
          </w:p>
        </w:tc>
        <w:tc>
          <w:tcPr>
            <w:tcW w:w="7488" w:type="dxa"/>
            <w:tcBorders>
              <w:top w:val="single" w:sz="4" w:space="0" w:color="auto"/>
              <w:left w:val="single" w:sz="4" w:space="0" w:color="auto"/>
              <w:bottom w:val="single" w:sz="4" w:space="0" w:color="auto"/>
              <w:right w:val="single" w:sz="4" w:space="0" w:color="auto"/>
            </w:tcBorders>
          </w:tcPr>
          <w:p w14:paraId="07F2619F" w14:textId="77777777" w:rsidR="00262A02" w:rsidRPr="005E014B" w:rsidRDefault="00262A02" w:rsidP="0039515D">
            <w:pPr>
              <w:pStyle w:val="BodyText"/>
              <w:numPr>
                <w:ilvl w:val="0"/>
                <w:numId w:val="175"/>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262A02" w14:paraId="0E7413EC" w14:textId="77777777" w:rsidTr="001B4F46">
        <w:tc>
          <w:tcPr>
            <w:tcW w:w="2088" w:type="dxa"/>
            <w:tcBorders>
              <w:top w:val="single" w:sz="4" w:space="0" w:color="auto"/>
              <w:left w:val="single" w:sz="4" w:space="0" w:color="auto"/>
              <w:bottom w:val="single" w:sz="4" w:space="0" w:color="auto"/>
              <w:right w:val="single" w:sz="4" w:space="0" w:color="auto"/>
            </w:tcBorders>
          </w:tcPr>
          <w:p w14:paraId="6FE03A62" w14:textId="77777777" w:rsidR="00262A02" w:rsidRDefault="00262A02" w:rsidP="001B4F46">
            <w:pPr>
              <w:rPr>
                <w:szCs w:val="22"/>
              </w:rPr>
            </w:pPr>
            <w:r>
              <w:rPr>
                <w:b/>
                <w:bCs/>
                <w:szCs w:val="22"/>
              </w:rPr>
              <w:t>Exceptional flow</w:t>
            </w:r>
          </w:p>
        </w:tc>
        <w:tc>
          <w:tcPr>
            <w:tcW w:w="7488" w:type="dxa"/>
            <w:tcBorders>
              <w:top w:val="single" w:sz="4" w:space="0" w:color="auto"/>
              <w:left w:val="single" w:sz="4" w:space="0" w:color="auto"/>
              <w:bottom w:val="single" w:sz="4" w:space="0" w:color="auto"/>
              <w:right w:val="single" w:sz="4" w:space="0" w:color="auto"/>
            </w:tcBorders>
          </w:tcPr>
          <w:p w14:paraId="082CB7EB" w14:textId="77777777" w:rsidR="00262A02" w:rsidRDefault="00262A02" w:rsidP="0039515D">
            <w:pPr>
              <w:pStyle w:val="BodyText"/>
              <w:numPr>
                <w:ilvl w:val="0"/>
                <w:numId w:val="176"/>
              </w:numPr>
            </w:pPr>
            <w:r>
              <w:t>If any of the synchronous Integrator call fails then no further call to Integrator will be made and existing error message for GUI or subscriber API will be displayed/sent.</w:t>
            </w:r>
          </w:p>
          <w:p w14:paraId="36985EA8" w14:textId="77777777" w:rsidR="00262A02" w:rsidRPr="005E014B" w:rsidRDefault="00262A02" w:rsidP="0039515D">
            <w:pPr>
              <w:pStyle w:val="BodyText"/>
              <w:numPr>
                <w:ilvl w:val="0"/>
                <w:numId w:val="176"/>
              </w:numPr>
            </w:pPr>
            <w:r>
              <w:t xml:space="preserve">Calls to VMX are successfull but system error occurs in TM while activating the subscriberthen existing error message for GUI or subscriber API will be displayed/sent. </w:t>
            </w:r>
          </w:p>
        </w:tc>
      </w:tr>
      <w:tr w:rsidR="00262A02" w14:paraId="07090070" w14:textId="77777777" w:rsidTr="001B4F46">
        <w:tc>
          <w:tcPr>
            <w:tcW w:w="2088" w:type="dxa"/>
            <w:tcBorders>
              <w:top w:val="single" w:sz="4" w:space="0" w:color="auto"/>
              <w:left w:val="single" w:sz="4" w:space="0" w:color="auto"/>
              <w:bottom w:val="single" w:sz="4" w:space="0" w:color="auto"/>
              <w:right w:val="single" w:sz="4" w:space="0" w:color="auto"/>
            </w:tcBorders>
          </w:tcPr>
          <w:p w14:paraId="162D03C0" w14:textId="77777777" w:rsidR="00262A02" w:rsidRDefault="00262A02" w:rsidP="001B4F46">
            <w:pPr>
              <w:rPr>
                <w:szCs w:val="22"/>
              </w:rPr>
            </w:pPr>
            <w:r>
              <w:rPr>
                <w:b/>
                <w:bCs/>
                <w:szCs w:val="22"/>
              </w:rPr>
              <w:t>Reference</w:t>
            </w:r>
          </w:p>
        </w:tc>
        <w:tc>
          <w:tcPr>
            <w:tcW w:w="7488" w:type="dxa"/>
            <w:tcBorders>
              <w:top w:val="single" w:sz="4" w:space="0" w:color="auto"/>
              <w:left w:val="single" w:sz="4" w:space="0" w:color="auto"/>
              <w:bottom w:val="single" w:sz="4" w:space="0" w:color="auto"/>
              <w:right w:val="single" w:sz="4" w:space="0" w:color="auto"/>
            </w:tcBorders>
          </w:tcPr>
          <w:p w14:paraId="57F5AD5F" w14:textId="77777777" w:rsidR="00262A02" w:rsidRDefault="00262A02" w:rsidP="001B4F46">
            <w:pPr>
              <w:keepNext/>
              <w:rPr>
                <w:szCs w:val="22"/>
              </w:rPr>
            </w:pPr>
          </w:p>
        </w:tc>
      </w:tr>
    </w:tbl>
    <w:p w14:paraId="7F6283E1" w14:textId="52F80D2F" w:rsidR="00262A02" w:rsidRDefault="00262A02" w:rsidP="00262A02">
      <w:pPr>
        <w:pStyle w:val="Caption"/>
        <w:jc w:val="center"/>
      </w:pPr>
      <w:bookmarkStart w:id="68" w:name="_Toc428290056"/>
      <w:r>
        <w:t xml:space="preserve">Table </w:t>
      </w:r>
      <w:r w:rsidR="00167C2C">
        <w:fldChar w:fldCharType="begin"/>
      </w:r>
      <w:r w:rsidR="00167C2C">
        <w:instrText xml:space="preserve"> SEQ Table \* ARABIC </w:instrText>
      </w:r>
      <w:r w:rsidR="00167C2C">
        <w:fldChar w:fldCharType="separate"/>
      </w:r>
      <w:r w:rsidR="001D44B2">
        <w:rPr>
          <w:noProof/>
        </w:rPr>
        <w:t>4</w:t>
      </w:r>
      <w:r w:rsidR="00167C2C">
        <w:rPr>
          <w:noProof/>
        </w:rPr>
        <w:fldChar w:fldCharType="end"/>
      </w:r>
      <w:r>
        <w:t>: Activate Subscriber</w:t>
      </w:r>
      <w:bookmarkEnd w:id="68"/>
    </w:p>
    <w:p w14:paraId="016A3B9D" w14:textId="77777777" w:rsidR="00262A02" w:rsidRPr="005E014B" w:rsidRDefault="00262A02" w:rsidP="00262A02">
      <w:pPr>
        <w:pStyle w:val="BodyText"/>
      </w:pPr>
    </w:p>
    <w:p w14:paraId="637DA6A9" w14:textId="77777777" w:rsidR="00262A02" w:rsidRPr="00C9299E" w:rsidRDefault="00262A02" w:rsidP="00262A02">
      <w:pPr>
        <w:pStyle w:val="BodyText"/>
      </w:pPr>
    </w:p>
    <w:p w14:paraId="666F9D2D" w14:textId="77777777" w:rsidR="00262A02" w:rsidRDefault="00262A02" w:rsidP="00262A02">
      <w:pPr>
        <w:pStyle w:val="Heading4"/>
        <w:rPr>
          <w:lang w:val="en-GB"/>
        </w:rPr>
      </w:pPr>
      <w:bookmarkStart w:id="69" w:name="_Toc428289862"/>
      <w:r>
        <w:t>Deactivate Subscriber</w:t>
      </w:r>
      <w:bookmarkEnd w:id="69"/>
    </w:p>
    <w:p w14:paraId="62EDAF59" w14:textId="77777777" w:rsidR="00262A02" w:rsidRDefault="00262A02" w:rsidP="00262A02">
      <w:pPr>
        <w:pStyle w:val="BodyText"/>
      </w:pPr>
      <w:r>
        <w:t>This use case describes how the subscriber is de-activated in VMX by calling the integrator when deactivated in TM.</w:t>
      </w:r>
      <w:r w:rsidRPr="00A756C9">
        <w:t xml:space="preserve"> </w:t>
      </w:r>
      <w:r>
        <w:t>Multiple subscribers can be deactivated in a single call to integrator.</w:t>
      </w:r>
    </w:p>
    <w:p w14:paraId="536CC7AA" w14:textId="77777777" w:rsidR="00262A02" w:rsidRDefault="00262A02" w:rsidP="00262A02">
      <w:pPr>
        <w:pStyle w:val="BodyText"/>
      </w:pPr>
    </w:p>
    <w:p w14:paraId="493457FF" w14:textId="35D166E8" w:rsidR="0097624D" w:rsidRDefault="007B277B" w:rsidP="0097624D">
      <w:pPr>
        <w:pStyle w:val="BodyText"/>
        <w:keepNext/>
        <w:jc w:val="center"/>
      </w:pPr>
      <w:r>
        <w:rPr>
          <w:noProof/>
          <w:lang w:val="en-IN" w:eastAsia="en-IN"/>
        </w:rPr>
        <w:drawing>
          <wp:inline distT="0" distB="0" distL="0" distR="0" wp14:anchorId="056EBE1B" wp14:editId="047FCC68">
            <wp:extent cx="4333875" cy="1152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3875" cy="1152525"/>
                    </a:xfrm>
                    <a:prstGeom prst="rect">
                      <a:avLst/>
                    </a:prstGeom>
                    <a:noFill/>
                    <a:ln>
                      <a:noFill/>
                    </a:ln>
                  </pic:spPr>
                </pic:pic>
              </a:graphicData>
            </a:graphic>
          </wp:inline>
        </w:drawing>
      </w:r>
    </w:p>
    <w:p w14:paraId="3CFC11F0" w14:textId="77946458" w:rsidR="00691642" w:rsidRDefault="0097624D" w:rsidP="0097624D">
      <w:pPr>
        <w:pStyle w:val="Caption"/>
        <w:jc w:val="center"/>
      </w:pPr>
      <w:bookmarkStart w:id="70" w:name="_Toc428289982"/>
      <w:r>
        <w:t xml:space="preserve">Figure </w:t>
      </w:r>
      <w:r w:rsidR="00167C2C">
        <w:fldChar w:fldCharType="begin"/>
      </w:r>
      <w:r w:rsidR="00167C2C">
        <w:instrText xml:space="preserve"> SEQ Figure \* ARABIC </w:instrText>
      </w:r>
      <w:r w:rsidR="00167C2C">
        <w:fldChar w:fldCharType="separate"/>
      </w:r>
      <w:r w:rsidR="00A73595">
        <w:rPr>
          <w:noProof/>
        </w:rPr>
        <w:t>5</w:t>
      </w:r>
      <w:r w:rsidR="00167C2C">
        <w:rPr>
          <w:noProof/>
        </w:rPr>
        <w:fldChar w:fldCharType="end"/>
      </w:r>
      <w:r>
        <w:t xml:space="preserve"> : </w:t>
      </w:r>
      <w:r w:rsidRPr="0094253D">
        <w:t>Deactivate Subscriber</w:t>
      </w:r>
      <w:bookmarkEnd w:id="70"/>
    </w:p>
    <w:p w14:paraId="765FE4EC" w14:textId="77777777" w:rsidR="00430630" w:rsidRDefault="00430630" w:rsidP="00262A02">
      <w:pPr>
        <w:pStyle w:val="BodyText"/>
      </w:pPr>
    </w:p>
    <w:tbl>
      <w:tblPr>
        <w:tblW w:w="9576" w:type="dxa"/>
        <w:tblLayout w:type="fixed"/>
        <w:tblLook w:val="0000" w:firstRow="0" w:lastRow="0" w:firstColumn="0" w:lastColumn="0" w:noHBand="0" w:noVBand="0"/>
      </w:tblPr>
      <w:tblGrid>
        <w:gridCol w:w="2088"/>
        <w:gridCol w:w="7488"/>
      </w:tblGrid>
      <w:tr w:rsidR="00262A02" w14:paraId="22EE37A1" w14:textId="77777777" w:rsidTr="001B4F46">
        <w:tc>
          <w:tcPr>
            <w:tcW w:w="2088" w:type="dxa"/>
            <w:tcBorders>
              <w:top w:val="single" w:sz="4" w:space="0" w:color="auto"/>
              <w:left w:val="single" w:sz="4" w:space="0" w:color="auto"/>
              <w:bottom w:val="single" w:sz="4" w:space="0" w:color="auto"/>
              <w:right w:val="single" w:sz="4" w:space="0" w:color="auto"/>
            </w:tcBorders>
          </w:tcPr>
          <w:p w14:paraId="0F34B8E6" w14:textId="77777777" w:rsidR="00262A02" w:rsidRDefault="00262A02" w:rsidP="001B4F46">
            <w:pPr>
              <w:rPr>
                <w:szCs w:val="22"/>
              </w:rPr>
            </w:pPr>
            <w:r>
              <w:rPr>
                <w:b/>
                <w:bCs/>
                <w:szCs w:val="22"/>
              </w:rPr>
              <w:t>Actor</w:t>
            </w:r>
          </w:p>
        </w:tc>
        <w:tc>
          <w:tcPr>
            <w:tcW w:w="7488" w:type="dxa"/>
            <w:tcBorders>
              <w:top w:val="single" w:sz="4" w:space="0" w:color="auto"/>
              <w:left w:val="single" w:sz="4" w:space="0" w:color="auto"/>
              <w:bottom w:val="single" w:sz="4" w:space="0" w:color="auto"/>
              <w:right w:val="single" w:sz="4" w:space="0" w:color="auto"/>
            </w:tcBorders>
          </w:tcPr>
          <w:p w14:paraId="74A617DC" w14:textId="77777777" w:rsidR="00262A02" w:rsidRDefault="00262A02" w:rsidP="001B4F46">
            <w:pPr>
              <w:rPr>
                <w:szCs w:val="22"/>
              </w:rPr>
            </w:pPr>
            <w:r>
              <w:rPr>
                <w:szCs w:val="22"/>
              </w:rPr>
              <w:t>TM/URH</w:t>
            </w:r>
          </w:p>
        </w:tc>
      </w:tr>
      <w:tr w:rsidR="00262A02" w14:paraId="7EBEE0CE" w14:textId="77777777" w:rsidTr="001B4F46">
        <w:tc>
          <w:tcPr>
            <w:tcW w:w="2088" w:type="dxa"/>
            <w:tcBorders>
              <w:top w:val="single" w:sz="4" w:space="0" w:color="auto"/>
              <w:left w:val="single" w:sz="4" w:space="0" w:color="auto"/>
              <w:bottom w:val="single" w:sz="4" w:space="0" w:color="auto"/>
              <w:right w:val="single" w:sz="4" w:space="0" w:color="auto"/>
            </w:tcBorders>
          </w:tcPr>
          <w:p w14:paraId="27D8D3C3" w14:textId="77777777" w:rsidR="00262A02" w:rsidRDefault="00262A02" w:rsidP="001B4F46">
            <w:pPr>
              <w:rPr>
                <w:szCs w:val="22"/>
              </w:rPr>
            </w:pPr>
            <w:r>
              <w:rPr>
                <w:b/>
                <w:bCs/>
                <w:szCs w:val="22"/>
              </w:rPr>
              <w:t>Operation Name</w:t>
            </w:r>
          </w:p>
        </w:tc>
        <w:tc>
          <w:tcPr>
            <w:tcW w:w="7488" w:type="dxa"/>
            <w:tcBorders>
              <w:top w:val="single" w:sz="4" w:space="0" w:color="auto"/>
              <w:left w:val="single" w:sz="4" w:space="0" w:color="auto"/>
              <w:bottom w:val="single" w:sz="4" w:space="0" w:color="auto"/>
              <w:right w:val="single" w:sz="4" w:space="0" w:color="auto"/>
            </w:tcBorders>
          </w:tcPr>
          <w:p w14:paraId="4440A320" w14:textId="77777777" w:rsidR="00262A02" w:rsidRDefault="00262A02" w:rsidP="001B4F46">
            <w:pPr>
              <w:rPr>
                <w:szCs w:val="22"/>
              </w:rPr>
            </w:pPr>
            <w:r>
              <w:t>Deactivate Subscriber</w:t>
            </w:r>
          </w:p>
        </w:tc>
      </w:tr>
      <w:tr w:rsidR="00262A02" w14:paraId="636FD8C4" w14:textId="77777777" w:rsidTr="001B4F46">
        <w:tc>
          <w:tcPr>
            <w:tcW w:w="2088" w:type="dxa"/>
            <w:tcBorders>
              <w:top w:val="single" w:sz="4" w:space="0" w:color="auto"/>
              <w:left w:val="single" w:sz="4" w:space="0" w:color="auto"/>
              <w:bottom w:val="single" w:sz="4" w:space="0" w:color="auto"/>
              <w:right w:val="single" w:sz="4" w:space="0" w:color="auto"/>
            </w:tcBorders>
          </w:tcPr>
          <w:p w14:paraId="7BC34B66" w14:textId="77777777" w:rsidR="00262A02" w:rsidRDefault="00262A02" w:rsidP="001B4F46">
            <w:pPr>
              <w:rPr>
                <w:szCs w:val="22"/>
              </w:rPr>
            </w:pPr>
            <w:r>
              <w:rPr>
                <w:b/>
                <w:bCs/>
                <w:szCs w:val="22"/>
              </w:rPr>
              <w:t>Pre-condition</w:t>
            </w:r>
          </w:p>
        </w:tc>
        <w:tc>
          <w:tcPr>
            <w:tcW w:w="7488" w:type="dxa"/>
            <w:tcBorders>
              <w:top w:val="single" w:sz="4" w:space="0" w:color="auto"/>
              <w:left w:val="single" w:sz="4" w:space="0" w:color="auto"/>
              <w:bottom w:val="single" w:sz="4" w:space="0" w:color="auto"/>
              <w:right w:val="single" w:sz="4" w:space="0" w:color="auto"/>
            </w:tcBorders>
          </w:tcPr>
          <w:p w14:paraId="0E307EF8" w14:textId="77777777" w:rsidR="00262A02" w:rsidRDefault="00262A02" w:rsidP="0039515D">
            <w:pPr>
              <w:pStyle w:val="BodyText"/>
              <w:numPr>
                <w:ilvl w:val="0"/>
                <w:numId w:val="177"/>
              </w:numPr>
              <w:jc w:val="both"/>
            </w:pPr>
            <w:r>
              <w:t>TM is up and running.</w:t>
            </w:r>
          </w:p>
          <w:p w14:paraId="7583ADC2" w14:textId="77777777" w:rsidR="00262A02" w:rsidRDefault="00262A02" w:rsidP="0039515D">
            <w:pPr>
              <w:pStyle w:val="BodyText"/>
              <w:numPr>
                <w:ilvl w:val="0"/>
                <w:numId w:val="177"/>
              </w:numPr>
              <w:jc w:val="both"/>
            </w:pPr>
            <w:r>
              <w:t>TM DB is up and running.</w:t>
            </w:r>
          </w:p>
          <w:p w14:paraId="57ADD81F" w14:textId="77777777" w:rsidR="00262A02" w:rsidRDefault="00262A02" w:rsidP="0039515D">
            <w:pPr>
              <w:pStyle w:val="BodyText"/>
              <w:numPr>
                <w:ilvl w:val="0"/>
                <w:numId w:val="177"/>
              </w:numPr>
              <w:jc w:val="both"/>
            </w:pPr>
            <w:r>
              <w:t>Integrator is up and running.</w:t>
            </w:r>
          </w:p>
          <w:p w14:paraId="434905C9" w14:textId="77777777" w:rsidR="00262A02" w:rsidRPr="005E014B" w:rsidRDefault="00262A02" w:rsidP="0039515D">
            <w:pPr>
              <w:pStyle w:val="BodyText"/>
              <w:numPr>
                <w:ilvl w:val="0"/>
                <w:numId w:val="177"/>
              </w:numPr>
              <w:jc w:val="both"/>
            </w:pPr>
            <w:r>
              <w:t>OMI Integrator is defined in TM and is in Active state.</w:t>
            </w:r>
          </w:p>
        </w:tc>
      </w:tr>
      <w:tr w:rsidR="00262A02" w14:paraId="04960C27" w14:textId="77777777" w:rsidTr="001B4F46">
        <w:tc>
          <w:tcPr>
            <w:tcW w:w="2088" w:type="dxa"/>
            <w:tcBorders>
              <w:top w:val="single" w:sz="4" w:space="0" w:color="auto"/>
              <w:left w:val="single" w:sz="4" w:space="0" w:color="auto"/>
              <w:bottom w:val="single" w:sz="4" w:space="0" w:color="auto"/>
              <w:right w:val="single" w:sz="4" w:space="0" w:color="auto"/>
            </w:tcBorders>
          </w:tcPr>
          <w:p w14:paraId="54DBD4DB" w14:textId="77777777" w:rsidR="00262A02" w:rsidRDefault="00262A02" w:rsidP="001B4F46">
            <w:pPr>
              <w:rPr>
                <w:szCs w:val="22"/>
              </w:rPr>
            </w:pPr>
            <w:r>
              <w:rPr>
                <w:b/>
                <w:bCs/>
                <w:szCs w:val="22"/>
              </w:rPr>
              <w:t>Flow of events</w:t>
            </w:r>
          </w:p>
        </w:tc>
        <w:tc>
          <w:tcPr>
            <w:tcW w:w="7488" w:type="dxa"/>
            <w:tcBorders>
              <w:top w:val="single" w:sz="4" w:space="0" w:color="auto"/>
              <w:left w:val="single" w:sz="4" w:space="0" w:color="auto"/>
              <w:bottom w:val="single" w:sz="4" w:space="0" w:color="auto"/>
              <w:right w:val="single" w:sz="4" w:space="0" w:color="auto"/>
            </w:tcBorders>
          </w:tcPr>
          <w:p w14:paraId="1081C6DA" w14:textId="77777777" w:rsidR="00262A02" w:rsidRDefault="00262A02" w:rsidP="0039515D">
            <w:pPr>
              <w:pStyle w:val="BodyText"/>
              <w:numPr>
                <w:ilvl w:val="0"/>
                <w:numId w:val="178"/>
              </w:numPr>
            </w:pPr>
            <w:r>
              <w:t>TM receives the request from TM GUI/ Subscriber API deactivation(</w:t>
            </w:r>
            <w:r w:rsidRPr="001C6499">
              <w:t>SubscriberDeactivation</w:t>
            </w:r>
            <w:r>
              <w:t xml:space="preserve"> for subscriber deactivation.</w:t>
            </w:r>
          </w:p>
          <w:p w14:paraId="5DB6653F" w14:textId="77777777" w:rsidR="00262A02" w:rsidRDefault="00262A02" w:rsidP="0039515D">
            <w:pPr>
              <w:pStyle w:val="BodyText"/>
              <w:numPr>
                <w:ilvl w:val="0"/>
                <w:numId w:val="178"/>
              </w:numPr>
            </w:pPr>
            <w:r>
              <w:t>Do all the processing and validations, as before, for subscriber deactivation.</w:t>
            </w:r>
          </w:p>
          <w:p w14:paraId="395709BD" w14:textId="2630E5E0" w:rsidR="00262A02" w:rsidRDefault="00262A02" w:rsidP="0039515D">
            <w:pPr>
              <w:pStyle w:val="BodyText"/>
              <w:numPr>
                <w:ilvl w:val="0"/>
                <w:numId w:val="178"/>
              </w:numPr>
            </w:pPr>
            <w:r>
              <w:t xml:space="preserve">If packages are assigned to the subscriber then call the operation </w:t>
            </w:r>
            <w:r w:rsidR="00EA1E52">
              <w:t xml:space="preserve">“DeactivateSubscriber” with sub tag </w:t>
            </w:r>
            <w:r>
              <w:t>‘Remove</w:t>
            </w:r>
            <w:r w:rsidRPr="004678A0">
              <w:t>Entitlement</w:t>
            </w:r>
            <w:r>
              <w:t xml:space="preserve"> ’ of the Integrator (through integrator client) to remove entitlement for the subscriber in the VMX. </w:t>
            </w:r>
          </w:p>
          <w:p w14:paraId="122DDD78" w14:textId="77777777" w:rsidR="00262A02" w:rsidRPr="005E014B" w:rsidRDefault="00262A02" w:rsidP="0039515D">
            <w:pPr>
              <w:pStyle w:val="BodyText"/>
              <w:numPr>
                <w:ilvl w:val="0"/>
                <w:numId w:val="178"/>
              </w:numPr>
            </w:pPr>
            <w:r>
              <w:lastRenderedPageBreak/>
              <w:t xml:space="preserve">Update the subscriber in database. </w:t>
            </w:r>
          </w:p>
        </w:tc>
      </w:tr>
      <w:tr w:rsidR="00262A02" w14:paraId="37A9E098" w14:textId="77777777" w:rsidTr="001B4F46">
        <w:tc>
          <w:tcPr>
            <w:tcW w:w="2088" w:type="dxa"/>
            <w:tcBorders>
              <w:top w:val="single" w:sz="4" w:space="0" w:color="auto"/>
              <w:left w:val="single" w:sz="4" w:space="0" w:color="auto"/>
              <w:bottom w:val="single" w:sz="4" w:space="0" w:color="auto"/>
              <w:right w:val="single" w:sz="4" w:space="0" w:color="auto"/>
            </w:tcBorders>
          </w:tcPr>
          <w:p w14:paraId="0B5CF98E" w14:textId="77777777" w:rsidR="00262A02" w:rsidRDefault="00262A02" w:rsidP="001B4F46">
            <w:pPr>
              <w:rPr>
                <w:b/>
                <w:bCs/>
                <w:szCs w:val="22"/>
              </w:rPr>
            </w:pPr>
            <w:r>
              <w:rPr>
                <w:b/>
                <w:bCs/>
                <w:szCs w:val="22"/>
              </w:rPr>
              <w:lastRenderedPageBreak/>
              <w:t>Post condition</w:t>
            </w:r>
          </w:p>
        </w:tc>
        <w:tc>
          <w:tcPr>
            <w:tcW w:w="7488" w:type="dxa"/>
            <w:tcBorders>
              <w:top w:val="single" w:sz="4" w:space="0" w:color="auto"/>
              <w:left w:val="single" w:sz="4" w:space="0" w:color="auto"/>
              <w:bottom w:val="single" w:sz="4" w:space="0" w:color="auto"/>
              <w:right w:val="single" w:sz="4" w:space="0" w:color="auto"/>
            </w:tcBorders>
          </w:tcPr>
          <w:p w14:paraId="08DE77B5" w14:textId="77777777" w:rsidR="00262A02" w:rsidRDefault="00262A02" w:rsidP="0039515D">
            <w:pPr>
              <w:pStyle w:val="BodyText"/>
              <w:numPr>
                <w:ilvl w:val="0"/>
                <w:numId w:val="179"/>
              </w:numPr>
            </w:pPr>
            <w:r>
              <w:t>Subscriber is deactivated in TM.</w:t>
            </w:r>
          </w:p>
          <w:p w14:paraId="59A31A4B" w14:textId="4BBCD0A4" w:rsidR="00262A02" w:rsidRDefault="00262A02" w:rsidP="0039515D">
            <w:pPr>
              <w:pStyle w:val="BodyText"/>
              <w:numPr>
                <w:ilvl w:val="0"/>
                <w:numId w:val="179"/>
              </w:numPr>
            </w:pPr>
            <w:r>
              <w:t xml:space="preserve">Success status will be saved in the TM </w:t>
            </w:r>
            <w:r w:rsidR="005B492A">
              <w:t>DB (</w:t>
            </w:r>
            <w:r>
              <w:t>SubscriberPackages Table) to indicate that the subscriber is in ‘sync’ with VMX.</w:t>
            </w:r>
          </w:p>
          <w:p w14:paraId="61348A48" w14:textId="5E4D6E96" w:rsidR="00262A02" w:rsidRPr="005E014B" w:rsidRDefault="00262A02" w:rsidP="00AC6347">
            <w:pPr>
              <w:pStyle w:val="BodyText"/>
              <w:numPr>
                <w:ilvl w:val="0"/>
                <w:numId w:val="179"/>
              </w:numPr>
            </w:pPr>
            <w:r>
              <w:t xml:space="preserve">Success status is saved in the TM DB </w:t>
            </w:r>
          </w:p>
        </w:tc>
      </w:tr>
      <w:tr w:rsidR="00262A02" w14:paraId="472D8990" w14:textId="77777777" w:rsidTr="001B4F46">
        <w:tc>
          <w:tcPr>
            <w:tcW w:w="2088" w:type="dxa"/>
            <w:tcBorders>
              <w:top w:val="single" w:sz="4" w:space="0" w:color="auto"/>
              <w:left w:val="single" w:sz="4" w:space="0" w:color="auto"/>
              <w:bottom w:val="single" w:sz="4" w:space="0" w:color="auto"/>
              <w:right w:val="single" w:sz="4" w:space="0" w:color="auto"/>
            </w:tcBorders>
          </w:tcPr>
          <w:p w14:paraId="0B1A0B67" w14:textId="77777777" w:rsidR="00262A02" w:rsidRDefault="00262A02" w:rsidP="001B4F46">
            <w:pPr>
              <w:rPr>
                <w:b/>
                <w:bCs/>
                <w:szCs w:val="22"/>
              </w:rPr>
            </w:pPr>
            <w:r>
              <w:rPr>
                <w:b/>
                <w:bCs/>
                <w:szCs w:val="22"/>
              </w:rPr>
              <w:t>Alternative flow of events</w:t>
            </w:r>
          </w:p>
        </w:tc>
        <w:tc>
          <w:tcPr>
            <w:tcW w:w="7488" w:type="dxa"/>
            <w:tcBorders>
              <w:top w:val="single" w:sz="4" w:space="0" w:color="auto"/>
              <w:left w:val="single" w:sz="4" w:space="0" w:color="auto"/>
              <w:bottom w:val="single" w:sz="4" w:space="0" w:color="auto"/>
              <w:right w:val="single" w:sz="4" w:space="0" w:color="auto"/>
            </w:tcBorders>
          </w:tcPr>
          <w:p w14:paraId="01341C47" w14:textId="77777777" w:rsidR="00262A02" w:rsidRPr="005E014B" w:rsidRDefault="00262A02" w:rsidP="0039515D">
            <w:pPr>
              <w:pStyle w:val="BodyText"/>
              <w:numPr>
                <w:ilvl w:val="0"/>
                <w:numId w:val="180"/>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262A02" w14:paraId="2449314D" w14:textId="77777777" w:rsidTr="001B4F46">
        <w:tc>
          <w:tcPr>
            <w:tcW w:w="2088" w:type="dxa"/>
            <w:tcBorders>
              <w:top w:val="single" w:sz="4" w:space="0" w:color="auto"/>
              <w:left w:val="single" w:sz="4" w:space="0" w:color="auto"/>
              <w:bottom w:val="single" w:sz="4" w:space="0" w:color="auto"/>
              <w:right w:val="single" w:sz="4" w:space="0" w:color="auto"/>
            </w:tcBorders>
          </w:tcPr>
          <w:p w14:paraId="390334E0" w14:textId="77777777" w:rsidR="00262A02" w:rsidRDefault="00262A02" w:rsidP="001B4F46">
            <w:pPr>
              <w:rPr>
                <w:szCs w:val="22"/>
              </w:rPr>
            </w:pPr>
            <w:r>
              <w:rPr>
                <w:b/>
                <w:bCs/>
                <w:szCs w:val="22"/>
              </w:rPr>
              <w:t>Exceptional flow</w:t>
            </w:r>
          </w:p>
        </w:tc>
        <w:tc>
          <w:tcPr>
            <w:tcW w:w="7488" w:type="dxa"/>
            <w:tcBorders>
              <w:top w:val="single" w:sz="4" w:space="0" w:color="auto"/>
              <w:left w:val="single" w:sz="4" w:space="0" w:color="auto"/>
              <w:bottom w:val="single" w:sz="4" w:space="0" w:color="auto"/>
              <w:right w:val="single" w:sz="4" w:space="0" w:color="auto"/>
            </w:tcBorders>
          </w:tcPr>
          <w:p w14:paraId="4B105954" w14:textId="77777777" w:rsidR="00262A02" w:rsidRDefault="00262A02" w:rsidP="0039515D">
            <w:pPr>
              <w:pStyle w:val="BodyText"/>
              <w:numPr>
                <w:ilvl w:val="0"/>
                <w:numId w:val="181"/>
              </w:numPr>
            </w:pPr>
            <w:r w:rsidRPr="004B4DBF">
              <w:t xml:space="preserve">If any of the synchronous Integrator call fails then no further call to Integrator will be made and </w:t>
            </w:r>
            <w:r>
              <w:t xml:space="preserve">existing failure message for GUI or subscriber API will be displayed/sent. </w:t>
            </w:r>
          </w:p>
          <w:p w14:paraId="4D3FD131" w14:textId="0A719AEB" w:rsidR="00262A02" w:rsidRPr="005E014B" w:rsidRDefault="00262A02" w:rsidP="009303AE">
            <w:pPr>
              <w:pStyle w:val="BodyText"/>
              <w:numPr>
                <w:ilvl w:val="0"/>
                <w:numId w:val="181"/>
              </w:numPr>
            </w:pPr>
            <w:r>
              <w:t xml:space="preserve">If error comes while deactivating the subscriber in TM then call the operation ‘AddEntitlement’ of the Integrator to reveret back the VMX operation.  </w:t>
            </w:r>
          </w:p>
        </w:tc>
      </w:tr>
      <w:tr w:rsidR="00262A02" w14:paraId="51F0F74B" w14:textId="77777777" w:rsidTr="001B4F46">
        <w:tc>
          <w:tcPr>
            <w:tcW w:w="2088" w:type="dxa"/>
            <w:tcBorders>
              <w:top w:val="single" w:sz="4" w:space="0" w:color="auto"/>
              <w:left w:val="single" w:sz="4" w:space="0" w:color="auto"/>
              <w:bottom w:val="single" w:sz="4" w:space="0" w:color="auto"/>
              <w:right w:val="single" w:sz="4" w:space="0" w:color="auto"/>
            </w:tcBorders>
          </w:tcPr>
          <w:p w14:paraId="26F50B0D" w14:textId="77777777" w:rsidR="00262A02" w:rsidRDefault="00262A02" w:rsidP="001B4F46">
            <w:pPr>
              <w:rPr>
                <w:szCs w:val="22"/>
              </w:rPr>
            </w:pPr>
            <w:r>
              <w:rPr>
                <w:b/>
                <w:bCs/>
                <w:szCs w:val="22"/>
              </w:rPr>
              <w:t>Reference</w:t>
            </w:r>
          </w:p>
        </w:tc>
        <w:tc>
          <w:tcPr>
            <w:tcW w:w="7488" w:type="dxa"/>
            <w:tcBorders>
              <w:top w:val="single" w:sz="4" w:space="0" w:color="auto"/>
              <w:left w:val="single" w:sz="4" w:space="0" w:color="auto"/>
              <w:bottom w:val="single" w:sz="4" w:space="0" w:color="auto"/>
              <w:right w:val="single" w:sz="4" w:space="0" w:color="auto"/>
            </w:tcBorders>
          </w:tcPr>
          <w:p w14:paraId="21B5AE6B" w14:textId="77777777" w:rsidR="00262A02" w:rsidRDefault="00262A02" w:rsidP="00B85260">
            <w:pPr>
              <w:keepNext/>
              <w:rPr>
                <w:szCs w:val="22"/>
              </w:rPr>
            </w:pPr>
          </w:p>
        </w:tc>
      </w:tr>
    </w:tbl>
    <w:p w14:paraId="0AC100D1" w14:textId="718BA0B2" w:rsidR="00B85260" w:rsidRDefault="00B85260" w:rsidP="00B85260">
      <w:pPr>
        <w:pStyle w:val="Caption"/>
        <w:jc w:val="center"/>
      </w:pPr>
      <w:bookmarkStart w:id="71" w:name="_Toc428290057"/>
      <w:r>
        <w:t xml:space="preserve">Table </w:t>
      </w:r>
      <w:r w:rsidR="00167C2C">
        <w:fldChar w:fldCharType="begin"/>
      </w:r>
      <w:r w:rsidR="00167C2C">
        <w:instrText xml:space="preserve"> SEQ Table \* ARABIC </w:instrText>
      </w:r>
      <w:r w:rsidR="00167C2C">
        <w:fldChar w:fldCharType="separate"/>
      </w:r>
      <w:r w:rsidR="001D44B2">
        <w:rPr>
          <w:noProof/>
        </w:rPr>
        <w:t>5</w:t>
      </w:r>
      <w:r w:rsidR="00167C2C">
        <w:rPr>
          <w:noProof/>
        </w:rPr>
        <w:fldChar w:fldCharType="end"/>
      </w:r>
      <w:r>
        <w:t xml:space="preserve"> : </w:t>
      </w:r>
      <w:r w:rsidRPr="005E0279">
        <w:t>Deactivate Subscriber</w:t>
      </w:r>
      <w:bookmarkEnd w:id="71"/>
    </w:p>
    <w:p w14:paraId="0A7CD68A" w14:textId="77777777" w:rsidR="00262A02" w:rsidRPr="00E40EEA" w:rsidRDefault="00262A02" w:rsidP="00262A02">
      <w:pPr>
        <w:pStyle w:val="BodyText"/>
      </w:pPr>
    </w:p>
    <w:p w14:paraId="4ECB4186" w14:textId="77777777" w:rsidR="00C96051" w:rsidRPr="00E40EEA" w:rsidRDefault="00C96051" w:rsidP="00C96051">
      <w:pPr>
        <w:pStyle w:val="BodyText"/>
      </w:pPr>
    </w:p>
    <w:p w14:paraId="669D90FD" w14:textId="77777777" w:rsidR="00C96051" w:rsidRPr="00EB7A0C" w:rsidRDefault="00C96051" w:rsidP="00C96051">
      <w:pPr>
        <w:pStyle w:val="BodyText"/>
        <w:rPr>
          <w:lang w:val="en-GB"/>
        </w:rPr>
      </w:pPr>
    </w:p>
    <w:p w14:paraId="45D0158C" w14:textId="77777777" w:rsidR="00C96051" w:rsidRDefault="00C96051" w:rsidP="00C96051">
      <w:pPr>
        <w:pStyle w:val="Heading4"/>
        <w:rPr>
          <w:lang w:val="en-GB"/>
        </w:rPr>
      </w:pPr>
      <w:bookmarkStart w:id="72" w:name="_Toc404937267"/>
      <w:bookmarkStart w:id="73" w:name="_Toc407023957"/>
      <w:bookmarkStart w:id="74" w:name="_Toc428289863"/>
      <w:r>
        <w:t>Create Subscriber</w:t>
      </w:r>
      <w:bookmarkEnd w:id="72"/>
      <w:bookmarkEnd w:id="73"/>
      <w:bookmarkEnd w:id="74"/>
    </w:p>
    <w:p w14:paraId="5AD77B51" w14:textId="77777777" w:rsidR="00C96051" w:rsidRPr="003A0C60" w:rsidRDefault="00C96051" w:rsidP="00C96051">
      <w:pPr>
        <w:pStyle w:val="BodyText"/>
      </w:pPr>
      <w:r>
        <w:t>This use case describes how the subscriber is provisioned in VMX by calling the integrator when created in TM.</w:t>
      </w:r>
      <w:r w:rsidRPr="00A756C9">
        <w:t xml:space="preserve"> </w:t>
      </w:r>
      <w:r>
        <w:t>Multiple subscribers can be deprovisioned in a single call to integrator.</w:t>
      </w:r>
    </w:p>
    <w:p w14:paraId="17A2BC01" w14:textId="77777777" w:rsidR="00C96051" w:rsidRDefault="00C96051" w:rsidP="00C96051">
      <w:pPr>
        <w:pStyle w:val="BodyText"/>
        <w:rPr>
          <w:szCs w:val="22"/>
        </w:rPr>
      </w:pPr>
    </w:p>
    <w:p w14:paraId="38E6663C" w14:textId="77777777" w:rsidR="005449B8" w:rsidRDefault="00C96051" w:rsidP="005449B8">
      <w:pPr>
        <w:pStyle w:val="BodyText"/>
        <w:keepNext/>
        <w:jc w:val="center"/>
      </w:pPr>
      <w:r>
        <w:rPr>
          <w:noProof/>
          <w:lang w:val="en-IN" w:eastAsia="en-IN"/>
        </w:rPr>
        <w:drawing>
          <wp:inline distT="0" distB="0" distL="0" distR="0" wp14:anchorId="3F597256" wp14:editId="658413BF">
            <wp:extent cx="4333240" cy="1240155"/>
            <wp:effectExtent l="0" t="0" r="0" b="0"/>
            <wp:docPr id="14" name="Picture 14" descr="C:\Users\vishal.rawal.IND-DEL\Desktop\diagrams\usecase\create_subscri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shal.rawal.IND-DEL\Desktop\diagrams\usecase\create_subscriber.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3240" cy="1240155"/>
                    </a:xfrm>
                    <a:prstGeom prst="rect">
                      <a:avLst/>
                    </a:prstGeom>
                    <a:noFill/>
                    <a:ln>
                      <a:noFill/>
                    </a:ln>
                  </pic:spPr>
                </pic:pic>
              </a:graphicData>
            </a:graphic>
          </wp:inline>
        </w:drawing>
      </w:r>
    </w:p>
    <w:p w14:paraId="59132337" w14:textId="4A466CE3" w:rsidR="00C96051" w:rsidRDefault="005449B8" w:rsidP="005449B8">
      <w:pPr>
        <w:pStyle w:val="Caption"/>
        <w:jc w:val="center"/>
        <w:rPr>
          <w:noProof/>
        </w:rPr>
      </w:pPr>
      <w:bookmarkStart w:id="75" w:name="_Toc428289983"/>
      <w:r>
        <w:t xml:space="preserve">Figure </w:t>
      </w:r>
      <w:r w:rsidR="00167C2C">
        <w:fldChar w:fldCharType="begin"/>
      </w:r>
      <w:r w:rsidR="00167C2C">
        <w:instrText xml:space="preserve"> SEQ Figure \* ARABIC </w:instrText>
      </w:r>
      <w:r w:rsidR="00167C2C">
        <w:fldChar w:fldCharType="separate"/>
      </w:r>
      <w:r w:rsidR="00A73595">
        <w:rPr>
          <w:noProof/>
        </w:rPr>
        <w:t>6</w:t>
      </w:r>
      <w:r w:rsidR="00167C2C">
        <w:rPr>
          <w:noProof/>
        </w:rPr>
        <w:fldChar w:fldCharType="end"/>
      </w:r>
      <w:r>
        <w:t xml:space="preserve">: </w:t>
      </w:r>
      <w:r w:rsidRPr="009112B8">
        <w:t>Create Subscriber</w:t>
      </w:r>
      <w:bookmarkEnd w:id="75"/>
    </w:p>
    <w:p w14:paraId="4E3ADF4E" w14:textId="77777777" w:rsidR="00C96051" w:rsidRDefault="00C96051" w:rsidP="00C96051">
      <w:pPr>
        <w:pStyle w:val="BodyText"/>
        <w:keepNext/>
        <w:jc w:val="center"/>
      </w:pPr>
    </w:p>
    <w:p w14:paraId="59E2F9B4" w14:textId="77777777" w:rsidR="00C96051" w:rsidRPr="00632E3F" w:rsidRDefault="00C96051" w:rsidP="00C96051">
      <w:pPr>
        <w:pStyle w:val="BodyText"/>
      </w:pPr>
    </w:p>
    <w:tbl>
      <w:tblPr>
        <w:tblW w:w="9576" w:type="dxa"/>
        <w:tblLayout w:type="fixed"/>
        <w:tblLook w:val="0000" w:firstRow="0" w:lastRow="0" w:firstColumn="0" w:lastColumn="0" w:noHBand="0" w:noVBand="0"/>
      </w:tblPr>
      <w:tblGrid>
        <w:gridCol w:w="2088"/>
        <w:gridCol w:w="7488"/>
      </w:tblGrid>
      <w:tr w:rsidR="00C96051" w14:paraId="164D24EA" w14:textId="77777777" w:rsidTr="001B4F46">
        <w:tc>
          <w:tcPr>
            <w:tcW w:w="2088" w:type="dxa"/>
            <w:tcBorders>
              <w:top w:val="single" w:sz="4" w:space="0" w:color="auto"/>
              <w:left w:val="single" w:sz="4" w:space="0" w:color="auto"/>
              <w:bottom w:val="single" w:sz="4" w:space="0" w:color="auto"/>
              <w:right w:val="single" w:sz="4" w:space="0" w:color="auto"/>
            </w:tcBorders>
          </w:tcPr>
          <w:p w14:paraId="7392424F" w14:textId="77777777" w:rsidR="00C96051" w:rsidRDefault="00C96051" w:rsidP="001B4F46">
            <w:pPr>
              <w:rPr>
                <w:szCs w:val="22"/>
              </w:rPr>
            </w:pPr>
            <w:r>
              <w:rPr>
                <w:b/>
                <w:bCs/>
                <w:szCs w:val="22"/>
              </w:rPr>
              <w:t>Actor</w:t>
            </w:r>
          </w:p>
        </w:tc>
        <w:tc>
          <w:tcPr>
            <w:tcW w:w="7488" w:type="dxa"/>
            <w:tcBorders>
              <w:top w:val="single" w:sz="4" w:space="0" w:color="auto"/>
              <w:left w:val="single" w:sz="4" w:space="0" w:color="auto"/>
              <w:bottom w:val="single" w:sz="4" w:space="0" w:color="auto"/>
              <w:right w:val="single" w:sz="4" w:space="0" w:color="auto"/>
            </w:tcBorders>
          </w:tcPr>
          <w:p w14:paraId="4D06BB52" w14:textId="77777777" w:rsidR="00C96051" w:rsidRDefault="00C96051" w:rsidP="001B4F46">
            <w:pPr>
              <w:rPr>
                <w:szCs w:val="22"/>
              </w:rPr>
            </w:pPr>
            <w:r>
              <w:rPr>
                <w:szCs w:val="22"/>
              </w:rPr>
              <w:t>TM/URH</w:t>
            </w:r>
          </w:p>
        </w:tc>
      </w:tr>
      <w:tr w:rsidR="00C96051" w14:paraId="07ABD239" w14:textId="77777777" w:rsidTr="001B4F46">
        <w:tc>
          <w:tcPr>
            <w:tcW w:w="2088" w:type="dxa"/>
            <w:tcBorders>
              <w:top w:val="single" w:sz="4" w:space="0" w:color="auto"/>
              <w:left w:val="single" w:sz="4" w:space="0" w:color="auto"/>
              <w:bottom w:val="single" w:sz="4" w:space="0" w:color="auto"/>
              <w:right w:val="single" w:sz="4" w:space="0" w:color="auto"/>
            </w:tcBorders>
          </w:tcPr>
          <w:p w14:paraId="288DDC9B" w14:textId="77777777" w:rsidR="00C96051" w:rsidRDefault="00C96051" w:rsidP="001B4F46">
            <w:pPr>
              <w:rPr>
                <w:szCs w:val="22"/>
              </w:rPr>
            </w:pPr>
            <w:r>
              <w:rPr>
                <w:b/>
                <w:bCs/>
                <w:szCs w:val="22"/>
              </w:rPr>
              <w:t>Operation Name</w:t>
            </w:r>
          </w:p>
        </w:tc>
        <w:tc>
          <w:tcPr>
            <w:tcW w:w="7488" w:type="dxa"/>
            <w:tcBorders>
              <w:top w:val="single" w:sz="4" w:space="0" w:color="auto"/>
              <w:left w:val="single" w:sz="4" w:space="0" w:color="auto"/>
              <w:bottom w:val="single" w:sz="4" w:space="0" w:color="auto"/>
              <w:right w:val="single" w:sz="4" w:space="0" w:color="auto"/>
            </w:tcBorders>
          </w:tcPr>
          <w:p w14:paraId="6554F79B" w14:textId="77777777" w:rsidR="00C96051" w:rsidRDefault="00C96051" w:rsidP="001B4F46">
            <w:pPr>
              <w:rPr>
                <w:szCs w:val="22"/>
              </w:rPr>
            </w:pPr>
            <w:r>
              <w:t>Create Subscriber</w:t>
            </w:r>
          </w:p>
        </w:tc>
      </w:tr>
      <w:tr w:rsidR="00C96051" w14:paraId="20F9E94B" w14:textId="77777777" w:rsidTr="001B4F46">
        <w:tc>
          <w:tcPr>
            <w:tcW w:w="2088" w:type="dxa"/>
            <w:tcBorders>
              <w:top w:val="single" w:sz="4" w:space="0" w:color="auto"/>
              <w:left w:val="single" w:sz="4" w:space="0" w:color="auto"/>
              <w:bottom w:val="single" w:sz="4" w:space="0" w:color="auto"/>
              <w:right w:val="single" w:sz="4" w:space="0" w:color="auto"/>
            </w:tcBorders>
          </w:tcPr>
          <w:p w14:paraId="65AC912C" w14:textId="77777777" w:rsidR="00C96051" w:rsidRDefault="00C96051" w:rsidP="001B4F46">
            <w:pPr>
              <w:rPr>
                <w:szCs w:val="22"/>
              </w:rPr>
            </w:pPr>
            <w:r>
              <w:rPr>
                <w:b/>
                <w:bCs/>
                <w:szCs w:val="22"/>
              </w:rPr>
              <w:t>Pre-condition</w:t>
            </w:r>
          </w:p>
        </w:tc>
        <w:tc>
          <w:tcPr>
            <w:tcW w:w="7488" w:type="dxa"/>
            <w:tcBorders>
              <w:top w:val="single" w:sz="4" w:space="0" w:color="auto"/>
              <w:left w:val="single" w:sz="4" w:space="0" w:color="auto"/>
              <w:bottom w:val="single" w:sz="4" w:space="0" w:color="auto"/>
              <w:right w:val="single" w:sz="4" w:space="0" w:color="auto"/>
            </w:tcBorders>
          </w:tcPr>
          <w:p w14:paraId="284A353B" w14:textId="77777777" w:rsidR="00C96051" w:rsidRDefault="00C96051" w:rsidP="0039515D">
            <w:pPr>
              <w:pStyle w:val="BodyText"/>
              <w:numPr>
                <w:ilvl w:val="0"/>
                <w:numId w:val="29"/>
              </w:numPr>
              <w:jc w:val="both"/>
            </w:pPr>
            <w:r>
              <w:t>TM is up and running.</w:t>
            </w:r>
          </w:p>
          <w:p w14:paraId="41E8CFA8" w14:textId="77777777" w:rsidR="00C96051" w:rsidRDefault="00C96051" w:rsidP="0039515D">
            <w:pPr>
              <w:pStyle w:val="BodyText"/>
              <w:numPr>
                <w:ilvl w:val="0"/>
                <w:numId w:val="29"/>
              </w:numPr>
              <w:jc w:val="both"/>
            </w:pPr>
            <w:r>
              <w:t>TM DB is up and running.</w:t>
            </w:r>
          </w:p>
          <w:p w14:paraId="1B7334DA" w14:textId="77777777" w:rsidR="00C96051" w:rsidRDefault="00C96051" w:rsidP="0039515D">
            <w:pPr>
              <w:pStyle w:val="BodyText"/>
              <w:numPr>
                <w:ilvl w:val="0"/>
                <w:numId w:val="29"/>
              </w:numPr>
              <w:jc w:val="both"/>
            </w:pPr>
            <w:r>
              <w:t>Integrator is up and running.</w:t>
            </w:r>
          </w:p>
          <w:p w14:paraId="2DBF5A5A" w14:textId="77777777" w:rsidR="00C96051" w:rsidRDefault="00C96051" w:rsidP="0039515D">
            <w:pPr>
              <w:pStyle w:val="BodyText"/>
              <w:numPr>
                <w:ilvl w:val="0"/>
                <w:numId w:val="29"/>
              </w:numPr>
              <w:jc w:val="both"/>
              <w:rPr>
                <w:szCs w:val="22"/>
              </w:rPr>
            </w:pPr>
            <w:r>
              <w:t>OMI Integrator is defined in TM and is in Active state.</w:t>
            </w:r>
          </w:p>
        </w:tc>
      </w:tr>
      <w:tr w:rsidR="00C96051" w14:paraId="298D2D38" w14:textId="77777777" w:rsidTr="001B4F46">
        <w:tc>
          <w:tcPr>
            <w:tcW w:w="2088" w:type="dxa"/>
            <w:tcBorders>
              <w:top w:val="single" w:sz="4" w:space="0" w:color="auto"/>
              <w:left w:val="single" w:sz="4" w:space="0" w:color="auto"/>
              <w:bottom w:val="single" w:sz="4" w:space="0" w:color="auto"/>
              <w:right w:val="single" w:sz="4" w:space="0" w:color="auto"/>
            </w:tcBorders>
          </w:tcPr>
          <w:p w14:paraId="2E77975F" w14:textId="77777777" w:rsidR="00C96051" w:rsidRDefault="00C96051" w:rsidP="001B4F46">
            <w:pPr>
              <w:rPr>
                <w:szCs w:val="22"/>
              </w:rPr>
            </w:pPr>
            <w:r>
              <w:rPr>
                <w:b/>
                <w:bCs/>
                <w:szCs w:val="22"/>
              </w:rPr>
              <w:lastRenderedPageBreak/>
              <w:t>Flow of events</w:t>
            </w:r>
          </w:p>
        </w:tc>
        <w:tc>
          <w:tcPr>
            <w:tcW w:w="7488" w:type="dxa"/>
            <w:tcBorders>
              <w:top w:val="single" w:sz="4" w:space="0" w:color="auto"/>
              <w:left w:val="single" w:sz="4" w:space="0" w:color="auto"/>
              <w:bottom w:val="single" w:sz="4" w:space="0" w:color="auto"/>
              <w:right w:val="single" w:sz="4" w:space="0" w:color="auto"/>
            </w:tcBorders>
          </w:tcPr>
          <w:p w14:paraId="3CF6E909" w14:textId="77777777" w:rsidR="00C96051" w:rsidRDefault="00C96051" w:rsidP="0039515D">
            <w:pPr>
              <w:pStyle w:val="BodyText"/>
              <w:numPr>
                <w:ilvl w:val="0"/>
                <w:numId w:val="30"/>
              </w:numPr>
            </w:pPr>
            <w:r>
              <w:t>TM receives the request from TM GUI/ Subscriber API (SubscriberCreate) for subscriber creation.</w:t>
            </w:r>
          </w:p>
          <w:p w14:paraId="6756C9B8" w14:textId="77777777" w:rsidR="00C96051" w:rsidRDefault="00C96051" w:rsidP="0039515D">
            <w:pPr>
              <w:pStyle w:val="BodyText"/>
              <w:numPr>
                <w:ilvl w:val="0"/>
                <w:numId w:val="30"/>
              </w:numPr>
            </w:pPr>
            <w:r>
              <w:t>Do all the processing and validations, as before, for subscriber creation.</w:t>
            </w:r>
          </w:p>
          <w:p w14:paraId="078594AE" w14:textId="740BE425" w:rsidR="00C96051" w:rsidRDefault="00C96051" w:rsidP="0039515D">
            <w:pPr>
              <w:pStyle w:val="BodyText"/>
              <w:numPr>
                <w:ilvl w:val="0"/>
                <w:numId w:val="30"/>
              </w:numPr>
            </w:pPr>
            <w:commentRangeStart w:id="76"/>
            <w:r>
              <w:t>C</w:t>
            </w:r>
            <w:ins w:id="77" w:author="Bhawani Singh" w:date="2015-08-27T16:52:00Z">
              <w:r w:rsidR="0075488E">
                <w:t>all the operation ‘</w:t>
              </w:r>
              <w:proofErr w:type="spellStart"/>
              <w:r w:rsidR="0075488E">
                <w:t>CreateSubscriber</w:t>
              </w:r>
              <w:proofErr w:type="spellEnd"/>
              <w:r w:rsidR="0075488E">
                <w:t>’ of the Integrator ( through integrator client) to provision  in VM</w:t>
              </w:r>
              <w:r w:rsidR="0075488E">
                <w:t>X</w:t>
              </w:r>
            </w:ins>
            <w:del w:id="78" w:author="Bhawani Singh" w:date="2015-08-27T16:52:00Z">
              <w:r w:rsidDel="0075488E">
                <w:delText>reate the subscriber in database</w:delText>
              </w:r>
            </w:del>
            <w:r>
              <w:t>.</w:t>
            </w:r>
          </w:p>
          <w:p w14:paraId="2AA57BDA" w14:textId="4AE3468C" w:rsidR="00C96051" w:rsidRPr="001148A9" w:rsidRDefault="00C96051" w:rsidP="0075488E">
            <w:pPr>
              <w:pStyle w:val="ListParagraph"/>
              <w:numPr>
                <w:ilvl w:val="0"/>
                <w:numId w:val="30"/>
              </w:numPr>
              <w:rPr>
                <w:szCs w:val="22"/>
              </w:rPr>
            </w:pPr>
            <w:r>
              <w:t>C</w:t>
            </w:r>
            <w:ins w:id="79" w:author="Bhawani Singh" w:date="2015-08-27T16:52:00Z">
              <w:r w:rsidR="0075488E">
                <w:t>reate the subscriber in database</w:t>
              </w:r>
              <w:r w:rsidR="0075488E">
                <w:t>.</w:t>
              </w:r>
            </w:ins>
            <w:del w:id="80" w:author="Bhawani Singh" w:date="2015-08-27T16:52:00Z">
              <w:r w:rsidDel="0075488E">
                <w:delText>all the operation ‘CreateSubscriber’ of the Integrator ( through integrator client) to provision  in VMX.</w:delText>
              </w:r>
            </w:del>
            <w:r>
              <w:t xml:space="preserve"> </w:t>
            </w:r>
            <w:commentRangeEnd w:id="76"/>
            <w:r w:rsidR="008F7ACA">
              <w:rPr>
                <w:rStyle w:val="CommentReference"/>
              </w:rPr>
              <w:commentReference w:id="76"/>
            </w:r>
          </w:p>
        </w:tc>
      </w:tr>
      <w:tr w:rsidR="00C96051" w14:paraId="72100BDA" w14:textId="77777777" w:rsidTr="001B4F46">
        <w:tc>
          <w:tcPr>
            <w:tcW w:w="2088" w:type="dxa"/>
            <w:tcBorders>
              <w:top w:val="single" w:sz="4" w:space="0" w:color="auto"/>
              <w:left w:val="single" w:sz="4" w:space="0" w:color="auto"/>
              <w:bottom w:val="single" w:sz="4" w:space="0" w:color="auto"/>
              <w:right w:val="single" w:sz="4" w:space="0" w:color="auto"/>
            </w:tcBorders>
          </w:tcPr>
          <w:p w14:paraId="280C7AB6" w14:textId="751DE86F" w:rsidR="00C96051" w:rsidRDefault="00C96051" w:rsidP="008F7ACA">
            <w:pPr>
              <w:tabs>
                <w:tab w:val="center" w:pos="936"/>
              </w:tabs>
              <w:rPr>
                <w:b/>
                <w:bCs/>
                <w:szCs w:val="22"/>
              </w:rPr>
            </w:pPr>
            <w:r>
              <w:rPr>
                <w:b/>
                <w:bCs/>
                <w:szCs w:val="22"/>
              </w:rPr>
              <w:t xml:space="preserve">Post </w:t>
            </w:r>
            <w:commentRangeStart w:id="81"/>
            <w:r>
              <w:rPr>
                <w:b/>
                <w:bCs/>
                <w:szCs w:val="22"/>
              </w:rPr>
              <w:t>condition</w:t>
            </w:r>
            <w:commentRangeEnd w:id="81"/>
            <w:r w:rsidR="008F7ACA">
              <w:rPr>
                <w:rStyle w:val="CommentReference"/>
              </w:rPr>
              <w:commentReference w:id="81"/>
            </w:r>
            <w:r w:rsidR="008F7ACA">
              <w:rPr>
                <w:b/>
                <w:bCs/>
                <w:szCs w:val="22"/>
              </w:rPr>
              <w:tab/>
            </w:r>
          </w:p>
        </w:tc>
        <w:tc>
          <w:tcPr>
            <w:tcW w:w="7488" w:type="dxa"/>
            <w:tcBorders>
              <w:top w:val="single" w:sz="4" w:space="0" w:color="auto"/>
              <w:left w:val="single" w:sz="4" w:space="0" w:color="auto"/>
              <w:bottom w:val="single" w:sz="4" w:space="0" w:color="auto"/>
              <w:right w:val="single" w:sz="4" w:space="0" w:color="auto"/>
            </w:tcBorders>
          </w:tcPr>
          <w:p w14:paraId="01CC68E5" w14:textId="5DEF53EB" w:rsidR="00C96051" w:rsidRDefault="00C96051" w:rsidP="00F61FEF">
            <w:pPr>
              <w:pStyle w:val="BodyText"/>
              <w:numPr>
                <w:ilvl w:val="0"/>
                <w:numId w:val="208"/>
              </w:numPr>
              <w:rPr>
                <w:ins w:id="82" w:author="Bhawani Singh" w:date="2015-08-27T16:53:00Z"/>
              </w:rPr>
              <w:pPrChange w:id="83" w:author="Bhawani Singh" w:date="2015-08-27T16:53:00Z">
                <w:pPr>
                  <w:pStyle w:val="BodyText"/>
                  <w:numPr>
                    <w:numId w:val="31"/>
                  </w:numPr>
                  <w:ind w:left="720" w:hanging="360"/>
                </w:pPr>
              </w:pPrChange>
            </w:pPr>
            <w:r>
              <w:t>Subscriber is created in TM.</w:t>
            </w:r>
          </w:p>
          <w:p w14:paraId="2A9E2B09" w14:textId="5521CFF3" w:rsidR="00F61FEF" w:rsidDel="00F61FEF" w:rsidRDefault="00F61FEF" w:rsidP="00F61FEF">
            <w:pPr>
              <w:pStyle w:val="BodyText"/>
              <w:numPr>
                <w:ilvl w:val="0"/>
                <w:numId w:val="208"/>
              </w:numPr>
              <w:rPr>
                <w:del w:id="84" w:author="Bhawani Singh" w:date="2015-08-27T16:53:00Z"/>
              </w:rPr>
              <w:pPrChange w:id="85" w:author="Bhawani Singh" w:date="2015-08-27T16:53:00Z">
                <w:pPr>
                  <w:pStyle w:val="BodyText"/>
                  <w:numPr>
                    <w:numId w:val="31"/>
                  </w:numPr>
                  <w:ind w:left="720" w:hanging="360"/>
                </w:pPr>
              </w:pPrChange>
            </w:pPr>
          </w:p>
          <w:p w14:paraId="19E0C554" w14:textId="79279AF1" w:rsidR="00C96051" w:rsidRDefault="00C96051" w:rsidP="00F61FEF">
            <w:pPr>
              <w:pStyle w:val="BodyText"/>
              <w:numPr>
                <w:ilvl w:val="0"/>
                <w:numId w:val="208"/>
              </w:numPr>
              <w:pPrChange w:id="86" w:author="Bhawani Singh" w:date="2015-08-27T16:53:00Z">
                <w:pPr>
                  <w:pStyle w:val="BodyText"/>
                  <w:numPr>
                    <w:numId w:val="31"/>
                  </w:numPr>
                  <w:ind w:left="720" w:hanging="360"/>
                </w:pPr>
              </w:pPrChange>
            </w:pPr>
            <w:r>
              <w:t>Subscriber is provisioned in the VMX successfully.</w:t>
            </w:r>
          </w:p>
          <w:p w14:paraId="5EFEDA78" w14:textId="77777777" w:rsidR="00C96051" w:rsidRPr="005E7C88" w:rsidRDefault="00C96051" w:rsidP="00F61FEF">
            <w:pPr>
              <w:pStyle w:val="BodyText"/>
              <w:numPr>
                <w:ilvl w:val="0"/>
                <w:numId w:val="208"/>
              </w:numPr>
              <w:rPr>
                <w:szCs w:val="22"/>
              </w:rPr>
              <w:pPrChange w:id="87" w:author="Bhawani Singh" w:date="2015-08-27T16:53:00Z">
                <w:pPr>
                  <w:pStyle w:val="BodyText"/>
                  <w:numPr>
                    <w:numId w:val="31"/>
                  </w:numPr>
                  <w:ind w:left="720" w:hanging="360"/>
                </w:pPr>
              </w:pPrChange>
            </w:pPr>
            <w:r>
              <w:t>The TM DB(Subscribers) is updated to indicate that the subscriber is in ‘sync’ with VMX.</w:t>
            </w:r>
          </w:p>
        </w:tc>
      </w:tr>
      <w:tr w:rsidR="00C96051" w14:paraId="2D6274AE" w14:textId="77777777" w:rsidTr="001B4F46">
        <w:tc>
          <w:tcPr>
            <w:tcW w:w="2088" w:type="dxa"/>
            <w:tcBorders>
              <w:top w:val="single" w:sz="4" w:space="0" w:color="auto"/>
              <w:left w:val="single" w:sz="4" w:space="0" w:color="auto"/>
              <w:bottom w:val="single" w:sz="4" w:space="0" w:color="auto"/>
              <w:right w:val="single" w:sz="4" w:space="0" w:color="auto"/>
            </w:tcBorders>
          </w:tcPr>
          <w:p w14:paraId="6CA3975D" w14:textId="77777777" w:rsidR="00C96051" w:rsidRDefault="00C96051" w:rsidP="001B4F46">
            <w:pPr>
              <w:rPr>
                <w:b/>
                <w:bCs/>
                <w:szCs w:val="22"/>
              </w:rPr>
            </w:pPr>
            <w:r>
              <w:rPr>
                <w:b/>
                <w:bCs/>
                <w:szCs w:val="22"/>
              </w:rPr>
              <w:t>Alternative flow of events</w:t>
            </w:r>
          </w:p>
        </w:tc>
        <w:tc>
          <w:tcPr>
            <w:tcW w:w="7488" w:type="dxa"/>
            <w:tcBorders>
              <w:top w:val="single" w:sz="4" w:space="0" w:color="auto"/>
              <w:left w:val="single" w:sz="4" w:space="0" w:color="auto"/>
              <w:bottom w:val="single" w:sz="4" w:space="0" w:color="auto"/>
              <w:right w:val="single" w:sz="4" w:space="0" w:color="auto"/>
            </w:tcBorders>
          </w:tcPr>
          <w:p w14:paraId="5AF2BDA6" w14:textId="77777777" w:rsidR="00C96051" w:rsidRDefault="00C96051" w:rsidP="001B4F46">
            <w:pPr>
              <w:pStyle w:val="BodyText"/>
              <w:rPr>
                <w:szCs w:val="22"/>
              </w:r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C96051" w14:paraId="17E0125E" w14:textId="77777777" w:rsidTr="001B4F46">
        <w:tc>
          <w:tcPr>
            <w:tcW w:w="2088" w:type="dxa"/>
            <w:tcBorders>
              <w:top w:val="single" w:sz="4" w:space="0" w:color="auto"/>
              <w:left w:val="single" w:sz="4" w:space="0" w:color="auto"/>
              <w:bottom w:val="single" w:sz="4" w:space="0" w:color="auto"/>
              <w:right w:val="single" w:sz="4" w:space="0" w:color="auto"/>
            </w:tcBorders>
          </w:tcPr>
          <w:p w14:paraId="3522F5DA" w14:textId="77777777" w:rsidR="00C96051" w:rsidRDefault="00C96051" w:rsidP="001B4F46">
            <w:pPr>
              <w:rPr>
                <w:szCs w:val="22"/>
              </w:rPr>
            </w:pPr>
            <w:r>
              <w:rPr>
                <w:b/>
                <w:bCs/>
                <w:szCs w:val="22"/>
              </w:rPr>
              <w:t>Exceptional flow</w:t>
            </w:r>
          </w:p>
        </w:tc>
        <w:tc>
          <w:tcPr>
            <w:tcW w:w="7488" w:type="dxa"/>
            <w:tcBorders>
              <w:top w:val="single" w:sz="4" w:space="0" w:color="auto"/>
              <w:left w:val="single" w:sz="4" w:space="0" w:color="auto"/>
              <w:bottom w:val="single" w:sz="4" w:space="0" w:color="auto"/>
              <w:right w:val="single" w:sz="4" w:space="0" w:color="auto"/>
            </w:tcBorders>
          </w:tcPr>
          <w:p w14:paraId="193E8058" w14:textId="77777777" w:rsidR="00C96051" w:rsidRDefault="00C96051" w:rsidP="0039515D">
            <w:pPr>
              <w:pStyle w:val="BodyText"/>
              <w:numPr>
                <w:ilvl w:val="0"/>
                <w:numId w:val="32"/>
              </w:numPr>
            </w:pPr>
            <w:r>
              <w:t>If error comes while creating the subscriber in TM then no call will be made to the integrator for subscriber provisioning in VMX.</w:t>
            </w:r>
          </w:p>
          <w:p w14:paraId="0DCE62C6" w14:textId="77777777" w:rsidR="00C96051" w:rsidRDefault="00C96051" w:rsidP="001B4F46">
            <w:pPr>
              <w:pStyle w:val="BodyText"/>
              <w:ind w:left="720"/>
              <w:rPr>
                <w:i/>
                <w:u w:val="single"/>
              </w:rPr>
            </w:pPr>
            <w:r w:rsidRPr="00BF0609">
              <w:rPr>
                <w:i/>
                <w:u w:val="single"/>
              </w:rPr>
              <w:t>Synchronous</w:t>
            </w:r>
          </w:p>
          <w:p w14:paraId="41AFFF40" w14:textId="5ED696A1" w:rsidR="00C96051" w:rsidRDefault="001D5C6B" w:rsidP="001D5C6B">
            <w:pPr>
              <w:pStyle w:val="BodyText"/>
              <w:numPr>
                <w:ilvl w:val="0"/>
                <w:numId w:val="32"/>
              </w:numPr>
              <w:rPr>
                <w:szCs w:val="22"/>
              </w:rPr>
            </w:pPr>
            <w:ins w:id="88" w:author="Bhawani Singh" w:date="2015-08-27T16:54:00Z">
              <w:r>
                <w:t>F</w:t>
              </w:r>
            </w:ins>
            <w:del w:id="89" w:author="Bhawani Singh" w:date="2015-08-27T16:54:00Z">
              <w:r w:rsidR="00C96051" w:rsidDel="001D5C6B">
                <w:delText xml:space="preserve">Transaction done for subscriber creation will be </w:delText>
              </w:r>
              <w:commentRangeStart w:id="90"/>
              <w:r w:rsidR="00C96051" w:rsidDel="001D5C6B">
                <w:delText xml:space="preserve">rolled back </w:delText>
              </w:r>
              <w:commentRangeEnd w:id="90"/>
              <w:r w:rsidR="00294397" w:rsidDel="001D5C6B">
                <w:rPr>
                  <w:rStyle w:val="CommentReference"/>
                </w:rPr>
                <w:commentReference w:id="90"/>
              </w:r>
              <w:r w:rsidR="00C96051" w:rsidDel="001D5C6B">
                <w:delText>and existing f</w:delText>
              </w:r>
            </w:del>
            <w:r w:rsidR="00C96051">
              <w:t xml:space="preserve">ailure message for GUI or subscriber API will be displayed/sent. </w:t>
            </w:r>
          </w:p>
        </w:tc>
      </w:tr>
      <w:tr w:rsidR="00C96051" w14:paraId="34596363" w14:textId="77777777" w:rsidTr="001B4F46">
        <w:tc>
          <w:tcPr>
            <w:tcW w:w="2088" w:type="dxa"/>
            <w:tcBorders>
              <w:top w:val="single" w:sz="4" w:space="0" w:color="auto"/>
              <w:left w:val="single" w:sz="4" w:space="0" w:color="auto"/>
              <w:bottom w:val="single" w:sz="4" w:space="0" w:color="auto"/>
              <w:right w:val="single" w:sz="4" w:space="0" w:color="auto"/>
            </w:tcBorders>
          </w:tcPr>
          <w:p w14:paraId="0A2D6B01" w14:textId="77777777" w:rsidR="00C96051" w:rsidRDefault="00C96051" w:rsidP="001B4F46">
            <w:pPr>
              <w:rPr>
                <w:szCs w:val="22"/>
              </w:rPr>
            </w:pPr>
            <w:r>
              <w:rPr>
                <w:b/>
                <w:bCs/>
                <w:szCs w:val="22"/>
              </w:rPr>
              <w:t>Reference</w:t>
            </w:r>
          </w:p>
        </w:tc>
        <w:tc>
          <w:tcPr>
            <w:tcW w:w="7488" w:type="dxa"/>
            <w:tcBorders>
              <w:top w:val="single" w:sz="4" w:space="0" w:color="auto"/>
              <w:left w:val="single" w:sz="4" w:space="0" w:color="auto"/>
              <w:bottom w:val="single" w:sz="4" w:space="0" w:color="auto"/>
              <w:right w:val="single" w:sz="4" w:space="0" w:color="auto"/>
            </w:tcBorders>
          </w:tcPr>
          <w:p w14:paraId="0B6ECA73" w14:textId="77777777" w:rsidR="00C96051" w:rsidRDefault="00C96051" w:rsidP="001B4F46">
            <w:pPr>
              <w:keepNext/>
              <w:rPr>
                <w:szCs w:val="22"/>
              </w:rPr>
            </w:pPr>
          </w:p>
        </w:tc>
      </w:tr>
    </w:tbl>
    <w:p w14:paraId="64469CFD" w14:textId="790BE110" w:rsidR="00C96051" w:rsidRDefault="00C96051" w:rsidP="00C96051">
      <w:pPr>
        <w:pStyle w:val="Caption"/>
        <w:jc w:val="center"/>
      </w:pPr>
      <w:bookmarkStart w:id="91" w:name="_Toc404937582"/>
      <w:bookmarkStart w:id="92" w:name="_Toc407024259"/>
      <w:bookmarkStart w:id="93" w:name="_Toc428290058"/>
      <w:r>
        <w:t xml:space="preserve">Table </w:t>
      </w:r>
      <w:r w:rsidR="00167C2C">
        <w:fldChar w:fldCharType="begin"/>
      </w:r>
      <w:r w:rsidR="00167C2C">
        <w:instrText xml:space="preserve"> SEQ Table \* ARABIC </w:instrText>
      </w:r>
      <w:r w:rsidR="00167C2C">
        <w:fldChar w:fldCharType="separate"/>
      </w:r>
      <w:r w:rsidR="001D44B2">
        <w:rPr>
          <w:noProof/>
        </w:rPr>
        <w:t>6</w:t>
      </w:r>
      <w:r w:rsidR="00167C2C">
        <w:rPr>
          <w:noProof/>
        </w:rPr>
        <w:fldChar w:fldCharType="end"/>
      </w:r>
      <w:r>
        <w:t>: Create Subscriber</w:t>
      </w:r>
      <w:bookmarkEnd w:id="91"/>
      <w:bookmarkEnd w:id="92"/>
      <w:bookmarkEnd w:id="93"/>
    </w:p>
    <w:p w14:paraId="04016F74" w14:textId="77777777" w:rsidR="00C96051" w:rsidRPr="009405EB" w:rsidRDefault="00C96051" w:rsidP="00C96051">
      <w:pPr>
        <w:pStyle w:val="Heading4"/>
      </w:pPr>
      <w:bookmarkStart w:id="94" w:name="_Toc404937268"/>
      <w:bookmarkStart w:id="95" w:name="_Toc407023958"/>
      <w:bookmarkStart w:id="96" w:name="_Toc428289864"/>
      <w:r>
        <w:t>Delete Subscriber</w:t>
      </w:r>
      <w:bookmarkEnd w:id="94"/>
      <w:bookmarkEnd w:id="95"/>
      <w:bookmarkEnd w:id="96"/>
    </w:p>
    <w:p w14:paraId="461D6AF0" w14:textId="77777777" w:rsidR="00C96051" w:rsidRPr="003A0C60" w:rsidRDefault="00C96051" w:rsidP="00C96051">
      <w:pPr>
        <w:pStyle w:val="BodyText"/>
      </w:pPr>
      <w:r>
        <w:t>This use case describes how the subscriber is de-provisioned in VMX by calling the integrator when deleted in TM.</w:t>
      </w:r>
      <w:r w:rsidRPr="00A756C9">
        <w:t xml:space="preserve"> </w:t>
      </w:r>
      <w:r>
        <w:t>Multiple subscribers can be deprovisioned in a single call to integrator.</w:t>
      </w:r>
    </w:p>
    <w:p w14:paraId="64A5B95A" w14:textId="77777777" w:rsidR="009866AA" w:rsidRDefault="00C96051" w:rsidP="009866AA">
      <w:pPr>
        <w:pStyle w:val="BodyText"/>
        <w:keepNext/>
        <w:jc w:val="center"/>
      </w:pPr>
      <w:r>
        <w:rPr>
          <w:noProof/>
          <w:lang w:val="en-IN" w:eastAsia="en-IN"/>
        </w:rPr>
        <w:drawing>
          <wp:inline distT="0" distB="0" distL="0" distR="0" wp14:anchorId="16F683AB" wp14:editId="0A260593">
            <wp:extent cx="4333875" cy="1238250"/>
            <wp:effectExtent l="0" t="0" r="9525" b="0"/>
            <wp:docPr id="15" name="Picture 15" descr="C:\Users\vishal.rawal.IND-DEL\Desktop\diagrams\usecase\delete_subscri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shal.rawal.IND-DEL\Desktop\diagrams\usecase\delete_subscrib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3875" cy="1238250"/>
                    </a:xfrm>
                    <a:prstGeom prst="rect">
                      <a:avLst/>
                    </a:prstGeom>
                    <a:noFill/>
                    <a:ln>
                      <a:noFill/>
                    </a:ln>
                  </pic:spPr>
                </pic:pic>
              </a:graphicData>
            </a:graphic>
          </wp:inline>
        </w:drawing>
      </w:r>
    </w:p>
    <w:p w14:paraId="719C630F" w14:textId="7ED5C2A9" w:rsidR="00C96051" w:rsidRDefault="009866AA" w:rsidP="009866AA">
      <w:pPr>
        <w:pStyle w:val="Caption"/>
        <w:jc w:val="center"/>
        <w:rPr>
          <w:noProof/>
        </w:rPr>
      </w:pPr>
      <w:bookmarkStart w:id="97" w:name="_Toc428289984"/>
      <w:r>
        <w:t xml:space="preserve">Figure </w:t>
      </w:r>
      <w:r w:rsidR="00167C2C">
        <w:fldChar w:fldCharType="begin"/>
      </w:r>
      <w:r w:rsidR="00167C2C">
        <w:instrText xml:space="preserve"> SEQ Figure \* ARABIC </w:instrText>
      </w:r>
      <w:r w:rsidR="00167C2C">
        <w:fldChar w:fldCharType="separate"/>
      </w:r>
      <w:r w:rsidR="00A73595">
        <w:rPr>
          <w:noProof/>
        </w:rPr>
        <w:t>7</w:t>
      </w:r>
      <w:r w:rsidR="00167C2C">
        <w:rPr>
          <w:noProof/>
        </w:rPr>
        <w:fldChar w:fldCharType="end"/>
      </w:r>
      <w:r>
        <w:t xml:space="preserve">: </w:t>
      </w:r>
      <w:r w:rsidRPr="00026129">
        <w:t>Delete Subscriber</w:t>
      </w:r>
      <w:bookmarkEnd w:id="97"/>
    </w:p>
    <w:p w14:paraId="1791298B" w14:textId="77777777" w:rsidR="00C96051" w:rsidRDefault="00C96051" w:rsidP="00C96051">
      <w:pPr>
        <w:pStyle w:val="BodyText"/>
        <w:keepNext/>
        <w:jc w:val="center"/>
      </w:pPr>
    </w:p>
    <w:tbl>
      <w:tblPr>
        <w:tblW w:w="9576" w:type="dxa"/>
        <w:tblLayout w:type="fixed"/>
        <w:tblLook w:val="0000" w:firstRow="0" w:lastRow="0" w:firstColumn="0" w:lastColumn="0" w:noHBand="0" w:noVBand="0"/>
      </w:tblPr>
      <w:tblGrid>
        <w:gridCol w:w="2088"/>
        <w:gridCol w:w="7488"/>
      </w:tblGrid>
      <w:tr w:rsidR="00C96051" w14:paraId="618874FB" w14:textId="77777777" w:rsidTr="001B4F46">
        <w:tc>
          <w:tcPr>
            <w:tcW w:w="2088" w:type="dxa"/>
            <w:tcBorders>
              <w:top w:val="single" w:sz="4" w:space="0" w:color="auto"/>
              <w:left w:val="single" w:sz="4" w:space="0" w:color="auto"/>
              <w:bottom w:val="single" w:sz="4" w:space="0" w:color="auto"/>
              <w:right w:val="single" w:sz="4" w:space="0" w:color="auto"/>
            </w:tcBorders>
          </w:tcPr>
          <w:p w14:paraId="5D2FF160" w14:textId="77777777" w:rsidR="00C96051" w:rsidRDefault="00C96051" w:rsidP="001B4F46">
            <w:pPr>
              <w:rPr>
                <w:szCs w:val="22"/>
              </w:rPr>
            </w:pPr>
            <w:r>
              <w:rPr>
                <w:b/>
                <w:bCs/>
                <w:szCs w:val="22"/>
              </w:rPr>
              <w:t>Actor</w:t>
            </w:r>
          </w:p>
        </w:tc>
        <w:tc>
          <w:tcPr>
            <w:tcW w:w="7488" w:type="dxa"/>
            <w:tcBorders>
              <w:top w:val="single" w:sz="4" w:space="0" w:color="auto"/>
              <w:left w:val="single" w:sz="4" w:space="0" w:color="auto"/>
              <w:bottom w:val="single" w:sz="4" w:space="0" w:color="auto"/>
              <w:right w:val="single" w:sz="4" w:space="0" w:color="auto"/>
            </w:tcBorders>
          </w:tcPr>
          <w:p w14:paraId="134BE477" w14:textId="77777777" w:rsidR="00C96051" w:rsidRDefault="00C96051" w:rsidP="001B4F46">
            <w:pPr>
              <w:rPr>
                <w:szCs w:val="22"/>
              </w:rPr>
            </w:pPr>
            <w:r>
              <w:rPr>
                <w:szCs w:val="22"/>
              </w:rPr>
              <w:t>TM/URH</w:t>
            </w:r>
          </w:p>
        </w:tc>
      </w:tr>
      <w:tr w:rsidR="00C96051" w14:paraId="5808F4D5" w14:textId="77777777" w:rsidTr="001B4F46">
        <w:tc>
          <w:tcPr>
            <w:tcW w:w="2088" w:type="dxa"/>
            <w:tcBorders>
              <w:top w:val="single" w:sz="4" w:space="0" w:color="auto"/>
              <w:left w:val="single" w:sz="4" w:space="0" w:color="auto"/>
              <w:bottom w:val="single" w:sz="4" w:space="0" w:color="auto"/>
              <w:right w:val="single" w:sz="4" w:space="0" w:color="auto"/>
            </w:tcBorders>
          </w:tcPr>
          <w:p w14:paraId="4AFCB386" w14:textId="77777777" w:rsidR="00C96051" w:rsidRDefault="00C96051" w:rsidP="001B4F46">
            <w:pPr>
              <w:rPr>
                <w:szCs w:val="22"/>
              </w:rPr>
            </w:pPr>
            <w:r>
              <w:rPr>
                <w:b/>
                <w:bCs/>
                <w:szCs w:val="22"/>
              </w:rPr>
              <w:t>Operation Name</w:t>
            </w:r>
          </w:p>
        </w:tc>
        <w:tc>
          <w:tcPr>
            <w:tcW w:w="7488" w:type="dxa"/>
            <w:tcBorders>
              <w:top w:val="single" w:sz="4" w:space="0" w:color="auto"/>
              <w:left w:val="single" w:sz="4" w:space="0" w:color="auto"/>
              <w:bottom w:val="single" w:sz="4" w:space="0" w:color="auto"/>
              <w:right w:val="single" w:sz="4" w:space="0" w:color="auto"/>
            </w:tcBorders>
          </w:tcPr>
          <w:p w14:paraId="5B7FFC90" w14:textId="77777777" w:rsidR="00C96051" w:rsidRDefault="00C96051" w:rsidP="001B4F46">
            <w:pPr>
              <w:rPr>
                <w:szCs w:val="22"/>
              </w:rPr>
            </w:pPr>
            <w:r>
              <w:t>Delete Subsciber</w:t>
            </w:r>
          </w:p>
        </w:tc>
      </w:tr>
      <w:tr w:rsidR="00C96051" w14:paraId="5905C610" w14:textId="77777777" w:rsidTr="001B4F46">
        <w:tc>
          <w:tcPr>
            <w:tcW w:w="2088" w:type="dxa"/>
            <w:tcBorders>
              <w:top w:val="single" w:sz="4" w:space="0" w:color="auto"/>
              <w:left w:val="single" w:sz="4" w:space="0" w:color="auto"/>
              <w:bottom w:val="single" w:sz="4" w:space="0" w:color="auto"/>
              <w:right w:val="single" w:sz="4" w:space="0" w:color="auto"/>
            </w:tcBorders>
          </w:tcPr>
          <w:p w14:paraId="6AA56505" w14:textId="77777777" w:rsidR="00C96051" w:rsidRDefault="00C96051" w:rsidP="001B4F46">
            <w:pPr>
              <w:rPr>
                <w:szCs w:val="22"/>
              </w:rPr>
            </w:pPr>
            <w:r>
              <w:rPr>
                <w:b/>
                <w:bCs/>
                <w:szCs w:val="22"/>
              </w:rPr>
              <w:t>Pre-condition</w:t>
            </w:r>
          </w:p>
        </w:tc>
        <w:tc>
          <w:tcPr>
            <w:tcW w:w="7488" w:type="dxa"/>
            <w:tcBorders>
              <w:top w:val="single" w:sz="4" w:space="0" w:color="auto"/>
              <w:left w:val="single" w:sz="4" w:space="0" w:color="auto"/>
              <w:bottom w:val="single" w:sz="4" w:space="0" w:color="auto"/>
              <w:right w:val="single" w:sz="4" w:space="0" w:color="auto"/>
            </w:tcBorders>
          </w:tcPr>
          <w:p w14:paraId="66216241" w14:textId="77777777" w:rsidR="00C96051" w:rsidRDefault="00C96051" w:rsidP="0039515D">
            <w:pPr>
              <w:pStyle w:val="BodyText"/>
              <w:numPr>
                <w:ilvl w:val="0"/>
                <w:numId w:val="33"/>
              </w:numPr>
              <w:jc w:val="both"/>
            </w:pPr>
            <w:r>
              <w:t>TM is up and running.</w:t>
            </w:r>
          </w:p>
          <w:p w14:paraId="29C357F8" w14:textId="77777777" w:rsidR="00C96051" w:rsidRDefault="00C96051" w:rsidP="0039515D">
            <w:pPr>
              <w:pStyle w:val="BodyText"/>
              <w:numPr>
                <w:ilvl w:val="0"/>
                <w:numId w:val="33"/>
              </w:numPr>
              <w:jc w:val="both"/>
            </w:pPr>
            <w:r>
              <w:lastRenderedPageBreak/>
              <w:t>TM DB is up and running.</w:t>
            </w:r>
          </w:p>
          <w:p w14:paraId="46127E57" w14:textId="77777777" w:rsidR="00C96051" w:rsidRDefault="00C96051" w:rsidP="0039515D">
            <w:pPr>
              <w:pStyle w:val="BodyText"/>
              <w:numPr>
                <w:ilvl w:val="0"/>
                <w:numId w:val="33"/>
              </w:numPr>
              <w:jc w:val="both"/>
            </w:pPr>
            <w:r>
              <w:t>Integrator is up and running.</w:t>
            </w:r>
          </w:p>
          <w:p w14:paraId="4E85A0C1" w14:textId="77777777" w:rsidR="00C96051" w:rsidRDefault="00C96051" w:rsidP="0039515D">
            <w:pPr>
              <w:pStyle w:val="BodyText"/>
              <w:numPr>
                <w:ilvl w:val="0"/>
                <w:numId w:val="33"/>
              </w:numPr>
              <w:jc w:val="both"/>
            </w:pPr>
            <w:r>
              <w:t>OMI Integrator is defined in TM and is in Active state.</w:t>
            </w:r>
          </w:p>
          <w:p w14:paraId="7774DB16" w14:textId="77777777" w:rsidR="00C96051" w:rsidRDefault="00C96051" w:rsidP="0039515D">
            <w:pPr>
              <w:pStyle w:val="BodyText"/>
              <w:numPr>
                <w:ilvl w:val="0"/>
                <w:numId w:val="33"/>
              </w:numPr>
              <w:jc w:val="both"/>
              <w:rPr>
                <w:szCs w:val="22"/>
              </w:rPr>
            </w:pPr>
            <w:r>
              <w:t>Subscriber is already deactivated in TM.</w:t>
            </w:r>
            <w:r>
              <w:rPr>
                <w:szCs w:val="22"/>
              </w:rPr>
              <w:t xml:space="preserve"> </w:t>
            </w:r>
          </w:p>
        </w:tc>
      </w:tr>
      <w:tr w:rsidR="00C96051" w14:paraId="396CAE21" w14:textId="77777777" w:rsidTr="001B4F46">
        <w:tc>
          <w:tcPr>
            <w:tcW w:w="2088" w:type="dxa"/>
            <w:tcBorders>
              <w:top w:val="single" w:sz="4" w:space="0" w:color="auto"/>
              <w:left w:val="single" w:sz="4" w:space="0" w:color="auto"/>
              <w:bottom w:val="single" w:sz="4" w:space="0" w:color="auto"/>
              <w:right w:val="single" w:sz="4" w:space="0" w:color="auto"/>
            </w:tcBorders>
          </w:tcPr>
          <w:p w14:paraId="4D8C4361" w14:textId="77777777" w:rsidR="00C96051" w:rsidRDefault="00C96051" w:rsidP="001B4F46">
            <w:pPr>
              <w:rPr>
                <w:szCs w:val="22"/>
              </w:rPr>
            </w:pPr>
            <w:r>
              <w:rPr>
                <w:b/>
                <w:bCs/>
                <w:szCs w:val="22"/>
              </w:rPr>
              <w:lastRenderedPageBreak/>
              <w:t>Flow of events</w:t>
            </w:r>
          </w:p>
        </w:tc>
        <w:tc>
          <w:tcPr>
            <w:tcW w:w="7488" w:type="dxa"/>
            <w:tcBorders>
              <w:top w:val="single" w:sz="4" w:space="0" w:color="auto"/>
              <w:left w:val="single" w:sz="4" w:space="0" w:color="auto"/>
              <w:bottom w:val="single" w:sz="4" w:space="0" w:color="auto"/>
              <w:right w:val="single" w:sz="4" w:space="0" w:color="auto"/>
            </w:tcBorders>
          </w:tcPr>
          <w:p w14:paraId="1901CBD7" w14:textId="77777777" w:rsidR="00C96051" w:rsidRDefault="00C96051" w:rsidP="0039515D">
            <w:pPr>
              <w:pStyle w:val="BodyText"/>
              <w:numPr>
                <w:ilvl w:val="0"/>
                <w:numId w:val="34"/>
              </w:numPr>
            </w:pPr>
            <w:r>
              <w:t>TM receives the request from TM GUI/ Subscriber API (SubscriberDelete) for subscriber deletion.</w:t>
            </w:r>
          </w:p>
          <w:p w14:paraId="74F5A449" w14:textId="77777777" w:rsidR="00C96051" w:rsidRDefault="00C96051" w:rsidP="0039515D">
            <w:pPr>
              <w:pStyle w:val="BodyText"/>
              <w:numPr>
                <w:ilvl w:val="0"/>
                <w:numId w:val="34"/>
              </w:numPr>
              <w:rPr>
                <w:ins w:id="98" w:author="Bhawani Singh" w:date="2015-08-27T16:55:00Z"/>
              </w:rPr>
            </w:pPr>
            <w:r>
              <w:t>Do all the processing and validations, as before, for subscriber deletion.</w:t>
            </w:r>
          </w:p>
          <w:p w14:paraId="74E1CAF2" w14:textId="05079657" w:rsidR="008318D0" w:rsidDel="008318D0" w:rsidRDefault="008318D0" w:rsidP="008318D0">
            <w:pPr>
              <w:pStyle w:val="ListParagraph"/>
              <w:numPr>
                <w:ilvl w:val="0"/>
                <w:numId w:val="34"/>
              </w:numPr>
              <w:rPr>
                <w:del w:id="99" w:author="Bhawani Singh" w:date="2015-08-27T16:55:00Z"/>
              </w:rPr>
              <w:pPrChange w:id="100" w:author="Bhawani Singh" w:date="2015-08-27T16:56:00Z">
                <w:pPr>
                  <w:pStyle w:val="BodyText"/>
                  <w:numPr>
                    <w:numId w:val="34"/>
                  </w:numPr>
                  <w:ind w:left="720" w:hanging="360"/>
                </w:pPr>
              </w:pPrChange>
            </w:pPr>
          </w:p>
          <w:p w14:paraId="0EAC72AB" w14:textId="77CCBC6D" w:rsidR="00C96051" w:rsidRDefault="0075633E" w:rsidP="008318D0">
            <w:pPr>
              <w:pStyle w:val="ListParagraph"/>
              <w:numPr>
                <w:ilvl w:val="0"/>
                <w:numId w:val="34"/>
              </w:numPr>
              <w:rPr>
                <w:ins w:id="101" w:author="Bhawani Singh" w:date="2015-08-27T16:56:00Z"/>
              </w:rPr>
              <w:pPrChange w:id="102" w:author="Bhawani Singh" w:date="2015-08-27T16:56:00Z">
                <w:pPr>
                  <w:pStyle w:val="BodyText"/>
                  <w:numPr>
                    <w:numId w:val="209"/>
                  </w:numPr>
                  <w:ind w:left="720" w:hanging="360"/>
                </w:pPr>
              </w:pPrChange>
            </w:pPr>
            <w:ins w:id="103" w:author="Bhawani Singh" w:date="2015-08-27T16:55:00Z">
              <w:r>
                <w:t>C</w:t>
              </w:r>
              <w:r>
                <w:t>all the operation ‘</w:t>
              </w:r>
              <w:proofErr w:type="spellStart"/>
              <w:r>
                <w:t>DeleteSubscriber</w:t>
              </w:r>
              <w:proofErr w:type="spellEnd"/>
              <w:r>
                <w:t xml:space="preserve">’ of the Integrator (Through integrator client) to </w:t>
              </w:r>
            </w:ins>
            <w:proofErr w:type="spellStart"/>
            <w:ins w:id="104" w:author="Bhawani Singh" w:date="2015-08-27T16:56:00Z">
              <w:r w:rsidR="00781E46">
                <w:t>deprovision</w:t>
              </w:r>
              <w:proofErr w:type="spellEnd"/>
              <w:r w:rsidR="00781E46">
                <w:t xml:space="preserve"> in</w:t>
              </w:r>
            </w:ins>
            <w:ins w:id="105" w:author="Bhawani Singh" w:date="2015-08-27T16:55:00Z">
              <w:r>
                <w:t xml:space="preserve"> </w:t>
              </w:r>
            </w:ins>
            <w:ins w:id="106" w:author="Bhawani Singh" w:date="2015-08-27T16:56:00Z">
              <w:r w:rsidR="00FB5647">
                <w:t>VMX</w:t>
              </w:r>
            </w:ins>
            <w:commentRangeStart w:id="107"/>
            <w:del w:id="108" w:author="Bhawani Singh" w:date="2015-08-27T16:55:00Z">
              <w:r w:rsidR="00C96051" w:rsidDel="0075633E">
                <w:delText>Delete the subscriber in database</w:delText>
              </w:r>
            </w:del>
            <w:r w:rsidR="00C96051">
              <w:t>.</w:t>
            </w:r>
          </w:p>
          <w:p w14:paraId="4BC3CA70" w14:textId="5102C1E0" w:rsidR="008318D0" w:rsidDel="008318D0" w:rsidRDefault="008318D0" w:rsidP="008318D0">
            <w:pPr>
              <w:pStyle w:val="ListParagraph"/>
              <w:numPr>
                <w:ilvl w:val="0"/>
                <w:numId w:val="34"/>
              </w:numPr>
              <w:rPr>
                <w:del w:id="109" w:author="Bhawani Singh" w:date="2015-08-27T16:56:00Z"/>
              </w:rPr>
              <w:pPrChange w:id="110" w:author="Bhawani Singh" w:date="2015-08-27T16:56:00Z">
                <w:pPr>
                  <w:pStyle w:val="BodyText"/>
                  <w:numPr>
                    <w:numId w:val="209"/>
                  </w:numPr>
                  <w:ind w:left="720" w:hanging="360"/>
                </w:pPr>
              </w:pPrChange>
            </w:pPr>
          </w:p>
          <w:p w14:paraId="08B7BE33" w14:textId="7B157F89" w:rsidR="00C96051" w:rsidDel="0075633E" w:rsidRDefault="00C96051" w:rsidP="008318D0">
            <w:pPr>
              <w:pStyle w:val="ListParagraph"/>
              <w:numPr>
                <w:ilvl w:val="0"/>
                <w:numId w:val="34"/>
              </w:numPr>
              <w:rPr>
                <w:del w:id="111" w:author="Bhawani Singh" w:date="2015-08-27T16:55:00Z"/>
              </w:rPr>
              <w:pPrChange w:id="112" w:author="Bhawani Singh" w:date="2015-08-27T16:56:00Z">
                <w:pPr/>
              </w:pPrChange>
            </w:pPr>
            <w:del w:id="113" w:author="Bhawani Singh" w:date="2015-08-27T16:56:00Z">
              <w:r w:rsidDel="008318D0">
                <w:delText xml:space="preserve">      4.</w:delText>
              </w:r>
            </w:del>
            <w:del w:id="114" w:author="Bhawani Singh" w:date="2015-08-27T16:55:00Z">
              <w:r w:rsidDel="0075633E">
                <w:delText>C</w:delText>
              </w:r>
            </w:del>
            <w:ins w:id="115" w:author="Bhawani Singh" w:date="2015-08-27T16:55:00Z">
              <w:r w:rsidR="0075633E">
                <w:t>D</w:t>
              </w:r>
              <w:r w:rsidR="0075633E">
                <w:t>elete the subscriber in database</w:t>
              </w:r>
              <w:r w:rsidR="0075633E">
                <w:t>.</w:t>
              </w:r>
            </w:ins>
            <w:del w:id="116" w:author="Bhawani Singh" w:date="2015-08-27T16:55:00Z">
              <w:r w:rsidDel="0075633E">
                <w:delText xml:space="preserve">all the operation ‘DeleteSubscriber’ of the Integrator </w:delText>
              </w:r>
            </w:del>
          </w:p>
          <w:p w14:paraId="0C086739" w14:textId="23FFC656" w:rsidR="00C96051" w:rsidRDefault="00C96051" w:rsidP="008318D0">
            <w:pPr>
              <w:pStyle w:val="ListParagraph"/>
              <w:numPr>
                <w:ilvl w:val="0"/>
                <w:numId w:val="34"/>
              </w:numPr>
              <w:rPr>
                <w:szCs w:val="22"/>
              </w:rPr>
              <w:pPrChange w:id="117" w:author="Bhawani Singh" w:date="2015-08-27T16:56:00Z">
                <w:pPr/>
              </w:pPrChange>
            </w:pPr>
            <w:del w:id="118" w:author="Bhawani Singh" w:date="2015-08-27T16:55:00Z">
              <w:r w:rsidDel="0075633E">
                <w:delText xml:space="preserve">      (Through integrator client) to deprovision  in VMX</w:delText>
              </w:r>
            </w:del>
            <w:del w:id="119" w:author="Bhawani Singh" w:date="2015-08-27T16:56:00Z">
              <w:r w:rsidDel="008318D0">
                <w:delText>.</w:delText>
              </w:r>
            </w:del>
            <w:commentRangeEnd w:id="107"/>
            <w:r w:rsidR="00294397">
              <w:rPr>
                <w:rStyle w:val="CommentReference"/>
              </w:rPr>
              <w:commentReference w:id="107"/>
            </w:r>
          </w:p>
        </w:tc>
      </w:tr>
      <w:tr w:rsidR="00C96051" w14:paraId="14F3DD6D" w14:textId="77777777" w:rsidTr="001B4F46">
        <w:tc>
          <w:tcPr>
            <w:tcW w:w="2088" w:type="dxa"/>
            <w:tcBorders>
              <w:top w:val="single" w:sz="4" w:space="0" w:color="auto"/>
              <w:left w:val="single" w:sz="4" w:space="0" w:color="auto"/>
              <w:bottom w:val="single" w:sz="4" w:space="0" w:color="auto"/>
              <w:right w:val="single" w:sz="4" w:space="0" w:color="auto"/>
            </w:tcBorders>
          </w:tcPr>
          <w:p w14:paraId="1960F937" w14:textId="77777777" w:rsidR="00C96051" w:rsidRDefault="00C96051" w:rsidP="001B4F46">
            <w:pPr>
              <w:rPr>
                <w:b/>
                <w:bCs/>
                <w:szCs w:val="22"/>
              </w:rPr>
            </w:pPr>
            <w:r>
              <w:rPr>
                <w:b/>
                <w:bCs/>
                <w:szCs w:val="22"/>
              </w:rPr>
              <w:t>Post condition</w:t>
            </w:r>
          </w:p>
        </w:tc>
        <w:tc>
          <w:tcPr>
            <w:tcW w:w="7488" w:type="dxa"/>
            <w:tcBorders>
              <w:top w:val="single" w:sz="4" w:space="0" w:color="auto"/>
              <w:left w:val="single" w:sz="4" w:space="0" w:color="auto"/>
              <w:bottom w:val="single" w:sz="4" w:space="0" w:color="auto"/>
              <w:right w:val="single" w:sz="4" w:space="0" w:color="auto"/>
            </w:tcBorders>
          </w:tcPr>
          <w:p w14:paraId="38456290" w14:textId="77777777" w:rsidR="00C96051" w:rsidRDefault="00C96051" w:rsidP="0039515D">
            <w:pPr>
              <w:pStyle w:val="BodyText"/>
              <w:numPr>
                <w:ilvl w:val="0"/>
                <w:numId w:val="35"/>
              </w:numPr>
            </w:pPr>
            <w:r>
              <w:t>Subscriber is deleted in TM.</w:t>
            </w:r>
          </w:p>
          <w:p w14:paraId="58E2EEE6" w14:textId="77777777" w:rsidR="00C96051" w:rsidRPr="001E1F12" w:rsidRDefault="00C96051" w:rsidP="0039515D">
            <w:pPr>
              <w:pStyle w:val="BodyText"/>
              <w:numPr>
                <w:ilvl w:val="0"/>
                <w:numId w:val="35"/>
              </w:numPr>
            </w:pPr>
            <w:r>
              <w:t>Subscriber is deprovisioned in the VMX successfully.</w:t>
            </w:r>
            <w:r w:rsidRPr="001E1F12">
              <w:t xml:space="preserve"> </w:t>
            </w:r>
          </w:p>
        </w:tc>
      </w:tr>
      <w:tr w:rsidR="00C96051" w14:paraId="109A2430" w14:textId="77777777" w:rsidTr="001B4F46">
        <w:tc>
          <w:tcPr>
            <w:tcW w:w="2088" w:type="dxa"/>
            <w:tcBorders>
              <w:top w:val="single" w:sz="4" w:space="0" w:color="auto"/>
              <w:left w:val="single" w:sz="4" w:space="0" w:color="auto"/>
              <w:bottom w:val="single" w:sz="4" w:space="0" w:color="auto"/>
              <w:right w:val="single" w:sz="4" w:space="0" w:color="auto"/>
            </w:tcBorders>
          </w:tcPr>
          <w:p w14:paraId="6A825957" w14:textId="77777777" w:rsidR="00C96051" w:rsidRDefault="00C96051" w:rsidP="001B4F46">
            <w:pPr>
              <w:rPr>
                <w:b/>
                <w:bCs/>
                <w:szCs w:val="22"/>
              </w:rPr>
            </w:pPr>
            <w:r>
              <w:rPr>
                <w:b/>
                <w:bCs/>
                <w:szCs w:val="22"/>
              </w:rPr>
              <w:t>Alternative flow of events</w:t>
            </w:r>
          </w:p>
        </w:tc>
        <w:tc>
          <w:tcPr>
            <w:tcW w:w="7488" w:type="dxa"/>
            <w:tcBorders>
              <w:top w:val="single" w:sz="4" w:space="0" w:color="auto"/>
              <w:left w:val="single" w:sz="4" w:space="0" w:color="auto"/>
              <w:bottom w:val="single" w:sz="4" w:space="0" w:color="auto"/>
              <w:right w:val="single" w:sz="4" w:space="0" w:color="auto"/>
            </w:tcBorders>
          </w:tcPr>
          <w:p w14:paraId="25AA4808" w14:textId="77777777" w:rsidR="00C96051" w:rsidRDefault="00C96051" w:rsidP="0039515D">
            <w:pPr>
              <w:pStyle w:val="BodyText"/>
              <w:numPr>
                <w:ilvl w:val="0"/>
                <w:numId w:val="36"/>
              </w:numPr>
              <w:rPr>
                <w:szCs w:val="22"/>
              </w:rPr>
            </w:pPr>
            <w:r>
              <w:t>None</w:t>
            </w:r>
          </w:p>
        </w:tc>
      </w:tr>
      <w:tr w:rsidR="00C96051" w14:paraId="76D52A11" w14:textId="77777777" w:rsidTr="001B4F46">
        <w:tc>
          <w:tcPr>
            <w:tcW w:w="2088" w:type="dxa"/>
            <w:tcBorders>
              <w:top w:val="single" w:sz="4" w:space="0" w:color="auto"/>
              <w:left w:val="single" w:sz="4" w:space="0" w:color="auto"/>
              <w:bottom w:val="single" w:sz="4" w:space="0" w:color="auto"/>
              <w:right w:val="single" w:sz="4" w:space="0" w:color="auto"/>
            </w:tcBorders>
          </w:tcPr>
          <w:p w14:paraId="046B11A5" w14:textId="77777777" w:rsidR="00C96051" w:rsidRDefault="00C96051" w:rsidP="001B4F46">
            <w:pPr>
              <w:rPr>
                <w:szCs w:val="22"/>
              </w:rPr>
            </w:pPr>
            <w:r>
              <w:rPr>
                <w:b/>
                <w:bCs/>
                <w:szCs w:val="22"/>
              </w:rPr>
              <w:t>Exceptional flow</w:t>
            </w:r>
          </w:p>
        </w:tc>
        <w:tc>
          <w:tcPr>
            <w:tcW w:w="7488" w:type="dxa"/>
            <w:tcBorders>
              <w:top w:val="single" w:sz="4" w:space="0" w:color="auto"/>
              <w:left w:val="single" w:sz="4" w:space="0" w:color="auto"/>
              <w:bottom w:val="single" w:sz="4" w:space="0" w:color="auto"/>
              <w:right w:val="single" w:sz="4" w:space="0" w:color="auto"/>
            </w:tcBorders>
          </w:tcPr>
          <w:p w14:paraId="1A909001" w14:textId="77777777" w:rsidR="00C96051" w:rsidRDefault="00C96051" w:rsidP="0039515D">
            <w:pPr>
              <w:pStyle w:val="BodyText"/>
              <w:numPr>
                <w:ilvl w:val="0"/>
                <w:numId w:val="37"/>
              </w:numPr>
            </w:pPr>
            <w:r>
              <w:t>If error comes while deactivating the subscriber in TM then no call will be made to the integrator for subscriber deprovisioning in VMX.</w:t>
            </w:r>
          </w:p>
          <w:p w14:paraId="36F13E85" w14:textId="77777777" w:rsidR="00C96051" w:rsidRDefault="00C96051" w:rsidP="001B4F46">
            <w:pPr>
              <w:pStyle w:val="BodyText"/>
              <w:ind w:left="720"/>
              <w:rPr>
                <w:i/>
                <w:u w:val="single"/>
              </w:rPr>
            </w:pPr>
            <w:r w:rsidRPr="00BF0609">
              <w:rPr>
                <w:i/>
                <w:u w:val="single"/>
              </w:rPr>
              <w:t>Asynchronous</w:t>
            </w:r>
          </w:p>
          <w:p w14:paraId="5FF84B15" w14:textId="77777777" w:rsidR="00C96051" w:rsidRPr="007053FE" w:rsidRDefault="00C96051" w:rsidP="001B4F46">
            <w:pPr>
              <w:pStyle w:val="BodyText"/>
              <w:ind w:left="720"/>
              <w:rPr>
                <w:u w:val="single"/>
              </w:rPr>
            </w:pPr>
            <w:r>
              <w:rPr>
                <w:u w:val="single"/>
              </w:rPr>
              <w:t>None</w:t>
            </w:r>
          </w:p>
          <w:p w14:paraId="53654B81" w14:textId="77777777" w:rsidR="00C96051" w:rsidRDefault="00C96051" w:rsidP="001B4F46">
            <w:pPr>
              <w:pStyle w:val="BodyText"/>
              <w:ind w:left="720"/>
              <w:rPr>
                <w:i/>
                <w:u w:val="single"/>
              </w:rPr>
            </w:pPr>
            <w:r w:rsidRPr="00BF0609">
              <w:rPr>
                <w:i/>
                <w:u w:val="single"/>
              </w:rPr>
              <w:t>Synchronous</w:t>
            </w:r>
          </w:p>
          <w:p w14:paraId="700E7CC3" w14:textId="3B8CC8B7" w:rsidR="00C96051" w:rsidRDefault="00C96051" w:rsidP="001B4F46">
            <w:pPr>
              <w:pStyle w:val="BodyText"/>
              <w:ind w:left="720"/>
              <w:rPr>
                <w:szCs w:val="22"/>
              </w:rPr>
            </w:pPr>
            <w:del w:id="120" w:author="Bhawani Singh" w:date="2015-08-27T16:56:00Z">
              <w:r w:rsidDel="00C02DED">
                <w:delText xml:space="preserve">Transaction done for subscriber deletion will be </w:delText>
              </w:r>
              <w:commentRangeStart w:id="121"/>
              <w:r w:rsidDel="00C02DED">
                <w:delText xml:space="preserve">rolled back </w:delText>
              </w:r>
              <w:commentRangeEnd w:id="121"/>
              <w:r w:rsidR="00294397" w:rsidDel="00C02DED">
                <w:rPr>
                  <w:rStyle w:val="CommentReference"/>
                </w:rPr>
                <w:commentReference w:id="121"/>
              </w:r>
              <w:r w:rsidDel="00C02DED">
                <w:delText>and existing f</w:delText>
              </w:r>
            </w:del>
            <w:ins w:id="122" w:author="Bhawani Singh" w:date="2015-08-27T16:56:00Z">
              <w:r w:rsidR="00C02DED">
                <w:t>F</w:t>
              </w:r>
            </w:ins>
            <w:r>
              <w:t>ailure message for GUI or subscriber API will be displayed/sent.</w:t>
            </w:r>
          </w:p>
        </w:tc>
      </w:tr>
      <w:tr w:rsidR="00C96051" w14:paraId="7D51AD94" w14:textId="77777777" w:rsidTr="001B4F46">
        <w:tc>
          <w:tcPr>
            <w:tcW w:w="2088" w:type="dxa"/>
            <w:tcBorders>
              <w:top w:val="single" w:sz="4" w:space="0" w:color="auto"/>
              <w:left w:val="single" w:sz="4" w:space="0" w:color="auto"/>
              <w:bottom w:val="single" w:sz="4" w:space="0" w:color="auto"/>
              <w:right w:val="single" w:sz="4" w:space="0" w:color="auto"/>
            </w:tcBorders>
          </w:tcPr>
          <w:p w14:paraId="6ABBB74C" w14:textId="77777777" w:rsidR="00C96051" w:rsidRDefault="00C96051" w:rsidP="001B4F46">
            <w:pPr>
              <w:rPr>
                <w:szCs w:val="22"/>
              </w:rPr>
            </w:pPr>
            <w:r>
              <w:rPr>
                <w:b/>
                <w:bCs/>
                <w:szCs w:val="22"/>
              </w:rPr>
              <w:t>Reference</w:t>
            </w:r>
          </w:p>
        </w:tc>
        <w:tc>
          <w:tcPr>
            <w:tcW w:w="7488" w:type="dxa"/>
            <w:tcBorders>
              <w:top w:val="single" w:sz="4" w:space="0" w:color="auto"/>
              <w:left w:val="single" w:sz="4" w:space="0" w:color="auto"/>
              <w:bottom w:val="single" w:sz="4" w:space="0" w:color="auto"/>
              <w:right w:val="single" w:sz="4" w:space="0" w:color="auto"/>
            </w:tcBorders>
          </w:tcPr>
          <w:p w14:paraId="3E73D8D1" w14:textId="77777777" w:rsidR="00C96051" w:rsidRDefault="00C96051" w:rsidP="001B4F46">
            <w:pPr>
              <w:keepNext/>
              <w:rPr>
                <w:szCs w:val="22"/>
              </w:rPr>
            </w:pPr>
          </w:p>
        </w:tc>
      </w:tr>
    </w:tbl>
    <w:p w14:paraId="417CF6EF" w14:textId="2CE3DBC7" w:rsidR="00C96051" w:rsidRDefault="00C96051" w:rsidP="00C96051">
      <w:pPr>
        <w:pStyle w:val="Caption"/>
        <w:jc w:val="center"/>
      </w:pPr>
      <w:bookmarkStart w:id="123" w:name="_Toc404937583"/>
      <w:bookmarkStart w:id="124" w:name="_Toc407024260"/>
      <w:bookmarkStart w:id="125" w:name="_Toc428290059"/>
      <w:r>
        <w:t xml:space="preserve">Table </w:t>
      </w:r>
      <w:r w:rsidR="00167C2C">
        <w:fldChar w:fldCharType="begin"/>
      </w:r>
      <w:r w:rsidR="00167C2C">
        <w:instrText xml:space="preserve"> SEQ Table \* ARABIC </w:instrText>
      </w:r>
      <w:r w:rsidR="00167C2C">
        <w:fldChar w:fldCharType="separate"/>
      </w:r>
      <w:r w:rsidR="001D44B2">
        <w:rPr>
          <w:noProof/>
        </w:rPr>
        <w:t>7</w:t>
      </w:r>
      <w:r w:rsidR="00167C2C">
        <w:rPr>
          <w:noProof/>
        </w:rPr>
        <w:fldChar w:fldCharType="end"/>
      </w:r>
      <w:r>
        <w:t>: Delete Subscriber</w:t>
      </w:r>
      <w:bookmarkEnd w:id="123"/>
      <w:bookmarkEnd w:id="124"/>
      <w:bookmarkEnd w:id="125"/>
    </w:p>
    <w:p w14:paraId="721A0583" w14:textId="77777777" w:rsidR="00C96051" w:rsidRPr="00553FFA" w:rsidRDefault="00C96051" w:rsidP="00C96051">
      <w:pPr>
        <w:pStyle w:val="Heading4"/>
      </w:pPr>
      <w:bookmarkStart w:id="126" w:name="_Toc404937269"/>
      <w:bookmarkStart w:id="127" w:name="_Toc407023959"/>
      <w:bookmarkStart w:id="128" w:name="_Toc428289865"/>
      <w:r>
        <w:t>Update Subscriber</w:t>
      </w:r>
      <w:bookmarkEnd w:id="126"/>
      <w:bookmarkEnd w:id="127"/>
      <w:bookmarkEnd w:id="128"/>
    </w:p>
    <w:p w14:paraId="6B5278DC" w14:textId="792286B2" w:rsidR="00C96051" w:rsidRDefault="00C96051" w:rsidP="00C96051">
      <w:pPr>
        <w:pStyle w:val="BodyText"/>
        <w:keepNext/>
      </w:pPr>
      <w:r>
        <w:t>This use case describes how the ‘maxDevices’ of the subscriber will be updated in VMX while updating the max devices in TM.</w:t>
      </w:r>
      <w:r w:rsidRPr="006604C1">
        <w:t xml:space="preserve"> </w:t>
      </w:r>
      <w:r>
        <w:t xml:space="preserve">Multiple subscribers can be modified for max devices in a single call to the integrator. No call will be made to integrator if </w:t>
      </w:r>
      <w:r w:rsidR="008569F4">
        <w:t>maxdevice is</w:t>
      </w:r>
      <w:r>
        <w:t xml:space="preserve"> not updated</w:t>
      </w:r>
      <w:r w:rsidR="00644968">
        <w:t>.</w:t>
      </w:r>
    </w:p>
    <w:p w14:paraId="501C1DD5" w14:textId="77777777" w:rsidR="00644968" w:rsidRDefault="00644968" w:rsidP="00C96051">
      <w:pPr>
        <w:pStyle w:val="BodyText"/>
        <w:keepNext/>
      </w:pPr>
    </w:p>
    <w:p w14:paraId="0F39F793" w14:textId="77777777" w:rsidR="00F06D0D" w:rsidRDefault="000F49EF" w:rsidP="00F06D0D">
      <w:pPr>
        <w:pStyle w:val="BodyText"/>
        <w:keepNext/>
        <w:jc w:val="center"/>
      </w:pPr>
      <w:r>
        <w:rPr>
          <w:noProof/>
          <w:lang w:val="en-IN" w:eastAsia="en-IN"/>
        </w:rPr>
        <w:drawing>
          <wp:inline distT="0" distB="0" distL="0" distR="0" wp14:anchorId="79FF7460" wp14:editId="582081E8">
            <wp:extent cx="4333875" cy="1238250"/>
            <wp:effectExtent l="0" t="0" r="9525" b="0"/>
            <wp:docPr id="17" name="Picture 17" descr="C:\Users\vishal.rawal.IND-DEL\Desktop\diagrams\usecase\modify_subscri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shal.rawal.IND-DEL\Desktop\diagrams\usecase\modify_subscribe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3875" cy="1238250"/>
                    </a:xfrm>
                    <a:prstGeom prst="rect">
                      <a:avLst/>
                    </a:prstGeom>
                    <a:noFill/>
                    <a:ln>
                      <a:noFill/>
                    </a:ln>
                  </pic:spPr>
                </pic:pic>
              </a:graphicData>
            </a:graphic>
          </wp:inline>
        </w:drawing>
      </w:r>
    </w:p>
    <w:p w14:paraId="1B081C99" w14:textId="771E1408" w:rsidR="000F49EF" w:rsidRDefault="00F06D0D" w:rsidP="00F06D0D">
      <w:pPr>
        <w:pStyle w:val="Caption"/>
        <w:jc w:val="center"/>
        <w:rPr>
          <w:noProof/>
        </w:rPr>
      </w:pPr>
      <w:bookmarkStart w:id="129" w:name="_Toc428289985"/>
      <w:r>
        <w:t xml:space="preserve">Figure </w:t>
      </w:r>
      <w:r w:rsidR="00167C2C">
        <w:fldChar w:fldCharType="begin"/>
      </w:r>
      <w:r w:rsidR="00167C2C">
        <w:instrText xml:space="preserve"> SEQ Figure \* ARABIC </w:instrText>
      </w:r>
      <w:r w:rsidR="00167C2C">
        <w:fldChar w:fldCharType="separate"/>
      </w:r>
      <w:r w:rsidR="00A73595">
        <w:rPr>
          <w:noProof/>
        </w:rPr>
        <w:t>8</w:t>
      </w:r>
      <w:r w:rsidR="00167C2C">
        <w:rPr>
          <w:noProof/>
        </w:rPr>
        <w:fldChar w:fldCharType="end"/>
      </w:r>
      <w:r>
        <w:t xml:space="preserve">: </w:t>
      </w:r>
      <w:r w:rsidRPr="00056149">
        <w:t>Modify Subscriber</w:t>
      </w:r>
      <w:bookmarkEnd w:id="129"/>
    </w:p>
    <w:p w14:paraId="6D5CC61F" w14:textId="77777777" w:rsidR="00644968" w:rsidRDefault="00644968" w:rsidP="00C96051">
      <w:pPr>
        <w:pStyle w:val="BodyText"/>
        <w:keepNext/>
      </w:pPr>
    </w:p>
    <w:p w14:paraId="55F37CF1" w14:textId="77777777" w:rsidR="00C96051" w:rsidRPr="00817C4F" w:rsidRDefault="00C96051" w:rsidP="00C96051">
      <w:pPr>
        <w:pStyle w:val="Caption"/>
        <w:jc w:val="center"/>
        <w:rPr>
          <w:lang w:val="en-GB"/>
        </w:rPr>
      </w:pPr>
    </w:p>
    <w:tbl>
      <w:tblPr>
        <w:tblW w:w="9576" w:type="dxa"/>
        <w:tblLayout w:type="fixed"/>
        <w:tblLook w:val="0000" w:firstRow="0" w:lastRow="0" w:firstColumn="0" w:lastColumn="0" w:noHBand="0" w:noVBand="0"/>
      </w:tblPr>
      <w:tblGrid>
        <w:gridCol w:w="2088"/>
        <w:gridCol w:w="7488"/>
      </w:tblGrid>
      <w:tr w:rsidR="00C96051" w14:paraId="38DE425C" w14:textId="77777777" w:rsidTr="001B4F46">
        <w:tc>
          <w:tcPr>
            <w:tcW w:w="2088" w:type="dxa"/>
            <w:tcBorders>
              <w:top w:val="single" w:sz="4" w:space="0" w:color="auto"/>
              <w:left w:val="single" w:sz="4" w:space="0" w:color="auto"/>
              <w:bottom w:val="single" w:sz="4" w:space="0" w:color="auto"/>
              <w:right w:val="single" w:sz="4" w:space="0" w:color="auto"/>
            </w:tcBorders>
          </w:tcPr>
          <w:p w14:paraId="790D0E7A" w14:textId="77777777" w:rsidR="00C96051" w:rsidRDefault="00C96051" w:rsidP="001B4F46">
            <w:pPr>
              <w:rPr>
                <w:szCs w:val="22"/>
              </w:rPr>
            </w:pPr>
            <w:r>
              <w:rPr>
                <w:b/>
                <w:bCs/>
                <w:szCs w:val="22"/>
              </w:rPr>
              <w:t>Actor</w:t>
            </w:r>
          </w:p>
        </w:tc>
        <w:tc>
          <w:tcPr>
            <w:tcW w:w="7488" w:type="dxa"/>
            <w:tcBorders>
              <w:top w:val="single" w:sz="4" w:space="0" w:color="auto"/>
              <w:left w:val="single" w:sz="4" w:space="0" w:color="auto"/>
              <w:bottom w:val="single" w:sz="4" w:space="0" w:color="auto"/>
              <w:right w:val="single" w:sz="4" w:space="0" w:color="auto"/>
            </w:tcBorders>
          </w:tcPr>
          <w:p w14:paraId="04F151DD" w14:textId="77777777" w:rsidR="00C96051" w:rsidRDefault="00C96051" w:rsidP="001B4F46">
            <w:pPr>
              <w:rPr>
                <w:szCs w:val="22"/>
              </w:rPr>
            </w:pPr>
            <w:r>
              <w:rPr>
                <w:szCs w:val="22"/>
              </w:rPr>
              <w:t>TM/URH</w:t>
            </w:r>
          </w:p>
        </w:tc>
      </w:tr>
      <w:tr w:rsidR="00C96051" w14:paraId="1094D725" w14:textId="77777777" w:rsidTr="001B4F46">
        <w:tc>
          <w:tcPr>
            <w:tcW w:w="2088" w:type="dxa"/>
            <w:tcBorders>
              <w:top w:val="single" w:sz="4" w:space="0" w:color="auto"/>
              <w:left w:val="single" w:sz="4" w:space="0" w:color="auto"/>
              <w:bottom w:val="single" w:sz="4" w:space="0" w:color="auto"/>
              <w:right w:val="single" w:sz="4" w:space="0" w:color="auto"/>
            </w:tcBorders>
          </w:tcPr>
          <w:p w14:paraId="41A48A4E" w14:textId="77777777" w:rsidR="00C96051" w:rsidRDefault="00C96051" w:rsidP="001B4F46">
            <w:pPr>
              <w:rPr>
                <w:szCs w:val="22"/>
              </w:rPr>
            </w:pPr>
            <w:r>
              <w:rPr>
                <w:b/>
                <w:bCs/>
                <w:szCs w:val="22"/>
              </w:rPr>
              <w:t>Operation Name</w:t>
            </w:r>
          </w:p>
        </w:tc>
        <w:tc>
          <w:tcPr>
            <w:tcW w:w="7488" w:type="dxa"/>
            <w:tcBorders>
              <w:top w:val="single" w:sz="4" w:space="0" w:color="auto"/>
              <w:left w:val="single" w:sz="4" w:space="0" w:color="auto"/>
              <w:bottom w:val="single" w:sz="4" w:space="0" w:color="auto"/>
              <w:right w:val="single" w:sz="4" w:space="0" w:color="auto"/>
            </w:tcBorders>
          </w:tcPr>
          <w:p w14:paraId="605AA5BB" w14:textId="77777777" w:rsidR="00C96051" w:rsidRDefault="00C96051" w:rsidP="001B4F46">
            <w:pPr>
              <w:rPr>
                <w:szCs w:val="22"/>
              </w:rPr>
            </w:pPr>
            <w:r>
              <w:t>Modify Subscriber</w:t>
            </w:r>
          </w:p>
        </w:tc>
      </w:tr>
      <w:tr w:rsidR="00C96051" w14:paraId="3F04829A" w14:textId="77777777" w:rsidTr="001B4F46">
        <w:tc>
          <w:tcPr>
            <w:tcW w:w="2088" w:type="dxa"/>
            <w:tcBorders>
              <w:top w:val="single" w:sz="4" w:space="0" w:color="auto"/>
              <w:left w:val="single" w:sz="4" w:space="0" w:color="auto"/>
              <w:bottom w:val="single" w:sz="4" w:space="0" w:color="auto"/>
              <w:right w:val="single" w:sz="4" w:space="0" w:color="auto"/>
            </w:tcBorders>
          </w:tcPr>
          <w:p w14:paraId="390E629C" w14:textId="77777777" w:rsidR="00C96051" w:rsidRDefault="00C96051" w:rsidP="001B4F46">
            <w:pPr>
              <w:rPr>
                <w:szCs w:val="22"/>
              </w:rPr>
            </w:pPr>
            <w:r>
              <w:rPr>
                <w:b/>
                <w:bCs/>
                <w:szCs w:val="22"/>
              </w:rPr>
              <w:t>Pre-condition</w:t>
            </w:r>
          </w:p>
        </w:tc>
        <w:tc>
          <w:tcPr>
            <w:tcW w:w="7488" w:type="dxa"/>
            <w:tcBorders>
              <w:top w:val="single" w:sz="4" w:space="0" w:color="auto"/>
              <w:left w:val="single" w:sz="4" w:space="0" w:color="auto"/>
              <w:bottom w:val="single" w:sz="4" w:space="0" w:color="auto"/>
              <w:right w:val="single" w:sz="4" w:space="0" w:color="auto"/>
            </w:tcBorders>
          </w:tcPr>
          <w:p w14:paraId="77E9CF0A" w14:textId="77777777" w:rsidR="00C96051" w:rsidRDefault="00C96051" w:rsidP="0039515D">
            <w:pPr>
              <w:pStyle w:val="BodyText"/>
              <w:numPr>
                <w:ilvl w:val="0"/>
                <w:numId w:val="38"/>
              </w:numPr>
              <w:jc w:val="both"/>
            </w:pPr>
            <w:r>
              <w:t>TM is up and running.</w:t>
            </w:r>
          </w:p>
          <w:p w14:paraId="5FB8A0B3" w14:textId="77777777" w:rsidR="00C96051" w:rsidRDefault="00C96051" w:rsidP="0039515D">
            <w:pPr>
              <w:pStyle w:val="BodyText"/>
              <w:numPr>
                <w:ilvl w:val="0"/>
                <w:numId w:val="38"/>
              </w:numPr>
              <w:jc w:val="both"/>
            </w:pPr>
            <w:r>
              <w:t>TM DB is up and running.</w:t>
            </w:r>
          </w:p>
          <w:p w14:paraId="48F9ECC9" w14:textId="77777777" w:rsidR="00C96051" w:rsidRDefault="00C96051" w:rsidP="0039515D">
            <w:pPr>
              <w:pStyle w:val="BodyText"/>
              <w:numPr>
                <w:ilvl w:val="0"/>
                <w:numId w:val="38"/>
              </w:numPr>
              <w:jc w:val="both"/>
            </w:pPr>
            <w:r>
              <w:t>Integratoris up and running.</w:t>
            </w:r>
          </w:p>
          <w:p w14:paraId="36FDBB3A" w14:textId="77777777" w:rsidR="00C96051" w:rsidRDefault="00C96051" w:rsidP="0039515D">
            <w:pPr>
              <w:pStyle w:val="BodyText"/>
              <w:numPr>
                <w:ilvl w:val="0"/>
                <w:numId w:val="38"/>
              </w:numPr>
              <w:jc w:val="both"/>
              <w:rPr>
                <w:szCs w:val="22"/>
              </w:rPr>
            </w:pPr>
            <w:r>
              <w:t>OMI Integrator is defined in TM and is in Active state.</w:t>
            </w:r>
            <w:r>
              <w:rPr>
                <w:szCs w:val="22"/>
              </w:rPr>
              <w:t xml:space="preserve"> </w:t>
            </w:r>
          </w:p>
        </w:tc>
      </w:tr>
      <w:tr w:rsidR="00C96051" w14:paraId="3DC731CA" w14:textId="77777777" w:rsidTr="001B4F46">
        <w:tc>
          <w:tcPr>
            <w:tcW w:w="2088" w:type="dxa"/>
            <w:tcBorders>
              <w:top w:val="single" w:sz="4" w:space="0" w:color="auto"/>
              <w:left w:val="single" w:sz="4" w:space="0" w:color="auto"/>
              <w:bottom w:val="single" w:sz="4" w:space="0" w:color="auto"/>
              <w:right w:val="single" w:sz="4" w:space="0" w:color="auto"/>
            </w:tcBorders>
          </w:tcPr>
          <w:p w14:paraId="2B132251" w14:textId="77777777" w:rsidR="00C96051" w:rsidRDefault="00C96051" w:rsidP="001B4F46">
            <w:pPr>
              <w:rPr>
                <w:szCs w:val="22"/>
              </w:rPr>
            </w:pPr>
            <w:r>
              <w:rPr>
                <w:b/>
                <w:bCs/>
                <w:szCs w:val="22"/>
              </w:rPr>
              <w:t>Flow of events</w:t>
            </w:r>
          </w:p>
        </w:tc>
        <w:tc>
          <w:tcPr>
            <w:tcW w:w="7488" w:type="dxa"/>
            <w:tcBorders>
              <w:top w:val="single" w:sz="4" w:space="0" w:color="auto"/>
              <w:left w:val="single" w:sz="4" w:space="0" w:color="auto"/>
              <w:bottom w:val="single" w:sz="4" w:space="0" w:color="auto"/>
              <w:right w:val="single" w:sz="4" w:space="0" w:color="auto"/>
            </w:tcBorders>
          </w:tcPr>
          <w:p w14:paraId="18184523" w14:textId="77777777" w:rsidR="00C96051" w:rsidRDefault="00C96051" w:rsidP="0039515D">
            <w:pPr>
              <w:pStyle w:val="BodyText"/>
              <w:numPr>
                <w:ilvl w:val="0"/>
                <w:numId w:val="39"/>
              </w:numPr>
            </w:pPr>
            <w:r>
              <w:t>TM receives the request from GUI/Subscriber API (subscriberUpdate) for subscriber modification of ‘maxDevices’.</w:t>
            </w:r>
          </w:p>
          <w:p w14:paraId="7620FCAB" w14:textId="77777777" w:rsidR="00C96051" w:rsidRDefault="00C96051" w:rsidP="0039515D">
            <w:pPr>
              <w:pStyle w:val="BodyText"/>
              <w:numPr>
                <w:ilvl w:val="0"/>
                <w:numId w:val="39"/>
              </w:numPr>
            </w:pPr>
            <w:r>
              <w:t>Do all the processing and validations, as before, for subscriber modification.</w:t>
            </w:r>
          </w:p>
          <w:p w14:paraId="6A8A2BB9" w14:textId="7B54906E" w:rsidR="00C96051" w:rsidRDefault="00AB4859" w:rsidP="0039515D">
            <w:pPr>
              <w:pStyle w:val="BodyText"/>
              <w:numPr>
                <w:ilvl w:val="0"/>
                <w:numId w:val="39"/>
              </w:numPr>
            </w:pPr>
            <w:ins w:id="130" w:author="Bhawani Singh" w:date="2015-08-27T18:13:00Z">
              <w:r>
                <w:t>C</w:t>
              </w:r>
              <w:r>
                <w:t>all the operation ‘</w:t>
              </w:r>
              <w:proofErr w:type="spellStart"/>
              <w:r>
                <w:t>ModifySubscriber</w:t>
              </w:r>
              <w:proofErr w:type="spellEnd"/>
              <w:r>
                <w:t xml:space="preserve">’ of Integrator (through integrator client) to modify the </w:t>
              </w:r>
              <w:proofErr w:type="spellStart"/>
              <w:r w:rsidRPr="00214AC0">
                <w:t>maxDevices</w:t>
              </w:r>
              <w:proofErr w:type="spellEnd"/>
              <w:r>
                <w:t xml:space="preserve"> of subscriber in the VMX</w:t>
              </w:r>
            </w:ins>
            <w:commentRangeStart w:id="131"/>
            <w:del w:id="132" w:author="Bhawani Singh" w:date="2015-08-27T18:13:00Z">
              <w:r w:rsidR="00C96051" w:rsidDel="00AB4859">
                <w:delText>U</w:delText>
              </w:r>
            </w:del>
            <w:del w:id="133" w:author="Bhawani Singh" w:date="2015-08-27T18:12:00Z">
              <w:r w:rsidR="00C96051" w:rsidDel="00AB4859">
                <w:delText>pdate the subscriber in database</w:delText>
              </w:r>
            </w:del>
            <w:r w:rsidR="00C96051">
              <w:t>.</w:t>
            </w:r>
          </w:p>
          <w:p w14:paraId="51BC3EEF" w14:textId="2F9ECF12" w:rsidR="00C96051" w:rsidRPr="00F33D9A" w:rsidRDefault="00AB4859" w:rsidP="00AB4859">
            <w:pPr>
              <w:pStyle w:val="ListParagraph"/>
              <w:numPr>
                <w:ilvl w:val="0"/>
                <w:numId w:val="39"/>
              </w:numPr>
              <w:rPr>
                <w:szCs w:val="22"/>
              </w:rPr>
            </w:pPr>
            <w:ins w:id="134" w:author="Bhawani Singh" w:date="2015-08-27T18:13:00Z">
              <w:r>
                <w:t>U</w:t>
              </w:r>
            </w:ins>
            <w:del w:id="135" w:author="Bhawani Singh" w:date="2015-08-27T18:13:00Z">
              <w:r w:rsidR="00C96051" w:rsidDel="00AB4859">
                <w:delText>C</w:delText>
              </w:r>
            </w:del>
            <w:ins w:id="136" w:author="Bhawani Singh" w:date="2015-08-27T18:12:00Z">
              <w:r>
                <w:t>pdate the subscriber in database</w:t>
              </w:r>
            </w:ins>
            <w:del w:id="137" w:author="Bhawani Singh" w:date="2015-08-27T18:12:00Z">
              <w:r w:rsidR="00C96051" w:rsidDel="00AB4859">
                <w:delText xml:space="preserve">all the operation ‘ModifySubscriber’ of Integrator (through integrator client) to modify the </w:delText>
              </w:r>
              <w:r w:rsidR="00C96051" w:rsidRPr="00214AC0" w:rsidDel="00AB4859">
                <w:delText>maxDevices</w:delText>
              </w:r>
              <w:r w:rsidR="00C96051" w:rsidDel="00AB4859">
                <w:delText xml:space="preserve"> of subscriber in the VMX</w:delText>
              </w:r>
            </w:del>
            <w:r w:rsidR="00C96051">
              <w:t>.</w:t>
            </w:r>
            <w:commentRangeEnd w:id="131"/>
            <w:r w:rsidR="00294397">
              <w:rPr>
                <w:rStyle w:val="CommentReference"/>
              </w:rPr>
              <w:commentReference w:id="131"/>
            </w:r>
          </w:p>
        </w:tc>
      </w:tr>
      <w:tr w:rsidR="00C96051" w14:paraId="520DA5EE" w14:textId="77777777" w:rsidTr="001B4F46">
        <w:tc>
          <w:tcPr>
            <w:tcW w:w="2088" w:type="dxa"/>
            <w:tcBorders>
              <w:top w:val="single" w:sz="4" w:space="0" w:color="auto"/>
              <w:left w:val="single" w:sz="4" w:space="0" w:color="auto"/>
              <w:bottom w:val="single" w:sz="4" w:space="0" w:color="auto"/>
              <w:right w:val="single" w:sz="4" w:space="0" w:color="auto"/>
            </w:tcBorders>
          </w:tcPr>
          <w:p w14:paraId="1DCDD97E" w14:textId="77777777" w:rsidR="00C96051" w:rsidRDefault="00C96051" w:rsidP="001B4F46">
            <w:pPr>
              <w:rPr>
                <w:b/>
                <w:bCs/>
                <w:szCs w:val="22"/>
              </w:rPr>
            </w:pPr>
            <w:r>
              <w:rPr>
                <w:b/>
                <w:bCs/>
                <w:szCs w:val="22"/>
              </w:rPr>
              <w:t>Post condition</w:t>
            </w:r>
          </w:p>
        </w:tc>
        <w:tc>
          <w:tcPr>
            <w:tcW w:w="7488" w:type="dxa"/>
            <w:tcBorders>
              <w:top w:val="single" w:sz="4" w:space="0" w:color="auto"/>
              <w:left w:val="single" w:sz="4" w:space="0" w:color="auto"/>
              <w:bottom w:val="single" w:sz="4" w:space="0" w:color="auto"/>
              <w:right w:val="single" w:sz="4" w:space="0" w:color="auto"/>
            </w:tcBorders>
          </w:tcPr>
          <w:p w14:paraId="7D1D78B5" w14:textId="77777777" w:rsidR="00C96051" w:rsidRDefault="00C96051" w:rsidP="0039515D">
            <w:pPr>
              <w:pStyle w:val="BodyText"/>
              <w:numPr>
                <w:ilvl w:val="0"/>
                <w:numId w:val="40"/>
              </w:numPr>
            </w:pPr>
            <w:r>
              <w:t>Subscriber is modified in TM.</w:t>
            </w:r>
          </w:p>
          <w:p w14:paraId="6EACB1F6" w14:textId="77777777" w:rsidR="00C96051" w:rsidRDefault="00C96051" w:rsidP="0039515D">
            <w:pPr>
              <w:pStyle w:val="BodyText"/>
              <w:numPr>
                <w:ilvl w:val="0"/>
                <w:numId w:val="40"/>
              </w:numPr>
            </w:pPr>
            <w:r>
              <w:t>Subscriber’s max devices are updated in the VMX successfully.</w:t>
            </w:r>
          </w:p>
          <w:p w14:paraId="72340E18" w14:textId="77777777" w:rsidR="00C96051" w:rsidRPr="005E7C88" w:rsidRDefault="00C96051" w:rsidP="001B4F46">
            <w:pPr>
              <w:rPr>
                <w:szCs w:val="22"/>
              </w:rPr>
            </w:pPr>
            <w:r>
              <w:t>Success status will be saved in the TM DB(Subscribers Table)  to indicate that the subscriber is in ‘sync’ with VMX</w:t>
            </w:r>
          </w:p>
        </w:tc>
      </w:tr>
      <w:tr w:rsidR="00C96051" w14:paraId="401ED7EB" w14:textId="77777777" w:rsidTr="001B4F46">
        <w:tc>
          <w:tcPr>
            <w:tcW w:w="2088" w:type="dxa"/>
            <w:tcBorders>
              <w:top w:val="single" w:sz="4" w:space="0" w:color="auto"/>
              <w:left w:val="single" w:sz="4" w:space="0" w:color="auto"/>
              <w:bottom w:val="single" w:sz="4" w:space="0" w:color="auto"/>
              <w:right w:val="single" w:sz="4" w:space="0" w:color="auto"/>
            </w:tcBorders>
          </w:tcPr>
          <w:p w14:paraId="70A374FF" w14:textId="77777777" w:rsidR="00C96051" w:rsidRDefault="00C96051" w:rsidP="001B4F46">
            <w:pPr>
              <w:rPr>
                <w:b/>
                <w:bCs/>
                <w:szCs w:val="22"/>
              </w:rPr>
            </w:pPr>
            <w:r>
              <w:rPr>
                <w:b/>
                <w:bCs/>
                <w:szCs w:val="22"/>
              </w:rPr>
              <w:t>Alternative flow of events</w:t>
            </w:r>
          </w:p>
        </w:tc>
        <w:tc>
          <w:tcPr>
            <w:tcW w:w="7488" w:type="dxa"/>
            <w:tcBorders>
              <w:top w:val="single" w:sz="4" w:space="0" w:color="auto"/>
              <w:left w:val="single" w:sz="4" w:space="0" w:color="auto"/>
              <w:bottom w:val="single" w:sz="4" w:space="0" w:color="auto"/>
              <w:right w:val="single" w:sz="4" w:space="0" w:color="auto"/>
            </w:tcBorders>
          </w:tcPr>
          <w:p w14:paraId="49CC5D29" w14:textId="77777777" w:rsidR="00C96051" w:rsidRPr="001E1F12" w:rsidRDefault="00C96051" w:rsidP="0039515D">
            <w:pPr>
              <w:pStyle w:val="BodyText"/>
              <w:numPr>
                <w:ilvl w:val="0"/>
                <w:numId w:val="41"/>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C96051" w14:paraId="56DFCBBB" w14:textId="77777777" w:rsidTr="001B4F46">
        <w:tc>
          <w:tcPr>
            <w:tcW w:w="2088" w:type="dxa"/>
            <w:tcBorders>
              <w:top w:val="single" w:sz="4" w:space="0" w:color="auto"/>
              <w:left w:val="single" w:sz="4" w:space="0" w:color="auto"/>
              <w:bottom w:val="single" w:sz="4" w:space="0" w:color="auto"/>
              <w:right w:val="single" w:sz="4" w:space="0" w:color="auto"/>
            </w:tcBorders>
          </w:tcPr>
          <w:p w14:paraId="7A4E2D08" w14:textId="77777777" w:rsidR="00C96051" w:rsidRDefault="00C96051" w:rsidP="001B4F46">
            <w:pPr>
              <w:rPr>
                <w:szCs w:val="22"/>
              </w:rPr>
            </w:pPr>
            <w:r>
              <w:rPr>
                <w:b/>
                <w:bCs/>
                <w:szCs w:val="22"/>
              </w:rPr>
              <w:t>Exceptional flow</w:t>
            </w:r>
          </w:p>
        </w:tc>
        <w:tc>
          <w:tcPr>
            <w:tcW w:w="7488" w:type="dxa"/>
            <w:tcBorders>
              <w:top w:val="single" w:sz="4" w:space="0" w:color="auto"/>
              <w:left w:val="single" w:sz="4" w:space="0" w:color="auto"/>
              <w:bottom w:val="single" w:sz="4" w:space="0" w:color="auto"/>
              <w:right w:val="single" w:sz="4" w:space="0" w:color="auto"/>
            </w:tcBorders>
          </w:tcPr>
          <w:p w14:paraId="242283DE" w14:textId="77777777" w:rsidR="00C96051" w:rsidRDefault="00C96051" w:rsidP="0039515D">
            <w:pPr>
              <w:pStyle w:val="BodyText"/>
              <w:numPr>
                <w:ilvl w:val="0"/>
                <w:numId w:val="42"/>
              </w:numPr>
            </w:pPr>
            <w:r>
              <w:t>If error comes while modifying the subscriber in TM then no call will be made to the integrator for subscriber modification in VMX.</w:t>
            </w:r>
          </w:p>
          <w:p w14:paraId="5B29AE25" w14:textId="77777777" w:rsidR="00C96051" w:rsidRDefault="00C96051" w:rsidP="001B4F46">
            <w:pPr>
              <w:pStyle w:val="BodyText"/>
              <w:ind w:left="720"/>
              <w:rPr>
                <w:i/>
                <w:u w:val="single"/>
              </w:rPr>
            </w:pPr>
            <w:r w:rsidRPr="00E73B6C">
              <w:rPr>
                <w:i/>
                <w:u w:val="single"/>
              </w:rPr>
              <w:t>Synchronous</w:t>
            </w:r>
          </w:p>
          <w:p w14:paraId="690A9AC1" w14:textId="6AA235B3" w:rsidR="00C96051" w:rsidRDefault="00C96051" w:rsidP="0039515D">
            <w:pPr>
              <w:pStyle w:val="BodyText"/>
              <w:numPr>
                <w:ilvl w:val="0"/>
                <w:numId w:val="42"/>
              </w:numPr>
              <w:rPr>
                <w:szCs w:val="22"/>
              </w:rPr>
            </w:pPr>
            <w:del w:id="138" w:author="Bhawani Singh" w:date="2015-08-27T18:12:00Z">
              <w:r w:rsidDel="00AB4859">
                <w:delText xml:space="preserve">Transaction done for subscriber update (if maxDevices are involved) will be </w:delText>
              </w:r>
              <w:commentRangeStart w:id="139"/>
              <w:r w:rsidDel="00AB4859">
                <w:delText xml:space="preserve">rolled back </w:delText>
              </w:r>
              <w:commentRangeEnd w:id="139"/>
              <w:r w:rsidR="00294397" w:rsidDel="00AB4859">
                <w:rPr>
                  <w:rStyle w:val="CommentReference"/>
                </w:rPr>
                <w:commentReference w:id="139"/>
              </w:r>
              <w:r w:rsidDel="00AB4859">
                <w:delText>and exisiting e</w:delText>
              </w:r>
            </w:del>
            <w:ins w:id="140" w:author="Bhawani Singh" w:date="2015-08-27T18:12:00Z">
              <w:r w:rsidR="00AB4859">
                <w:t>E</w:t>
              </w:r>
            </w:ins>
            <w:r>
              <w:t>rror message for GUI or subscriber API will be displayed/sent.</w:t>
            </w:r>
          </w:p>
        </w:tc>
      </w:tr>
      <w:tr w:rsidR="00C96051" w14:paraId="451128E5" w14:textId="77777777" w:rsidTr="001B4F46">
        <w:tc>
          <w:tcPr>
            <w:tcW w:w="2088" w:type="dxa"/>
            <w:tcBorders>
              <w:top w:val="single" w:sz="4" w:space="0" w:color="auto"/>
              <w:left w:val="single" w:sz="4" w:space="0" w:color="auto"/>
              <w:bottom w:val="single" w:sz="4" w:space="0" w:color="auto"/>
              <w:right w:val="single" w:sz="4" w:space="0" w:color="auto"/>
            </w:tcBorders>
          </w:tcPr>
          <w:p w14:paraId="6297BB2B" w14:textId="77777777" w:rsidR="00C96051" w:rsidRDefault="00C96051" w:rsidP="001B4F46">
            <w:pPr>
              <w:rPr>
                <w:szCs w:val="22"/>
              </w:rPr>
            </w:pPr>
            <w:r>
              <w:rPr>
                <w:b/>
                <w:bCs/>
                <w:szCs w:val="22"/>
              </w:rPr>
              <w:t>Reference</w:t>
            </w:r>
          </w:p>
        </w:tc>
        <w:tc>
          <w:tcPr>
            <w:tcW w:w="7488" w:type="dxa"/>
            <w:tcBorders>
              <w:top w:val="single" w:sz="4" w:space="0" w:color="auto"/>
              <w:left w:val="single" w:sz="4" w:space="0" w:color="auto"/>
              <w:bottom w:val="single" w:sz="4" w:space="0" w:color="auto"/>
              <w:right w:val="single" w:sz="4" w:space="0" w:color="auto"/>
            </w:tcBorders>
          </w:tcPr>
          <w:p w14:paraId="71F45296" w14:textId="77777777" w:rsidR="00C96051" w:rsidRDefault="00C96051" w:rsidP="001B4F46">
            <w:pPr>
              <w:keepNext/>
              <w:rPr>
                <w:szCs w:val="22"/>
              </w:rPr>
            </w:pPr>
          </w:p>
        </w:tc>
      </w:tr>
    </w:tbl>
    <w:p w14:paraId="3E5AC251" w14:textId="737C4EF0" w:rsidR="00C96051" w:rsidRDefault="00C96051" w:rsidP="00C96051">
      <w:pPr>
        <w:pStyle w:val="Caption"/>
        <w:jc w:val="center"/>
      </w:pPr>
      <w:bookmarkStart w:id="141" w:name="_Toc404937584"/>
      <w:bookmarkStart w:id="142" w:name="_Toc407024261"/>
      <w:bookmarkStart w:id="143" w:name="_Toc428290060"/>
      <w:r>
        <w:t xml:space="preserve">Table </w:t>
      </w:r>
      <w:r w:rsidR="00167C2C">
        <w:fldChar w:fldCharType="begin"/>
      </w:r>
      <w:r w:rsidR="00167C2C">
        <w:instrText xml:space="preserve"> SEQ Table \* ARABIC </w:instrText>
      </w:r>
      <w:r w:rsidR="00167C2C">
        <w:fldChar w:fldCharType="separate"/>
      </w:r>
      <w:r w:rsidR="001D44B2">
        <w:rPr>
          <w:noProof/>
        </w:rPr>
        <w:t>8</w:t>
      </w:r>
      <w:r w:rsidR="00167C2C">
        <w:rPr>
          <w:noProof/>
        </w:rPr>
        <w:fldChar w:fldCharType="end"/>
      </w:r>
      <w:r>
        <w:t>: Modify Subscriber</w:t>
      </w:r>
      <w:bookmarkEnd w:id="141"/>
      <w:bookmarkEnd w:id="142"/>
      <w:bookmarkEnd w:id="143"/>
    </w:p>
    <w:p w14:paraId="3ADD7132" w14:textId="77777777" w:rsidR="00C96051" w:rsidRDefault="00C96051" w:rsidP="00C96051">
      <w:pPr>
        <w:pStyle w:val="BodyText"/>
      </w:pPr>
    </w:p>
    <w:p w14:paraId="7DA45B49" w14:textId="77777777" w:rsidR="00A9214B" w:rsidRDefault="00A9214B" w:rsidP="00C96051">
      <w:pPr>
        <w:pStyle w:val="BodyText"/>
      </w:pPr>
    </w:p>
    <w:p w14:paraId="3D85F575" w14:textId="77777777" w:rsidR="00C96051" w:rsidRDefault="00C96051" w:rsidP="00C96051">
      <w:pPr>
        <w:pStyle w:val="Heading4"/>
      </w:pPr>
      <w:bookmarkStart w:id="144" w:name="_Toc404937270"/>
      <w:bookmarkStart w:id="145" w:name="_Toc407023960"/>
      <w:bookmarkStart w:id="146" w:name="_Toc428289866"/>
      <w:r>
        <w:t>Create Device</w:t>
      </w:r>
      <w:bookmarkEnd w:id="144"/>
      <w:bookmarkEnd w:id="145"/>
      <w:bookmarkEnd w:id="146"/>
    </w:p>
    <w:p w14:paraId="572657F4" w14:textId="77777777" w:rsidR="00C96051" w:rsidRPr="003A0C60" w:rsidRDefault="00C96051" w:rsidP="00C96051">
      <w:pPr>
        <w:pStyle w:val="BodyText"/>
      </w:pPr>
      <w:r>
        <w:t>This use case describes how the device/STB will be provisioned in VMX while creating the in TM.</w:t>
      </w:r>
      <w:r w:rsidRPr="00BD3578">
        <w:t xml:space="preserve"> </w:t>
      </w:r>
      <w:r>
        <w:t>Multiple devices/STBs can be provisioned in a single call.</w:t>
      </w:r>
    </w:p>
    <w:p w14:paraId="13C24D94" w14:textId="07318F18" w:rsidR="00C96051" w:rsidRDefault="00C96051" w:rsidP="00787278">
      <w:pPr>
        <w:pStyle w:val="BodyText"/>
        <w:jc w:val="both"/>
        <w:rPr>
          <w:noProof/>
        </w:rPr>
      </w:pPr>
      <w:r>
        <w:t xml:space="preserve">. </w:t>
      </w:r>
    </w:p>
    <w:p w14:paraId="58B5C6EB" w14:textId="77777777" w:rsidR="00787278" w:rsidRDefault="00C96051" w:rsidP="00787278">
      <w:pPr>
        <w:pStyle w:val="BodyText"/>
        <w:keepNext/>
        <w:jc w:val="center"/>
      </w:pPr>
      <w:r>
        <w:rPr>
          <w:noProof/>
          <w:lang w:val="en-IN" w:eastAsia="en-IN"/>
        </w:rPr>
        <w:lastRenderedPageBreak/>
        <w:drawing>
          <wp:inline distT="0" distB="0" distL="0" distR="0" wp14:anchorId="6FB092B2" wp14:editId="63F89CA4">
            <wp:extent cx="4333240" cy="1240155"/>
            <wp:effectExtent l="0" t="0" r="0" b="0"/>
            <wp:docPr id="77" name="Picture 77" descr="C:\Users\vishal.rawal.IND-DEL\Desktop\diagrams\usecase\create_de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shal.rawal.IND-DEL\Desktop\diagrams\usecase\create_devic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3240" cy="1240155"/>
                    </a:xfrm>
                    <a:prstGeom prst="rect">
                      <a:avLst/>
                    </a:prstGeom>
                    <a:noFill/>
                    <a:ln>
                      <a:noFill/>
                    </a:ln>
                  </pic:spPr>
                </pic:pic>
              </a:graphicData>
            </a:graphic>
          </wp:inline>
        </w:drawing>
      </w:r>
    </w:p>
    <w:p w14:paraId="2026D167" w14:textId="52611BC7" w:rsidR="00C96051" w:rsidRDefault="00787278" w:rsidP="00787278">
      <w:pPr>
        <w:pStyle w:val="Caption"/>
        <w:jc w:val="center"/>
        <w:rPr>
          <w:noProof/>
        </w:rPr>
      </w:pPr>
      <w:bookmarkStart w:id="147" w:name="_Toc428289986"/>
      <w:r>
        <w:t xml:space="preserve">Figure </w:t>
      </w:r>
      <w:r w:rsidR="00167C2C">
        <w:fldChar w:fldCharType="begin"/>
      </w:r>
      <w:r w:rsidR="00167C2C">
        <w:instrText xml:space="preserve"> SEQ Figure \* ARABIC </w:instrText>
      </w:r>
      <w:r w:rsidR="00167C2C">
        <w:fldChar w:fldCharType="separate"/>
      </w:r>
      <w:r w:rsidR="00A73595">
        <w:rPr>
          <w:noProof/>
        </w:rPr>
        <w:t>9</w:t>
      </w:r>
      <w:r w:rsidR="00167C2C">
        <w:rPr>
          <w:noProof/>
        </w:rPr>
        <w:fldChar w:fldCharType="end"/>
      </w:r>
      <w:r>
        <w:t xml:space="preserve">: </w:t>
      </w:r>
      <w:r w:rsidRPr="004B49FC">
        <w:t>Create Device</w:t>
      </w:r>
      <w:bookmarkEnd w:id="147"/>
    </w:p>
    <w:p w14:paraId="0C3C1D76" w14:textId="77777777" w:rsidR="00C96051" w:rsidRDefault="00C96051" w:rsidP="00C96051">
      <w:pPr>
        <w:pStyle w:val="Caption"/>
        <w:jc w:val="center"/>
      </w:pPr>
    </w:p>
    <w:tbl>
      <w:tblPr>
        <w:tblW w:w="9576" w:type="dxa"/>
        <w:tblLayout w:type="fixed"/>
        <w:tblLook w:val="0000" w:firstRow="0" w:lastRow="0" w:firstColumn="0" w:lastColumn="0" w:noHBand="0" w:noVBand="0"/>
      </w:tblPr>
      <w:tblGrid>
        <w:gridCol w:w="1998"/>
        <w:gridCol w:w="7578"/>
      </w:tblGrid>
      <w:tr w:rsidR="00C96051" w14:paraId="4C22F9DB" w14:textId="77777777" w:rsidTr="001B4F46">
        <w:tc>
          <w:tcPr>
            <w:tcW w:w="1998" w:type="dxa"/>
            <w:tcBorders>
              <w:top w:val="single" w:sz="4" w:space="0" w:color="auto"/>
              <w:left w:val="single" w:sz="4" w:space="0" w:color="auto"/>
              <w:bottom w:val="single" w:sz="4" w:space="0" w:color="auto"/>
              <w:right w:val="single" w:sz="4" w:space="0" w:color="auto"/>
            </w:tcBorders>
          </w:tcPr>
          <w:p w14:paraId="2A7827ED"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5EA0712F" w14:textId="77777777" w:rsidR="00C96051" w:rsidRDefault="00C96051" w:rsidP="001B4F46">
            <w:pPr>
              <w:rPr>
                <w:szCs w:val="22"/>
              </w:rPr>
            </w:pPr>
            <w:r>
              <w:rPr>
                <w:szCs w:val="22"/>
              </w:rPr>
              <w:t>TM/URH</w:t>
            </w:r>
          </w:p>
        </w:tc>
      </w:tr>
      <w:tr w:rsidR="00C96051" w14:paraId="5951FABD" w14:textId="77777777" w:rsidTr="001B4F46">
        <w:tc>
          <w:tcPr>
            <w:tcW w:w="1998" w:type="dxa"/>
            <w:tcBorders>
              <w:top w:val="single" w:sz="4" w:space="0" w:color="auto"/>
              <w:left w:val="single" w:sz="4" w:space="0" w:color="auto"/>
              <w:bottom w:val="single" w:sz="4" w:space="0" w:color="auto"/>
              <w:right w:val="single" w:sz="4" w:space="0" w:color="auto"/>
            </w:tcBorders>
          </w:tcPr>
          <w:p w14:paraId="74D821F8"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229C1803" w14:textId="77777777" w:rsidR="00C96051" w:rsidRDefault="00C96051" w:rsidP="001B4F46">
            <w:pPr>
              <w:rPr>
                <w:szCs w:val="22"/>
              </w:rPr>
            </w:pPr>
            <w:r>
              <w:t>Create Device</w:t>
            </w:r>
          </w:p>
        </w:tc>
      </w:tr>
      <w:tr w:rsidR="00C96051" w14:paraId="5D76CEA1" w14:textId="77777777" w:rsidTr="001B4F46">
        <w:tc>
          <w:tcPr>
            <w:tcW w:w="1998" w:type="dxa"/>
            <w:tcBorders>
              <w:top w:val="single" w:sz="4" w:space="0" w:color="auto"/>
              <w:left w:val="single" w:sz="4" w:space="0" w:color="auto"/>
              <w:bottom w:val="single" w:sz="4" w:space="0" w:color="auto"/>
              <w:right w:val="single" w:sz="4" w:space="0" w:color="auto"/>
            </w:tcBorders>
          </w:tcPr>
          <w:p w14:paraId="390D01B9"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4307E09C" w14:textId="77777777" w:rsidR="00C96051" w:rsidRDefault="00C96051" w:rsidP="0039515D">
            <w:pPr>
              <w:pStyle w:val="BodyText"/>
              <w:numPr>
                <w:ilvl w:val="0"/>
                <w:numId w:val="43"/>
              </w:numPr>
              <w:jc w:val="both"/>
            </w:pPr>
            <w:r>
              <w:t>TM is up and running.</w:t>
            </w:r>
          </w:p>
          <w:p w14:paraId="2040A8AD" w14:textId="77777777" w:rsidR="00C96051" w:rsidRDefault="00C96051" w:rsidP="0039515D">
            <w:pPr>
              <w:pStyle w:val="BodyText"/>
              <w:numPr>
                <w:ilvl w:val="0"/>
                <w:numId w:val="43"/>
              </w:numPr>
              <w:jc w:val="both"/>
            </w:pPr>
            <w:r>
              <w:t>TM DB is up and running.</w:t>
            </w:r>
          </w:p>
          <w:p w14:paraId="6B93ACD1" w14:textId="77777777" w:rsidR="00C96051" w:rsidRDefault="00C96051" w:rsidP="0039515D">
            <w:pPr>
              <w:pStyle w:val="BodyText"/>
              <w:numPr>
                <w:ilvl w:val="0"/>
                <w:numId w:val="43"/>
              </w:numPr>
              <w:jc w:val="both"/>
            </w:pPr>
            <w:r>
              <w:t>Integrator is up and running.</w:t>
            </w:r>
          </w:p>
          <w:p w14:paraId="1B59C211" w14:textId="77777777" w:rsidR="00C96051" w:rsidRDefault="00C96051" w:rsidP="0039515D">
            <w:pPr>
              <w:pStyle w:val="BodyText"/>
              <w:numPr>
                <w:ilvl w:val="0"/>
                <w:numId w:val="43"/>
              </w:numPr>
              <w:jc w:val="both"/>
              <w:rPr>
                <w:szCs w:val="22"/>
              </w:rPr>
            </w:pPr>
            <w:r>
              <w:t>OMI Integrator is defined in TM and is in Active state.</w:t>
            </w:r>
            <w:r>
              <w:rPr>
                <w:szCs w:val="22"/>
              </w:rPr>
              <w:t xml:space="preserve"> </w:t>
            </w:r>
          </w:p>
        </w:tc>
      </w:tr>
      <w:tr w:rsidR="00C96051" w14:paraId="539D1393" w14:textId="77777777" w:rsidTr="001B4F46">
        <w:tc>
          <w:tcPr>
            <w:tcW w:w="1998" w:type="dxa"/>
            <w:tcBorders>
              <w:top w:val="single" w:sz="4" w:space="0" w:color="auto"/>
              <w:left w:val="single" w:sz="4" w:space="0" w:color="auto"/>
              <w:bottom w:val="single" w:sz="4" w:space="0" w:color="auto"/>
              <w:right w:val="single" w:sz="4" w:space="0" w:color="auto"/>
            </w:tcBorders>
          </w:tcPr>
          <w:p w14:paraId="31E1E921"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42B96D61" w14:textId="77777777" w:rsidR="00C96051" w:rsidRDefault="00C96051" w:rsidP="0039515D">
            <w:pPr>
              <w:pStyle w:val="BodyText"/>
              <w:numPr>
                <w:ilvl w:val="0"/>
                <w:numId w:val="44"/>
              </w:numPr>
            </w:pPr>
            <w:r>
              <w:t>TM receives the request from GUI to create a device/STB.</w:t>
            </w:r>
          </w:p>
          <w:p w14:paraId="5EA60CA3" w14:textId="77777777" w:rsidR="00C96051" w:rsidRDefault="00C96051" w:rsidP="0039515D">
            <w:pPr>
              <w:pStyle w:val="BodyText"/>
              <w:numPr>
                <w:ilvl w:val="0"/>
                <w:numId w:val="44"/>
              </w:numPr>
            </w:pPr>
            <w:r>
              <w:t>Do all the processing and validations, as before, for creation of a device/STB.</w:t>
            </w:r>
          </w:p>
          <w:p w14:paraId="233FA05C" w14:textId="7ECC3D32" w:rsidR="00C96051" w:rsidRDefault="00C96051" w:rsidP="0039515D">
            <w:pPr>
              <w:pStyle w:val="BodyText"/>
              <w:numPr>
                <w:ilvl w:val="0"/>
                <w:numId w:val="44"/>
              </w:numPr>
            </w:pPr>
            <w:commentRangeStart w:id="148"/>
            <w:r>
              <w:t>C</w:t>
            </w:r>
            <w:ins w:id="149" w:author="Bhawani Singh" w:date="2015-08-27T18:13:00Z">
              <w:r w:rsidR="00C2499D">
                <w:t>all  operation ‘</w:t>
              </w:r>
              <w:proofErr w:type="spellStart"/>
              <w:r w:rsidR="00C2499D">
                <w:t>CreateDevice</w:t>
              </w:r>
              <w:proofErr w:type="spellEnd"/>
              <w:r w:rsidR="00C2499D">
                <w:t>’ of Integrator (</w:t>
              </w:r>
              <w:proofErr w:type="spellStart"/>
              <w:r w:rsidR="00C2499D">
                <w:t>Thorugh</w:t>
              </w:r>
              <w:proofErr w:type="spellEnd"/>
              <w:r w:rsidR="00C2499D">
                <w:t xml:space="preserve"> integrator client)   to provision the device/STB in the VMX</w:t>
              </w:r>
            </w:ins>
            <w:del w:id="150" w:author="Bhawani Singh" w:date="2015-08-27T18:14:00Z">
              <w:r w:rsidDel="00C2499D">
                <w:delText>reate the device/STB in TM DB</w:delText>
              </w:r>
            </w:del>
            <w:r>
              <w:t>.</w:t>
            </w:r>
          </w:p>
          <w:p w14:paraId="5AF7A66A" w14:textId="4F27380A" w:rsidR="00C96051" w:rsidDel="00C2499D" w:rsidRDefault="00C96051" w:rsidP="00C2499D">
            <w:pPr>
              <w:pStyle w:val="ListParagraph"/>
              <w:numPr>
                <w:ilvl w:val="0"/>
                <w:numId w:val="44"/>
              </w:numPr>
              <w:rPr>
                <w:del w:id="151" w:author="Bhawani Singh" w:date="2015-08-27T18:13:00Z"/>
              </w:rPr>
              <w:pPrChange w:id="152" w:author="Bhawani Singh" w:date="2015-08-27T18:13:00Z">
                <w:pPr/>
              </w:pPrChange>
            </w:pPr>
            <w:del w:id="153" w:author="Bhawani Singh" w:date="2015-08-27T18:13:00Z">
              <w:r w:rsidDel="00C2499D">
                <w:delText xml:space="preserve">      4.</w:delText>
              </w:r>
            </w:del>
            <w:r>
              <w:t>C</w:t>
            </w:r>
            <w:ins w:id="154" w:author="Bhawani Singh" w:date="2015-08-27T18:14:00Z">
              <w:r w:rsidR="00C2499D">
                <w:t>reate the device/STB in TM DB</w:t>
              </w:r>
            </w:ins>
            <w:del w:id="155" w:author="Bhawani Singh" w:date="2015-08-27T18:13:00Z">
              <w:r w:rsidDel="00C2499D">
                <w:delText>all  operation ‘CreateDevice’ of Integrator</w:delText>
              </w:r>
            </w:del>
          </w:p>
          <w:p w14:paraId="69B804CD" w14:textId="6F30D1BB" w:rsidR="00C96051" w:rsidRDefault="00C96051" w:rsidP="00C2499D">
            <w:pPr>
              <w:pStyle w:val="ListParagraph"/>
              <w:numPr>
                <w:ilvl w:val="0"/>
                <w:numId w:val="44"/>
              </w:numPr>
              <w:rPr>
                <w:szCs w:val="22"/>
              </w:rPr>
              <w:pPrChange w:id="156" w:author="Bhawani Singh" w:date="2015-08-27T18:13:00Z">
                <w:pPr/>
              </w:pPrChange>
            </w:pPr>
            <w:del w:id="157" w:author="Bhawani Singh" w:date="2015-08-27T18:13:00Z">
              <w:r w:rsidDel="00C2499D">
                <w:delText xml:space="preserve">      (Thorugh integrator client)   to provision the device/STB in the VMX</w:delText>
              </w:r>
            </w:del>
            <w:r>
              <w:t>.</w:t>
            </w:r>
            <w:commentRangeEnd w:id="148"/>
            <w:r w:rsidR="00294397">
              <w:rPr>
                <w:rStyle w:val="CommentReference"/>
              </w:rPr>
              <w:commentReference w:id="148"/>
            </w:r>
          </w:p>
        </w:tc>
      </w:tr>
      <w:tr w:rsidR="00C96051" w14:paraId="3F74AF61" w14:textId="77777777" w:rsidTr="001B4F46">
        <w:tc>
          <w:tcPr>
            <w:tcW w:w="1998" w:type="dxa"/>
            <w:tcBorders>
              <w:top w:val="single" w:sz="4" w:space="0" w:color="auto"/>
              <w:left w:val="single" w:sz="4" w:space="0" w:color="auto"/>
              <w:bottom w:val="single" w:sz="4" w:space="0" w:color="auto"/>
              <w:right w:val="single" w:sz="4" w:space="0" w:color="auto"/>
            </w:tcBorders>
          </w:tcPr>
          <w:p w14:paraId="4C04C5D8" w14:textId="77777777" w:rsidR="00C96051" w:rsidRDefault="00C96051" w:rsidP="001B4F46">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6E26C855" w14:textId="77777777" w:rsidR="00C96051" w:rsidRDefault="00C96051" w:rsidP="0039515D">
            <w:pPr>
              <w:pStyle w:val="BodyText"/>
              <w:numPr>
                <w:ilvl w:val="0"/>
                <w:numId w:val="45"/>
              </w:numPr>
            </w:pPr>
            <w:r>
              <w:t>Device/STB is created in TM.</w:t>
            </w:r>
          </w:p>
          <w:p w14:paraId="60E04F0D" w14:textId="77777777" w:rsidR="00C96051" w:rsidRDefault="00C96051" w:rsidP="0039515D">
            <w:pPr>
              <w:pStyle w:val="BodyText"/>
              <w:numPr>
                <w:ilvl w:val="0"/>
                <w:numId w:val="45"/>
              </w:numPr>
            </w:pPr>
            <w:r>
              <w:t>Device/STB is provisioned in the VMX.</w:t>
            </w:r>
          </w:p>
          <w:p w14:paraId="18458E66" w14:textId="36F6F9E9" w:rsidR="00C96051" w:rsidRPr="007533F7" w:rsidRDefault="00983E78" w:rsidP="00983E78">
            <w:pPr>
              <w:pStyle w:val="BodyText"/>
            </w:pPr>
            <w:r>
              <w:t>Success status is saved in the TM DB (Settopboxes and SubscribersItvDevices) to indicate that the device/STB and its association with subscriber is in ‘sync’ with VMX.</w:t>
            </w:r>
          </w:p>
        </w:tc>
      </w:tr>
      <w:tr w:rsidR="00C96051" w14:paraId="41CAF679" w14:textId="77777777" w:rsidTr="001B4F46">
        <w:tc>
          <w:tcPr>
            <w:tcW w:w="1998" w:type="dxa"/>
            <w:tcBorders>
              <w:top w:val="single" w:sz="4" w:space="0" w:color="auto"/>
              <w:left w:val="single" w:sz="4" w:space="0" w:color="auto"/>
              <w:bottom w:val="single" w:sz="4" w:space="0" w:color="auto"/>
              <w:right w:val="single" w:sz="4" w:space="0" w:color="auto"/>
            </w:tcBorders>
          </w:tcPr>
          <w:p w14:paraId="7A78EB49" w14:textId="77777777" w:rsidR="00C96051" w:rsidRDefault="00C96051" w:rsidP="001B4F46">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0BE74190" w14:textId="6669F199" w:rsidR="00C96051" w:rsidRPr="00C51159" w:rsidRDefault="00C51159" w:rsidP="00C51159">
            <w:pPr>
              <w:pStyle w:val="BodyText"/>
              <w:numPr>
                <w:ilvl w:val="0"/>
                <w:numId w:val="46"/>
              </w:numPr>
            </w:pPr>
            <w:r>
              <w:t>If the operation is to be called asynchronously then its immediate response is assumed to be failure and TM DB  tables (as mentioned in the post condition) will be updated with ‘not sync’ status. However, ‘in sync’ status will be stored for device/STB association with the subscriber.  The tables will be updated with ‘sync’ mark if the actual response from the operation is success.</w:t>
            </w:r>
          </w:p>
        </w:tc>
      </w:tr>
      <w:tr w:rsidR="00C96051" w14:paraId="4FC7C9EF" w14:textId="77777777" w:rsidTr="001B4F46">
        <w:tc>
          <w:tcPr>
            <w:tcW w:w="1998" w:type="dxa"/>
            <w:tcBorders>
              <w:top w:val="single" w:sz="4" w:space="0" w:color="auto"/>
              <w:left w:val="single" w:sz="4" w:space="0" w:color="auto"/>
              <w:bottom w:val="single" w:sz="4" w:space="0" w:color="auto"/>
              <w:right w:val="single" w:sz="4" w:space="0" w:color="auto"/>
            </w:tcBorders>
          </w:tcPr>
          <w:p w14:paraId="225E4C89"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16AAEFAD" w14:textId="77777777" w:rsidR="00C96051" w:rsidRDefault="00C96051" w:rsidP="0039515D">
            <w:pPr>
              <w:pStyle w:val="BodyText"/>
              <w:numPr>
                <w:ilvl w:val="0"/>
                <w:numId w:val="47"/>
              </w:numPr>
            </w:pPr>
            <w:r>
              <w:t>If error occurs in TM while creating the device/STB then no call to the integrator will be made for provisioning in the VMX.</w:t>
            </w:r>
          </w:p>
          <w:p w14:paraId="36B97366" w14:textId="77777777" w:rsidR="00C96051" w:rsidRDefault="00C96051" w:rsidP="001B4F46">
            <w:pPr>
              <w:pStyle w:val="BodyText"/>
              <w:ind w:left="720"/>
              <w:rPr>
                <w:i/>
                <w:u w:val="single"/>
              </w:rPr>
            </w:pPr>
            <w:r w:rsidRPr="00367F18">
              <w:rPr>
                <w:i/>
                <w:u w:val="single"/>
              </w:rPr>
              <w:t>Synchronous</w:t>
            </w:r>
          </w:p>
          <w:p w14:paraId="038CE8B3" w14:textId="0BE1C16C" w:rsidR="00C96051" w:rsidRDefault="00C96051" w:rsidP="0039515D">
            <w:pPr>
              <w:pStyle w:val="BodyText"/>
              <w:numPr>
                <w:ilvl w:val="0"/>
                <w:numId w:val="47"/>
              </w:numPr>
              <w:rPr>
                <w:szCs w:val="22"/>
              </w:rPr>
            </w:pPr>
            <w:del w:id="158" w:author="Bhawani Singh" w:date="2015-08-27T18:13:00Z">
              <w:r w:rsidDel="00D45B7F">
                <w:delText xml:space="preserve">Transaction done for device creation will be </w:delText>
              </w:r>
              <w:commentRangeStart w:id="159"/>
              <w:r w:rsidDel="00D45B7F">
                <w:delText xml:space="preserve">rolled back </w:delText>
              </w:r>
              <w:commentRangeEnd w:id="159"/>
              <w:r w:rsidR="00294397" w:rsidDel="00D45B7F">
                <w:rPr>
                  <w:rStyle w:val="CommentReference"/>
                </w:rPr>
                <w:commentReference w:id="159"/>
              </w:r>
              <w:r w:rsidDel="00D45B7F">
                <w:delText>and the existing e</w:delText>
              </w:r>
            </w:del>
            <w:ins w:id="160" w:author="Bhawani Singh" w:date="2015-08-27T18:13:00Z">
              <w:r w:rsidR="00D45B7F">
                <w:t>E</w:t>
              </w:r>
            </w:ins>
            <w:r>
              <w:t>rror will be shown on GUI.</w:t>
            </w:r>
            <w:r>
              <w:rPr>
                <w:szCs w:val="22"/>
              </w:rPr>
              <w:t xml:space="preserve"> </w:t>
            </w:r>
          </w:p>
        </w:tc>
      </w:tr>
      <w:tr w:rsidR="00C96051" w14:paraId="758CEFBF" w14:textId="77777777" w:rsidTr="001B4F46">
        <w:tc>
          <w:tcPr>
            <w:tcW w:w="1998" w:type="dxa"/>
            <w:tcBorders>
              <w:top w:val="single" w:sz="4" w:space="0" w:color="auto"/>
              <w:left w:val="single" w:sz="4" w:space="0" w:color="auto"/>
              <w:bottom w:val="single" w:sz="4" w:space="0" w:color="auto"/>
              <w:right w:val="single" w:sz="4" w:space="0" w:color="auto"/>
            </w:tcBorders>
          </w:tcPr>
          <w:p w14:paraId="3E9AA46D"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4DA2B1D4" w14:textId="77777777" w:rsidR="00C96051" w:rsidRDefault="00C96051" w:rsidP="001B4F46">
            <w:pPr>
              <w:keepNext/>
              <w:rPr>
                <w:szCs w:val="22"/>
              </w:rPr>
            </w:pPr>
          </w:p>
        </w:tc>
      </w:tr>
    </w:tbl>
    <w:p w14:paraId="3AD67B82" w14:textId="10838714" w:rsidR="00C96051" w:rsidRDefault="00C96051" w:rsidP="00C96051">
      <w:pPr>
        <w:pStyle w:val="Caption"/>
        <w:jc w:val="center"/>
      </w:pPr>
      <w:bookmarkStart w:id="161" w:name="_Toc404937585"/>
      <w:bookmarkStart w:id="162" w:name="_Toc407024262"/>
      <w:bookmarkStart w:id="163" w:name="_Toc428290061"/>
      <w:r>
        <w:t xml:space="preserve">Table </w:t>
      </w:r>
      <w:r w:rsidR="00167C2C">
        <w:fldChar w:fldCharType="begin"/>
      </w:r>
      <w:r w:rsidR="00167C2C">
        <w:instrText xml:space="preserve"> SEQ Table \* ARABIC </w:instrText>
      </w:r>
      <w:r w:rsidR="00167C2C">
        <w:fldChar w:fldCharType="separate"/>
      </w:r>
      <w:r w:rsidR="001D44B2">
        <w:rPr>
          <w:noProof/>
        </w:rPr>
        <w:t>9</w:t>
      </w:r>
      <w:r w:rsidR="00167C2C">
        <w:rPr>
          <w:noProof/>
        </w:rPr>
        <w:fldChar w:fldCharType="end"/>
      </w:r>
      <w:r>
        <w:t>: Create Device</w:t>
      </w:r>
      <w:bookmarkEnd w:id="161"/>
      <w:bookmarkEnd w:id="162"/>
      <w:bookmarkEnd w:id="163"/>
    </w:p>
    <w:p w14:paraId="514CED49" w14:textId="77777777" w:rsidR="00C96051" w:rsidRDefault="00C96051" w:rsidP="00C96051">
      <w:pPr>
        <w:pStyle w:val="BodyText"/>
      </w:pPr>
    </w:p>
    <w:p w14:paraId="4077B767" w14:textId="77777777" w:rsidR="00C96051" w:rsidRDefault="00C96051" w:rsidP="00C96051">
      <w:pPr>
        <w:pStyle w:val="Heading4"/>
      </w:pPr>
      <w:bookmarkStart w:id="164" w:name="_Toc428289867"/>
      <w:r>
        <w:lastRenderedPageBreak/>
        <w:t>Subscriber STB Assignment</w:t>
      </w:r>
      <w:bookmarkEnd w:id="164"/>
    </w:p>
    <w:p w14:paraId="4BC3C12F" w14:textId="77777777" w:rsidR="00C96051" w:rsidRPr="003A0C60" w:rsidRDefault="00C96051" w:rsidP="00C96051">
      <w:pPr>
        <w:pStyle w:val="BodyText"/>
      </w:pPr>
      <w:r>
        <w:t>This use case describes how the device/STB is assigned to a subscriber in VMX by calling the integrator while assigning the device/STB to a subscriber in TM.</w:t>
      </w:r>
      <w:r w:rsidRPr="00572A99">
        <w:t xml:space="preserve"> </w:t>
      </w:r>
      <w:r>
        <w:t>Multiple devices/STBs can be assigned in a single call.</w:t>
      </w:r>
    </w:p>
    <w:p w14:paraId="2FD70EF4" w14:textId="77777777" w:rsidR="00C96051" w:rsidRDefault="00C96051" w:rsidP="00C96051">
      <w:pPr>
        <w:pStyle w:val="BodyText"/>
      </w:pPr>
    </w:p>
    <w:p w14:paraId="39D983A8" w14:textId="2B2935E6" w:rsidR="009D6738" w:rsidRDefault="00BE19D7" w:rsidP="009D6738">
      <w:pPr>
        <w:pStyle w:val="BodyText"/>
        <w:keepNext/>
        <w:jc w:val="center"/>
      </w:pPr>
      <w:r>
        <w:rPr>
          <w:noProof/>
          <w:lang w:val="en-IN" w:eastAsia="en-IN"/>
        </w:rPr>
        <w:drawing>
          <wp:inline distT="0" distB="0" distL="0" distR="0" wp14:anchorId="612F9EFC" wp14:editId="29E7580A">
            <wp:extent cx="4324350" cy="11715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4350" cy="1171575"/>
                    </a:xfrm>
                    <a:prstGeom prst="rect">
                      <a:avLst/>
                    </a:prstGeom>
                    <a:noFill/>
                    <a:ln>
                      <a:noFill/>
                    </a:ln>
                  </pic:spPr>
                </pic:pic>
              </a:graphicData>
            </a:graphic>
          </wp:inline>
        </w:drawing>
      </w:r>
    </w:p>
    <w:p w14:paraId="25A45D0A" w14:textId="2151CD31" w:rsidR="00D73DF7" w:rsidRDefault="009D6738" w:rsidP="009D6738">
      <w:pPr>
        <w:pStyle w:val="Caption"/>
        <w:jc w:val="center"/>
        <w:rPr>
          <w:noProof/>
        </w:rPr>
      </w:pPr>
      <w:bookmarkStart w:id="165" w:name="_Toc428289987"/>
      <w:r>
        <w:t xml:space="preserve">Figure </w:t>
      </w:r>
      <w:r w:rsidR="00167C2C">
        <w:fldChar w:fldCharType="begin"/>
      </w:r>
      <w:r w:rsidR="00167C2C">
        <w:instrText xml:space="preserve"> SEQ Figure \* ARABIC </w:instrText>
      </w:r>
      <w:r w:rsidR="00167C2C">
        <w:fldChar w:fldCharType="separate"/>
      </w:r>
      <w:r w:rsidR="00A73595">
        <w:rPr>
          <w:noProof/>
        </w:rPr>
        <w:t>10</w:t>
      </w:r>
      <w:r w:rsidR="00167C2C">
        <w:rPr>
          <w:noProof/>
        </w:rPr>
        <w:fldChar w:fldCharType="end"/>
      </w:r>
      <w:r>
        <w:t>: Subscriber STB Assignment</w:t>
      </w:r>
      <w:bookmarkEnd w:id="165"/>
    </w:p>
    <w:p w14:paraId="3EE2EF02" w14:textId="77777777" w:rsidR="00095982" w:rsidRDefault="00095982" w:rsidP="00C96051">
      <w:pPr>
        <w:pStyle w:val="BodyText"/>
      </w:pPr>
    </w:p>
    <w:tbl>
      <w:tblPr>
        <w:tblW w:w="9576" w:type="dxa"/>
        <w:tblLayout w:type="fixed"/>
        <w:tblLook w:val="0000" w:firstRow="0" w:lastRow="0" w:firstColumn="0" w:lastColumn="0" w:noHBand="0" w:noVBand="0"/>
      </w:tblPr>
      <w:tblGrid>
        <w:gridCol w:w="1998"/>
        <w:gridCol w:w="7578"/>
      </w:tblGrid>
      <w:tr w:rsidR="00C96051" w14:paraId="089B9875" w14:textId="77777777" w:rsidTr="001B4F46">
        <w:tc>
          <w:tcPr>
            <w:tcW w:w="1998" w:type="dxa"/>
            <w:tcBorders>
              <w:top w:val="single" w:sz="4" w:space="0" w:color="auto"/>
              <w:left w:val="single" w:sz="4" w:space="0" w:color="auto"/>
              <w:bottom w:val="single" w:sz="4" w:space="0" w:color="auto"/>
              <w:right w:val="single" w:sz="4" w:space="0" w:color="auto"/>
            </w:tcBorders>
          </w:tcPr>
          <w:p w14:paraId="6865692D"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1580C894" w14:textId="77777777" w:rsidR="00C96051" w:rsidRDefault="00C96051" w:rsidP="001B4F46">
            <w:pPr>
              <w:rPr>
                <w:szCs w:val="22"/>
              </w:rPr>
            </w:pPr>
            <w:r>
              <w:rPr>
                <w:szCs w:val="22"/>
              </w:rPr>
              <w:t>TM/URH</w:t>
            </w:r>
          </w:p>
        </w:tc>
      </w:tr>
      <w:tr w:rsidR="00C96051" w14:paraId="280CF2F9" w14:textId="77777777" w:rsidTr="001B4F46">
        <w:tc>
          <w:tcPr>
            <w:tcW w:w="1998" w:type="dxa"/>
            <w:tcBorders>
              <w:top w:val="single" w:sz="4" w:space="0" w:color="auto"/>
              <w:left w:val="single" w:sz="4" w:space="0" w:color="auto"/>
              <w:bottom w:val="single" w:sz="4" w:space="0" w:color="auto"/>
              <w:right w:val="single" w:sz="4" w:space="0" w:color="auto"/>
            </w:tcBorders>
          </w:tcPr>
          <w:p w14:paraId="543466F1"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795E0C5B" w14:textId="77777777" w:rsidR="00C96051" w:rsidRDefault="00C96051" w:rsidP="001B4F46">
            <w:pPr>
              <w:rPr>
                <w:szCs w:val="22"/>
              </w:rPr>
            </w:pPr>
            <w:r>
              <w:t>Subscriber STB Assignment</w:t>
            </w:r>
          </w:p>
        </w:tc>
      </w:tr>
      <w:tr w:rsidR="00C96051" w14:paraId="03AEF942" w14:textId="77777777" w:rsidTr="001B4F46">
        <w:tc>
          <w:tcPr>
            <w:tcW w:w="1998" w:type="dxa"/>
            <w:tcBorders>
              <w:top w:val="single" w:sz="4" w:space="0" w:color="auto"/>
              <w:left w:val="single" w:sz="4" w:space="0" w:color="auto"/>
              <w:bottom w:val="single" w:sz="4" w:space="0" w:color="auto"/>
              <w:right w:val="single" w:sz="4" w:space="0" w:color="auto"/>
            </w:tcBorders>
          </w:tcPr>
          <w:p w14:paraId="13D2144D"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7D617947" w14:textId="77777777" w:rsidR="00C96051" w:rsidRDefault="00C96051" w:rsidP="0039515D">
            <w:pPr>
              <w:pStyle w:val="BodyText"/>
              <w:numPr>
                <w:ilvl w:val="0"/>
                <w:numId w:val="48"/>
              </w:numPr>
              <w:jc w:val="both"/>
            </w:pPr>
            <w:r>
              <w:t>TM is up and running.</w:t>
            </w:r>
          </w:p>
          <w:p w14:paraId="1F76988C" w14:textId="77777777" w:rsidR="00C96051" w:rsidRDefault="00C96051" w:rsidP="0039515D">
            <w:pPr>
              <w:pStyle w:val="BodyText"/>
              <w:numPr>
                <w:ilvl w:val="0"/>
                <w:numId w:val="48"/>
              </w:numPr>
              <w:jc w:val="both"/>
            </w:pPr>
            <w:r>
              <w:t>TM DB is up and running.</w:t>
            </w:r>
          </w:p>
          <w:p w14:paraId="23C70129" w14:textId="77777777" w:rsidR="00C96051" w:rsidRDefault="00C96051" w:rsidP="0039515D">
            <w:pPr>
              <w:pStyle w:val="BodyText"/>
              <w:numPr>
                <w:ilvl w:val="0"/>
                <w:numId w:val="48"/>
              </w:numPr>
              <w:jc w:val="both"/>
            </w:pPr>
            <w:r>
              <w:t>Integrator is up and running.</w:t>
            </w:r>
          </w:p>
          <w:p w14:paraId="2484549E" w14:textId="77777777" w:rsidR="00C96051" w:rsidRPr="00780694" w:rsidRDefault="00C96051" w:rsidP="0039515D">
            <w:pPr>
              <w:pStyle w:val="BodyText"/>
              <w:numPr>
                <w:ilvl w:val="0"/>
                <w:numId w:val="48"/>
              </w:numPr>
              <w:jc w:val="both"/>
            </w:pPr>
            <w:r>
              <w:t>OMI Integrator is defined in TM and is in Active state.</w:t>
            </w:r>
          </w:p>
        </w:tc>
      </w:tr>
      <w:tr w:rsidR="00C96051" w14:paraId="50498C22" w14:textId="77777777" w:rsidTr="001B4F46">
        <w:tc>
          <w:tcPr>
            <w:tcW w:w="1998" w:type="dxa"/>
            <w:tcBorders>
              <w:top w:val="single" w:sz="4" w:space="0" w:color="auto"/>
              <w:left w:val="single" w:sz="4" w:space="0" w:color="auto"/>
              <w:bottom w:val="single" w:sz="4" w:space="0" w:color="auto"/>
              <w:right w:val="single" w:sz="4" w:space="0" w:color="auto"/>
            </w:tcBorders>
          </w:tcPr>
          <w:p w14:paraId="6A9D13DE"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27102303" w14:textId="77777777" w:rsidR="00C96051" w:rsidRDefault="00C96051" w:rsidP="0039515D">
            <w:pPr>
              <w:pStyle w:val="BodyText"/>
              <w:numPr>
                <w:ilvl w:val="0"/>
                <w:numId w:val="49"/>
              </w:numPr>
            </w:pPr>
            <w:r>
              <w:t>TM receives the request from GUI/</w:t>
            </w:r>
            <w:r w:rsidRPr="00367F18">
              <w:t xml:space="preserve"> </w:t>
            </w:r>
            <w:r>
              <w:t>subscriber API (</w:t>
            </w:r>
            <w:r w:rsidRPr="001E553B">
              <w:t>SubscriberSTBAssign</w:t>
            </w:r>
            <w:r>
              <w:t>,</w:t>
            </w:r>
            <w:r w:rsidRPr="00707E65">
              <w:t xml:space="preserve"> </w:t>
            </w:r>
            <w:r>
              <w:t>SubcriberUpdate)/autoConfig (OCI)/autoInstall(OCI)/registerOTTDevice(OPI)/registerManagedDevice(OPI). to assign a device/STB to the subscriber.</w:t>
            </w:r>
          </w:p>
          <w:p w14:paraId="311BEB21" w14:textId="77777777" w:rsidR="00C96051" w:rsidRDefault="00C96051" w:rsidP="0039515D">
            <w:pPr>
              <w:pStyle w:val="BodyText"/>
              <w:numPr>
                <w:ilvl w:val="0"/>
                <w:numId w:val="49"/>
              </w:numPr>
            </w:pPr>
            <w:r>
              <w:t>Do all the processing and validations,as before, to assign a device/STB to the subscriber.</w:t>
            </w:r>
          </w:p>
          <w:p w14:paraId="17181DF1" w14:textId="75E285FC" w:rsidR="00C96051" w:rsidRDefault="00C96051" w:rsidP="0039515D">
            <w:pPr>
              <w:pStyle w:val="BodyText"/>
              <w:numPr>
                <w:ilvl w:val="0"/>
                <w:numId w:val="49"/>
              </w:numPr>
            </w:pPr>
            <w:r>
              <w:t>Call  operation ‘</w:t>
            </w:r>
            <w:r w:rsidR="003D2998">
              <w:t>Add</w:t>
            </w:r>
            <w:r w:rsidR="003D2998" w:rsidRPr="00AD2D53">
              <w:t>AndAssignDevice</w:t>
            </w:r>
            <w:r w:rsidR="003D2998">
              <w:t xml:space="preserve">’ </w:t>
            </w:r>
            <w:r>
              <w:t xml:space="preserve">of Integrator (through integrator client) to </w:t>
            </w:r>
            <w:ins w:id="166" w:author="Bhawani Singh" w:date="2015-08-27T18:14:00Z">
              <w:r w:rsidR="008747B4">
                <w:t>add</w:t>
              </w:r>
            </w:ins>
            <w:commentRangeStart w:id="167"/>
            <w:del w:id="168" w:author="Bhawani Singh" w:date="2015-08-27T18:14:00Z">
              <w:r w:rsidDel="008747B4">
                <w:delText>enable</w:delText>
              </w:r>
            </w:del>
            <w:r>
              <w:t xml:space="preserve"> </w:t>
            </w:r>
            <w:commentRangeEnd w:id="167"/>
            <w:r w:rsidR="00294397">
              <w:rPr>
                <w:rStyle w:val="CommentReference"/>
              </w:rPr>
              <w:commentReference w:id="167"/>
            </w:r>
            <w:r>
              <w:t xml:space="preserve">and assign the device/STB to the subscriber in VMX. </w:t>
            </w:r>
          </w:p>
          <w:p w14:paraId="13416EEF" w14:textId="77777777" w:rsidR="00C96051" w:rsidRPr="00780694" w:rsidRDefault="00C96051" w:rsidP="0039515D">
            <w:pPr>
              <w:pStyle w:val="BodyText"/>
              <w:numPr>
                <w:ilvl w:val="0"/>
                <w:numId w:val="49"/>
              </w:numPr>
            </w:pPr>
            <w:r>
              <w:t>Save the data in TM DB.</w:t>
            </w:r>
          </w:p>
        </w:tc>
      </w:tr>
      <w:tr w:rsidR="00C96051" w14:paraId="239AEE06" w14:textId="77777777" w:rsidTr="001B4F46">
        <w:tc>
          <w:tcPr>
            <w:tcW w:w="1998" w:type="dxa"/>
            <w:tcBorders>
              <w:top w:val="single" w:sz="4" w:space="0" w:color="auto"/>
              <w:left w:val="single" w:sz="4" w:space="0" w:color="auto"/>
              <w:bottom w:val="single" w:sz="4" w:space="0" w:color="auto"/>
              <w:right w:val="single" w:sz="4" w:space="0" w:color="auto"/>
            </w:tcBorders>
          </w:tcPr>
          <w:p w14:paraId="3091CEDE" w14:textId="77777777" w:rsidR="00C96051" w:rsidRDefault="00C96051" w:rsidP="001B4F46">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64B9DE4F" w14:textId="77777777" w:rsidR="00C96051" w:rsidRDefault="00C96051" w:rsidP="0039515D">
            <w:pPr>
              <w:pStyle w:val="BodyText"/>
              <w:numPr>
                <w:ilvl w:val="0"/>
                <w:numId w:val="50"/>
              </w:numPr>
            </w:pPr>
            <w:r>
              <w:t>Device/STB is assigned to the subscriber in TM successfully.</w:t>
            </w:r>
          </w:p>
          <w:p w14:paraId="4992575D" w14:textId="77777777" w:rsidR="00C96051" w:rsidRDefault="00C96051" w:rsidP="0039515D">
            <w:pPr>
              <w:pStyle w:val="BodyText"/>
              <w:numPr>
                <w:ilvl w:val="0"/>
                <w:numId w:val="50"/>
              </w:numPr>
            </w:pPr>
            <w:r>
              <w:t>Device/STB is enabled and assigned to the subscriber in VMX successfully.</w:t>
            </w:r>
          </w:p>
          <w:p w14:paraId="0E2E5C63" w14:textId="570E76CC" w:rsidR="00C96051" w:rsidRPr="007533F7" w:rsidRDefault="00C96051" w:rsidP="00D9289A">
            <w:pPr>
              <w:pStyle w:val="BodyText"/>
              <w:numPr>
                <w:ilvl w:val="0"/>
                <w:numId w:val="50"/>
              </w:numPr>
            </w:pPr>
            <w:r>
              <w:t xml:space="preserve">Success status of the device/STB assignment is saved in TM DB (Settopboxes and SubscriberItvDevices) to indicate that subscriber – device/STB association is in ‘sync’ with VMXand they are sync with VMX with respect to </w:t>
            </w:r>
            <w:ins w:id="169" w:author="Bhawani Singh" w:date="2015-08-27T18:15:00Z">
              <w:r w:rsidR="00D9289A">
                <w:t>assignment</w:t>
              </w:r>
            </w:ins>
            <w:commentRangeStart w:id="170"/>
            <w:del w:id="171" w:author="Bhawani Singh" w:date="2015-08-27T18:14:00Z">
              <w:r w:rsidDel="00576C12">
                <w:delText>enablement</w:delText>
              </w:r>
              <w:commentRangeEnd w:id="170"/>
              <w:r w:rsidR="00294397" w:rsidDel="00576C12">
                <w:delText>.</w:delText>
              </w:r>
            </w:del>
            <w:r w:rsidR="00294397">
              <w:rPr>
                <w:rStyle w:val="CommentReference"/>
              </w:rPr>
              <w:commentReference w:id="170"/>
            </w:r>
            <w:r>
              <w:t>.</w:t>
            </w:r>
          </w:p>
        </w:tc>
      </w:tr>
      <w:tr w:rsidR="00C96051" w14:paraId="69944ABB" w14:textId="77777777" w:rsidTr="001B4F46">
        <w:tc>
          <w:tcPr>
            <w:tcW w:w="1998" w:type="dxa"/>
            <w:tcBorders>
              <w:top w:val="single" w:sz="4" w:space="0" w:color="auto"/>
              <w:left w:val="single" w:sz="4" w:space="0" w:color="auto"/>
              <w:bottom w:val="single" w:sz="4" w:space="0" w:color="auto"/>
              <w:right w:val="single" w:sz="4" w:space="0" w:color="auto"/>
            </w:tcBorders>
          </w:tcPr>
          <w:p w14:paraId="09AA2E88" w14:textId="77777777" w:rsidR="00C96051" w:rsidRDefault="00C96051" w:rsidP="001B4F46">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60C7BC6B" w14:textId="77777777" w:rsidR="00C96051" w:rsidRPr="00780694" w:rsidRDefault="00C96051" w:rsidP="0039515D">
            <w:pPr>
              <w:pStyle w:val="BodyText"/>
              <w:numPr>
                <w:ilvl w:val="0"/>
                <w:numId w:val="51"/>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C96051" w14:paraId="61D72F28" w14:textId="77777777" w:rsidTr="001B4F46">
        <w:tc>
          <w:tcPr>
            <w:tcW w:w="1998" w:type="dxa"/>
            <w:tcBorders>
              <w:top w:val="single" w:sz="4" w:space="0" w:color="auto"/>
              <w:left w:val="single" w:sz="4" w:space="0" w:color="auto"/>
              <w:bottom w:val="single" w:sz="4" w:space="0" w:color="auto"/>
              <w:right w:val="single" w:sz="4" w:space="0" w:color="auto"/>
            </w:tcBorders>
          </w:tcPr>
          <w:p w14:paraId="7903DD6B"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24524AE2" w14:textId="77777777" w:rsidR="00C96051" w:rsidRDefault="00C96051" w:rsidP="0039515D">
            <w:pPr>
              <w:pStyle w:val="BodyText"/>
              <w:numPr>
                <w:ilvl w:val="0"/>
                <w:numId w:val="52"/>
              </w:numPr>
            </w:pPr>
            <w:r w:rsidRPr="003224C9">
              <w:t xml:space="preserve">If any of the synchronous Integrator call fails then no further call to Integrator will be made and </w:t>
            </w:r>
            <w:r>
              <w:t xml:space="preserve">exisiting error message for GUI or </w:t>
            </w:r>
            <w:r>
              <w:lastRenderedPageBreak/>
              <w:t>OPI/OCI will  be displayed/sent.</w:t>
            </w:r>
          </w:p>
          <w:p w14:paraId="040F8112" w14:textId="77777777" w:rsidR="00C96051" w:rsidRPr="00780694" w:rsidRDefault="00C96051" w:rsidP="0039515D">
            <w:pPr>
              <w:pStyle w:val="BodyText"/>
              <w:numPr>
                <w:ilvl w:val="0"/>
                <w:numId w:val="52"/>
              </w:numPr>
            </w:pPr>
            <w:r>
              <w:t>If an error occurs in TM while assigning device/STB to the subscriber then exisiting error message for GUI or OPI/OCI will  be displayed/sent.</w:t>
            </w:r>
            <w:r w:rsidRPr="00780694">
              <w:rPr>
                <w:szCs w:val="22"/>
              </w:rPr>
              <w:t xml:space="preserve"> </w:t>
            </w:r>
          </w:p>
        </w:tc>
      </w:tr>
      <w:tr w:rsidR="00C96051" w14:paraId="6E09A4F1" w14:textId="77777777" w:rsidTr="001B4F46">
        <w:tc>
          <w:tcPr>
            <w:tcW w:w="1998" w:type="dxa"/>
            <w:tcBorders>
              <w:top w:val="single" w:sz="4" w:space="0" w:color="auto"/>
              <w:left w:val="single" w:sz="4" w:space="0" w:color="auto"/>
              <w:bottom w:val="single" w:sz="4" w:space="0" w:color="auto"/>
              <w:right w:val="single" w:sz="4" w:space="0" w:color="auto"/>
            </w:tcBorders>
          </w:tcPr>
          <w:p w14:paraId="17390466" w14:textId="77777777" w:rsidR="00C96051" w:rsidRDefault="00C96051" w:rsidP="001B4F46">
            <w:pPr>
              <w:rPr>
                <w:szCs w:val="22"/>
              </w:rPr>
            </w:pPr>
            <w:r>
              <w:rPr>
                <w:b/>
                <w:bCs/>
                <w:szCs w:val="22"/>
              </w:rPr>
              <w:lastRenderedPageBreak/>
              <w:t>Reference</w:t>
            </w:r>
          </w:p>
        </w:tc>
        <w:tc>
          <w:tcPr>
            <w:tcW w:w="7578" w:type="dxa"/>
            <w:tcBorders>
              <w:top w:val="single" w:sz="4" w:space="0" w:color="auto"/>
              <w:left w:val="single" w:sz="4" w:space="0" w:color="auto"/>
              <w:bottom w:val="single" w:sz="4" w:space="0" w:color="auto"/>
              <w:right w:val="single" w:sz="4" w:space="0" w:color="auto"/>
            </w:tcBorders>
          </w:tcPr>
          <w:p w14:paraId="016A81FE" w14:textId="77777777" w:rsidR="00C96051" w:rsidRDefault="00C96051" w:rsidP="001B4F46">
            <w:pPr>
              <w:keepNext/>
              <w:rPr>
                <w:szCs w:val="22"/>
              </w:rPr>
            </w:pPr>
          </w:p>
        </w:tc>
      </w:tr>
    </w:tbl>
    <w:p w14:paraId="0309B02F" w14:textId="4DF00E2F" w:rsidR="00C96051" w:rsidRDefault="00C96051" w:rsidP="00C96051">
      <w:pPr>
        <w:pStyle w:val="Caption"/>
        <w:jc w:val="center"/>
      </w:pPr>
      <w:bookmarkStart w:id="172" w:name="_Toc428290062"/>
      <w:r>
        <w:t xml:space="preserve">Table </w:t>
      </w:r>
      <w:r w:rsidR="00167C2C">
        <w:fldChar w:fldCharType="begin"/>
      </w:r>
      <w:r w:rsidR="00167C2C">
        <w:instrText xml:space="preserve"> SEQ Table \* ARABIC </w:instrText>
      </w:r>
      <w:r w:rsidR="00167C2C">
        <w:fldChar w:fldCharType="separate"/>
      </w:r>
      <w:r w:rsidR="001D44B2">
        <w:rPr>
          <w:noProof/>
        </w:rPr>
        <w:t>10</w:t>
      </w:r>
      <w:r w:rsidR="00167C2C">
        <w:rPr>
          <w:noProof/>
        </w:rPr>
        <w:fldChar w:fldCharType="end"/>
      </w:r>
      <w:r>
        <w:t>: Subscriber STB Assignment</w:t>
      </w:r>
      <w:bookmarkEnd w:id="172"/>
    </w:p>
    <w:p w14:paraId="1768B248" w14:textId="77777777" w:rsidR="00C96051" w:rsidRDefault="00C96051" w:rsidP="00C96051">
      <w:pPr>
        <w:pStyle w:val="Heading4"/>
      </w:pPr>
      <w:bookmarkStart w:id="173" w:name="_Toc428289868"/>
      <w:r>
        <w:t>Subscriber STB Unassignment</w:t>
      </w:r>
      <w:bookmarkEnd w:id="173"/>
    </w:p>
    <w:p w14:paraId="268C210A" w14:textId="77777777" w:rsidR="00C96051" w:rsidRDefault="00C96051" w:rsidP="00C96051">
      <w:pPr>
        <w:pStyle w:val="BodyText"/>
      </w:pPr>
      <w:r>
        <w:t>This use case describes how the device/STB is unassigned froom a subscriber in VMX by calling the integrator while unassigning the device/STB from a subscriber in TM.</w:t>
      </w:r>
      <w:r w:rsidRPr="00572A99">
        <w:t xml:space="preserve"> </w:t>
      </w:r>
      <w:r>
        <w:t>Multiple devices/STBs can be unassigned in a single call.</w:t>
      </w:r>
    </w:p>
    <w:p w14:paraId="077D5839" w14:textId="77777777" w:rsidR="00E20836" w:rsidRDefault="00E20836" w:rsidP="00C96051">
      <w:pPr>
        <w:pStyle w:val="BodyText"/>
      </w:pPr>
    </w:p>
    <w:p w14:paraId="7058DB74" w14:textId="3162E357" w:rsidR="00913E2B" w:rsidRDefault="001B4F45" w:rsidP="00913E2B">
      <w:pPr>
        <w:pStyle w:val="BodyText"/>
        <w:keepNext/>
        <w:jc w:val="center"/>
      </w:pPr>
      <w:r>
        <w:rPr>
          <w:noProof/>
          <w:lang w:val="en-IN" w:eastAsia="en-IN"/>
        </w:rPr>
        <w:drawing>
          <wp:inline distT="0" distB="0" distL="0" distR="0" wp14:anchorId="3B1A8334" wp14:editId="4D542D83">
            <wp:extent cx="4324350" cy="1200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4350" cy="1200150"/>
                    </a:xfrm>
                    <a:prstGeom prst="rect">
                      <a:avLst/>
                    </a:prstGeom>
                    <a:noFill/>
                    <a:ln>
                      <a:noFill/>
                    </a:ln>
                  </pic:spPr>
                </pic:pic>
              </a:graphicData>
            </a:graphic>
          </wp:inline>
        </w:drawing>
      </w:r>
    </w:p>
    <w:p w14:paraId="2D5B8F7F" w14:textId="5FA8F0F5" w:rsidR="00E20836" w:rsidRDefault="00913E2B" w:rsidP="00913E2B">
      <w:pPr>
        <w:pStyle w:val="Caption"/>
        <w:jc w:val="center"/>
        <w:rPr>
          <w:noProof/>
        </w:rPr>
      </w:pPr>
      <w:bookmarkStart w:id="174" w:name="_Toc428289988"/>
      <w:r>
        <w:t xml:space="preserve">Figure </w:t>
      </w:r>
      <w:r w:rsidR="00167C2C">
        <w:fldChar w:fldCharType="begin"/>
      </w:r>
      <w:r w:rsidR="00167C2C">
        <w:instrText xml:space="preserve"> SEQ Figure \* ARABIC </w:instrText>
      </w:r>
      <w:r w:rsidR="00167C2C">
        <w:fldChar w:fldCharType="separate"/>
      </w:r>
      <w:r w:rsidR="00A73595">
        <w:rPr>
          <w:noProof/>
        </w:rPr>
        <w:t>11</w:t>
      </w:r>
      <w:r w:rsidR="00167C2C">
        <w:rPr>
          <w:noProof/>
        </w:rPr>
        <w:fldChar w:fldCharType="end"/>
      </w:r>
      <w:r>
        <w:t xml:space="preserve"> : </w:t>
      </w:r>
      <w:r w:rsidRPr="00103886">
        <w:t>Subscriber STB Unassignmen</w:t>
      </w:r>
      <w:r w:rsidR="001B4F45">
        <w:t>t</w:t>
      </w:r>
      <w:bookmarkEnd w:id="174"/>
    </w:p>
    <w:tbl>
      <w:tblPr>
        <w:tblW w:w="9576" w:type="dxa"/>
        <w:tblLayout w:type="fixed"/>
        <w:tblLook w:val="0000" w:firstRow="0" w:lastRow="0" w:firstColumn="0" w:lastColumn="0" w:noHBand="0" w:noVBand="0"/>
      </w:tblPr>
      <w:tblGrid>
        <w:gridCol w:w="1998"/>
        <w:gridCol w:w="7578"/>
      </w:tblGrid>
      <w:tr w:rsidR="00C96051" w14:paraId="2AA8CF7C" w14:textId="77777777" w:rsidTr="001B4F46">
        <w:tc>
          <w:tcPr>
            <w:tcW w:w="1998" w:type="dxa"/>
            <w:tcBorders>
              <w:top w:val="single" w:sz="4" w:space="0" w:color="auto"/>
              <w:left w:val="single" w:sz="4" w:space="0" w:color="auto"/>
              <w:bottom w:val="single" w:sz="4" w:space="0" w:color="auto"/>
              <w:right w:val="single" w:sz="4" w:space="0" w:color="auto"/>
            </w:tcBorders>
          </w:tcPr>
          <w:p w14:paraId="66CBDEB0"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362AFFEC" w14:textId="77777777" w:rsidR="00C96051" w:rsidRDefault="00C96051" w:rsidP="001B4F46">
            <w:pPr>
              <w:rPr>
                <w:szCs w:val="22"/>
              </w:rPr>
            </w:pPr>
            <w:r>
              <w:rPr>
                <w:szCs w:val="22"/>
              </w:rPr>
              <w:t>TM/URH</w:t>
            </w:r>
          </w:p>
        </w:tc>
      </w:tr>
      <w:tr w:rsidR="00C96051" w14:paraId="3946FA76" w14:textId="77777777" w:rsidTr="001B4F46">
        <w:tc>
          <w:tcPr>
            <w:tcW w:w="1998" w:type="dxa"/>
            <w:tcBorders>
              <w:top w:val="single" w:sz="4" w:space="0" w:color="auto"/>
              <w:left w:val="single" w:sz="4" w:space="0" w:color="auto"/>
              <w:bottom w:val="single" w:sz="4" w:space="0" w:color="auto"/>
              <w:right w:val="single" w:sz="4" w:space="0" w:color="auto"/>
            </w:tcBorders>
          </w:tcPr>
          <w:p w14:paraId="292C9E37"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2FBE797A" w14:textId="77777777" w:rsidR="00C96051" w:rsidRDefault="00C96051" w:rsidP="001B4F46">
            <w:pPr>
              <w:rPr>
                <w:szCs w:val="22"/>
              </w:rPr>
            </w:pPr>
            <w:r>
              <w:t>Subscriber STB Unassignment</w:t>
            </w:r>
          </w:p>
        </w:tc>
      </w:tr>
      <w:tr w:rsidR="00C96051" w14:paraId="1D6FC080" w14:textId="77777777" w:rsidTr="001B4F46">
        <w:tc>
          <w:tcPr>
            <w:tcW w:w="1998" w:type="dxa"/>
            <w:tcBorders>
              <w:top w:val="single" w:sz="4" w:space="0" w:color="auto"/>
              <w:left w:val="single" w:sz="4" w:space="0" w:color="auto"/>
              <w:bottom w:val="single" w:sz="4" w:space="0" w:color="auto"/>
              <w:right w:val="single" w:sz="4" w:space="0" w:color="auto"/>
            </w:tcBorders>
          </w:tcPr>
          <w:p w14:paraId="73036318"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63FD94F0" w14:textId="77777777" w:rsidR="00C96051" w:rsidRDefault="00C96051" w:rsidP="0039515D">
            <w:pPr>
              <w:pStyle w:val="BodyText"/>
              <w:numPr>
                <w:ilvl w:val="0"/>
                <w:numId w:val="53"/>
              </w:numPr>
              <w:jc w:val="both"/>
            </w:pPr>
            <w:r>
              <w:t>TM is up and running.</w:t>
            </w:r>
          </w:p>
          <w:p w14:paraId="1247B9E5" w14:textId="77777777" w:rsidR="00C96051" w:rsidRDefault="00C96051" w:rsidP="0039515D">
            <w:pPr>
              <w:pStyle w:val="BodyText"/>
              <w:numPr>
                <w:ilvl w:val="0"/>
                <w:numId w:val="53"/>
              </w:numPr>
              <w:jc w:val="both"/>
            </w:pPr>
            <w:r>
              <w:t>TM DB is up and running.</w:t>
            </w:r>
          </w:p>
          <w:p w14:paraId="64B33F96" w14:textId="77777777" w:rsidR="00C96051" w:rsidRDefault="00C96051" w:rsidP="0039515D">
            <w:pPr>
              <w:pStyle w:val="BodyText"/>
              <w:numPr>
                <w:ilvl w:val="0"/>
                <w:numId w:val="53"/>
              </w:numPr>
              <w:jc w:val="both"/>
            </w:pPr>
            <w:r>
              <w:t>Integrator is up and running.</w:t>
            </w:r>
          </w:p>
          <w:p w14:paraId="4B9B3C93" w14:textId="77777777" w:rsidR="00C96051" w:rsidRPr="00780694" w:rsidRDefault="00C96051" w:rsidP="0039515D">
            <w:pPr>
              <w:pStyle w:val="BodyText"/>
              <w:numPr>
                <w:ilvl w:val="0"/>
                <w:numId w:val="53"/>
              </w:numPr>
              <w:jc w:val="both"/>
            </w:pPr>
            <w:r>
              <w:t>OMI Integrator is defined in TM and is in Active state.</w:t>
            </w:r>
          </w:p>
        </w:tc>
      </w:tr>
      <w:tr w:rsidR="00C96051" w14:paraId="41883AFF" w14:textId="77777777" w:rsidTr="001B4F46">
        <w:tc>
          <w:tcPr>
            <w:tcW w:w="1998" w:type="dxa"/>
            <w:tcBorders>
              <w:top w:val="single" w:sz="4" w:space="0" w:color="auto"/>
              <w:left w:val="single" w:sz="4" w:space="0" w:color="auto"/>
              <w:bottom w:val="single" w:sz="4" w:space="0" w:color="auto"/>
              <w:right w:val="single" w:sz="4" w:space="0" w:color="auto"/>
            </w:tcBorders>
          </w:tcPr>
          <w:p w14:paraId="6338B3F5"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115CA675" w14:textId="77777777" w:rsidR="00C96051" w:rsidRDefault="00C96051" w:rsidP="0039515D">
            <w:pPr>
              <w:pStyle w:val="BodyText"/>
              <w:numPr>
                <w:ilvl w:val="0"/>
                <w:numId w:val="54"/>
              </w:numPr>
            </w:pPr>
            <w:r>
              <w:t>TM receives the request from GUI/</w:t>
            </w:r>
            <w:r w:rsidRPr="00837D90">
              <w:t xml:space="preserve"> </w:t>
            </w:r>
            <w:r>
              <w:t>from subscriber API(</w:t>
            </w:r>
            <w:r w:rsidRPr="001E553B">
              <w:t>SubscriberSTBUnassign</w:t>
            </w:r>
            <w:r>
              <w:t>,</w:t>
            </w:r>
            <w:r w:rsidRPr="001E553B">
              <w:t xml:space="preserve"> SubscriberSTBDeletion</w:t>
            </w:r>
            <w:r>
              <w:t>)/unassignSTB(OCI)/unregisterDevice(OPI) to unassign a device/STB from the subscriber.</w:t>
            </w:r>
          </w:p>
          <w:p w14:paraId="2A6A91EC" w14:textId="77777777" w:rsidR="00C96051" w:rsidRDefault="00C96051" w:rsidP="0039515D">
            <w:pPr>
              <w:pStyle w:val="BodyText"/>
              <w:numPr>
                <w:ilvl w:val="0"/>
                <w:numId w:val="54"/>
              </w:numPr>
            </w:pPr>
            <w:r>
              <w:t>Do all the processing and validations,as before, to unassign a device/STB to the subscriber.</w:t>
            </w:r>
          </w:p>
          <w:p w14:paraId="556CE625" w14:textId="45C2A9F5" w:rsidR="00C96051" w:rsidRDefault="0012621B" w:rsidP="0039515D">
            <w:pPr>
              <w:pStyle w:val="BodyText"/>
              <w:numPr>
                <w:ilvl w:val="0"/>
                <w:numId w:val="54"/>
              </w:numPr>
            </w:pPr>
            <w:r>
              <w:t>Call operation</w:t>
            </w:r>
            <w:r w:rsidR="00C96051">
              <w:t xml:space="preserve"> ‘</w:t>
            </w:r>
            <w:r w:rsidR="002E2FD8">
              <w:t>Remove</w:t>
            </w:r>
            <w:r w:rsidR="002E2FD8" w:rsidRPr="00AD2D53">
              <w:t>AndUnassignDevice</w:t>
            </w:r>
            <w:r w:rsidR="002E2FD8">
              <w:t xml:space="preserve">’ </w:t>
            </w:r>
            <w:r w:rsidR="00C96051">
              <w:t xml:space="preserve">of Integrator(through integrator client) to </w:t>
            </w:r>
            <w:commentRangeStart w:id="175"/>
            <w:del w:id="176" w:author="Bhawani Singh" w:date="2015-08-27T18:16:00Z">
              <w:r w:rsidR="00C96051" w:rsidDel="003D1DB4">
                <w:delText>disable</w:delText>
              </w:r>
            </w:del>
            <w:ins w:id="177" w:author="Bhawani Singh" w:date="2015-08-27T18:16:00Z">
              <w:r w:rsidR="003D1DB4">
                <w:t>remove</w:t>
              </w:r>
            </w:ins>
            <w:r w:rsidR="00C96051">
              <w:t xml:space="preserve"> </w:t>
            </w:r>
            <w:commentRangeEnd w:id="175"/>
            <w:r w:rsidR="00C66F58">
              <w:rPr>
                <w:rStyle w:val="CommentReference"/>
              </w:rPr>
              <w:commentReference w:id="175"/>
            </w:r>
            <w:del w:id="178" w:author="Bhawani Singh" w:date="2015-08-27T18:30:00Z">
              <w:r w:rsidR="00C96051" w:rsidDel="009112C9">
                <w:delText xml:space="preserve">and unassign </w:delText>
              </w:r>
            </w:del>
            <w:r w:rsidR="00C96051">
              <w:t>the device/STB to the subscriber in VMX.</w:t>
            </w:r>
          </w:p>
          <w:p w14:paraId="4DC60A5C" w14:textId="77777777" w:rsidR="00C96051" w:rsidRPr="00780694" w:rsidRDefault="00C96051" w:rsidP="0039515D">
            <w:pPr>
              <w:pStyle w:val="BodyText"/>
              <w:numPr>
                <w:ilvl w:val="0"/>
                <w:numId w:val="54"/>
              </w:numPr>
            </w:pPr>
            <w:r>
              <w:t>Save the data in TM DB.</w:t>
            </w:r>
          </w:p>
        </w:tc>
      </w:tr>
      <w:tr w:rsidR="00C96051" w14:paraId="733179D9" w14:textId="77777777" w:rsidTr="001B4F46">
        <w:tc>
          <w:tcPr>
            <w:tcW w:w="1998" w:type="dxa"/>
            <w:tcBorders>
              <w:top w:val="single" w:sz="4" w:space="0" w:color="auto"/>
              <w:left w:val="single" w:sz="4" w:space="0" w:color="auto"/>
              <w:bottom w:val="single" w:sz="4" w:space="0" w:color="auto"/>
              <w:right w:val="single" w:sz="4" w:space="0" w:color="auto"/>
            </w:tcBorders>
          </w:tcPr>
          <w:p w14:paraId="224C1EBB" w14:textId="77777777" w:rsidR="00C96051" w:rsidRDefault="00C96051" w:rsidP="001B4F46">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5D43BA75" w14:textId="77777777" w:rsidR="00C96051" w:rsidRDefault="00C96051" w:rsidP="0039515D">
            <w:pPr>
              <w:pStyle w:val="BodyText"/>
              <w:numPr>
                <w:ilvl w:val="0"/>
                <w:numId w:val="55"/>
              </w:numPr>
            </w:pPr>
            <w:r>
              <w:t>Device/STB is unassigned to the subscriber in TM successfully.</w:t>
            </w:r>
          </w:p>
          <w:p w14:paraId="0A550222" w14:textId="77777777" w:rsidR="00C96051" w:rsidRDefault="00C96051" w:rsidP="0039515D">
            <w:pPr>
              <w:pStyle w:val="BodyText"/>
              <w:numPr>
                <w:ilvl w:val="0"/>
                <w:numId w:val="55"/>
              </w:numPr>
            </w:pPr>
            <w:r>
              <w:t>Device/STB is disabled and unassigned to the subscriber in VMX successfully.</w:t>
            </w:r>
          </w:p>
          <w:p w14:paraId="7A3F8DD7" w14:textId="39E66A30" w:rsidR="00C96051" w:rsidRPr="007533F7" w:rsidRDefault="00C96051" w:rsidP="00BB41E6">
            <w:pPr>
              <w:pStyle w:val="BodyText"/>
              <w:numPr>
                <w:ilvl w:val="0"/>
                <w:numId w:val="55"/>
              </w:numPr>
            </w:pPr>
            <w:r>
              <w:t xml:space="preserve">Success status of the device unassignment is saved in TM DB (Settopboxes and SubscriberItvDevices) to indicate that subscriber – device/STB association is in ‘sync’ with VMX and they are not sync with VMX with respect to </w:t>
            </w:r>
            <w:commentRangeStart w:id="179"/>
            <w:del w:id="180" w:author="Bhawani Singh" w:date="2015-08-27T18:16:00Z">
              <w:r w:rsidDel="00BB41E6">
                <w:delText>disablement</w:delText>
              </w:r>
            </w:del>
            <w:commentRangeEnd w:id="179"/>
            <w:r w:rsidR="00C66F58">
              <w:rPr>
                <w:rStyle w:val="CommentReference"/>
              </w:rPr>
              <w:commentReference w:id="179"/>
            </w:r>
            <w:proofErr w:type="spellStart"/>
            <w:ins w:id="181" w:author="Bhawani Singh" w:date="2015-08-27T18:16:00Z">
              <w:r w:rsidR="00BB41E6">
                <w:t>unassignment</w:t>
              </w:r>
            </w:ins>
            <w:proofErr w:type="spellEnd"/>
            <w:r>
              <w:t>.</w:t>
            </w:r>
          </w:p>
        </w:tc>
      </w:tr>
      <w:tr w:rsidR="00C96051" w14:paraId="350C2B05" w14:textId="77777777" w:rsidTr="001B4F46">
        <w:tc>
          <w:tcPr>
            <w:tcW w:w="1998" w:type="dxa"/>
            <w:tcBorders>
              <w:top w:val="single" w:sz="4" w:space="0" w:color="auto"/>
              <w:left w:val="single" w:sz="4" w:space="0" w:color="auto"/>
              <w:bottom w:val="single" w:sz="4" w:space="0" w:color="auto"/>
              <w:right w:val="single" w:sz="4" w:space="0" w:color="auto"/>
            </w:tcBorders>
          </w:tcPr>
          <w:p w14:paraId="4C1C66B4" w14:textId="77777777" w:rsidR="00C96051" w:rsidRDefault="00C96051" w:rsidP="001B4F46">
            <w:pPr>
              <w:rPr>
                <w:b/>
                <w:bCs/>
                <w:szCs w:val="22"/>
              </w:rPr>
            </w:pPr>
            <w:r>
              <w:rPr>
                <w:b/>
                <w:bCs/>
                <w:szCs w:val="22"/>
              </w:rPr>
              <w:t xml:space="preserve">Alternative flow </w:t>
            </w:r>
            <w:r>
              <w:rPr>
                <w:b/>
                <w:bCs/>
                <w:szCs w:val="22"/>
              </w:rPr>
              <w:lastRenderedPageBreak/>
              <w:t>of events</w:t>
            </w:r>
          </w:p>
        </w:tc>
        <w:tc>
          <w:tcPr>
            <w:tcW w:w="7578" w:type="dxa"/>
            <w:tcBorders>
              <w:top w:val="single" w:sz="4" w:space="0" w:color="auto"/>
              <w:left w:val="single" w:sz="4" w:space="0" w:color="auto"/>
              <w:bottom w:val="single" w:sz="4" w:space="0" w:color="auto"/>
              <w:right w:val="single" w:sz="4" w:space="0" w:color="auto"/>
            </w:tcBorders>
          </w:tcPr>
          <w:p w14:paraId="789CDE61" w14:textId="77777777" w:rsidR="00C96051" w:rsidRPr="00780694" w:rsidRDefault="00C96051" w:rsidP="0039515D">
            <w:pPr>
              <w:pStyle w:val="BodyText"/>
              <w:numPr>
                <w:ilvl w:val="0"/>
                <w:numId w:val="57"/>
              </w:numPr>
            </w:pPr>
            <w:r>
              <w:lastRenderedPageBreak/>
              <w:t xml:space="preserve">If the operations are to be called asynchronously then their </w:t>
            </w:r>
            <w:r>
              <w:lastRenderedPageBreak/>
              <w:t>immediate responses are assumed to be failure and TM DB  tables (as mentioned in the post condition) will be updated with ‘not sync’ status  The tables will be updated with ‘sync’ mark if the actual response from the operation is success.</w:t>
            </w:r>
          </w:p>
        </w:tc>
      </w:tr>
      <w:tr w:rsidR="00C96051" w14:paraId="0DEBDE2F" w14:textId="77777777" w:rsidTr="001B4F46">
        <w:tc>
          <w:tcPr>
            <w:tcW w:w="1998" w:type="dxa"/>
            <w:tcBorders>
              <w:top w:val="single" w:sz="4" w:space="0" w:color="auto"/>
              <w:left w:val="single" w:sz="4" w:space="0" w:color="auto"/>
              <w:bottom w:val="single" w:sz="4" w:space="0" w:color="auto"/>
              <w:right w:val="single" w:sz="4" w:space="0" w:color="auto"/>
            </w:tcBorders>
          </w:tcPr>
          <w:p w14:paraId="2EDB3B5B" w14:textId="77777777" w:rsidR="00C96051" w:rsidRDefault="00C96051" w:rsidP="001B4F46">
            <w:pPr>
              <w:rPr>
                <w:szCs w:val="22"/>
              </w:rPr>
            </w:pPr>
            <w:r>
              <w:rPr>
                <w:b/>
                <w:bCs/>
                <w:szCs w:val="22"/>
              </w:rPr>
              <w:lastRenderedPageBreak/>
              <w:t>Exceptional flow</w:t>
            </w:r>
          </w:p>
        </w:tc>
        <w:tc>
          <w:tcPr>
            <w:tcW w:w="7578" w:type="dxa"/>
            <w:tcBorders>
              <w:top w:val="single" w:sz="4" w:space="0" w:color="auto"/>
              <w:left w:val="single" w:sz="4" w:space="0" w:color="auto"/>
              <w:bottom w:val="single" w:sz="4" w:space="0" w:color="auto"/>
              <w:right w:val="single" w:sz="4" w:space="0" w:color="auto"/>
            </w:tcBorders>
          </w:tcPr>
          <w:p w14:paraId="2B80D20D" w14:textId="77777777" w:rsidR="00C96051" w:rsidRDefault="00C96051" w:rsidP="0039515D">
            <w:pPr>
              <w:pStyle w:val="BodyText"/>
              <w:numPr>
                <w:ilvl w:val="0"/>
                <w:numId w:val="56"/>
              </w:numPr>
            </w:pPr>
            <w:r w:rsidRPr="003224C9">
              <w:t xml:space="preserve">If any of the synchronous Integrator call fails then no further call to Integrator will be made and </w:t>
            </w:r>
            <w:r>
              <w:t xml:space="preserve">exisiting error message for GUI or OPI/OCI will  be displayed/sent. </w:t>
            </w:r>
          </w:p>
          <w:p w14:paraId="0806F4D9" w14:textId="6A6E97E1" w:rsidR="00C96051" w:rsidRPr="00780694" w:rsidRDefault="00C96051" w:rsidP="0039515D">
            <w:pPr>
              <w:pStyle w:val="BodyText"/>
              <w:numPr>
                <w:ilvl w:val="0"/>
                <w:numId w:val="56"/>
              </w:numPr>
            </w:pPr>
            <w:r>
              <w:t>If an error occurs in TM while unassigning device/STB to the subscriber then exisiting error message for GUI or OPI/OCI will  be displayed/sent and call operation ‘</w:t>
            </w:r>
            <w:r w:rsidR="009E5E94">
              <w:t>Add</w:t>
            </w:r>
            <w:r w:rsidRPr="00AD2D53">
              <w:t>AndAssignDevice</w:t>
            </w:r>
            <w:r>
              <w:t>’ of Integrator to revert back the VMX operation.</w:t>
            </w:r>
            <w:r w:rsidRPr="000E53D0">
              <w:rPr>
                <w:szCs w:val="22"/>
              </w:rPr>
              <w:t xml:space="preserve"> </w:t>
            </w:r>
          </w:p>
        </w:tc>
      </w:tr>
      <w:tr w:rsidR="00C96051" w14:paraId="7B771635" w14:textId="77777777" w:rsidTr="001B4F46">
        <w:tc>
          <w:tcPr>
            <w:tcW w:w="1998" w:type="dxa"/>
            <w:tcBorders>
              <w:top w:val="single" w:sz="4" w:space="0" w:color="auto"/>
              <w:left w:val="single" w:sz="4" w:space="0" w:color="auto"/>
              <w:bottom w:val="single" w:sz="4" w:space="0" w:color="auto"/>
              <w:right w:val="single" w:sz="4" w:space="0" w:color="auto"/>
            </w:tcBorders>
          </w:tcPr>
          <w:p w14:paraId="2CB77124"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147C312C" w14:textId="77777777" w:rsidR="00C96051" w:rsidRDefault="00C96051" w:rsidP="001B4F46">
            <w:pPr>
              <w:keepNext/>
              <w:rPr>
                <w:szCs w:val="22"/>
              </w:rPr>
            </w:pPr>
          </w:p>
        </w:tc>
      </w:tr>
    </w:tbl>
    <w:p w14:paraId="229BFC6C" w14:textId="78D7D71C" w:rsidR="00C96051" w:rsidRDefault="00C96051" w:rsidP="00C96051">
      <w:pPr>
        <w:pStyle w:val="Caption"/>
        <w:jc w:val="center"/>
      </w:pPr>
      <w:bookmarkStart w:id="182" w:name="_Toc428290063"/>
      <w:r>
        <w:t xml:space="preserve">Table </w:t>
      </w:r>
      <w:r w:rsidR="00167C2C">
        <w:fldChar w:fldCharType="begin"/>
      </w:r>
      <w:r w:rsidR="00167C2C">
        <w:instrText xml:space="preserve"> SEQ Table \* ARABIC </w:instrText>
      </w:r>
      <w:r w:rsidR="00167C2C">
        <w:fldChar w:fldCharType="separate"/>
      </w:r>
      <w:r w:rsidR="001D44B2">
        <w:rPr>
          <w:noProof/>
        </w:rPr>
        <w:t>11</w:t>
      </w:r>
      <w:r w:rsidR="00167C2C">
        <w:rPr>
          <w:noProof/>
        </w:rPr>
        <w:fldChar w:fldCharType="end"/>
      </w:r>
      <w:r>
        <w:t>: Subscriber STB Unassignment</w:t>
      </w:r>
      <w:bookmarkEnd w:id="182"/>
    </w:p>
    <w:p w14:paraId="552F76CD" w14:textId="77777777" w:rsidR="00C96051" w:rsidRDefault="00C96051" w:rsidP="00C96051">
      <w:pPr>
        <w:pStyle w:val="BodyText"/>
      </w:pPr>
    </w:p>
    <w:p w14:paraId="18ED7FD3" w14:textId="77777777" w:rsidR="00C96051" w:rsidRDefault="00C96051" w:rsidP="00C96051">
      <w:pPr>
        <w:pStyle w:val="Heading4"/>
      </w:pPr>
      <w:bookmarkStart w:id="183" w:name="_Toc428289869"/>
      <w:r>
        <w:t>Create Package</w:t>
      </w:r>
      <w:bookmarkEnd w:id="183"/>
    </w:p>
    <w:p w14:paraId="6A4D83F6" w14:textId="77777777" w:rsidR="00C96051" w:rsidRDefault="00C96051" w:rsidP="00C96051">
      <w:pPr>
        <w:pStyle w:val="BodyText"/>
      </w:pPr>
      <w:r>
        <w:t>This use case describes how a package is provisioned in VMX by calling the Integrator when a package is created in TM.</w:t>
      </w:r>
    </w:p>
    <w:p w14:paraId="2D1AB65A" w14:textId="77777777" w:rsidR="000A40F3" w:rsidRDefault="000A40F3" w:rsidP="00C96051">
      <w:pPr>
        <w:pStyle w:val="BodyText"/>
      </w:pPr>
    </w:p>
    <w:p w14:paraId="245B9DCD" w14:textId="77777777" w:rsidR="000C7475" w:rsidRDefault="000A40F3" w:rsidP="000C7475">
      <w:pPr>
        <w:pStyle w:val="Caption"/>
        <w:keepNext/>
        <w:jc w:val="center"/>
      </w:pPr>
      <w:r>
        <w:rPr>
          <w:noProof/>
          <w:lang w:val="en-IN" w:eastAsia="en-IN"/>
        </w:rPr>
        <w:drawing>
          <wp:inline distT="0" distB="0" distL="0" distR="0" wp14:anchorId="59E01DD4" wp14:editId="05E52BAE">
            <wp:extent cx="4333875" cy="1238250"/>
            <wp:effectExtent l="0" t="0" r="9525" b="0"/>
            <wp:docPr id="34" name="Picture 34" descr="C:\Users\vishal.rawal.IND-DEL\Desktop\diagrams\usecase\create_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shal.rawal.IND-DEL\Desktop\diagrams\usecase\create_packag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3875" cy="1238250"/>
                    </a:xfrm>
                    <a:prstGeom prst="rect">
                      <a:avLst/>
                    </a:prstGeom>
                    <a:noFill/>
                    <a:ln>
                      <a:noFill/>
                    </a:ln>
                  </pic:spPr>
                </pic:pic>
              </a:graphicData>
            </a:graphic>
          </wp:inline>
        </w:drawing>
      </w:r>
    </w:p>
    <w:p w14:paraId="77C23768" w14:textId="64735D8F" w:rsidR="003F46F4" w:rsidRDefault="000C7475" w:rsidP="000C7475">
      <w:pPr>
        <w:pStyle w:val="Caption"/>
        <w:jc w:val="center"/>
      </w:pPr>
      <w:bookmarkStart w:id="184" w:name="_Toc428289989"/>
      <w:r>
        <w:t xml:space="preserve">Figure </w:t>
      </w:r>
      <w:r w:rsidR="00167C2C">
        <w:fldChar w:fldCharType="begin"/>
      </w:r>
      <w:r w:rsidR="00167C2C">
        <w:instrText xml:space="preserve"> SEQ Figure \* ARABIC </w:instrText>
      </w:r>
      <w:r w:rsidR="00167C2C">
        <w:fldChar w:fldCharType="separate"/>
      </w:r>
      <w:r w:rsidR="00A73595">
        <w:rPr>
          <w:noProof/>
        </w:rPr>
        <w:t>12</w:t>
      </w:r>
      <w:r w:rsidR="00167C2C">
        <w:rPr>
          <w:noProof/>
        </w:rPr>
        <w:fldChar w:fldCharType="end"/>
      </w:r>
      <w:r>
        <w:t xml:space="preserve">: </w:t>
      </w:r>
      <w:r w:rsidRPr="003558C7">
        <w:t>Create Package</w:t>
      </w:r>
      <w:bookmarkEnd w:id="184"/>
    </w:p>
    <w:p w14:paraId="3ACC6B0E" w14:textId="77777777" w:rsidR="00C96051" w:rsidRPr="000E53D0" w:rsidRDefault="00C96051" w:rsidP="00C96051">
      <w:pPr>
        <w:pStyle w:val="BodyText"/>
      </w:pPr>
    </w:p>
    <w:tbl>
      <w:tblPr>
        <w:tblW w:w="9576" w:type="dxa"/>
        <w:tblLayout w:type="fixed"/>
        <w:tblLook w:val="0000" w:firstRow="0" w:lastRow="0" w:firstColumn="0" w:lastColumn="0" w:noHBand="0" w:noVBand="0"/>
      </w:tblPr>
      <w:tblGrid>
        <w:gridCol w:w="1998"/>
        <w:gridCol w:w="7578"/>
      </w:tblGrid>
      <w:tr w:rsidR="00C96051" w14:paraId="00B7C8B4" w14:textId="77777777" w:rsidTr="001B4F46">
        <w:tc>
          <w:tcPr>
            <w:tcW w:w="1998" w:type="dxa"/>
            <w:tcBorders>
              <w:top w:val="single" w:sz="4" w:space="0" w:color="auto"/>
              <w:left w:val="single" w:sz="4" w:space="0" w:color="auto"/>
              <w:bottom w:val="single" w:sz="4" w:space="0" w:color="auto"/>
              <w:right w:val="single" w:sz="4" w:space="0" w:color="auto"/>
            </w:tcBorders>
          </w:tcPr>
          <w:p w14:paraId="4F33C722"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106B5565" w14:textId="77777777" w:rsidR="00C96051" w:rsidRDefault="00C96051" w:rsidP="001B4F46">
            <w:pPr>
              <w:rPr>
                <w:szCs w:val="22"/>
              </w:rPr>
            </w:pPr>
            <w:r>
              <w:rPr>
                <w:szCs w:val="22"/>
              </w:rPr>
              <w:t>TM/URH</w:t>
            </w:r>
          </w:p>
        </w:tc>
      </w:tr>
      <w:tr w:rsidR="00C96051" w14:paraId="610FC263" w14:textId="77777777" w:rsidTr="001B4F46">
        <w:tc>
          <w:tcPr>
            <w:tcW w:w="1998" w:type="dxa"/>
            <w:tcBorders>
              <w:top w:val="single" w:sz="4" w:space="0" w:color="auto"/>
              <w:left w:val="single" w:sz="4" w:space="0" w:color="auto"/>
              <w:bottom w:val="single" w:sz="4" w:space="0" w:color="auto"/>
              <w:right w:val="single" w:sz="4" w:space="0" w:color="auto"/>
            </w:tcBorders>
          </w:tcPr>
          <w:p w14:paraId="259B6008"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54BFE70D" w14:textId="77777777" w:rsidR="00C96051" w:rsidRDefault="00C96051" w:rsidP="001B4F46">
            <w:pPr>
              <w:rPr>
                <w:szCs w:val="22"/>
              </w:rPr>
            </w:pPr>
            <w:r>
              <w:t>Create Package</w:t>
            </w:r>
          </w:p>
        </w:tc>
      </w:tr>
      <w:tr w:rsidR="00C96051" w14:paraId="5E572A0B" w14:textId="77777777" w:rsidTr="001B4F46">
        <w:tc>
          <w:tcPr>
            <w:tcW w:w="1998" w:type="dxa"/>
            <w:tcBorders>
              <w:top w:val="single" w:sz="4" w:space="0" w:color="auto"/>
              <w:left w:val="single" w:sz="4" w:space="0" w:color="auto"/>
              <w:bottom w:val="single" w:sz="4" w:space="0" w:color="auto"/>
              <w:right w:val="single" w:sz="4" w:space="0" w:color="auto"/>
            </w:tcBorders>
          </w:tcPr>
          <w:p w14:paraId="34A13E43"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28DE5234" w14:textId="77777777" w:rsidR="00C96051" w:rsidRDefault="00C96051" w:rsidP="0039515D">
            <w:pPr>
              <w:pStyle w:val="BodyText"/>
              <w:numPr>
                <w:ilvl w:val="0"/>
                <w:numId w:val="58"/>
              </w:numPr>
              <w:jc w:val="both"/>
            </w:pPr>
            <w:r>
              <w:t>TM is up and running.</w:t>
            </w:r>
          </w:p>
          <w:p w14:paraId="740461C4" w14:textId="77777777" w:rsidR="00C96051" w:rsidRDefault="00C96051" w:rsidP="0039515D">
            <w:pPr>
              <w:pStyle w:val="BodyText"/>
              <w:numPr>
                <w:ilvl w:val="0"/>
                <w:numId w:val="58"/>
              </w:numPr>
              <w:jc w:val="both"/>
            </w:pPr>
            <w:r>
              <w:t>TM DB is up and running.</w:t>
            </w:r>
          </w:p>
          <w:p w14:paraId="672783FA" w14:textId="77777777" w:rsidR="00C96051" w:rsidRDefault="00C96051" w:rsidP="0039515D">
            <w:pPr>
              <w:pStyle w:val="BodyText"/>
              <w:numPr>
                <w:ilvl w:val="0"/>
                <w:numId w:val="58"/>
              </w:numPr>
              <w:jc w:val="both"/>
            </w:pPr>
            <w:r>
              <w:t>Integrator is up and running.</w:t>
            </w:r>
          </w:p>
          <w:p w14:paraId="71FEFDAF" w14:textId="77777777" w:rsidR="00C96051" w:rsidRPr="00780694" w:rsidRDefault="00C96051" w:rsidP="0039515D">
            <w:pPr>
              <w:pStyle w:val="BodyText"/>
              <w:numPr>
                <w:ilvl w:val="0"/>
                <w:numId w:val="58"/>
              </w:numPr>
              <w:jc w:val="both"/>
            </w:pPr>
            <w:r>
              <w:t>OMI Integrator is defined in TM and is in Active state.</w:t>
            </w:r>
          </w:p>
        </w:tc>
      </w:tr>
      <w:tr w:rsidR="00C96051" w14:paraId="76D6ECA9" w14:textId="77777777" w:rsidTr="001B4F46">
        <w:tc>
          <w:tcPr>
            <w:tcW w:w="1998" w:type="dxa"/>
            <w:tcBorders>
              <w:top w:val="single" w:sz="4" w:space="0" w:color="auto"/>
              <w:left w:val="single" w:sz="4" w:space="0" w:color="auto"/>
              <w:bottom w:val="single" w:sz="4" w:space="0" w:color="auto"/>
              <w:right w:val="single" w:sz="4" w:space="0" w:color="auto"/>
            </w:tcBorders>
          </w:tcPr>
          <w:p w14:paraId="50F4D16B"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5B12E583" w14:textId="77777777" w:rsidR="00C96051" w:rsidRDefault="00C96051" w:rsidP="0039515D">
            <w:pPr>
              <w:pStyle w:val="BodyText"/>
              <w:numPr>
                <w:ilvl w:val="0"/>
                <w:numId w:val="59"/>
              </w:numPr>
            </w:pPr>
            <w:r>
              <w:t>TM receives the request from TM GUI to create a package.</w:t>
            </w:r>
          </w:p>
          <w:p w14:paraId="7EFBC527" w14:textId="77777777" w:rsidR="00C96051" w:rsidRDefault="00C96051" w:rsidP="0039515D">
            <w:pPr>
              <w:pStyle w:val="BodyText"/>
              <w:numPr>
                <w:ilvl w:val="0"/>
                <w:numId w:val="59"/>
              </w:numPr>
            </w:pPr>
            <w:r>
              <w:t>Do all the processing, as before,  for the creation of a package.</w:t>
            </w:r>
          </w:p>
          <w:p w14:paraId="1BC75EF5" w14:textId="7B04A241" w:rsidR="00C96051" w:rsidRDefault="006E5DB6" w:rsidP="0039515D">
            <w:pPr>
              <w:pStyle w:val="BodyText"/>
              <w:numPr>
                <w:ilvl w:val="0"/>
                <w:numId w:val="59"/>
              </w:numPr>
            </w:pPr>
            <w:r>
              <w:t>Call operation</w:t>
            </w:r>
            <w:r w:rsidR="00C96051">
              <w:t xml:space="preserve"> ‘CreatePackage’ of the </w:t>
            </w:r>
            <w:r w:rsidR="00BC59FF">
              <w:t>Integrator (</w:t>
            </w:r>
            <w:r w:rsidR="00C96051">
              <w:t>through integrator client) to provision the package in the VMX.</w:t>
            </w:r>
          </w:p>
          <w:p w14:paraId="4A92A529" w14:textId="77777777" w:rsidR="00C96051" w:rsidRPr="00780694" w:rsidRDefault="00C96051" w:rsidP="0039515D">
            <w:pPr>
              <w:pStyle w:val="BodyText"/>
              <w:numPr>
                <w:ilvl w:val="0"/>
                <w:numId w:val="59"/>
              </w:numPr>
            </w:pPr>
            <w:r>
              <w:t>Package data is saved in the TM DB.</w:t>
            </w:r>
          </w:p>
        </w:tc>
      </w:tr>
      <w:tr w:rsidR="00C96051" w14:paraId="16962297" w14:textId="77777777" w:rsidTr="001B4F46">
        <w:tc>
          <w:tcPr>
            <w:tcW w:w="1998" w:type="dxa"/>
            <w:tcBorders>
              <w:top w:val="single" w:sz="4" w:space="0" w:color="auto"/>
              <w:left w:val="single" w:sz="4" w:space="0" w:color="auto"/>
              <w:bottom w:val="single" w:sz="4" w:space="0" w:color="auto"/>
              <w:right w:val="single" w:sz="4" w:space="0" w:color="auto"/>
            </w:tcBorders>
          </w:tcPr>
          <w:p w14:paraId="2E41F646" w14:textId="77777777" w:rsidR="00C96051" w:rsidRDefault="00C96051" w:rsidP="001B4F46">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33919E0B" w14:textId="77777777" w:rsidR="00C96051" w:rsidRDefault="00C96051" w:rsidP="0039515D">
            <w:pPr>
              <w:pStyle w:val="BodyText"/>
              <w:numPr>
                <w:ilvl w:val="0"/>
                <w:numId w:val="61"/>
              </w:numPr>
            </w:pPr>
            <w:r>
              <w:t>Package is created in TM successfully.</w:t>
            </w:r>
          </w:p>
          <w:p w14:paraId="7468D1D4" w14:textId="084ECE4C" w:rsidR="00C96051" w:rsidRDefault="00C96051" w:rsidP="0039515D">
            <w:pPr>
              <w:pStyle w:val="BodyText"/>
              <w:numPr>
                <w:ilvl w:val="0"/>
                <w:numId w:val="61"/>
              </w:numPr>
            </w:pPr>
            <w:r>
              <w:t xml:space="preserve">Package </w:t>
            </w:r>
            <w:r w:rsidR="00C51590">
              <w:t>is provisioned</w:t>
            </w:r>
            <w:r>
              <w:t xml:space="preserve"> in VMX successfully.</w:t>
            </w:r>
          </w:p>
          <w:p w14:paraId="744696F1" w14:textId="77777777" w:rsidR="00C96051" w:rsidRDefault="00C96051" w:rsidP="0039515D">
            <w:pPr>
              <w:pStyle w:val="BodyText"/>
              <w:numPr>
                <w:ilvl w:val="0"/>
                <w:numId w:val="61"/>
              </w:numPr>
            </w:pPr>
            <w:r>
              <w:t xml:space="preserve">Success status of the package ceation is saved in TM DB </w:t>
            </w:r>
            <w:r>
              <w:lastRenderedPageBreak/>
              <w:t>(Packages table) to indicate that package is in ‘sync’ with VMX.</w:t>
            </w:r>
          </w:p>
          <w:p w14:paraId="53198F2A" w14:textId="77777777" w:rsidR="00C96051" w:rsidRPr="007533F7" w:rsidRDefault="00C96051" w:rsidP="001B4F46">
            <w:pPr>
              <w:pStyle w:val="BodyText"/>
              <w:ind w:left="720"/>
            </w:pPr>
          </w:p>
        </w:tc>
      </w:tr>
      <w:tr w:rsidR="00C96051" w14:paraId="7C25D1C4" w14:textId="77777777" w:rsidTr="001B4F46">
        <w:tc>
          <w:tcPr>
            <w:tcW w:w="1998" w:type="dxa"/>
            <w:tcBorders>
              <w:top w:val="single" w:sz="4" w:space="0" w:color="auto"/>
              <w:left w:val="single" w:sz="4" w:space="0" w:color="auto"/>
              <w:bottom w:val="single" w:sz="4" w:space="0" w:color="auto"/>
              <w:right w:val="single" w:sz="4" w:space="0" w:color="auto"/>
            </w:tcBorders>
          </w:tcPr>
          <w:p w14:paraId="18B9B6A7" w14:textId="77777777" w:rsidR="00C96051" w:rsidRDefault="00C96051" w:rsidP="001B4F46">
            <w:pPr>
              <w:rPr>
                <w:b/>
                <w:bCs/>
                <w:szCs w:val="22"/>
              </w:rPr>
            </w:pPr>
            <w:r>
              <w:rPr>
                <w:b/>
                <w:bCs/>
                <w:szCs w:val="22"/>
              </w:rPr>
              <w:lastRenderedPageBreak/>
              <w:t>Alternative flow of events</w:t>
            </w:r>
          </w:p>
        </w:tc>
        <w:tc>
          <w:tcPr>
            <w:tcW w:w="7578" w:type="dxa"/>
            <w:tcBorders>
              <w:top w:val="single" w:sz="4" w:space="0" w:color="auto"/>
              <w:left w:val="single" w:sz="4" w:space="0" w:color="auto"/>
              <w:bottom w:val="single" w:sz="4" w:space="0" w:color="auto"/>
              <w:right w:val="single" w:sz="4" w:space="0" w:color="auto"/>
            </w:tcBorders>
          </w:tcPr>
          <w:p w14:paraId="27A0D633" w14:textId="77777777" w:rsidR="00C96051" w:rsidRDefault="00C96051" w:rsidP="0039515D">
            <w:pPr>
              <w:pStyle w:val="BodyText"/>
              <w:numPr>
                <w:ilvl w:val="0"/>
                <w:numId w:val="60"/>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p w14:paraId="60461879" w14:textId="77777777" w:rsidR="00C96051" w:rsidRPr="00780694" w:rsidRDefault="00C96051" w:rsidP="001B4F46">
            <w:pPr>
              <w:pStyle w:val="BodyText"/>
              <w:ind w:left="720"/>
            </w:pPr>
          </w:p>
        </w:tc>
      </w:tr>
      <w:tr w:rsidR="00C96051" w14:paraId="5DD0839F" w14:textId="77777777" w:rsidTr="001B4F46">
        <w:tc>
          <w:tcPr>
            <w:tcW w:w="1998" w:type="dxa"/>
            <w:tcBorders>
              <w:top w:val="single" w:sz="4" w:space="0" w:color="auto"/>
              <w:left w:val="single" w:sz="4" w:space="0" w:color="auto"/>
              <w:bottom w:val="single" w:sz="4" w:space="0" w:color="auto"/>
              <w:right w:val="single" w:sz="4" w:space="0" w:color="auto"/>
            </w:tcBorders>
          </w:tcPr>
          <w:p w14:paraId="51ED370D"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1465C877" w14:textId="77777777" w:rsidR="00C96051" w:rsidRDefault="00C96051" w:rsidP="0039515D">
            <w:pPr>
              <w:pStyle w:val="BodyText"/>
              <w:numPr>
                <w:ilvl w:val="0"/>
                <w:numId w:val="62"/>
              </w:numPr>
            </w:pPr>
            <w:r w:rsidRPr="003224C9">
              <w:t xml:space="preserve">If any of the synchronous Integrator call fails then no further call to Integrator will be made and </w:t>
            </w:r>
            <w:r>
              <w:t>exisiting error will be shown on GUI.</w:t>
            </w:r>
          </w:p>
          <w:p w14:paraId="1FC82F6F" w14:textId="77777777" w:rsidR="00C96051" w:rsidRPr="00780694" w:rsidRDefault="00C96051" w:rsidP="0039515D">
            <w:pPr>
              <w:pStyle w:val="BodyText"/>
              <w:numPr>
                <w:ilvl w:val="0"/>
                <w:numId w:val="62"/>
              </w:numPr>
            </w:pPr>
            <w:r>
              <w:t>If an error occurs in TM while creating the package then</w:t>
            </w:r>
            <w:r w:rsidRPr="003224C9">
              <w:t xml:space="preserve"> </w:t>
            </w:r>
            <w:r>
              <w:t>exisiting error will be shown on GUI.</w:t>
            </w:r>
            <w:r w:rsidRPr="000E53D0">
              <w:rPr>
                <w:szCs w:val="22"/>
              </w:rPr>
              <w:t xml:space="preserve"> </w:t>
            </w:r>
          </w:p>
        </w:tc>
      </w:tr>
      <w:tr w:rsidR="00C96051" w14:paraId="16CE9832" w14:textId="77777777" w:rsidTr="001B4F46">
        <w:tc>
          <w:tcPr>
            <w:tcW w:w="1998" w:type="dxa"/>
            <w:tcBorders>
              <w:top w:val="single" w:sz="4" w:space="0" w:color="auto"/>
              <w:left w:val="single" w:sz="4" w:space="0" w:color="auto"/>
              <w:bottom w:val="single" w:sz="4" w:space="0" w:color="auto"/>
              <w:right w:val="single" w:sz="4" w:space="0" w:color="auto"/>
            </w:tcBorders>
          </w:tcPr>
          <w:p w14:paraId="235663D9"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444143B0" w14:textId="77777777" w:rsidR="00C96051" w:rsidRDefault="00C96051" w:rsidP="001B4F46">
            <w:pPr>
              <w:keepNext/>
              <w:rPr>
                <w:szCs w:val="22"/>
              </w:rPr>
            </w:pPr>
          </w:p>
        </w:tc>
      </w:tr>
    </w:tbl>
    <w:p w14:paraId="0EB1872A" w14:textId="118F115D" w:rsidR="00C96051" w:rsidRDefault="00C96051" w:rsidP="00C96051">
      <w:pPr>
        <w:pStyle w:val="Caption"/>
        <w:jc w:val="center"/>
      </w:pPr>
      <w:bookmarkStart w:id="185" w:name="_Toc428290064"/>
      <w:r>
        <w:t xml:space="preserve">Table </w:t>
      </w:r>
      <w:r w:rsidR="00167C2C">
        <w:fldChar w:fldCharType="begin"/>
      </w:r>
      <w:r w:rsidR="00167C2C">
        <w:instrText xml:space="preserve"> SEQ Table \* ARABIC </w:instrText>
      </w:r>
      <w:r w:rsidR="00167C2C">
        <w:fldChar w:fldCharType="separate"/>
      </w:r>
      <w:r w:rsidR="001D44B2">
        <w:rPr>
          <w:noProof/>
        </w:rPr>
        <w:t>12</w:t>
      </w:r>
      <w:r w:rsidR="00167C2C">
        <w:rPr>
          <w:noProof/>
        </w:rPr>
        <w:fldChar w:fldCharType="end"/>
      </w:r>
      <w:r>
        <w:t>: Create Package</w:t>
      </w:r>
      <w:bookmarkEnd w:id="185"/>
    </w:p>
    <w:p w14:paraId="4B9B174C" w14:textId="77777777" w:rsidR="00C96051" w:rsidRPr="000E53D0" w:rsidRDefault="00C96051" w:rsidP="00C96051">
      <w:pPr>
        <w:pStyle w:val="BodyText"/>
      </w:pPr>
    </w:p>
    <w:p w14:paraId="17D98B90" w14:textId="77777777" w:rsidR="00C96051" w:rsidRDefault="00C96051" w:rsidP="00C96051">
      <w:pPr>
        <w:pStyle w:val="Heading4"/>
      </w:pPr>
      <w:bookmarkStart w:id="186" w:name="_Toc428289870"/>
      <w:r>
        <w:t>Delete Package</w:t>
      </w:r>
      <w:bookmarkEnd w:id="186"/>
    </w:p>
    <w:p w14:paraId="0FCBDBB2" w14:textId="77777777" w:rsidR="00C96051" w:rsidRDefault="00C96051" w:rsidP="00C96051">
      <w:pPr>
        <w:pStyle w:val="BodyText"/>
        <w:jc w:val="both"/>
      </w:pPr>
      <w:r>
        <w:t xml:space="preserve">This use case describes how a package will be deprovisioned in the VMX when deleted in TM. Only packageId of package, as part of packageList, is required. </w:t>
      </w:r>
    </w:p>
    <w:p w14:paraId="748309F9" w14:textId="77777777" w:rsidR="006F2746" w:rsidRDefault="006F2746" w:rsidP="00C96051">
      <w:pPr>
        <w:pStyle w:val="BodyText"/>
        <w:jc w:val="both"/>
      </w:pPr>
    </w:p>
    <w:p w14:paraId="43A83552" w14:textId="77777777" w:rsidR="008D23A9" w:rsidRDefault="005F2222" w:rsidP="008D23A9">
      <w:pPr>
        <w:pStyle w:val="BodyText"/>
        <w:keepNext/>
        <w:jc w:val="center"/>
      </w:pPr>
      <w:r>
        <w:rPr>
          <w:noProof/>
          <w:lang w:val="en-IN" w:eastAsia="en-IN"/>
        </w:rPr>
        <w:drawing>
          <wp:inline distT="0" distB="0" distL="0" distR="0" wp14:anchorId="4822BFB2" wp14:editId="7820EB26">
            <wp:extent cx="4333875" cy="1238250"/>
            <wp:effectExtent l="0" t="0" r="9525" b="0"/>
            <wp:docPr id="36" name="Picture 36" descr="C:\Users\vishal.rawal.IND-DEL\Desktop\diagrams\usecase\delete_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ishal.rawal.IND-DEL\Desktop\diagrams\usecase\delete_packag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3875" cy="1238250"/>
                    </a:xfrm>
                    <a:prstGeom prst="rect">
                      <a:avLst/>
                    </a:prstGeom>
                    <a:noFill/>
                    <a:ln>
                      <a:noFill/>
                    </a:ln>
                  </pic:spPr>
                </pic:pic>
              </a:graphicData>
            </a:graphic>
          </wp:inline>
        </w:drawing>
      </w:r>
    </w:p>
    <w:p w14:paraId="6BD83F11" w14:textId="7C765406" w:rsidR="005F2222" w:rsidRDefault="008D23A9" w:rsidP="008D23A9">
      <w:pPr>
        <w:pStyle w:val="Caption"/>
        <w:jc w:val="center"/>
      </w:pPr>
      <w:bookmarkStart w:id="187" w:name="_Toc428289990"/>
      <w:r>
        <w:t xml:space="preserve">Figure </w:t>
      </w:r>
      <w:r w:rsidR="00167C2C">
        <w:fldChar w:fldCharType="begin"/>
      </w:r>
      <w:r w:rsidR="00167C2C">
        <w:instrText xml:space="preserve"> SEQ Figure \* ARABIC </w:instrText>
      </w:r>
      <w:r w:rsidR="00167C2C">
        <w:fldChar w:fldCharType="separate"/>
      </w:r>
      <w:r w:rsidR="00A73595">
        <w:rPr>
          <w:noProof/>
        </w:rPr>
        <w:t>13</w:t>
      </w:r>
      <w:r w:rsidR="00167C2C">
        <w:rPr>
          <w:noProof/>
        </w:rPr>
        <w:fldChar w:fldCharType="end"/>
      </w:r>
      <w:r>
        <w:t xml:space="preserve"> : </w:t>
      </w:r>
      <w:r w:rsidRPr="00CF6294">
        <w:t>Delete Package</w:t>
      </w:r>
      <w:bookmarkEnd w:id="187"/>
    </w:p>
    <w:p w14:paraId="1AB800FA" w14:textId="77777777" w:rsidR="00C96051" w:rsidRDefault="00C96051" w:rsidP="00C96051">
      <w:pPr>
        <w:pStyle w:val="BodyText"/>
      </w:pPr>
    </w:p>
    <w:tbl>
      <w:tblPr>
        <w:tblW w:w="9576" w:type="dxa"/>
        <w:tblLayout w:type="fixed"/>
        <w:tblLook w:val="0000" w:firstRow="0" w:lastRow="0" w:firstColumn="0" w:lastColumn="0" w:noHBand="0" w:noVBand="0"/>
      </w:tblPr>
      <w:tblGrid>
        <w:gridCol w:w="1998"/>
        <w:gridCol w:w="7578"/>
      </w:tblGrid>
      <w:tr w:rsidR="00C96051" w14:paraId="6A37978F" w14:textId="77777777" w:rsidTr="001B4F46">
        <w:tc>
          <w:tcPr>
            <w:tcW w:w="1998" w:type="dxa"/>
            <w:tcBorders>
              <w:top w:val="single" w:sz="4" w:space="0" w:color="auto"/>
              <w:left w:val="single" w:sz="4" w:space="0" w:color="auto"/>
              <w:bottom w:val="single" w:sz="4" w:space="0" w:color="auto"/>
              <w:right w:val="single" w:sz="4" w:space="0" w:color="auto"/>
            </w:tcBorders>
          </w:tcPr>
          <w:p w14:paraId="200A2AF9"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411F561E" w14:textId="77777777" w:rsidR="00C96051" w:rsidRDefault="00C96051" w:rsidP="001B4F46">
            <w:pPr>
              <w:rPr>
                <w:szCs w:val="22"/>
              </w:rPr>
            </w:pPr>
            <w:r>
              <w:rPr>
                <w:szCs w:val="22"/>
              </w:rPr>
              <w:t>TM/URH</w:t>
            </w:r>
          </w:p>
        </w:tc>
      </w:tr>
      <w:tr w:rsidR="00C96051" w14:paraId="15154786" w14:textId="77777777" w:rsidTr="001B4F46">
        <w:tc>
          <w:tcPr>
            <w:tcW w:w="1998" w:type="dxa"/>
            <w:tcBorders>
              <w:top w:val="single" w:sz="4" w:space="0" w:color="auto"/>
              <w:left w:val="single" w:sz="4" w:space="0" w:color="auto"/>
              <w:bottom w:val="single" w:sz="4" w:space="0" w:color="auto"/>
              <w:right w:val="single" w:sz="4" w:space="0" w:color="auto"/>
            </w:tcBorders>
          </w:tcPr>
          <w:p w14:paraId="71BE40E8"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2ACCFD11" w14:textId="77777777" w:rsidR="00C96051" w:rsidRDefault="00C96051" w:rsidP="001B4F46">
            <w:pPr>
              <w:rPr>
                <w:szCs w:val="22"/>
              </w:rPr>
            </w:pPr>
            <w:r>
              <w:t>Delete Package</w:t>
            </w:r>
          </w:p>
        </w:tc>
      </w:tr>
      <w:tr w:rsidR="00C96051" w14:paraId="37604065" w14:textId="77777777" w:rsidTr="001B4F46">
        <w:tc>
          <w:tcPr>
            <w:tcW w:w="1998" w:type="dxa"/>
            <w:tcBorders>
              <w:top w:val="single" w:sz="4" w:space="0" w:color="auto"/>
              <w:left w:val="single" w:sz="4" w:space="0" w:color="auto"/>
              <w:bottom w:val="single" w:sz="4" w:space="0" w:color="auto"/>
              <w:right w:val="single" w:sz="4" w:space="0" w:color="auto"/>
            </w:tcBorders>
          </w:tcPr>
          <w:p w14:paraId="6C65AB0E"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13602DF4" w14:textId="77777777" w:rsidR="00C96051" w:rsidRDefault="00C96051" w:rsidP="0039515D">
            <w:pPr>
              <w:pStyle w:val="BodyText"/>
              <w:numPr>
                <w:ilvl w:val="0"/>
                <w:numId w:val="63"/>
              </w:numPr>
              <w:jc w:val="both"/>
            </w:pPr>
            <w:r>
              <w:t>TM is up and running.</w:t>
            </w:r>
          </w:p>
          <w:p w14:paraId="6BCF9279" w14:textId="77777777" w:rsidR="00C96051" w:rsidRDefault="00C96051" w:rsidP="0039515D">
            <w:pPr>
              <w:pStyle w:val="BodyText"/>
              <w:numPr>
                <w:ilvl w:val="0"/>
                <w:numId w:val="63"/>
              </w:numPr>
              <w:jc w:val="both"/>
            </w:pPr>
            <w:r>
              <w:t>TM DB is up and running.</w:t>
            </w:r>
          </w:p>
          <w:p w14:paraId="15332BF0" w14:textId="77777777" w:rsidR="00C96051" w:rsidRDefault="00C96051" w:rsidP="0039515D">
            <w:pPr>
              <w:pStyle w:val="BodyText"/>
              <w:numPr>
                <w:ilvl w:val="0"/>
                <w:numId w:val="63"/>
              </w:numPr>
              <w:jc w:val="both"/>
            </w:pPr>
            <w:r>
              <w:t>Integrator is up and running.</w:t>
            </w:r>
          </w:p>
          <w:p w14:paraId="672952F4" w14:textId="77777777" w:rsidR="00C96051" w:rsidRPr="00780694" w:rsidRDefault="00C96051" w:rsidP="0039515D">
            <w:pPr>
              <w:pStyle w:val="BodyText"/>
              <w:numPr>
                <w:ilvl w:val="0"/>
                <w:numId w:val="63"/>
              </w:numPr>
              <w:jc w:val="both"/>
            </w:pPr>
            <w:r>
              <w:t>OMI Integrator is defined in TM and is in Active state.</w:t>
            </w:r>
          </w:p>
        </w:tc>
      </w:tr>
      <w:tr w:rsidR="00C96051" w14:paraId="37176D40" w14:textId="77777777" w:rsidTr="001B4F46">
        <w:tc>
          <w:tcPr>
            <w:tcW w:w="1998" w:type="dxa"/>
            <w:tcBorders>
              <w:top w:val="single" w:sz="4" w:space="0" w:color="auto"/>
              <w:left w:val="single" w:sz="4" w:space="0" w:color="auto"/>
              <w:bottom w:val="single" w:sz="4" w:space="0" w:color="auto"/>
              <w:right w:val="single" w:sz="4" w:space="0" w:color="auto"/>
            </w:tcBorders>
          </w:tcPr>
          <w:p w14:paraId="02932FCC"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639D5510" w14:textId="77777777" w:rsidR="00C96051" w:rsidRDefault="00C96051" w:rsidP="0039515D">
            <w:pPr>
              <w:pStyle w:val="BodyText"/>
              <w:numPr>
                <w:ilvl w:val="0"/>
                <w:numId w:val="64"/>
              </w:numPr>
            </w:pPr>
            <w:r>
              <w:t>TM receives the request from TM GUI to delete a package.</w:t>
            </w:r>
          </w:p>
          <w:p w14:paraId="25D52A3F" w14:textId="68F02D58" w:rsidR="00C96051" w:rsidRDefault="00C96051" w:rsidP="0039515D">
            <w:pPr>
              <w:pStyle w:val="BodyText"/>
              <w:numPr>
                <w:ilvl w:val="0"/>
                <w:numId w:val="64"/>
              </w:numPr>
            </w:pPr>
            <w:r>
              <w:t>Do all the processing, as before</w:t>
            </w:r>
            <w:r w:rsidR="00555F58">
              <w:t>, for</w:t>
            </w:r>
            <w:r>
              <w:t xml:space="preserve"> the deletion of a package.</w:t>
            </w:r>
          </w:p>
          <w:p w14:paraId="7DC27EC9" w14:textId="250E2D6C" w:rsidR="00C96051" w:rsidRDefault="00555F58" w:rsidP="0039515D">
            <w:pPr>
              <w:pStyle w:val="BodyText"/>
              <w:numPr>
                <w:ilvl w:val="0"/>
                <w:numId w:val="64"/>
              </w:numPr>
            </w:pPr>
            <w:r>
              <w:t>Call operation</w:t>
            </w:r>
            <w:r w:rsidR="00C96051">
              <w:t xml:space="preserve"> ‘DeletePackage’ of the Integrator to provision the package in the VMX.</w:t>
            </w:r>
          </w:p>
          <w:p w14:paraId="2986E54C" w14:textId="77777777" w:rsidR="00C96051" w:rsidRPr="00780694" w:rsidRDefault="00C96051" w:rsidP="0039515D">
            <w:pPr>
              <w:pStyle w:val="BodyText"/>
              <w:numPr>
                <w:ilvl w:val="0"/>
                <w:numId w:val="64"/>
              </w:numPr>
            </w:pPr>
            <w:r>
              <w:t>Package is deleted in the TM DB.</w:t>
            </w:r>
          </w:p>
        </w:tc>
      </w:tr>
      <w:tr w:rsidR="00C96051" w14:paraId="6DB849AE" w14:textId="77777777" w:rsidTr="001B4F46">
        <w:tc>
          <w:tcPr>
            <w:tcW w:w="1998" w:type="dxa"/>
            <w:tcBorders>
              <w:top w:val="single" w:sz="4" w:space="0" w:color="auto"/>
              <w:left w:val="single" w:sz="4" w:space="0" w:color="auto"/>
              <w:bottom w:val="single" w:sz="4" w:space="0" w:color="auto"/>
              <w:right w:val="single" w:sz="4" w:space="0" w:color="auto"/>
            </w:tcBorders>
          </w:tcPr>
          <w:p w14:paraId="18C70585" w14:textId="77777777" w:rsidR="00C96051" w:rsidRDefault="00C96051" w:rsidP="001B4F46">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262B8DEB" w14:textId="77777777" w:rsidR="00C96051" w:rsidRDefault="00C96051" w:rsidP="0039515D">
            <w:pPr>
              <w:pStyle w:val="BodyText"/>
              <w:numPr>
                <w:ilvl w:val="0"/>
                <w:numId w:val="65"/>
              </w:numPr>
            </w:pPr>
            <w:r>
              <w:t>Package is deleted in TM successfully.</w:t>
            </w:r>
          </w:p>
          <w:p w14:paraId="6FF03899" w14:textId="64DF34FF" w:rsidR="00C96051" w:rsidRPr="007533F7" w:rsidRDefault="00C96051" w:rsidP="0039515D">
            <w:pPr>
              <w:pStyle w:val="BodyText"/>
              <w:numPr>
                <w:ilvl w:val="0"/>
                <w:numId w:val="65"/>
              </w:numPr>
            </w:pPr>
            <w:r>
              <w:lastRenderedPageBreak/>
              <w:t xml:space="preserve">Package </w:t>
            </w:r>
            <w:r w:rsidR="00555F58">
              <w:t>is deprovisioned</w:t>
            </w:r>
            <w:r>
              <w:t xml:space="preserve"> in VMX successfully.</w:t>
            </w:r>
          </w:p>
        </w:tc>
      </w:tr>
      <w:tr w:rsidR="00C96051" w14:paraId="7BC034D4" w14:textId="77777777" w:rsidTr="001B4F46">
        <w:tc>
          <w:tcPr>
            <w:tcW w:w="1998" w:type="dxa"/>
            <w:tcBorders>
              <w:top w:val="single" w:sz="4" w:space="0" w:color="auto"/>
              <w:left w:val="single" w:sz="4" w:space="0" w:color="auto"/>
              <w:bottom w:val="single" w:sz="4" w:space="0" w:color="auto"/>
              <w:right w:val="single" w:sz="4" w:space="0" w:color="auto"/>
            </w:tcBorders>
          </w:tcPr>
          <w:p w14:paraId="51EF7B0A" w14:textId="77777777" w:rsidR="00C96051" w:rsidRDefault="00C96051" w:rsidP="001B4F46">
            <w:pPr>
              <w:rPr>
                <w:b/>
                <w:bCs/>
                <w:szCs w:val="22"/>
              </w:rPr>
            </w:pPr>
            <w:r>
              <w:rPr>
                <w:b/>
                <w:bCs/>
                <w:szCs w:val="22"/>
              </w:rPr>
              <w:lastRenderedPageBreak/>
              <w:t>Alternative flow of events</w:t>
            </w:r>
          </w:p>
        </w:tc>
        <w:tc>
          <w:tcPr>
            <w:tcW w:w="7578" w:type="dxa"/>
            <w:tcBorders>
              <w:top w:val="single" w:sz="4" w:space="0" w:color="auto"/>
              <w:left w:val="single" w:sz="4" w:space="0" w:color="auto"/>
              <w:bottom w:val="single" w:sz="4" w:space="0" w:color="auto"/>
              <w:right w:val="single" w:sz="4" w:space="0" w:color="auto"/>
            </w:tcBorders>
          </w:tcPr>
          <w:p w14:paraId="6B501EF3" w14:textId="68AB061F" w:rsidR="00C96051" w:rsidRPr="00780694" w:rsidRDefault="009726CB" w:rsidP="001B4F46">
            <w:pPr>
              <w:pStyle w:val="BodyText"/>
              <w:ind w:left="720"/>
            </w:pPr>
            <w:r>
              <w:t>None</w:t>
            </w:r>
          </w:p>
        </w:tc>
      </w:tr>
      <w:tr w:rsidR="00C96051" w14:paraId="44A01B67" w14:textId="77777777" w:rsidTr="001B4F46">
        <w:tc>
          <w:tcPr>
            <w:tcW w:w="1998" w:type="dxa"/>
            <w:tcBorders>
              <w:top w:val="single" w:sz="4" w:space="0" w:color="auto"/>
              <w:left w:val="single" w:sz="4" w:space="0" w:color="auto"/>
              <w:bottom w:val="single" w:sz="4" w:space="0" w:color="auto"/>
              <w:right w:val="single" w:sz="4" w:space="0" w:color="auto"/>
            </w:tcBorders>
          </w:tcPr>
          <w:p w14:paraId="17B7A03B"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7A8AAA9B" w14:textId="77777777" w:rsidR="00C96051" w:rsidRDefault="00C96051" w:rsidP="0039515D">
            <w:pPr>
              <w:pStyle w:val="BodyText"/>
              <w:numPr>
                <w:ilvl w:val="0"/>
                <w:numId w:val="66"/>
              </w:numPr>
            </w:pPr>
            <w:r w:rsidRPr="003224C9">
              <w:t xml:space="preserve">If any of the synchronous Integrator call fails then no further call to Integrator will be made and </w:t>
            </w:r>
            <w:r>
              <w:t xml:space="preserve">an exisiting error will be shown on GUI.   </w:t>
            </w:r>
          </w:p>
          <w:p w14:paraId="34BFFED6" w14:textId="77777777" w:rsidR="00C96051" w:rsidRPr="00780694" w:rsidRDefault="00C96051" w:rsidP="0039515D">
            <w:pPr>
              <w:pStyle w:val="BodyText"/>
              <w:numPr>
                <w:ilvl w:val="0"/>
                <w:numId w:val="66"/>
              </w:numPr>
            </w:pPr>
            <w:r>
              <w:t>If an error occurs in TM while creating the package then an exisiting error will be shown on GUI and call operation ‘CreatePackage’ of the Integrator to revert back the VMX operation.</w:t>
            </w:r>
            <w:r w:rsidRPr="000E53D0">
              <w:rPr>
                <w:szCs w:val="22"/>
              </w:rPr>
              <w:t xml:space="preserve"> </w:t>
            </w:r>
          </w:p>
        </w:tc>
      </w:tr>
      <w:tr w:rsidR="00C96051" w14:paraId="5D9CDF7D" w14:textId="77777777" w:rsidTr="001B4F46">
        <w:tc>
          <w:tcPr>
            <w:tcW w:w="1998" w:type="dxa"/>
            <w:tcBorders>
              <w:top w:val="single" w:sz="4" w:space="0" w:color="auto"/>
              <w:left w:val="single" w:sz="4" w:space="0" w:color="auto"/>
              <w:bottom w:val="single" w:sz="4" w:space="0" w:color="auto"/>
              <w:right w:val="single" w:sz="4" w:space="0" w:color="auto"/>
            </w:tcBorders>
          </w:tcPr>
          <w:p w14:paraId="4D481915"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61F70C39" w14:textId="77777777" w:rsidR="00C96051" w:rsidRDefault="00C96051" w:rsidP="001B4F46">
            <w:pPr>
              <w:keepNext/>
              <w:rPr>
                <w:szCs w:val="22"/>
              </w:rPr>
            </w:pPr>
          </w:p>
        </w:tc>
      </w:tr>
    </w:tbl>
    <w:p w14:paraId="6636B71E" w14:textId="740E5744" w:rsidR="00C96051" w:rsidRDefault="00C96051" w:rsidP="00C96051">
      <w:pPr>
        <w:pStyle w:val="Caption"/>
        <w:jc w:val="center"/>
      </w:pPr>
      <w:bookmarkStart w:id="188" w:name="_Toc428290065"/>
      <w:r>
        <w:t xml:space="preserve">Table </w:t>
      </w:r>
      <w:r w:rsidR="00167C2C">
        <w:fldChar w:fldCharType="begin"/>
      </w:r>
      <w:r w:rsidR="00167C2C">
        <w:instrText xml:space="preserve"> SEQ Table \* ARABIC </w:instrText>
      </w:r>
      <w:r w:rsidR="00167C2C">
        <w:fldChar w:fldCharType="separate"/>
      </w:r>
      <w:r w:rsidR="001D44B2">
        <w:rPr>
          <w:noProof/>
        </w:rPr>
        <w:t>13</w:t>
      </w:r>
      <w:r w:rsidR="00167C2C">
        <w:rPr>
          <w:noProof/>
        </w:rPr>
        <w:fldChar w:fldCharType="end"/>
      </w:r>
      <w:r>
        <w:t>: Delete Package</w:t>
      </w:r>
      <w:bookmarkEnd w:id="188"/>
    </w:p>
    <w:p w14:paraId="5C1BEBA3" w14:textId="77777777" w:rsidR="00C96051" w:rsidRDefault="00C96051" w:rsidP="00C96051">
      <w:pPr>
        <w:pStyle w:val="BodyText"/>
      </w:pPr>
    </w:p>
    <w:p w14:paraId="362BC214" w14:textId="77777777" w:rsidR="00C96051" w:rsidRDefault="00C96051" w:rsidP="00C96051">
      <w:pPr>
        <w:pStyle w:val="Heading4"/>
      </w:pPr>
      <w:bookmarkStart w:id="189" w:name="_Toc428289871"/>
      <w:r>
        <w:t>Create Bundle</w:t>
      </w:r>
      <w:bookmarkEnd w:id="189"/>
    </w:p>
    <w:p w14:paraId="47C14864" w14:textId="77777777" w:rsidR="00C96051" w:rsidRPr="003A0C60" w:rsidRDefault="00C96051" w:rsidP="00C96051">
      <w:pPr>
        <w:pStyle w:val="BodyText"/>
      </w:pPr>
      <w:r>
        <w:t>This use case describes how a bundle is created in VMX in the form of a package by calling the Integrator when a bundle is created in TM.</w:t>
      </w:r>
    </w:p>
    <w:p w14:paraId="5D02F6F9" w14:textId="77777777" w:rsidR="00C96051" w:rsidRDefault="00C96051" w:rsidP="00C96051">
      <w:pPr>
        <w:pStyle w:val="BodyText"/>
      </w:pPr>
    </w:p>
    <w:p w14:paraId="40F1278F" w14:textId="4F87CD49" w:rsidR="001D4AF7" w:rsidRDefault="006A19C7" w:rsidP="001D4AF7">
      <w:pPr>
        <w:pStyle w:val="BodyText"/>
        <w:keepNext/>
        <w:jc w:val="center"/>
      </w:pPr>
      <w:r>
        <w:rPr>
          <w:noProof/>
          <w:lang w:val="en-IN" w:eastAsia="en-IN"/>
        </w:rPr>
        <w:drawing>
          <wp:inline distT="0" distB="0" distL="0" distR="0" wp14:anchorId="5D7A9313" wp14:editId="002CBE29">
            <wp:extent cx="4333875" cy="11906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33875" cy="1190625"/>
                    </a:xfrm>
                    <a:prstGeom prst="rect">
                      <a:avLst/>
                    </a:prstGeom>
                    <a:noFill/>
                    <a:ln>
                      <a:noFill/>
                    </a:ln>
                  </pic:spPr>
                </pic:pic>
              </a:graphicData>
            </a:graphic>
          </wp:inline>
        </w:drawing>
      </w:r>
    </w:p>
    <w:p w14:paraId="632F6DB7" w14:textId="22B82E03" w:rsidR="00EC5D8C" w:rsidRDefault="001D4AF7" w:rsidP="001D4AF7">
      <w:pPr>
        <w:pStyle w:val="Caption"/>
        <w:jc w:val="center"/>
      </w:pPr>
      <w:bookmarkStart w:id="190" w:name="_Toc428289991"/>
      <w:r>
        <w:t xml:space="preserve">Figure </w:t>
      </w:r>
      <w:r w:rsidR="00167C2C">
        <w:fldChar w:fldCharType="begin"/>
      </w:r>
      <w:r w:rsidR="00167C2C">
        <w:instrText xml:space="preserve"> SEQ Figure \* ARABIC </w:instrText>
      </w:r>
      <w:r w:rsidR="00167C2C">
        <w:fldChar w:fldCharType="separate"/>
      </w:r>
      <w:r w:rsidR="00A73595">
        <w:rPr>
          <w:noProof/>
        </w:rPr>
        <w:t>14</w:t>
      </w:r>
      <w:r w:rsidR="00167C2C">
        <w:rPr>
          <w:noProof/>
        </w:rPr>
        <w:fldChar w:fldCharType="end"/>
      </w:r>
      <w:r>
        <w:t xml:space="preserve"> : </w:t>
      </w:r>
      <w:r w:rsidRPr="00B53A78">
        <w:t>Create Bundle</w:t>
      </w:r>
      <w:bookmarkEnd w:id="190"/>
    </w:p>
    <w:p w14:paraId="6D5F6D00" w14:textId="77777777" w:rsidR="00B80F37" w:rsidRDefault="00B80F37" w:rsidP="00C96051">
      <w:pPr>
        <w:pStyle w:val="BodyText"/>
      </w:pPr>
    </w:p>
    <w:tbl>
      <w:tblPr>
        <w:tblW w:w="9576" w:type="dxa"/>
        <w:tblLayout w:type="fixed"/>
        <w:tblLook w:val="0000" w:firstRow="0" w:lastRow="0" w:firstColumn="0" w:lastColumn="0" w:noHBand="0" w:noVBand="0"/>
      </w:tblPr>
      <w:tblGrid>
        <w:gridCol w:w="1998"/>
        <w:gridCol w:w="7578"/>
      </w:tblGrid>
      <w:tr w:rsidR="00C96051" w14:paraId="42A0B6F9" w14:textId="77777777" w:rsidTr="001B4F46">
        <w:tc>
          <w:tcPr>
            <w:tcW w:w="1998" w:type="dxa"/>
            <w:tcBorders>
              <w:top w:val="single" w:sz="4" w:space="0" w:color="auto"/>
              <w:left w:val="single" w:sz="4" w:space="0" w:color="auto"/>
              <w:bottom w:val="single" w:sz="4" w:space="0" w:color="auto"/>
              <w:right w:val="single" w:sz="4" w:space="0" w:color="auto"/>
            </w:tcBorders>
          </w:tcPr>
          <w:p w14:paraId="55C995B5"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31812622" w14:textId="77777777" w:rsidR="00C96051" w:rsidRDefault="00C96051" w:rsidP="001B4F46">
            <w:pPr>
              <w:rPr>
                <w:szCs w:val="22"/>
              </w:rPr>
            </w:pPr>
            <w:r>
              <w:rPr>
                <w:szCs w:val="22"/>
              </w:rPr>
              <w:t>TM/URH</w:t>
            </w:r>
          </w:p>
        </w:tc>
      </w:tr>
      <w:tr w:rsidR="00C96051" w14:paraId="582FBB9E" w14:textId="77777777" w:rsidTr="001B4F46">
        <w:tc>
          <w:tcPr>
            <w:tcW w:w="1998" w:type="dxa"/>
            <w:tcBorders>
              <w:top w:val="single" w:sz="4" w:space="0" w:color="auto"/>
              <w:left w:val="single" w:sz="4" w:space="0" w:color="auto"/>
              <w:bottom w:val="single" w:sz="4" w:space="0" w:color="auto"/>
              <w:right w:val="single" w:sz="4" w:space="0" w:color="auto"/>
            </w:tcBorders>
          </w:tcPr>
          <w:p w14:paraId="2A985962"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31A9BFCC" w14:textId="77777777" w:rsidR="00C96051" w:rsidRDefault="00C96051" w:rsidP="001B4F46">
            <w:pPr>
              <w:rPr>
                <w:szCs w:val="22"/>
              </w:rPr>
            </w:pPr>
            <w:r>
              <w:t>Create Bundle</w:t>
            </w:r>
          </w:p>
        </w:tc>
      </w:tr>
      <w:tr w:rsidR="00C96051" w14:paraId="3DF90620" w14:textId="77777777" w:rsidTr="001B4F46">
        <w:tc>
          <w:tcPr>
            <w:tcW w:w="1998" w:type="dxa"/>
            <w:tcBorders>
              <w:top w:val="single" w:sz="4" w:space="0" w:color="auto"/>
              <w:left w:val="single" w:sz="4" w:space="0" w:color="auto"/>
              <w:bottom w:val="single" w:sz="4" w:space="0" w:color="auto"/>
              <w:right w:val="single" w:sz="4" w:space="0" w:color="auto"/>
            </w:tcBorders>
          </w:tcPr>
          <w:p w14:paraId="3A3D7351"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627DB8E0" w14:textId="77777777" w:rsidR="00C96051" w:rsidRDefault="00C96051" w:rsidP="0039515D">
            <w:pPr>
              <w:pStyle w:val="BodyText"/>
              <w:numPr>
                <w:ilvl w:val="0"/>
                <w:numId w:val="67"/>
              </w:numPr>
              <w:jc w:val="both"/>
            </w:pPr>
            <w:r>
              <w:t>TM is up and running.</w:t>
            </w:r>
          </w:p>
          <w:p w14:paraId="0C2A4A09" w14:textId="77777777" w:rsidR="00C96051" w:rsidRDefault="00C96051" w:rsidP="0039515D">
            <w:pPr>
              <w:pStyle w:val="BodyText"/>
              <w:numPr>
                <w:ilvl w:val="0"/>
                <w:numId w:val="67"/>
              </w:numPr>
              <w:jc w:val="both"/>
            </w:pPr>
            <w:r>
              <w:t>TM DB is up and running.</w:t>
            </w:r>
          </w:p>
          <w:p w14:paraId="4D66FAE2" w14:textId="77777777" w:rsidR="00C96051" w:rsidRDefault="00C96051" w:rsidP="0039515D">
            <w:pPr>
              <w:pStyle w:val="BodyText"/>
              <w:numPr>
                <w:ilvl w:val="0"/>
                <w:numId w:val="67"/>
              </w:numPr>
              <w:jc w:val="both"/>
            </w:pPr>
            <w:r>
              <w:t>Integrator is up and running.</w:t>
            </w:r>
          </w:p>
          <w:p w14:paraId="02B3921D" w14:textId="77777777" w:rsidR="00C96051" w:rsidRPr="00780694" w:rsidRDefault="00C96051" w:rsidP="0039515D">
            <w:pPr>
              <w:pStyle w:val="BodyText"/>
              <w:numPr>
                <w:ilvl w:val="0"/>
                <w:numId w:val="67"/>
              </w:numPr>
              <w:jc w:val="both"/>
            </w:pPr>
            <w:r>
              <w:t>OMI Integrator is defined in TM and is in Active state.</w:t>
            </w:r>
          </w:p>
        </w:tc>
      </w:tr>
      <w:tr w:rsidR="00C96051" w14:paraId="744AC413" w14:textId="77777777" w:rsidTr="001B4F46">
        <w:tc>
          <w:tcPr>
            <w:tcW w:w="1998" w:type="dxa"/>
            <w:tcBorders>
              <w:top w:val="single" w:sz="4" w:space="0" w:color="auto"/>
              <w:left w:val="single" w:sz="4" w:space="0" w:color="auto"/>
              <w:bottom w:val="single" w:sz="4" w:space="0" w:color="auto"/>
              <w:right w:val="single" w:sz="4" w:space="0" w:color="auto"/>
            </w:tcBorders>
          </w:tcPr>
          <w:p w14:paraId="156CDE2F"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0C94726A" w14:textId="77777777" w:rsidR="00C96051" w:rsidRDefault="00C96051" w:rsidP="0039515D">
            <w:pPr>
              <w:pStyle w:val="BodyText"/>
              <w:numPr>
                <w:ilvl w:val="0"/>
                <w:numId w:val="68"/>
              </w:numPr>
            </w:pPr>
            <w:r>
              <w:t>TM receives the request from TM GUI to create a bundle.</w:t>
            </w:r>
          </w:p>
          <w:p w14:paraId="35F60EF8" w14:textId="43FDCAE5" w:rsidR="00C96051" w:rsidRDefault="00C96051" w:rsidP="0039515D">
            <w:pPr>
              <w:pStyle w:val="BodyText"/>
              <w:numPr>
                <w:ilvl w:val="0"/>
                <w:numId w:val="68"/>
              </w:numPr>
            </w:pPr>
            <w:r>
              <w:t>Do all the processing, as before</w:t>
            </w:r>
            <w:r w:rsidR="00184ECB">
              <w:t>, for</w:t>
            </w:r>
            <w:r>
              <w:t xml:space="preserve"> the creating a bundle.</w:t>
            </w:r>
          </w:p>
          <w:p w14:paraId="3BA91E5B" w14:textId="00E34302" w:rsidR="00C96051" w:rsidRDefault="00184ECB" w:rsidP="0039515D">
            <w:pPr>
              <w:pStyle w:val="BodyText"/>
              <w:numPr>
                <w:ilvl w:val="0"/>
                <w:numId w:val="68"/>
              </w:numPr>
            </w:pPr>
            <w:commentRangeStart w:id="191"/>
            <w:commentRangeStart w:id="192"/>
            <w:r>
              <w:t>Call operation</w:t>
            </w:r>
            <w:r w:rsidR="00C96051">
              <w:t xml:space="preserve"> ‘CreatePackage’ of the Integrator to provision the bundle in the form </w:t>
            </w:r>
            <w:r w:rsidR="007A49B0">
              <w:t>of package</w:t>
            </w:r>
            <w:r w:rsidR="00C96051">
              <w:t xml:space="preserve"> (that represents a bundle and package id will be the bundle id) in the VMX. </w:t>
            </w:r>
          </w:p>
          <w:p w14:paraId="61FE4FDD" w14:textId="77777777" w:rsidR="00C96051" w:rsidRPr="00780694" w:rsidRDefault="00C96051" w:rsidP="0039515D">
            <w:pPr>
              <w:pStyle w:val="BodyText"/>
              <w:numPr>
                <w:ilvl w:val="0"/>
                <w:numId w:val="68"/>
              </w:numPr>
            </w:pPr>
            <w:r>
              <w:t>Bundle is creating and data is saved in the TM DB.</w:t>
            </w:r>
            <w:commentRangeEnd w:id="191"/>
            <w:r w:rsidR="00C66F58">
              <w:rPr>
                <w:rStyle w:val="CommentReference"/>
              </w:rPr>
              <w:commentReference w:id="191"/>
            </w:r>
            <w:commentRangeEnd w:id="192"/>
            <w:r w:rsidR="00D8734E">
              <w:rPr>
                <w:rStyle w:val="CommentReference"/>
              </w:rPr>
              <w:commentReference w:id="192"/>
            </w:r>
          </w:p>
        </w:tc>
      </w:tr>
      <w:tr w:rsidR="00C96051" w14:paraId="6A7FBA92" w14:textId="77777777" w:rsidTr="001B4F46">
        <w:tc>
          <w:tcPr>
            <w:tcW w:w="1998" w:type="dxa"/>
            <w:tcBorders>
              <w:top w:val="single" w:sz="4" w:space="0" w:color="auto"/>
              <w:left w:val="single" w:sz="4" w:space="0" w:color="auto"/>
              <w:bottom w:val="single" w:sz="4" w:space="0" w:color="auto"/>
              <w:right w:val="single" w:sz="4" w:space="0" w:color="auto"/>
            </w:tcBorders>
          </w:tcPr>
          <w:p w14:paraId="7350F13B" w14:textId="77777777" w:rsidR="00C96051" w:rsidRDefault="00C96051" w:rsidP="001B4F46">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034346AB" w14:textId="77777777" w:rsidR="00C96051" w:rsidRDefault="00C96051" w:rsidP="0039515D">
            <w:pPr>
              <w:pStyle w:val="BodyText"/>
              <w:numPr>
                <w:ilvl w:val="0"/>
                <w:numId w:val="69"/>
              </w:numPr>
            </w:pPr>
            <w:r>
              <w:t>Bundle is created in TM successfully.</w:t>
            </w:r>
          </w:p>
          <w:p w14:paraId="46FAC6B1" w14:textId="4B885817" w:rsidR="00C96051" w:rsidRDefault="00C96051" w:rsidP="0039515D">
            <w:pPr>
              <w:pStyle w:val="BodyText"/>
              <w:numPr>
                <w:ilvl w:val="0"/>
                <w:numId w:val="69"/>
              </w:numPr>
            </w:pPr>
            <w:r>
              <w:t xml:space="preserve">Package (that represents the bundle) provisioned in </w:t>
            </w:r>
            <w:r w:rsidR="00F35582">
              <w:t>the VMX</w:t>
            </w:r>
            <w:r>
              <w:t xml:space="preserve"> successfully.</w:t>
            </w:r>
          </w:p>
          <w:p w14:paraId="1DA55377" w14:textId="77777777" w:rsidR="00C96051" w:rsidRPr="007533F7" w:rsidRDefault="00C96051" w:rsidP="0039515D">
            <w:pPr>
              <w:pStyle w:val="BodyText"/>
              <w:numPr>
                <w:ilvl w:val="0"/>
                <w:numId w:val="69"/>
              </w:numPr>
            </w:pPr>
            <w:r>
              <w:t>Success status of the bundle c</w:t>
            </w:r>
            <w:bookmarkStart w:id="193" w:name="_GoBack"/>
            <w:bookmarkEnd w:id="193"/>
            <w:r>
              <w:t>reation is saved in TM DB (Bundles Table) to indicate that bundle is in ‘sync’ with VMX.</w:t>
            </w:r>
          </w:p>
        </w:tc>
      </w:tr>
      <w:tr w:rsidR="00C96051" w14:paraId="58597F89" w14:textId="77777777" w:rsidTr="001B4F46">
        <w:tc>
          <w:tcPr>
            <w:tcW w:w="1998" w:type="dxa"/>
            <w:tcBorders>
              <w:top w:val="single" w:sz="4" w:space="0" w:color="auto"/>
              <w:left w:val="single" w:sz="4" w:space="0" w:color="auto"/>
              <w:bottom w:val="single" w:sz="4" w:space="0" w:color="auto"/>
              <w:right w:val="single" w:sz="4" w:space="0" w:color="auto"/>
            </w:tcBorders>
          </w:tcPr>
          <w:p w14:paraId="412551AC" w14:textId="77777777" w:rsidR="00C96051" w:rsidRDefault="00C96051" w:rsidP="001B4F46">
            <w:pPr>
              <w:rPr>
                <w:b/>
                <w:bCs/>
                <w:szCs w:val="22"/>
              </w:rPr>
            </w:pPr>
            <w:r>
              <w:rPr>
                <w:b/>
                <w:bCs/>
                <w:szCs w:val="22"/>
              </w:rPr>
              <w:lastRenderedPageBreak/>
              <w:t>Alternative flow of events</w:t>
            </w:r>
          </w:p>
        </w:tc>
        <w:tc>
          <w:tcPr>
            <w:tcW w:w="7578" w:type="dxa"/>
            <w:tcBorders>
              <w:top w:val="single" w:sz="4" w:space="0" w:color="auto"/>
              <w:left w:val="single" w:sz="4" w:space="0" w:color="auto"/>
              <w:bottom w:val="single" w:sz="4" w:space="0" w:color="auto"/>
              <w:right w:val="single" w:sz="4" w:space="0" w:color="auto"/>
            </w:tcBorders>
          </w:tcPr>
          <w:p w14:paraId="4FBB1D22" w14:textId="77777777" w:rsidR="00C96051" w:rsidRPr="00780694" w:rsidRDefault="00C96051" w:rsidP="0039515D">
            <w:pPr>
              <w:pStyle w:val="BodyText"/>
              <w:numPr>
                <w:ilvl w:val="0"/>
                <w:numId w:val="70"/>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C96051" w14:paraId="590643F9" w14:textId="77777777" w:rsidTr="001B4F46">
        <w:tc>
          <w:tcPr>
            <w:tcW w:w="1998" w:type="dxa"/>
            <w:tcBorders>
              <w:top w:val="single" w:sz="4" w:space="0" w:color="auto"/>
              <w:left w:val="single" w:sz="4" w:space="0" w:color="auto"/>
              <w:bottom w:val="single" w:sz="4" w:space="0" w:color="auto"/>
              <w:right w:val="single" w:sz="4" w:space="0" w:color="auto"/>
            </w:tcBorders>
          </w:tcPr>
          <w:p w14:paraId="7C7E90F8"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1E8C7102" w14:textId="77777777" w:rsidR="00C96051" w:rsidRDefault="00C96051" w:rsidP="0039515D">
            <w:pPr>
              <w:pStyle w:val="BodyText"/>
              <w:numPr>
                <w:ilvl w:val="0"/>
                <w:numId w:val="71"/>
              </w:numPr>
            </w:pPr>
            <w:r w:rsidRPr="000D31D3">
              <w:t xml:space="preserve">If any of the synchronous Integrator call fails then no further call to Integrator will be made and </w:t>
            </w:r>
            <w:r>
              <w:t>exisiting error will be shown on GUI/content API..</w:t>
            </w:r>
          </w:p>
          <w:p w14:paraId="0CD81765" w14:textId="77777777" w:rsidR="00C96051" w:rsidRPr="00780694" w:rsidRDefault="00C96051" w:rsidP="0039515D">
            <w:pPr>
              <w:pStyle w:val="BodyText"/>
              <w:numPr>
                <w:ilvl w:val="0"/>
                <w:numId w:val="71"/>
              </w:numPr>
            </w:pPr>
            <w:r>
              <w:t>If an error occurs in TM while creating the bundle then exisiting error will be shown on GUI/content API.</w:t>
            </w:r>
            <w:r w:rsidRPr="000E53D0">
              <w:rPr>
                <w:szCs w:val="22"/>
              </w:rPr>
              <w:t xml:space="preserve"> </w:t>
            </w:r>
          </w:p>
        </w:tc>
      </w:tr>
      <w:tr w:rsidR="00C96051" w14:paraId="2FF96C56" w14:textId="77777777" w:rsidTr="001B4F46">
        <w:tc>
          <w:tcPr>
            <w:tcW w:w="1998" w:type="dxa"/>
            <w:tcBorders>
              <w:top w:val="single" w:sz="4" w:space="0" w:color="auto"/>
              <w:left w:val="single" w:sz="4" w:space="0" w:color="auto"/>
              <w:bottom w:val="single" w:sz="4" w:space="0" w:color="auto"/>
              <w:right w:val="single" w:sz="4" w:space="0" w:color="auto"/>
            </w:tcBorders>
          </w:tcPr>
          <w:p w14:paraId="606A8FD5"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731CB930" w14:textId="77777777" w:rsidR="00C96051" w:rsidRDefault="00C96051" w:rsidP="001B4F46">
            <w:pPr>
              <w:keepNext/>
              <w:rPr>
                <w:szCs w:val="22"/>
              </w:rPr>
            </w:pPr>
          </w:p>
        </w:tc>
      </w:tr>
    </w:tbl>
    <w:p w14:paraId="0EBDE980" w14:textId="0A0AA1FD" w:rsidR="00C96051" w:rsidRDefault="00C96051" w:rsidP="00C96051">
      <w:pPr>
        <w:pStyle w:val="Caption"/>
        <w:jc w:val="center"/>
      </w:pPr>
      <w:bookmarkStart w:id="194" w:name="_Toc428290066"/>
      <w:r>
        <w:t xml:space="preserve">Table </w:t>
      </w:r>
      <w:r w:rsidR="00167C2C">
        <w:fldChar w:fldCharType="begin"/>
      </w:r>
      <w:r w:rsidR="00167C2C">
        <w:instrText xml:space="preserve"> SEQ Table \* ARABIC </w:instrText>
      </w:r>
      <w:r w:rsidR="00167C2C">
        <w:fldChar w:fldCharType="separate"/>
      </w:r>
      <w:r w:rsidR="001D44B2">
        <w:rPr>
          <w:noProof/>
        </w:rPr>
        <w:t>14</w:t>
      </w:r>
      <w:r w:rsidR="00167C2C">
        <w:rPr>
          <w:noProof/>
        </w:rPr>
        <w:fldChar w:fldCharType="end"/>
      </w:r>
      <w:r>
        <w:t>: Create Bundle</w:t>
      </w:r>
      <w:bookmarkEnd w:id="194"/>
    </w:p>
    <w:p w14:paraId="26B38734" w14:textId="77777777" w:rsidR="00C96051" w:rsidRDefault="00C96051" w:rsidP="00C96051">
      <w:pPr>
        <w:pStyle w:val="BodyText"/>
      </w:pPr>
    </w:p>
    <w:p w14:paraId="5056961A" w14:textId="77777777" w:rsidR="00C96051" w:rsidRDefault="00C96051" w:rsidP="00C96051">
      <w:pPr>
        <w:pStyle w:val="Heading4"/>
      </w:pPr>
      <w:bookmarkStart w:id="195" w:name="_Toc428289872"/>
      <w:r>
        <w:t>Activate Bundle</w:t>
      </w:r>
      <w:bookmarkEnd w:id="195"/>
    </w:p>
    <w:p w14:paraId="24C956D6" w14:textId="77777777" w:rsidR="00C96051" w:rsidRDefault="00C96051" w:rsidP="00C96051">
      <w:pPr>
        <w:pStyle w:val="BodyText"/>
      </w:pPr>
      <w:r>
        <w:t>This use case describes how a bundle is activated in VMX in the form of a package by calling the Integrator when a bundle is activated in TM.</w:t>
      </w:r>
    </w:p>
    <w:p w14:paraId="3DF4FD29" w14:textId="77777777" w:rsidR="00C25AA9" w:rsidRDefault="00C25AA9" w:rsidP="00C96051">
      <w:pPr>
        <w:pStyle w:val="BodyText"/>
      </w:pPr>
    </w:p>
    <w:p w14:paraId="622A7956" w14:textId="1EADDAF7" w:rsidR="00244EE3" w:rsidRDefault="00643478" w:rsidP="00244EE3">
      <w:pPr>
        <w:pStyle w:val="BodyText"/>
        <w:keepNext/>
        <w:jc w:val="center"/>
      </w:pPr>
      <w:r>
        <w:rPr>
          <w:noProof/>
          <w:lang w:val="en-IN" w:eastAsia="en-IN"/>
        </w:rPr>
        <w:drawing>
          <wp:inline distT="0" distB="0" distL="0" distR="0" wp14:anchorId="2652B131" wp14:editId="5B81D3F9">
            <wp:extent cx="4333875" cy="1171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3875" cy="1171575"/>
                    </a:xfrm>
                    <a:prstGeom prst="rect">
                      <a:avLst/>
                    </a:prstGeom>
                    <a:noFill/>
                    <a:ln>
                      <a:noFill/>
                    </a:ln>
                  </pic:spPr>
                </pic:pic>
              </a:graphicData>
            </a:graphic>
          </wp:inline>
        </w:drawing>
      </w:r>
    </w:p>
    <w:p w14:paraId="175404C0" w14:textId="234315C1" w:rsidR="00BC740B" w:rsidRDefault="00244EE3" w:rsidP="00244EE3">
      <w:pPr>
        <w:pStyle w:val="Caption"/>
        <w:jc w:val="center"/>
      </w:pPr>
      <w:bookmarkStart w:id="196" w:name="_Toc428289992"/>
      <w:r>
        <w:t xml:space="preserve">Figure </w:t>
      </w:r>
      <w:r w:rsidR="00167C2C">
        <w:fldChar w:fldCharType="begin"/>
      </w:r>
      <w:r w:rsidR="00167C2C">
        <w:instrText xml:space="preserve"> SEQ Figure \* ARABIC </w:instrText>
      </w:r>
      <w:r w:rsidR="00167C2C">
        <w:fldChar w:fldCharType="separate"/>
      </w:r>
      <w:r w:rsidR="00A73595">
        <w:rPr>
          <w:noProof/>
        </w:rPr>
        <w:t>15</w:t>
      </w:r>
      <w:r w:rsidR="00167C2C">
        <w:rPr>
          <w:noProof/>
        </w:rPr>
        <w:fldChar w:fldCharType="end"/>
      </w:r>
      <w:r>
        <w:t xml:space="preserve">: </w:t>
      </w:r>
      <w:r w:rsidRPr="005C2FD9">
        <w:t>Activate Bundle</w:t>
      </w:r>
      <w:bookmarkEnd w:id="196"/>
    </w:p>
    <w:p w14:paraId="5B151F17" w14:textId="77777777" w:rsidR="00C96051" w:rsidRDefault="00C96051" w:rsidP="00C96051">
      <w:pPr>
        <w:pStyle w:val="BodyText"/>
      </w:pPr>
    </w:p>
    <w:tbl>
      <w:tblPr>
        <w:tblW w:w="9576" w:type="dxa"/>
        <w:tblLayout w:type="fixed"/>
        <w:tblLook w:val="0000" w:firstRow="0" w:lastRow="0" w:firstColumn="0" w:lastColumn="0" w:noHBand="0" w:noVBand="0"/>
      </w:tblPr>
      <w:tblGrid>
        <w:gridCol w:w="1998"/>
        <w:gridCol w:w="7578"/>
      </w:tblGrid>
      <w:tr w:rsidR="00C96051" w14:paraId="1A269720" w14:textId="77777777" w:rsidTr="001B4F46">
        <w:tc>
          <w:tcPr>
            <w:tcW w:w="1998" w:type="dxa"/>
            <w:tcBorders>
              <w:top w:val="single" w:sz="4" w:space="0" w:color="auto"/>
              <w:left w:val="single" w:sz="4" w:space="0" w:color="auto"/>
              <w:bottom w:val="single" w:sz="4" w:space="0" w:color="auto"/>
              <w:right w:val="single" w:sz="4" w:space="0" w:color="auto"/>
            </w:tcBorders>
          </w:tcPr>
          <w:p w14:paraId="54569CE8"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19CE4B2C" w14:textId="77777777" w:rsidR="00C96051" w:rsidRDefault="00C96051" w:rsidP="001B4F46">
            <w:pPr>
              <w:rPr>
                <w:szCs w:val="22"/>
              </w:rPr>
            </w:pPr>
            <w:r>
              <w:rPr>
                <w:szCs w:val="22"/>
              </w:rPr>
              <w:t>TM/URH</w:t>
            </w:r>
          </w:p>
        </w:tc>
      </w:tr>
      <w:tr w:rsidR="00C96051" w14:paraId="49BD122C" w14:textId="77777777" w:rsidTr="001B4F46">
        <w:tc>
          <w:tcPr>
            <w:tcW w:w="1998" w:type="dxa"/>
            <w:tcBorders>
              <w:top w:val="single" w:sz="4" w:space="0" w:color="auto"/>
              <w:left w:val="single" w:sz="4" w:space="0" w:color="auto"/>
              <w:bottom w:val="single" w:sz="4" w:space="0" w:color="auto"/>
              <w:right w:val="single" w:sz="4" w:space="0" w:color="auto"/>
            </w:tcBorders>
          </w:tcPr>
          <w:p w14:paraId="55806CAF"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3AD6490C" w14:textId="77777777" w:rsidR="00C96051" w:rsidRDefault="00C96051" w:rsidP="001B4F46">
            <w:pPr>
              <w:rPr>
                <w:szCs w:val="22"/>
              </w:rPr>
            </w:pPr>
            <w:r>
              <w:t>Activate Bundle</w:t>
            </w:r>
          </w:p>
        </w:tc>
      </w:tr>
      <w:tr w:rsidR="00C96051" w14:paraId="1B6369EF" w14:textId="77777777" w:rsidTr="001B4F46">
        <w:tc>
          <w:tcPr>
            <w:tcW w:w="1998" w:type="dxa"/>
            <w:tcBorders>
              <w:top w:val="single" w:sz="4" w:space="0" w:color="auto"/>
              <w:left w:val="single" w:sz="4" w:space="0" w:color="auto"/>
              <w:bottom w:val="single" w:sz="4" w:space="0" w:color="auto"/>
              <w:right w:val="single" w:sz="4" w:space="0" w:color="auto"/>
            </w:tcBorders>
          </w:tcPr>
          <w:p w14:paraId="756F0064"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3E6EF770" w14:textId="77777777" w:rsidR="00C96051" w:rsidRDefault="00C96051" w:rsidP="0039515D">
            <w:pPr>
              <w:pStyle w:val="BodyText"/>
              <w:numPr>
                <w:ilvl w:val="0"/>
                <w:numId w:val="72"/>
              </w:numPr>
              <w:jc w:val="both"/>
            </w:pPr>
            <w:r>
              <w:t>TM is up and running.</w:t>
            </w:r>
          </w:p>
          <w:p w14:paraId="421747F3" w14:textId="77777777" w:rsidR="00C96051" w:rsidRDefault="00C96051" w:rsidP="0039515D">
            <w:pPr>
              <w:pStyle w:val="BodyText"/>
              <w:numPr>
                <w:ilvl w:val="0"/>
                <w:numId w:val="72"/>
              </w:numPr>
              <w:jc w:val="both"/>
            </w:pPr>
            <w:r>
              <w:t>TM DB is up and running.</w:t>
            </w:r>
          </w:p>
          <w:p w14:paraId="122FFAF7" w14:textId="77777777" w:rsidR="00C96051" w:rsidRDefault="00C96051" w:rsidP="0039515D">
            <w:pPr>
              <w:pStyle w:val="BodyText"/>
              <w:numPr>
                <w:ilvl w:val="0"/>
                <w:numId w:val="72"/>
              </w:numPr>
              <w:jc w:val="both"/>
            </w:pPr>
            <w:r>
              <w:t>Integrator is up and running.</w:t>
            </w:r>
          </w:p>
          <w:p w14:paraId="55BB865C" w14:textId="77777777" w:rsidR="00C96051" w:rsidRDefault="00C96051" w:rsidP="0039515D">
            <w:pPr>
              <w:pStyle w:val="BodyText"/>
              <w:numPr>
                <w:ilvl w:val="0"/>
                <w:numId w:val="72"/>
              </w:numPr>
              <w:jc w:val="both"/>
            </w:pPr>
            <w:r>
              <w:t>OMI Integrator is defined in TM and is in Active state.</w:t>
            </w:r>
          </w:p>
          <w:p w14:paraId="161E4CD8" w14:textId="77777777" w:rsidR="00C96051" w:rsidRDefault="00C96051" w:rsidP="0039515D">
            <w:pPr>
              <w:pStyle w:val="BodyText"/>
              <w:numPr>
                <w:ilvl w:val="0"/>
                <w:numId w:val="72"/>
              </w:numPr>
              <w:jc w:val="both"/>
            </w:pPr>
            <w:r>
              <w:t>VoD assets are already provisioned in the VMX.</w:t>
            </w:r>
          </w:p>
          <w:p w14:paraId="2376B0A5" w14:textId="77777777" w:rsidR="00C96051" w:rsidRPr="00780694" w:rsidRDefault="00C96051" w:rsidP="0039515D">
            <w:pPr>
              <w:pStyle w:val="BodyText"/>
              <w:numPr>
                <w:ilvl w:val="0"/>
                <w:numId w:val="72"/>
              </w:numPr>
              <w:jc w:val="both"/>
            </w:pPr>
            <w:r>
              <w:t>Package that represents the bundle (with bundle id) is already provisioned in the VMX.</w:t>
            </w:r>
          </w:p>
        </w:tc>
      </w:tr>
      <w:tr w:rsidR="00C96051" w14:paraId="19D4DB62" w14:textId="77777777" w:rsidTr="001B4F46">
        <w:tc>
          <w:tcPr>
            <w:tcW w:w="1998" w:type="dxa"/>
            <w:tcBorders>
              <w:top w:val="single" w:sz="4" w:space="0" w:color="auto"/>
              <w:left w:val="single" w:sz="4" w:space="0" w:color="auto"/>
              <w:bottom w:val="single" w:sz="4" w:space="0" w:color="auto"/>
              <w:right w:val="single" w:sz="4" w:space="0" w:color="auto"/>
            </w:tcBorders>
          </w:tcPr>
          <w:p w14:paraId="4FE3ADF2"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6C94F8A0" w14:textId="77777777" w:rsidR="00C96051" w:rsidRDefault="00C96051" w:rsidP="0039515D">
            <w:pPr>
              <w:pStyle w:val="BodyText"/>
              <w:numPr>
                <w:ilvl w:val="0"/>
                <w:numId w:val="73"/>
              </w:numPr>
            </w:pPr>
            <w:r>
              <w:t>TM receives the request from TM GUI to activate a bundle.</w:t>
            </w:r>
          </w:p>
          <w:p w14:paraId="2A12F88E" w14:textId="7A48A2E8" w:rsidR="00C96051" w:rsidRDefault="00C96051" w:rsidP="0039515D">
            <w:pPr>
              <w:pStyle w:val="BodyText"/>
              <w:numPr>
                <w:ilvl w:val="0"/>
                <w:numId w:val="73"/>
              </w:numPr>
            </w:pPr>
            <w:r>
              <w:t>Do all the processing, as before</w:t>
            </w:r>
            <w:r w:rsidR="008F4D7C">
              <w:t>, for</w:t>
            </w:r>
            <w:r>
              <w:t xml:space="preserve"> the activating a bundle.</w:t>
            </w:r>
          </w:p>
          <w:p w14:paraId="34D61EC0" w14:textId="6AEEB7B4" w:rsidR="00C96051" w:rsidRDefault="008F4D7C" w:rsidP="0039515D">
            <w:pPr>
              <w:pStyle w:val="BodyText"/>
              <w:numPr>
                <w:ilvl w:val="0"/>
                <w:numId w:val="73"/>
              </w:numPr>
            </w:pPr>
            <w:r>
              <w:t>Call operation</w:t>
            </w:r>
            <w:r w:rsidR="00C96051">
              <w:t xml:space="preserve"> ‘</w:t>
            </w:r>
            <w:r w:rsidR="00C96051" w:rsidRPr="00D35B33">
              <w:t>AddItemsToPackage</w:t>
            </w:r>
            <w:r w:rsidR="00C96051">
              <w:t xml:space="preserve">’ of the Integrator to add the VoDs (VoD Assets) (in the bundle) to the package (that represents a bundle and package id will be the bundle id) in the VMX. </w:t>
            </w:r>
          </w:p>
          <w:p w14:paraId="15668A50" w14:textId="77777777" w:rsidR="00C96051" w:rsidRPr="00780694" w:rsidRDefault="00C96051" w:rsidP="0039515D">
            <w:pPr>
              <w:pStyle w:val="BodyText"/>
              <w:numPr>
                <w:ilvl w:val="0"/>
                <w:numId w:val="73"/>
              </w:numPr>
            </w:pPr>
            <w:r>
              <w:t>Bundle is activated and data is saved in the TM DB.</w:t>
            </w:r>
          </w:p>
        </w:tc>
      </w:tr>
      <w:tr w:rsidR="00C96051" w14:paraId="14EF0DBA" w14:textId="77777777" w:rsidTr="001B4F46">
        <w:tc>
          <w:tcPr>
            <w:tcW w:w="1998" w:type="dxa"/>
            <w:tcBorders>
              <w:top w:val="single" w:sz="4" w:space="0" w:color="auto"/>
              <w:left w:val="single" w:sz="4" w:space="0" w:color="auto"/>
              <w:bottom w:val="single" w:sz="4" w:space="0" w:color="auto"/>
              <w:right w:val="single" w:sz="4" w:space="0" w:color="auto"/>
            </w:tcBorders>
          </w:tcPr>
          <w:p w14:paraId="15F0FA8C" w14:textId="77777777" w:rsidR="00C96051" w:rsidRDefault="00C96051" w:rsidP="001B4F46">
            <w:pPr>
              <w:rPr>
                <w:b/>
                <w:bCs/>
                <w:szCs w:val="22"/>
              </w:rPr>
            </w:pPr>
            <w:r>
              <w:rPr>
                <w:b/>
                <w:bCs/>
                <w:szCs w:val="22"/>
              </w:rPr>
              <w:lastRenderedPageBreak/>
              <w:t>Post condition</w:t>
            </w:r>
          </w:p>
        </w:tc>
        <w:tc>
          <w:tcPr>
            <w:tcW w:w="7578" w:type="dxa"/>
            <w:tcBorders>
              <w:top w:val="single" w:sz="4" w:space="0" w:color="auto"/>
              <w:left w:val="single" w:sz="4" w:space="0" w:color="auto"/>
              <w:bottom w:val="single" w:sz="4" w:space="0" w:color="auto"/>
              <w:right w:val="single" w:sz="4" w:space="0" w:color="auto"/>
            </w:tcBorders>
          </w:tcPr>
          <w:p w14:paraId="58C88C53" w14:textId="77777777" w:rsidR="00C96051" w:rsidRDefault="00C96051" w:rsidP="0039515D">
            <w:pPr>
              <w:pStyle w:val="BodyText"/>
              <w:numPr>
                <w:ilvl w:val="0"/>
                <w:numId w:val="74"/>
              </w:numPr>
            </w:pPr>
            <w:r>
              <w:t>Bundle is activated in TM successfully.</w:t>
            </w:r>
          </w:p>
          <w:p w14:paraId="20BC2039" w14:textId="77777777" w:rsidR="00C96051" w:rsidRDefault="00C96051" w:rsidP="0039515D">
            <w:pPr>
              <w:pStyle w:val="BodyText"/>
              <w:numPr>
                <w:ilvl w:val="0"/>
                <w:numId w:val="74"/>
              </w:numPr>
            </w:pPr>
            <w:r>
              <w:t>Items (each asset of a VoD) are assigned to the package (which represents a bundle) in VMX successfully.</w:t>
            </w:r>
          </w:p>
          <w:p w14:paraId="6C2CFCE7" w14:textId="77777777" w:rsidR="00C96051" w:rsidRPr="007533F7" w:rsidRDefault="00C96051" w:rsidP="0039515D">
            <w:pPr>
              <w:pStyle w:val="BodyText"/>
              <w:numPr>
                <w:ilvl w:val="0"/>
                <w:numId w:val="74"/>
              </w:numPr>
            </w:pPr>
            <w:r>
              <w:t>Success status of the bundle activation is saved in TM DB (Bundles Table) to indicate that bundle is in ‘sync’ with VMX.</w:t>
            </w:r>
          </w:p>
        </w:tc>
      </w:tr>
      <w:tr w:rsidR="00C96051" w14:paraId="6153895B" w14:textId="77777777" w:rsidTr="001B4F46">
        <w:tc>
          <w:tcPr>
            <w:tcW w:w="1998" w:type="dxa"/>
            <w:tcBorders>
              <w:top w:val="single" w:sz="4" w:space="0" w:color="auto"/>
              <w:left w:val="single" w:sz="4" w:space="0" w:color="auto"/>
              <w:bottom w:val="single" w:sz="4" w:space="0" w:color="auto"/>
              <w:right w:val="single" w:sz="4" w:space="0" w:color="auto"/>
            </w:tcBorders>
          </w:tcPr>
          <w:p w14:paraId="31EE49F3" w14:textId="77777777" w:rsidR="00C96051" w:rsidRDefault="00C96051" w:rsidP="001B4F46">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1D97BDA8" w14:textId="77777777" w:rsidR="00C96051" w:rsidRPr="00780694" w:rsidRDefault="00C96051" w:rsidP="0039515D">
            <w:pPr>
              <w:pStyle w:val="BodyText"/>
              <w:numPr>
                <w:ilvl w:val="0"/>
                <w:numId w:val="75"/>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C96051" w14:paraId="383D348B" w14:textId="77777777" w:rsidTr="001B4F46">
        <w:tc>
          <w:tcPr>
            <w:tcW w:w="1998" w:type="dxa"/>
            <w:tcBorders>
              <w:top w:val="single" w:sz="4" w:space="0" w:color="auto"/>
              <w:left w:val="single" w:sz="4" w:space="0" w:color="auto"/>
              <w:bottom w:val="single" w:sz="4" w:space="0" w:color="auto"/>
              <w:right w:val="single" w:sz="4" w:space="0" w:color="auto"/>
            </w:tcBorders>
          </w:tcPr>
          <w:p w14:paraId="5CC95228"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3261AA2A" w14:textId="77777777" w:rsidR="00C96051" w:rsidRDefault="00C96051" w:rsidP="0039515D">
            <w:pPr>
              <w:pStyle w:val="BodyText"/>
              <w:numPr>
                <w:ilvl w:val="0"/>
                <w:numId w:val="76"/>
              </w:numPr>
            </w:pPr>
            <w:r w:rsidRPr="000D31D3">
              <w:t xml:space="preserve">If any of the synchronous Integrator call fails then no further call to Integrator will be made and </w:t>
            </w:r>
            <w:r>
              <w:t>exisiting error will be shown on GUI/content API..</w:t>
            </w:r>
          </w:p>
          <w:p w14:paraId="67C9DABB" w14:textId="77777777" w:rsidR="00C96051" w:rsidRDefault="00C96051" w:rsidP="0039515D">
            <w:pPr>
              <w:pStyle w:val="BodyText"/>
              <w:numPr>
                <w:ilvl w:val="0"/>
                <w:numId w:val="76"/>
              </w:numPr>
            </w:pPr>
            <w:r>
              <w:t>If an error occurs in TM while creating the package then no call to the integrator will be made.</w:t>
            </w:r>
          </w:p>
          <w:p w14:paraId="45D93118" w14:textId="77777777" w:rsidR="00C96051" w:rsidRPr="00780694" w:rsidRDefault="00C96051" w:rsidP="001B4F46">
            <w:pPr>
              <w:pStyle w:val="BodyText"/>
              <w:ind w:left="720"/>
            </w:pPr>
            <w:r w:rsidRPr="000E53D0">
              <w:rPr>
                <w:szCs w:val="22"/>
              </w:rPr>
              <w:t xml:space="preserve"> </w:t>
            </w:r>
          </w:p>
        </w:tc>
      </w:tr>
      <w:tr w:rsidR="00C96051" w14:paraId="7B122395" w14:textId="77777777" w:rsidTr="001B4F46">
        <w:tc>
          <w:tcPr>
            <w:tcW w:w="1998" w:type="dxa"/>
            <w:tcBorders>
              <w:top w:val="single" w:sz="4" w:space="0" w:color="auto"/>
              <w:left w:val="single" w:sz="4" w:space="0" w:color="auto"/>
              <w:bottom w:val="single" w:sz="4" w:space="0" w:color="auto"/>
              <w:right w:val="single" w:sz="4" w:space="0" w:color="auto"/>
            </w:tcBorders>
          </w:tcPr>
          <w:p w14:paraId="1F1595A2"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1A1A393A" w14:textId="77777777" w:rsidR="00C96051" w:rsidRDefault="00C96051" w:rsidP="001B4F46">
            <w:pPr>
              <w:keepNext/>
              <w:rPr>
                <w:szCs w:val="22"/>
              </w:rPr>
            </w:pPr>
          </w:p>
        </w:tc>
      </w:tr>
    </w:tbl>
    <w:p w14:paraId="01EC1035" w14:textId="50D219F9" w:rsidR="00C96051" w:rsidRDefault="00C96051" w:rsidP="00C96051">
      <w:pPr>
        <w:pStyle w:val="Caption"/>
        <w:jc w:val="center"/>
      </w:pPr>
      <w:bookmarkStart w:id="197" w:name="_Toc428290067"/>
      <w:r>
        <w:t xml:space="preserve">Table </w:t>
      </w:r>
      <w:r w:rsidR="00167C2C">
        <w:fldChar w:fldCharType="begin"/>
      </w:r>
      <w:r w:rsidR="00167C2C">
        <w:instrText xml:space="preserve"> SEQ Table \* ARABIC </w:instrText>
      </w:r>
      <w:r w:rsidR="00167C2C">
        <w:fldChar w:fldCharType="separate"/>
      </w:r>
      <w:r w:rsidR="001D44B2">
        <w:rPr>
          <w:noProof/>
        </w:rPr>
        <w:t>15</w:t>
      </w:r>
      <w:r w:rsidR="00167C2C">
        <w:rPr>
          <w:noProof/>
        </w:rPr>
        <w:fldChar w:fldCharType="end"/>
      </w:r>
      <w:r>
        <w:t>: Activate Bundle</w:t>
      </w:r>
      <w:bookmarkEnd w:id="197"/>
    </w:p>
    <w:p w14:paraId="58366525" w14:textId="77777777" w:rsidR="00C96051" w:rsidRDefault="00C96051" w:rsidP="00C96051">
      <w:pPr>
        <w:pStyle w:val="BodyText"/>
      </w:pPr>
    </w:p>
    <w:p w14:paraId="39D31682" w14:textId="77777777" w:rsidR="00C96051" w:rsidRDefault="00C96051" w:rsidP="00C96051">
      <w:pPr>
        <w:pStyle w:val="BodyText"/>
      </w:pPr>
    </w:p>
    <w:p w14:paraId="72135071" w14:textId="77777777" w:rsidR="00C96051" w:rsidRDefault="00C96051" w:rsidP="00C96051">
      <w:pPr>
        <w:pStyle w:val="Heading4"/>
      </w:pPr>
      <w:bookmarkStart w:id="198" w:name="_Toc428289873"/>
      <w:r>
        <w:t>Deactivate Bundle</w:t>
      </w:r>
      <w:bookmarkEnd w:id="198"/>
    </w:p>
    <w:p w14:paraId="6A01E95F" w14:textId="77777777" w:rsidR="00C96051" w:rsidRDefault="00C96051" w:rsidP="00C96051">
      <w:pPr>
        <w:pStyle w:val="BodyText"/>
      </w:pPr>
      <w:r>
        <w:t>This use case describes how a bundle is deactivated in VMX in the form of a package by calling the Integrator when a bundle is deactivated in TM.</w:t>
      </w:r>
    </w:p>
    <w:p w14:paraId="6F6FEF6C" w14:textId="77777777" w:rsidR="00393A2F" w:rsidRDefault="00393A2F" w:rsidP="00C96051">
      <w:pPr>
        <w:pStyle w:val="BodyText"/>
      </w:pPr>
    </w:p>
    <w:p w14:paraId="7A332D89" w14:textId="656176AF" w:rsidR="00007041" w:rsidRDefault="00CE2CD5" w:rsidP="00007041">
      <w:pPr>
        <w:pStyle w:val="BodyText"/>
        <w:keepNext/>
        <w:jc w:val="center"/>
      </w:pPr>
      <w:r>
        <w:rPr>
          <w:noProof/>
          <w:lang w:val="en-IN" w:eastAsia="en-IN"/>
        </w:rPr>
        <w:drawing>
          <wp:inline distT="0" distB="0" distL="0" distR="0" wp14:anchorId="711A801A" wp14:editId="6F6734CC">
            <wp:extent cx="4286250" cy="1238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6250" cy="1238250"/>
                    </a:xfrm>
                    <a:prstGeom prst="rect">
                      <a:avLst/>
                    </a:prstGeom>
                    <a:noFill/>
                    <a:ln>
                      <a:noFill/>
                    </a:ln>
                  </pic:spPr>
                </pic:pic>
              </a:graphicData>
            </a:graphic>
          </wp:inline>
        </w:drawing>
      </w:r>
    </w:p>
    <w:p w14:paraId="6FB64B8B" w14:textId="28C21C42" w:rsidR="009B17F6" w:rsidRDefault="00007041" w:rsidP="00007041">
      <w:pPr>
        <w:pStyle w:val="Caption"/>
        <w:jc w:val="center"/>
      </w:pPr>
      <w:bookmarkStart w:id="199" w:name="_Toc428289993"/>
      <w:r>
        <w:t xml:space="preserve">Figure </w:t>
      </w:r>
      <w:r w:rsidR="00167C2C">
        <w:fldChar w:fldCharType="begin"/>
      </w:r>
      <w:r w:rsidR="00167C2C">
        <w:instrText xml:space="preserve"> SEQ Figure \* ARABIC </w:instrText>
      </w:r>
      <w:r w:rsidR="00167C2C">
        <w:fldChar w:fldCharType="separate"/>
      </w:r>
      <w:r w:rsidR="00A73595">
        <w:rPr>
          <w:noProof/>
        </w:rPr>
        <w:t>16</w:t>
      </w:r>
      <w:r w:rsidR="00167C2C">
        <w:rPr>
          <w:noProof/>
        </w:rPr>
        <w:fldChar w:fldCharType="end"/>
      </w:r>
      <w:r>
        <w:t xml:space="preserve">: </w:t>
      </w:r>
      <w:r w:rsidRPr="00814B8D">
        <w:t>Deactivate Bundle</w:t>
      </w:r>
      <w:bookmarkEnd w:id="199"/>
    </w:p>
    <w:p w14:paraId="6662D81F" w14:textId="77777777" w:rsidR="00C96051" w:rsidRDefault="00C96051" w:rsidP="00C96051">
      <w:pPr>
        <w:pStyle w:val="BodyText"/>
      </w:pPr>
    </w:p>
    <w:tbl>
      <w:tblPr>
        <w:tblW w:w="9576" w:type="dxa"/>
        <w:tblLayout w:type="fixed"/>
        <w:tblLook w:val="0000" w:firstRow="0" w:lastRow="0" w:firstColumn="0" w:lastColumn="0" w:noHBand="0" w:noVBand="0"/>
      </w:tblPr>
      <w:tblGrid>
        <w:gridCol w:w="1998"/>
        <w:gridCol w:w="7578"/>
      </w:tblGrid>
      <w:tr w:rsidR="00C96051" w14:paraId="0E1F824C" w14:textId="77777777" w:rsidTr="001B4F46">
        <w:tc>
          <w:tcPr>
            <w:tcW w:w="1998" w:type="dxa"/>
            <w:tcBorders>
              <w:top w:val="single" w:sz="4" w:space="0" w:color="auto"/>
              <w:left w:val="single" w:sz="4" w:space="0" w:color="auto"/>
              <w:bottom w:val="single" w:sz="4" w:space="0" w:color="auto"/>
              <w:right w:val="single" w:sz="4" w:space="0" w:color="auto"/>
            </w:tcBorders>
          </w:tcPr>
          <w:p w14:paraId="790A0BB4"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116FEE8E" w14:textId="77777777" w:rsidR="00C96051" w:rsidRDefault="00C96051" w:rsidP="001B4F46">
            <w:pPr>
              <w:rPr>
                <w:szCs w:val="22"/>
              </w:rPr>
            </w:pPr>
            <w:r>
              <w:rPr>
                <w:szCs w:val="22"/>
              </w:rPr>
              <w:t>TM/URH</w:t>
            </w:r>
          </w:p>
        </w:tc>
      </w:tr>
      <w:tr w:rsidR="00C96051" w14:paraId="13DEFF8D" w14:textId="77777777" w:rsidTr="001B4F46">
        <w:tc>
          <w:tcPr>
            <w:tcW w:w="1998" w:type="dxa"/>
            <w:tcBorders>
              <w:top w:val="single" w:sz="4" w:space="0" w:color="auto"/>
              <w:left w:val="single" w:sz="4" w:space="0" w:color="auto"/>
              <w:bottom w:val="single" w:sz="4" w:space="0" w:color="auto"/>
              <w:right w:val="single" w:sz="4" w:space="0" w:color="auto"/>
            </w:tcBorders>
          </w:tcPr>
          <w:p w14:paraId="69D666BD"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6130454A" w14:textId="77777777" w:rsidR="00C96051" w:rsidRDefault="00C96051" w:rsidP="001B4F46">
            <w:pPr>
              <w:rPr>
                <w:szCs w:val="22"/>
              </w:rPr>
            </w:pPr>
            <w:r>
              <w:t>Deactivate Bundle</w:t>
            </w:r>
          </w:p>
        </w:tc>
      </w:tr>
      <w:tr w:rsidR="00C96051" w14:paraId="1C0A28BA" w14:textId="77777777" w:rsidTr="001B4F46">
        <w:tc>
          <w:tcPr>
            <w:tcW w:w="1998" w:type="dxa"/>
            <w:tcBorders>
              <w:top w:val="single" w:sz="4" w:space="0" w:color="auto"/>
              <w:left w:val="single" w:sz="4" w:space="0" w:color="auto"/>
              <w:bottom w:val="single" w:sz="4" w:space="0" w:color="auto"/>
              <w:right w:val="single" w:sz="4" w:space="0" w:color="auto"/>
            </w:tcBorders>
          </w:tcPr>
          <w:p w14:paraId="6CFE8BA0"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7C3F7D4C" w14:textId="77777777" w:rsidR="00C96051" w:rsidRDefault="00C96051" w:rsidP="0039515D">
            <w:pPr>
              <w:pStyle w:val="BodyText"/>
              <w:numPr>
                <w:ilvl w:val="0"/>
                <w:numId w:val="77"/>
              </w:numPr>
              <w:jc w:val="both"/>
            </w:pPr>
            <w:r>
              <w:t>TM is up and running.</w:t>
            </w:r>
          </w:p>
          <w:p w14:paraId="2AB6B656" w14:textId="77777777" w:rsidR="00C96051" w:rsidRDefault="00C96051" w:rsidP="0039515D">
            <w:pPr>
              <w:pStyle w:val="BodyText"/>
              <w:numPr>
                <w:ilvl w:val="0"/>
                <w:numId w:val="77"/>
              </w:numPr>
              <w:jc w:val="both"/>
            </w:pPr>
            <w:r>
              <w:t>TM DB is up and running.</w:t>
            </w:r>
          </w:p>
          <w:p w14:paraId="3E7DC01C" w14:textId="77777777" w:rsidR="00C96051" w:rsidRDefault="00C96051" w:rsidP="0039515D">
            <w:pPr>
              <w:pStyle w:val="BodyText"/>
              <w:numPr>
                <w:ilvl w:val="0"/>
                <w:numId w:val="77"/>
              </w:numPr>
              <w:jc w:val="both"/>
            </w:pPr>
            <w:r>
              <w:t>Integrator is up and running.</w:t>
            </w:r>
          </w:p>
          <w:p w14:paraId="793FB4DB" w14:textId="77777777" w:rsidR="00C96051" w:rsidRPr="00780694" w:rsidRDefault="00C96051" w:rsidP="0039515D">
            <w:pPr>
              <w:pStyle w:val="BodyText"/>
              <w:numPr>
                <w:ilvl w:val="0"/>
                <w:numId w:val="77"/>
              </w:numPr>
              <w:jc w:val="both"/>
            </w:pPr>
            <w:r>
              <w:t>OMI Integrator is defined in TM and is in Active state.</w:t>
            </w:r>
          </w:p>
        </w:tc>
      </w:tr>
      <w:tr w:rsidR="00C96051" w14:paraId="271B6BD1" w14:textId="77777777" w:rsidTr="001B4F46">
        <w:tc>
          <w:tcPr>
            <w:tcW w:w="1998" w:type="dxa"/>
            <w:tcBorders>
              <w:top w:val="single" w:sz="4" w:space="0" w:color="auto"/>
              <w:left w:val="single" w:sz="4" w:space="0" w:color="auto"/>
              <w:bottom w:val="single" w:sz="4" w:space="0" w:color="auto"/>
              <w:right w:val="single" w:sz="4" w:space="0" w:color="auto"/>
            </w:tcBorders>
          </w:tcPr>
          <w:p w14:paraId="4CC92217"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5B2DA0E0" w14:textId="77777777" w:rsidR="00C96051" w:rsidRDefault="00C96051" w:rsidP="0039515D">
            <w:pPr>
              <w:pStyle w:val="BodyText"/>
              <w:numPr>
                <w:ilvl w:val="0"/>
                <w:numId w:val="78"/>
              </w:numPr>
            </w:pPr>
            <w:r>
              <w:t>TM receives the request from TM GUI to deactivate a bundle.</w:t>
            </w:r>
          </w:p>
          <w:p w14:paraId="00818706" w14:textId="77777777" w:rsidR="00C96051" w:rsidRDefault="00C96051" w:rsidP="0039515D">
            <w:pPr>
              <w:pStyle w:val="BodyText"/>
              <w:numPr>
                <w:ilvl w:val="0"/>
                <w:numId w:val="78"/>
              </w:numPr>
            </w:pPr>
            <w:r>
              <w:t>Do all the processing, as before,for the deactivating a bundle.</w:t>
            </w:r>
          </w:p>
          <w:p w14:paraId="042595E6" w14:textId="77777777" w:rsidR="00C96051" w:rsidRDefault="00C96051" w:rsidP="0039515D">
            <w:pPr>
              <w:pStyle w:val="BodyText"/>
              <w:numPr>
                <w:ilvl w:val="0"/>
                <w:numId w:val="78"/>
              </w:numPr>
            </w:pPr>
            <w:r>
              <w:lastRenderedPageBreak/>
              <w:t>Call operation ‘</w:t>
            </w:r>
            <w:r w:rsidRPr="00D35B33">
              <w:t>RemoveItemsFromPackage</w:t>
            </w:r>
            <w:r>
              <w:t xml:space="preserve">’ of Integrator to remove  items from package in the VMX. Here the package id would be the bundle id of the bundle. </w:t>
            </w:r>
          </w:p>
          <w:p w14:paraId="30F44C2F" w14:textId="77777777" w:rsidR="00C96051" w:rsidRPr="00780694" w:rsidRDefault="00C96051" w:rsidP="0039515D">
            <w:pPr>
              <w:pStyle w:val="BodyText"/>
              <w:numPr>
                <w:ilvl w:val="0"/>
                <w:numId w:val="78"/>
              </w:numPr>
            </w:pPr>
            <w:r>
              <w:t>Bundle is deactivated and data is saved in the TM DB.</w:t>
            </w:r>
          </w:p>
        </w:tc>
      </w:tr>
      <w:tr w:rsidR="00C96051" w14:paraId="142FD20B" w14:textId="77777777" w:rsidTr="001B4F46">
        <w:tc>
          <w:tcPr>
            <w:tcW w:w="1998" w:type="dxa"/>
            <w:tcBorders>
              <w:top w:val="single" w:sz="4" w:space="0" w:color="auto"/>
              <w:left w:val="single" w:sz="4" w:space="0" w:color="auto"/>
              <w:bottom w:val="single" w:sz="4" w:space="0" w:color="auto"/>
              <w:right w:val="single" w:sz="4" w:space="0" w:color="auto"/>
            </w:tcBorders>
          </w:tcPr>
          <w:p w14:paraId="62040914" w14:textId="77777777" w:rsidR="00C96051" w:rsidRDefault="00C96051" w:rsidP="001B4F46">
            <w:pPr>
              <w:rPr>
                <w:b/>
                <w:bCs/>
                <w:szCs w:val="22"/>
              </w:rPr>
            </w:pPr>
            <w:r>
              <w:rPr>
                <w:b/>
                <w:bCs/>
                <w:szCs w:val="22"/>
              </w:rPr>
              <w:lastRenderedPageBreak/>
              <w:t>Post condition</w:t>
            </w:r>
          </w:p>
        </w:tc>
        <w:tc>
          <w:tcPr>
            <w:tcW w:w="7578" w:type="dxa"/>
            <w:tcBorders>
              <w:top w:val="single" w:sz="4" w:space="0" w:color="auto"/>
              <w:left w:val="single" w:sz="4" w:space="0" w:color="auto"/>
              <w:bottom w:val="single" w:sz="4" w:space="0" w:color="auto"/>
              <w:right w:val="single" w:sz="4" w:space="0" w:color="auto"/>
            </w:tcBorders>
          </w:tcPr>
          <w:p w14:paraId="4FDD25C9" w14:textId="77777777" w:rsidR="00C96051" w:rsidRDefault="00C96051" w:rsidP="0039515D">
            <w:pPr>
              <w:pStyle w:val="BodyText"/>
              <w:numPr>
                <w:ilvl w:val="0"/>
                <w:numId w:val="79"/>
              </w:numPr>
            </w:pPr>
            <w:r>
              <w:t>Bundle is deactivated in TM successfully.</w:t>
            </w:r>
          </w:p>
          <w:p w14:paraId="71FF662F" w14:textId="77777777" w:rsidR="00C96051" w:rsidRDefault="00C96051" w:rsidP="0039515D">
            <w:pPr>
              <w:pStyle w:val="BodyText"/>
              <w:numPr>
                <w:ilvl w:val="0"/>
                <w:numId w:val="79"/>
              </w:numPr>
            </w:pPr>
            <w:r>
              <w:t>Items (each asset of a VoD) are unassigned from the package (which represents a bundle) in VMX successfully.</w:t>
            </w:r>
          </w:p>
          <w:p w14:paraId="6E0014EE" w14:textId="77777777" w:rsidR="00C96051" w:rsidRPr="007533F7" w:rsidRDefault="00C96051" w:rsidP="0039515D">
            <w:pPr>
              <w:pStyle w:val="BodyText"/>
              <w:numPr>
                <w:ilvl w:val="0"/>
                <w:numId w:val="79"/>
              </w:numPr>
            </w:pPr>
            <w:r>
              <w:t>Success status of the bundle deactivation is saved in TM DB(Bundles Table) to indicate that bundle is in ‘sync’ with VMX.</w:t>
            </w:r>
          </w:p>
        </w:tc>
      </w:tr>
      <w:tr w:rsidR="00C96051" w14:paraId="5E16715A" w14:textId="77777777" w:rsidTr="001B4F46">
        <w:tc>
          <w:tcPr>
            <w:tcW w:w="1998" w:type="dxa"/>
            <w:tcBorders>
              <w:top w:val="single" w:sz="4" w:space="0" w:color="auto"/>
              <w:left w:val="single" w:sz="4" w:space="0" w:color="auto"/>
              <w:bottom w:val="single" w:sz="4" w:space="0" w:color="auto"/>
              <w:right w:val="single" w:sz="4" w:space="0" w:color="auto"/>
            </w:tcBorders>
          </w:tcPr>
          <w:p w14:paraId="0999B2E9" w14:textId="77777777" w:rsidR="00C96051" w:rsidRDefault="00C96051" w:rsidP="001B4F46">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68714FFC" w14:textId="77777777" w:rsidR="00C96051" w:rsidRPr="00780694" w:rsidRDefault="00C96051" w:rsidP="0039515D">
            <w:pPr>
              <w:pStyle w:val="BodyText"/>
              <w:numPr>
                <w:ilvl w:val="0"/>
                <w:numId w:val="80"/>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C96051" w14:paraId="5535EEE1" w14:textId="77777777" w:rsidTr="001B4F46">
        <w:tc>
          <w:tcPr>
            <w:tcW w:w="1998" w:type="dxa"/>
            <w:tcBorders>
              <w:top w:val="single" w:sz="4" w:space="0" w:color="auto"/>
              <w:left w:val="single" w:sz="4" w:space="0" w:color="auto"/>
              <w:bottom w:val="single" w:sz="4" w:space="0" w:color="auto"/>
              <w:right w:val="single" w:sz="4" w:space="0" w:color="auto"/>
            </w:tcBorders>
          </w:tcPr>
          <w:p w14:paraId="1E077EBC"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2095C180" w14:textId="77777777" w:rsidR="00C96051" w:rsidRDefault="00C96051" w:rsidP="0039515D">
            <w:pPr>
              <w:pStyle w:val="BodyText"/>
              <w:numPr>
                <w:ilvl w:val="0"/>
                <w:numId w:val="81"/>
              </w:numPr>
            </w:pPr>
            <w:r w:rsidRPr="009E0B95">
              <w:t xml:space="preserve">If any of the synchronous Integrator call fails then no further call to Integrator will be made and </w:t>
            </w:r>
            <w:r>
              <w:t>an exisiting error message will be shown for GUI/Content API.</w:t>
            </w:r>
          </w:p>
          <w:p w14:paraId="2C2CFEC1" w14:textId="77777777" w:rsidR="00C96051" w:rsidRPr="00780694" w:rsidRDefault="00C96051" w:rsidP="0039515D">
            <w:pPr>
              <w:pStyle w:val="BodyText"/>
              <w:numPr>
                <w:ilvl w:val="0"/>
                <w:numId w:val="81"/>
              </w:numPr>
            </w:pPr>
            <w:r>
              <w:t>If an error occurs in TM while deactivating the bundle then an exisiting error message will be shown for GUI/Content API and call operation ‘</w:t>
            </w:r>
            <w:r w:rsidRPr="00D35B33">
              <w:t>AddItemsToPackage</w:t>
            </w:r>
            <w:r>
              <w:t>’ of the Integrator revert back the VMX operation.</w:t>
            </w:r>
          </w:p>
        </w:tc>
      </w:tr>
      <w:tr w:rsidR="00C96051" w14:paraId="040488B2" w14:textId="77777777" w:rsidTr="001B4F46">
        <w:tc>
          <w:tcPr>
            <w:tcW w:w="1998" w:type="dxa"/>
            <w:tcBorders>
              <w:top w:val="single" w:sz="4" w:space="0" w:color="auto"/>
              <w:left w:val="single" w:sz="4" w:space="0" w:color="auto"/>
              <w:bottom w:val="single" w:sz="4" w:space="0" w:color="auto"/>
              <w:right w:val="single" w:sz="4" w:space="0" w:color="auto"/>
            </w:tcBorders>
          </w:tcPr>
          <w:p w14:paraId="111A137E"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306A95E0" w14:textId="77777777" w:rsidR="00C96051" w:rsidRDefault="00C96051" w:rsidP="001B4F46">
            <w:pPr>
              <w:keepNext/>
              <w:rPr>
                <w:szCs w:val="22"/>
              </w:rPr>
            </w:pPr>
          </w:p>
        </w:tc>
      </w:tr>
    </w:tbl>
    <w:p w14:paraId="3CFCD1BB" w14:textId="70A0F31D" w:rsidR="00C96051" w:rsidRDefault="00C96051" w:rsidP="00C96051">
      <w:pPr>
        <w:pStyle w:val="Caption"/>
        <w:jc w:val="center"/>
      </w:pPr>
      <w:bookmarkStart w:id="200" w:name="_Toc428290068"/>
      <w:r>
        <w:t xml:space="preserve">Table </w:t>
      </w:r>
      <w:r w:rsidR="00167C2C">
        <w:fldChar w:fldCharType="begin"/>
      </w:r>
      <w:r w:rsidR="00167C2C">
        <w:instrText xml:space="preserve"> SEQ Table \* ARABIC </w:instrText>
      </w:r>
      <w:r w:rsidR="00167C2C">
        <w:fldChar w:fldCharType="separate"/>
      </w:r>
      <w:r w:rsidR="001D44B2">
        <w:rPr>
          <w:noProof/>
        </w:rPr>
        <w:t>16</w:t>
      </w:r>
      <w:r w:rsidR="00167C2C">
        <w:rPr>
          <w:noProof/>
        </w:rPr>
        <w:fldChar w:fldCharType="end"/>
      </w:r>
      <w:r>
        <w:t>: Deactivate Bundle</w:t>
      </w:r>
      <w:bookmarkEnd w:id="200"/>
    </w:p>
    <w:p w14:paraId="4A06CE32" w14:textId="77777777" w:rsidR="00C96051" w:rsidRDefault="00C96051" w:rsidP="00C96051">
      <w:pPr>
        <w:pStyle w:val="BodyText"/>
      </w:pPr>
    </w:p>
    <w:p w14:paraId="02213726" w14:textId="77777777" w:rsidR="00C96051" w:rsidRDefault="00C96051" w:rsidP="00C96051">
      <w:pPr>
        <w:pStyle w:val="Heading4"/>
      </w:pPr>
      <w:bookmarkStart w:id="201" w:name="_Toc428289874"/>
      <w:r>
        <w:t>Delete Bundle</w:t>
      </w:r>
      <w:bookmarkEnd w:id="201"/>
    </w:p>
    <w:p w14:paraId="4F4D5E42" w14:textId="77777777" w:rsidR="00C96051" w:rsidRPr="003A0C60" w:rsidRDefault="00C96051" w:rsidP="00C96051">
      <w:pPr>
        <w:pStyle w:val="BodyText"/>
      </w:pPr>
      <w:r>
        <w:t>This use case describes how a bundle is de-provisioned in VMX in the form of a package by calling the Integrator when a bundle is deleted in TM.</w:t>
      </w:r>
    </w:p>
    <w:p w14:paraId="6625DF52" w14:textId="77777777" w:rsidR="00C96051" w:rsidRDefault="00C96051" w:rsidP="00C96051">
      <w:pPr>
        <w:pStyle w:val="BodyText"/>
      </w:pPr>
    </w:p>
    <w:p w14:paraId="5B58911B" w14:textId="25C50A1E" w:rsidR="00E72622" w:rsidRDefault="004C2494" w:rsidP="00E72622">
      <w:pPr>
        <w:pStyle w:val="BodyText"/>
        <w:keepNext/>
        <w:jc w:val="center"/>
      </w:pPr>
      <w:r>
        <w:rPr>
          <w:noProof/>
          <w:lang w:val="en-IN" w:eastAsia="en-IN"/>
        </w:rPr>
        <w:drawing>
          <wp:inline distT="0" distB="0" distL="0" distR="0" wp14:anchorId="62A75D8B" wp14:editId="0E95D97B">
            <wp:extent cx="4305300" cy="1143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05300" cy="1143000"/>
                    </a:xfrm>
                    <a:prstGeom prst="rect">
                      <a:avLst/>
                    </a:prstGeom>
                    <a:noFill/>
                    <a:ln>
                      <a:noFill/>
                    </a:ln>
                  </pic:spPr>
                </pic:pic>
              </a:graphicData>
            </a:graphic>
          </wp:inline>
        </w:drawing>
      </w:r>
    </w:p>
    <w:p w14:paraId="4FE10F89" w14:textId="7F4E57D9" w:rsidR="00544865" w:rsidRDefault="00E72622" w:rsidP="00E72622">
      <w:pPr>
        <w:pStyle w:val="Caption"/>
        <w:jc w:val="center"/>
      </w:pPr>
      <w:bookmarkStart w:id="202" w:name="_Toc428289994"/>
      <w:r>
        <w:t xml:space="preserve">Figure </w:t>
      </w:r>
      <w:r w:rsidR="00167C2C">
        <w:fldChar w:fldCharType="begin"/>
      </w:r>
      <w:r w:rsidR="00167C2C">
        <w:instrText xml:space="preserve"> SEQ Figure \* ARABIC </w:instrText>
      </w:r>
      <w:r w:rsidR="00167C2C">
        <w:fldChar w:fldCharType="separate"/>
      </w:r>
      <w:r w:rsidR="00A73595">
        <w:rPr>
          <w:noProof/>
        </w:rPr>
        <w:t>17</w:t>
      </w:r>
      <w:r w:rsidR="00167C2C">
        <w:rPr>
          <w:noProof/>
        </w:rPr>
        <w:fldChar w:fldCharType="end"/>
      </w:r>
      <w:r>
        <w:t xml:space="preserve">: </w:t>
      </w:r>
      <w:r w:rsidRPr="00427CCE">
        <w:t>Delete Bundle</w:t>
      </w:r>
      <w:bookmarkEnd w:id="202"/>
    </w:p>
    <w:p w14:paraId="081DEBC4" w14:textId="77777777" w:rsidR="00544865" w:rsidRDefault="00544865" w:rsidP="00544865">
      <w:pPr>
        <w:pStyle w:val="BodyText"/>
        <w:keepNext/>
        <w:jc w:val="center"/>
      </w:pPr>
    </w:p>
    <w:tbl>
      <w:tblPr>
        <w:tblW w:w="9576" w:type="dxa"/>
        <w:tblLayout w:type="fixed"/>
        <w:tblLook w:val="0000" w:firstRow="0" w:lastRow="0" w:firstColumn="0" w:lastColumn="0" w:noHBand="0" w:noVBand="0"/>
      </w:tblPr>
      <w:tblGrid>
        <w:gridCol w:w="1998"/>
        <w:gridCol w:w="7578"/>
      </w:tblGrid>
      <w:tr w:rsidR="00C96051" w14:paraId="255E1770" w14:textId="77777777" w:rsidTr="001B4F46">
        <w:tc>
          <w:tcPr>
            <w:tcW w:w="1998" w:type="dxa"/>
            <w:tcBorders>
              <w:top w:val="single" w:sz="4" w:space="0" w:color="auto"/>
              <w:left w:val="single" w:sz="4" w:space="0" w:color="auto"/>
              <w:bottom w:val="single" w:sz="4" w:space="0" w:color="auto"/>
              <w:right w:val="single" w:sz="4" w:space="0" w:color="auto"/>
            </w:tcBorders>
          </w:tcPr>
          <w:p w14:paraId="3BA65FD4"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78B726F2" w14:textId="77777777" w:rsidR="00C96051" w:rsidRDefault="00C96051" w:rsidP="001B4F46">
            <w:pPr>
              <w:rPr>
                <w:szCs w:val="22"/>
              </w:rPr>
            </w:pPr>
            <w:r>
              <w:rPr>
                <w:szCs w:val="22"/>
              </w:rPr>
              <w:t>TM/URH</w:t>
            </w:r>
          </w:p>
        </w:tc>
      </w:tr>
      <w:tr w:rsidR="00C96051" w14:paraId="2C9C185E" w14:textId="77777777" w:rsidTr="001B4F46">
        <w:tc>
          <w:tcPr>
            <w:tcW w:w="1998" w:type="dxa"/>
            <w:tcBorders>
              <w:top w:val="single" w:sz="4" w:space="0" w:color="auto"/>
              <w:left w:val="single" w:sz="4" w:space="0" w:color="auto"/>
              <w:bottom w:val="single" w:sz="4" w:space="0" w:color="auto"/>
              <w:right w:val="single" w:sz="4" w:space="0" w:color="auto"/>
            </w:tcBorders>
          </w:tcPr>
          <w:p w14:paraId="25B5F18A"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50000A68" w14:textId="77777777" w:rsidR="00C96051" w:rsidRDefault="00C96051" w:rsidP="001B4F46">
            <w:pPr>
              <w:rPr>
                <w:szCs w:val="22"/>
              </w:rPr>
            </w:pPr>
            <w:r>
              <w:t>Delete Bundle</w:t>
            </w:r>
          </w:p>
        </w:tc>
      </w:tr>
      <w:tr w:rsidR="00C96051" w14:paraId="7994CEE0" w14:textId="77777777" w:rsidTr="001B4F46">
        <w:tc>
          <w:tcPr>
            <w:tcW w:w="1998" w:type="dxa"/>
            <w:tcBorders>
              <w:top w:val="single" w:sz="4" w:space="0" w:color="auto"/>
              <w:left w:val="single" w:sz="4" w:space="0" w:color="auto"/>
              <w:bottom w:val="single" w:sz="4" w:space="0" w:color="auto"/>
              <w:right w:val="single" w:sz="4" w:space="0" w:color="auto"/>
            </w:tcBorders>
          </w:tcPr>
          <w:p w14:paraId="7B5F86CA"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1AC2FFE0" w14:textId="77777777" w:rsidR="00C96051" w:rsidRDefault="00C96051" w:rsidP="0039515D">
            <w:pPr>
              <w:pStyle w:val="BodyText"/>
              <w:numPr>
                <w:ilvl w:val="0"/>
                <w:numId w:val="82"/>
              </w:numPr>
              <w:jc w:val="both"/>
            </w:pPr>
            <w:r>
              <w:t>TM is up and running.</w:t>
            </w:r>
          </w:p>
          <w:p w14:paraId="45DEFE08" w14:textId="77777777" w:rsidR="00C96051" w:rsidRDefault="00C96051" w:rsidP="0039515D">
            <w:pPr>
              <w:pStyle w:val="BodyText"/>
              <w:numPr>
                <w:ilvl w:val="0"/>
                <w:numId w:val="82"/>
              </w:numPr>
              <w:jc w:val="both"/>
            </w:pPr>
            <w:r>
              <w:t>TM DB is up and running.</w:t>
            </w:r>
          </w:p>
          <w:p w14:paraId="16C44197" w14:textId="77777777" w:rsidR="00C96051" w:rsidRDefault="00C96051" w:rsidP="0039515D">
            <w:pPr>
              <w:pStyle w:val="BodyText"/>
              <w:numPr>
                <w:ilvl w:val="0"/>
                <w:numId w:val="82"/>
              </w:numPr>
              <w:jc w:val="both"/>
            </w:pPr>
            <w:r>
              <w:t>Integrator is up and running.</w:t>
            </w:r>
          </w:p>
          <w:p w14:paraId="0214F8AE" w14:textId="77777777" w:rsidR="00C96051" w:rsidRPr="00780694" w:rsidRDefault="00C96051" w:rsidP="0039515D">
            <w:pPr>
              <w:pStyle w:val="BodyText"/>
              <w:numPr>
                <w:ilvl w:val="0"/>
                <w:numId w:val="82"/>
              </w:numPr>
              <w:jc w:val="both"/>
            </w:pPr>
            <w:r>
              <w:lastRenderedPageBreak/>
              <w:t>OMI Integrator is defined in TM and is in Active state.</w:t>
            </w:r>
          </w:p>
        </w:tc>
      </w:tr>
      <w:tr w:rsidR="00C96051" w14:paraId="7283AD1F" w14:textId="77777777" w:rsidTr="001B4F46">
        <w:tc>
          <w:tcPr>
            <w:tcW w:w="1998" w:type="dxa"/>
            <w:tcBorders>
              <w:top w:val="single" w:sz="4" w:space="0" w:color="auto"/>
              <w:left w:val="single" w:sz="4" w:space="0" w:color="auto"/>
              <w:bottom w:val="single" w:sz="4" w:space="0" w:color="auto"/>
              <w:right w:val="single" w:sz="4" w:space="0" w:color="auto"/>
            </w:tcBorders>
          </w:tcPr>
          <w:p w14:paraId="5CD152E6" w14:textId="77777777" w:rsidR="00C96051" w:rsidRDefault="00C96051" w:rsidP="001B4F46">
            <w:pPr>
              <w:rPr>
                <w:szCs w:val="22"/>
              </w:rPr>
            </w:pPr>
            <w:r>
              <w:rPr>
                <w:b/>
                <w:bCs/>
                <w:szCs w:val="22"/>
              </w:rPr>
              <w:lastRenderedPageBreak/>
              <w:t>Flow of events</w:t>
            </w:r>
          </w:p>
        </w:tc>
        <w:tc>
          <w:tcPr>
            <w:tcW w:w="7578" w:type="dxa"/>
            <w:tcBorders>
              <w:top w:val="single" w:sz="4" w:space="0" w:color="auto"/>
              <w:left w:val="single" w:sz="4" w:space="0" w:color="auto"/>
              <w:bottom w:val="single" w:sz="4" w:space="0" w:color="auto"/>
              <w:right w:val="single" w:sz="4" w:space="0" w:color="auto"/>
            </w:tcBorders>
          </w:tcPr>
          <w:p w14:paraId="65662522" w14:textId="77777777" w:rsidR="00C96051" w:rsidRDefault="00C96051" w:rsidP="0039515D">
            <w:pPr>
              <w:pStyle w:val="BodyText"/>
              <w:numPr>
                <w:ilvl w:val="0"/>
                <w:numId w:val="83"/>
              </w:numPr>
            </w:pPr>
            <w:r>
              <w:t>TM receives the request from TM GUI to delete a bundle.</w:t>
            </w:r>
          </w:p>
          <w:p w14:paraId="1AAB728E" w14:textId="77777777" w:rsidR="00C96051" w:rsidRDefault="00C96051" w:rsidP="0039515D">
            <w:pPr>
              <w:pStyle w:val="BodyText"/>
              <w:numPr>
                <w:ilvl w:val="0"/>
                <w:numId w:val="83"/>
              </w:numPr>
            </w:pPr>
            <w:r>
              <w:t>Do all the processing, as before,for the deleting a bundle.</w:t>
            </w:r>
          </w:p>
          <w:p w14:paraId="3E5665F6" w14:textId="77777777" w:rsidR="00C96051" w:rsidRDefault="00C96051" w:rsidP="0039515D">
            <w:pPr>
              <w:pStyle w:val="BodyText"/>
              <w:numPr>
                <w:ilvl w:val="0"/>
                <w:numId w:val="83"/>
              </w:numPr>
            </w:pPr>
            <w:r>
              <w:t xml:space="preserve">Call operation ‘DeletePackage’ of the Integrator to deprovision the bundle,in the form of a package, in the VMX. The packageId in the call would be the bundle id. </w:t>
            </w:r>
          </w:p>
          <w:p w14:paraId="139266EF" w14:textId="77777777" w:rsidR="00C96051" w:rsidRPr="00780694" w:rsidRDefault="00C96051" w:rsidP="0039515D">
            <w:pPr>
              <w:pStyle w:val="BodyText"/>
              <w:numPr>
                <w:ilvl w:val="0"/>
                <w:numId w:val="83"/>
              </w:numPr>
            </w:pPr>
            <w:r>
              <w:t>Bundle is deleted in the TM DB.</w:t>
            </w:r>
          </w:p>
        </w:tc>
      </w:tr>
      <w:tr w:rsidR="00C96051" w14:paraId="7AA8E8A9" w14:textId="77777777" w:rsidTr="001B4F46">
        <w:tc>
          <w:tcPr>
            <w:tcW w:w="1998" w:type="dxa"/>
            <w:tcBorders>
              <w:top w:val="single" w:sz="4" w:space="0" w:color="auto"/>
              <w:left w:val="single" w:sz="4" w:space="0" w:color="auto"/>
              <w:bottom w:val="single" w:sz="4" w:space="0" w:color="auto"/>
              <w:right w:val="single" w:sz="4" w:space="0" w:color="auto"/>
            </w:tcBorders>
          </w:tcPr>
          <w:p w14:paraId="40957759" w14:textId="77777777" w:rsidR="00C96051" w:rsidRDefault="00C96051" w:rsidP="001B4F46">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41105930" w14:textId="77777777" w:rsidR="00C96051" w:rsidRDefault="00C96051" w:rsidP="0039515D">
            <w:pPr>
              <w:pStyle w:val="BodyText"/>
              <w:numPr>
                <w:ilvl w:val="0"/>
                <w:numId w:val="84"/>
              </w:numPr>
            </w:pPr>
            <w:r>
              <w:t>Bundle is deleted in TM successfully.</w:t>
            </w:r>
          </w:p>
          <w:p w14:paraId="2B3A67B2" w14:textId="77777777" w:rsidR="00C96051" w:rsidRPr="007533F7" w:rsidRDefault="00C96051" w:rsidP="0039515D">
            <w:pPr>
              <w:pStyle w:val="BodyText"/>
              <w:numPr>
                <w:ilvl w:val="0"/>
                <w:numId w:val="84"/>
              </w:numPr>
            </w:pPr>
            <w:r>
              <w:t>Bundle is deprovisioned (in the form of a package) in VMX successfully.</w:t>
            </w:r>
          </w:p>
        </w:tc>
      </w:tr>
      <w:tr w:rsidR="00C96051" w14:paraId="4C4CC331" w14:textId="77777777" w:rsidTr="001B4F46">
        <w:tc>
          <w:tcPr>
            <w:tcW w:w="1998" w:type="dxa"/>
            <w:tcBorders>
              <w:top w:val="single" w:sz="4" w:space="0" w:color="auto"/>
              <w:left w:val="single" w:sz="4" w:space="0" w:color="auto"/>
              <w:bottom w:val="single" w:sz="4" w:space="0" w:color="auto"/>
              <w:right w:val="single" w:sz="4" w:space="0" w:color="auto"/>
            </w:tcBorders>
          </w:tcPr>
          <w:p w14:paraId="3CF282CC" w14:textId="77777777" w:rsidR="00C96051" w:rsidRDefault="00C96051" w:rsidP="001B4F46">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3E909910" w14:textId="77777777" w:rsidR="00C96051" w:rsidRPr="00780694" w:rsidRDefault="00C96051" w:rsidP="001B4F46">
            <w:pPr>
              <w:pStyle w:val="BodyText"/>
              <w:ind w:left="720"/>
            </w:pPr>
          </w:p>
        </w:tc>
      </w:tr>
      <w:tr w:rsidR="00C96051" w14:paraId="5C99170F" w14:textId="77777777" w:rsidTr="001B4F46">
        <w:tc>
          <w:tcPr>
            <w:tcW w:w="1998" w:type="dxa"/>
            <w:tcBorders>
              <w:top w:val="single" w:sz="4" w:space="0" w:color="auto"/>
              <w:left w:val="single" w:sz="4" w:space="0" w:color="auto"/>
              <w:bottom w:val="single" w:sz="4" w:space="0" w:color="auto"/>
              <w:right w:val="single" w:sz="4" w:space="0" w:color="auto"/>
            </w:tcBorders>
          </w:tcPr>
          <w:p w14:paraId="37E91A79"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04A96E79" w14:textId="77777777" w:rsidR="00C96051" w:rsidRDefault="00C96051" w:rsidP="0039515D">
            <w:pPr>
              <w:pStyle w:val="BodyText"/>
              <w:numPr>
                <w:ilvl w:val="0"/>
                <w:numId w:val="85"/>
              </w:numPr>
            </w:pPr>
            <w:r w:rsidRPr="009E0B95">
              <w:t>If any of the synchronous Integrator call fails then no further call to Integrator will be made and</w:t>
            </w:r>
            <w:r>
              <w:t xml:space="preserve"> exisiting error message will be shown for GUI/Content API..</w:t>
            </w:r>
          </w:p>
          <w:p w14:paraId="72FFDB9D" w14:textId="77777777" w:rsidR="00C96051" w:rsidRPr="00780694" w:rsidRDefault="00C96051" w:rsidP="0039515D">
            <w:pPr>
              <w:pStyle w:val="BodyText"/>
              <w:numPr>
                <w:ilvl w:val="0"/>
                <w:numId w:val="85"/>
              </w:numPr>
            </w:pPr>
            <w:r>
              <w:t>If an error occurs in TM while deleting the bundle then exisiting error message will be shown for GUI/Content API and call operation ‘CreatePackage’ to revert back the VMX operation.</w:t>
            </w:r>
          </w:p>
        </w:tc>
      </w:tr>
      <w:tr w:rsidR="00C96051" w14:paraId="6FA598F3" w14:textId="77777777" w:rsidTr="001B4F46">
        <w:tc>
          <w:tcPr>
            <w:tcW w:w="1998" w:type="dxa"/>
            <w:tcBorders>
              <w:top w:val="single" w:sz="4" w:space="0" w:color="auto"/>
              <w:left w:val="single" w:sz="4" w:space="0" w:color="auto"/>
              <w:bottom w:val="single" w:sz="4" w:space="0" w:color="auto"/>
              <w:right w:val="single" w:sz="4" w:space="0" w:color="auto"/>
            </w:tcBorders>
          </w:tcPr>
          <w:p w14:paraId="7816928E"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1501584F" w14:textId="77777777" w:rsidR="00C96051" w:rsidRDefault="00C96051" w:rsidP="001B4F46">
            <w:pPr>
              <w:keepNext/>
              <w:rPr>
                <w:szCs w:val="22"/>
              </w:rPr>
            </w:pPr>
          </w:p>
        </w:tc>
      </w:tr>
    </w:tbl>
    <w:p w14:paraId="3EE9A2B4" w14:textId="61A81A6F" w:rsidR="00C96051" w:rsidRDefault="00C96051" w:rsidP="00C96051">
      <w:pPr>
        <w:pStyle w:val="Caption"/>
        <w:jc w:val="center"/>
      </w:pPr>
      <w:bookmarkStart w:id="203" w:name="_Toc428290069"/>
      <w:r>
        <w:t xml:space="preserve">Table </w:t>
      </w:r>
      <w:r w:rsidR="00167C2C">
        <w:fldChar w:fldCharType="begin"/>
      </w:r>
      <w:r w:rsidR="00167C2C">
        <w:instrText xml:space="preserve"> SEQ Table \* ARABIC </w:instrText>
      </w:r>
      <w:r w:rsidR="00167C2C">
        <w:fldChar w:fldCharType="separate"/>
      </w:r>
      <w:r w:rsidR="001D44B2">
        <w:rPr>
          <w:noProof/>
        </w:rPr>
        <w:t>17</w:t>
      </w:r>
      <w:r w:rsidR="00167C2C">
        <w:rPr>
          <w:noProof/>
        </w:rPr>
        <w:fldChar w:fldCharType="end"/>
      </w:r>
      <w:r>
        <w:t>: Delete Bundle</w:t>
      </w:r>
      <w:bookmarkEnd w:id="203"/>
    </w:p>
    <w:p w14:paraId="2413BA1F" w14:textId="77777777" w:rsidR="00C96051" w:rsidRDefault="00C96051" w:rsidP="00C96051">
      <w:pPr>
        <w:pStyle w:val="BodyText"/>
      </w:pPr>
    </w:p>
    <w:p w14:paraId="23D7EBDD" w14:textId="77777777" w:rsidR="00C96051" w:rsidRDefault="00C96051" w:rsidP="00C96051">
      <w:pPr>
        <w:pStyle w:val="Heading4"/>
      </w:pPr>
      <w:bookmarkStart w:id="204" w:name="_Toc428289875"/>
      <w:r>
        <w:t>Assign items to Package</w:t>
      </w:r>
      <w:bookmarkEnd w:id="204"/>
    </w:p>
    <w:p w14:paraId="2D804465" w14:textId="28E6C19D" w:rsidR="00C96051" w:rsidRDefault="00C96051" w:rsidP="00C96051">
      <w:pPr>
        <w:pStyle w:val="BodyText"/>
        <w:jc w:val="both"/>
      </w:pPr>
      <w:r>
        <w:t xml:space="preserve">This use case describes how </w:t>
      </w:r>
      <w:r w:rsidR="002F0612">
        <w:t>content</w:t>
      </w:r>
      <w:r>
        <w:t xml:space="preserve"> will be added to the package in the VMX on addition of item in package in TM by making a call to Integrator. Multiple items can be added to the package in a single call. Likewise, single content can be added to multiple packages in the single call. Each channel stream of a channel or each asset of the VoD (only FoD) will be added to package in the VMX. Please note, PPV channels and and bundled contents will not be added to Packages in VMX.</w:t>
      </w:r>
    </w:p>
    <w:p w14:paraId="2CCC98A1" w14:textId="77777777" w:rsidR="00C96051" w:rsidRDefault="00C96051" w:rsidP="00C96051">
      <w:pPr>
        <w:pStyle w:val="BodyText"/>
      </w:pPr>
    </w:p>
    <w:p w14:paraId="0555657C" w14:textId="77777777" w:rsidR="00792715" w:rsidRDefault="00382672" w:rsidP="00792715">
      <w:pPr>
        <w:pStyle w:val="BodyText"/>
        <w:keepNext/>
        <w:jc w:val="center"/>
      </w:pPr>
      <w:r w:rsidRPr="00485064">
        <w:rPr>
          <w:noProof/>
          <w:lang w:val="en-IN" w:eastAsia="en-IN"/>
        </w:rPr>
        <w:drawing>
          <wp:inline distT="0" distB="0" distL="0" distR="0" wp14:anchorId="233DDEEB" wp14:editId="179D902D">
            <wp:extent cx="4695825" cy="1666875"/>
            <wp:effectExtent l="0" t="0" r="9525" b="9525"/>
            <wp:docPr id="81" name="Picture 81" descr="C:\Users\sajid.azi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jid.aziz\Desktop\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5825" cy="1666875"/>
                    </a:xfrm>
                    <a:prstGeom prst="rect">
                      <a:avLst/>
                    </a:prstGeom>
                    <a:noFill/>
                    <a:ln>
                      <a:noFill/>
                    </a:ln>
                  </pic:spPr>
                </pic:pic>
              </a:graphicData>
            </a:graphic>
          </wp:inline>
        </w:drawing>
      </w:r>
    </w:p>
    <w:p w14:paraId="0765EA72" w14:textId="14C27580" w:rsidR="00382672" w:rsidRDefault="00792715" w:rsidP="00792715">
      <w:pPr>
        <w:pStyle w:val="Caption"/>
        <w:jc w:val="center"/>
      </w:pPr>
      <w:bookmarkStart w:id="205" w:name="_Toc428289995"/>
      <w:r>
        <w:t xml:space="preserve">Figure </w:t>
      </w:r>
      <w:r w:rsidR="00167C2C">
        <w:fldChar w:fldCharType="begin"/>
      </w:r>
      <w:r w:rsidR="00167C2C">
        <w:instrText xml:space="preserve"> SEQ Figure \* ARABIC </w:instrText>
      </w:r>
      <w:r w:rsidR="00167C2C">
        <w:fldChar w:fldCharType="separate"/>
      </w:r>
      <w:r w:rsidR="00A73595">
        <w:rPr>
          <w:noProof/>
        </w:rPr>
        <w:t>18</w:t>
      </w:r>
      <w:r w:rsidR="00167C2C">
        <w:rPr>
          <w:noProof/>
        </w:rPr>
        <w:fldChar w:fldCharType="end"/>
      </w:r>
      <w:r>
        <w:t xml:space="preserve">: </w:t>
      </w:r>
      <w:r w:rsidRPr="00D66A8E">
        <w:t>Assign Item to Package</w:t>
      </w:r>
      <w:bookmarkEnd w:id="205"/>
    </w:p>
    <w:p w14:paraId="6BDFCA4A" w14:textId="77777777" w:rsidR="00382672" w:rsidRDefault="00382672" w:rsidP="00382672">
      <w:pPr>
        <w:pStyle w:val="BodyText"/>
        <w:keepNext/>
        <w:jc w:val="center"/>
      </w:pPr>
    </w:p>
    <w:tbl>
      <w:tblPr>
        <w:tblW w:w="9576" w:type="dxa"/>
        <w:tblLayout w:type="fixed"/>
        <w:tblLook w:val="0000" w:firstRow="0" w:lastRow="0" w:firstColumn="0" w:lastColumn="0" w:noHBand="0" w:noVBand="0"/>
      </w:tblPr>
      <w:tblGrid>
        <w:gridCol w:w="1998"/>
        <w:gridCol w:w="7578"/>
      </w:tblGrid>
      <w:tr w:rsidR="00C96051" w14:paraId="6416FD92" w14:textId="77777777" w:rsidTr="001B4F46">
        <w:tc>
          <w:tcPr>
            <w:tcW w:w="1998" w:type="dxa"/>
            <w:tcBorders>
              <w:top w:val="single" w:sz="4" w:space="0" w:color="auto"/>
              <w:left w:val="single" w:sz="4" w:space="0" w:color="auto"/>
              <w:bottom w:val="single" w:sz="4" w:space="0" w:color="auto"/>
              <w:right w:val="single" w:sz="4" w:space="0" w:color="auto"/>
            </w:tcBorders>
          </w:tcPr>
          <w:p w14:paraId="40082C55"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14999C89" w14:textId="77777777" w:rsidR="00C96051" w:rsidRDefault="00C96051" w:rsidP="001B4F46">
            <w:pPr>
              <w:rPr>
                <w:szCs w:val="22"/>
              </w:rPr>
            </w:pPr>
            <w:r>
              <w:rPr>
                <w:szCs w:val="22"/>
              </w:rPr>
              <w:t>TM/URH</w:t>
            </w:r>
          </w:p>
        </w:tc>
      </w:tr>
      <w:tr w:rsidR="00C96051" w14:paraId="130B5442" w14:textId="77777777" w:rsidTr="001B4F46">
        <w:tc>
          <w:tcPr>
            <w:tcW w:w="1998" w:type="dxa"/>
            <w:tcBorders>
              <w:top w:val="single" w:sz="4" w:space="0" w:color="auto"/>
              <w:left w:val="single" w:sz="4" w:space="0" w:color="auto"/>
              <w:bottom w:val="single" w:sz="4" w:space="0" w:color="auto"/>
              <w:right w:val="single" w:sz="4" w:space="0" w:color="auto"/>
            </w:tcBorders>
          </w:tcPr>
          <w:p w14:paraId="610AC705"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7581E3C1" w14:textId="77777777" w:rsidR="00C96051" w:rsidRDefault="00C96051" w:rsidP="001B4F46">
            <w:pPr>
              <w:rPr>
                <w:szCs w:val="22"/>
              </w:rPr>
            </w:pPr>
            <w:r>
              <w:t>Assign Items to Package</w:t>
            </w:r>
          </w:p>
        </w:tc>
      </w:tr>
      <w:tr w:rsidR="00C96051" w14:paraId="15E00CD2" w14:textId="77777777" w:rsidTr="001B4F46">
        <w:tc>
          <w:tcPr>
            <w:tcW w:w="1998" w:type="dxa"/>
            <w:tcBorders>
              <w:top w:val="single" w:sz="4" w:space="0" w:color="auto"/>
              <w:left w:val="single" w:sz="4" w:space="0" w:color="auto"/>
              <w:bottom w:val="single" w:sz="4" w:space="0" w:color="auto"/>
              <w:right w:val="single" w:sz="4" w:space="0" w:color="auto"/>
            </w:tcBorders>
          </w:tcPr>
          <w:p w14:paraId="34AC263E" w14:textId="77777777" w:rsidR="00C96051" w:rsidRDefault="00C96051" w:rsidP="001B4F46">
            <w:pPr>
              <w:rPr>
                <w:szCs w:val="22"/>
              </w:rPr>
            </w:pPr>
            <w:r>
              <w:rPr>
                <w:b/>
                <w:bCs/>
                <w:szCs w:val="22"/>
              </w:rPr>
              <w:lastRenderedPageBreak/>
              <w:t>Pre-condition</w:t>
            </w:r>
          </w:p>
        </w:tc>
        <w:tc>
          <w:tcPr>
            <w:tcW w:w="7578" w:type="dxa"/>
            <w:tcBorders>
              <w:top w:val="single" w:sz="4" w:space="0" w:color="auto"/>
              <w:left w:val="single" w:sz="4" w:space="0" w:color="auto"/>
              <w:bottom w:val="single" w:sz="4" w:space="0" w:color="auto"/>
              <w:right w:val="single" w:sz="4" w:space="0" w:color="auto"/>
            </w:tcBorders>
          </w:tcPr>
          <w:p w14:paraId="4B43F030" w14:textId="77777777" w:rsidR="00C96051" w:rsidRDefault="00C96051" w:rsidP="0039515D">
            <w:pPr>
              <w:pStyle w:val="BodyText"/>
              <w:numPr>
                <w:ilvl w:val="0"/>
                <w:numId w:val="86"/>
              </w:numPr>
              <w:jc w:val="both"/>
            </w:pPr>
            <w:r>
              <w:t>TM is up and running.</w:t>
            </w:r>
          </w:p>
          <w:p w14:paraId="08624F36" w14:textId="77777777" w:rsidR="00C96051" w:rsidRDefault="00C96051" w:rsidP="0039515D">
            <w:pPr>
              <w:pStyle w:val="BodyText"/>
              <w:numPr>
                <w:ilvl w:val="0"/>
                <w:numId w:val="86"/>
              </w:numPr>
              <w:jc w:val="both"/>
            </w:pPr>
            <w:r>
              <w:t>TM DB is up and running.</w:t>
            </w:r>
          </w:p>
          <w:p w14:paraId="3E858211" w14:textId="77777777" w:rsidR="00C96051" w:rsidRDefault="00C96051" w:rsidP="0039515D">
            <w:pPr>
              <w:pStyle w:val="BodyText"/>
              <w:numPr>
                <w:ilvl w:val="0"/>
                <w:numId w:val="86"/>
              </w:numPr>
              <w:jc w:val="both"/>
            </w:pPr>
            <w:r>
              <w:t>Integrator is up and running.</w:t>
            </w:r>
          </w:p>
          <w:p w14:paraId="22DB898A" w14:textId="77777777" w:rsidR="00C96051" w:rsidRDefault="00C96051" w:rsidP="0039515D">
            <w:pPr>
              <w:pStyle w:val="BodyText"/>
              <w:numPr>
                <w:ilvl w:val="0"/>
                <w:numId w:val="86"/>
              </w:numPr>
              <w:jc w:val="both"/>
            </w:pPr>
            <w:r>
              <w:t>OMI Integrator is defined in TM and is in Active state.</w:t>
            </w:r>
          </w:p>
          <w:p w14:paraId="5B3831EC" w14:textId="77777777" w:rsidR="00C96051" w:rsidRPr="00780694" w:rsidRDefault="00C96051" w:rsidP="0039515D">
            <w:pPr>
              <w:pStyle w:val="BodyText"/>
              <w:numPr>
                <w:ilvl w:val="0"/>
                <w:numId w:val="86"/>
              </w:numPr>
              <w:jc w:val="both"/>
            </w:pPr>
            <w:r>
              <w:t>The contents (VoD assets/Channel streams) are already provisioned in VMX.</w:t>
            </w:r>
          </w:p>
        </w:tc>
      </w:tr>
      <w:tr w:rsidR="00C96051" w14:paraId="39B47B98" w14:textId="77777777" w:rsidTr="001B4F46">
        <w:tc>
          <w:tcPr>
            <w:tcW w:w="1998" w:type="dxa"/>
            <w:tcBorders>
              <w:top w:val="single" w:sz="4" w:space="0" w:color="auto"/>
              <w:left w:val="single" w:sz="4" w:space="0" w:color="auto"/>
              <w:bottom w:val="single" w:sz="4" w:space="0" w:color="auto"/>
              <w:right w:val="single" w:sz="4" w:space="0" w:color="auto"/>
            </w:tcBorders>
          </w:tcPr>
          <w:p w14:paraId="4F587ED9"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11072B45" w14:textId="77777777" w:rsidR="00C96051" w:rsidRDefault="00C96051" w:rsidP="0039515D">
            <w:pPr>
              <w:pStyle w:val="BodyText"/>
              <w:numPr>
                <w:ilvl w:val="0"/>
                <w:numId w:val="87"/>
              </w:numPr>
            </w:pPr>
            <w:r>
              <w:t>TM receives the request from TM GUI/Content API to add items in a package.</w:t>
            </w:r>
          </w:p>
          <w:p w14:paraId="5B13A0C6" w14:textId="77777777" w:rsidR="00C96051" w:rsidRDefault="00C96051" w:rsidP="0039515D">
            <w:pPr>
              <w:pStyle w:val="BodyText"/>
              <w:numPr>
                <w:ilvl w:val="0"/>
                <w:numId w:val="87"/>
              </w:numPr>
            </w:pPr>
            <w:r>
              <w:t>Do all the processing</w:t>
            </w:r>
            <w:r w:rsidRPr="00E4634E">
              <w:t xml:space="preserve"> </w:t>
            </w:r>
            <w:r>
              <w:t>and validations, as before, to assign items to package.</w:t>
            </w:r>
          </w:p>
          <w:p w14:paraId="1B0BBA4D" w14:textId="77777777" w:rsidR="00C96051" w:rsidRDefault="00C96051" w:rsidP="0039515D">
            <w:pPr>
              <w:pStyle w:val="BodyText"/>
              <w:numPr>
                <w:ilvl w:val="0"/>
                <w:numId w:val="87"/>
              </w:numPr>
            </w:pPr>
            <w:r>
              <w:t>Call operation ‘</w:t>
            </w:r>
            <w:r w:rsidRPr="00D35B33">
              <w:t>AddItemsToPackage</w:t>
            </w:r>
            <w:r>
              <w:t xml:space="preserve">’ of Integrator to add items to package in the VMX. </w:t>
            </w:r>
          </w:p>
          <w:p w14:paraId="2BF6E4CE" w14:textId="77777777" w:rsidR="00C96051" w:rsidRPr="00780694" w:rsidRDefault="00C96051" w:rsidP="0039515D">
            <w:pPr>
              <w:pStyle w:val="BodyText"/>
              <w:numPr>
                <w:ilvl w:val="0"/>
                <w:numId w:val="87"/>
              </w:numPr>
            </w:pPr>
            <w:r>
              <w:t>Save the data in TM DB.</w:t>
            </w:r>
          </w:p>
        </w:tc>
      </w:tr>
      <w:tr w:rsidR="00C96051" w14:paraId="7053A67E" w14:textId="77777777" w:rsidTr="001B4F46">
        <w:tc>
          <w:tcPr>
            <w:tcW w:w="1998" w:type="dxa"/>
            <w:tcBorders>
              <w:top w:val="single" w:sz="4" w:space="0" w:color="auto"/>
              <w:left w:val="single" w:sz="4" w:space="0" w:color="auto"/>
              <w:bottom w:val="single" w:sz="4" w:space="0" w:color="auto"/>
              <w:right w:val="single" w:sz="4" w:space="0" w:color="auto"/>
            </w:tcBorders>
          </w:tcPr>
          <w:p w14:paraId="5BF63801" w14:textId="77777777" w:rsidR="00C96051" w:rsidRDefault="00C96051" w:rsidP="001B4F46">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0FCF6AA3" w14:textId="77777777" w:rsidR="00C96051" w:rsidRDefault="00C96051" w:rsidP="0039515D">
            <w:pPr>
              <w:pStyle w:val="BodyText"/>
              <w:numPr>
                <w:ilvl w:val="0"/>
                <w:numId w:val="88"/>
              </w:numPr>
            </w:pPr>
            <w:r>
              <w:t>Items are assigned to the package in TM successfully.</w:t>
            </w:r>
          </w:p>
          <w:p w14:paraId="233AB4C0" w14:textId="77777777" w:rsidR="00C96051" w:rsidRDefault="00C96051" w:rsidP="0039515D">
            <w:pPr>
              <w:pStyle w:val="BodyText"/>
              <w:numPr>
                <w:ilvl w:val="0"/>
                <w:numId w:val="88"/>
              </w:numPr>
            </w:pPr>
            <w:r>
              <w:t>Items (each channel stream of a channel or each asset of a VoD) are assigned to the package in VMX successfully.</w:t>
            </w:r>
          </w:p>
          <w:p w14:paraId="1E34F2CF" w14:textId="5224DC79" w:rsidR="00C96051" w:rsidRPr="007533F7" w:rsidRDefault="00C96051" w:rsidP="0039515D">
            <w:pPr>
              <w:pStyle w:val="BodyText"/>
              <w:numPr>
                <w:ilvl w:val="0"/>
                <w:numId w:val="88"/>
              </w:numPr>
            </w:pPr>
            <w:r>
              <w:t xml:space="preserve">Success status of the item (each channel stream of a channel or each asset of a VoD (other than FoD and even those VoDs which are part of bundle) to package assignment is stored in the TM DB (PackageItems Table) indicating </w:t>
            </w:r>
            <w:r w:rsidR="00595DD1">
              <w:t>the item</w:t>
            </w:r>
            <w:r>
              <w:t xml:space="preserve">-package association is in ‘sync’ with VMX. </w:t>
            </w:r>
          </w:p>
        </w:tc>
      </w:tr>
      <w:tr w:rsidR="00C96051" w14:paraId="37B46B31" w14:textId="77777777" w:rsidTr="001B4F46">
        <w:tc>
          <w:tcPr>
            <w:tcW w:w="1998" w:type="dxa"/>
            <w:tcBorders>
              <w:top w:val="single" w:sz="4" w:space="0" w:color="auto"/>
              <w:left w:val="single" w:sz="4" w:space="0" w:color="auto"/>
              <w:bottom w:val="single" w:sz="4" w:space="0" w:color="auto"/>
              <w:right w:val="single" w:sz="4" w:space="0" w:color="auto"/>
            </w:tcBorders>
          </w:tcPr>
          <w:p w14:paraId="542731EC" w14:textId="77777777" w:rsidR="00C96051" w:rsidRDefault="00C96051" w:rsidP="001B4F46">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7EB31833" w14:textId="77777777" w:rsidR="00C96051" w:rsidRPr="00780694" w:rsidRDefault="00C96051" w:rsidP="0039515D">
            <w:pPr>
              <w:pStyle w:val="BodyText"/>
              <w:numPr>
                <w:ilvl w:val="0"/>
                <w:numId w:val="89"/>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C96051" w14:paraId="28059E95" w14:textId="77777777" w:rsidTr="001B4F46">
        <w:tc>
          <w:tcPr>
            <w:tcW w:w="1998" w:type="dxa"/>
            <w:tcBorders>
              <w:top w:val="single" w:sz="4" w:space="0" w:color="auto"/>
              <w:left w:val="single" w:sz="4" w:space="0" w:color="auto"/>
              <w:bottom w:val="single" w:sz="4" w:space="0" w:color="auto"/>
              <w:right w:val="single" w:sz="4" w:space="0" w:color="auto"/>
            </w:tcBorders>
          </w:tcPr>
          <w:p w14:paraId="1F810AA6"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34823F99" w14:textId="77777777" w:rsidR="00C96051" w:rsidRDefault="00C96051" w:rsidP="0039515D">
            <w:pPr>
              <w:pStyle w:val="BodyText"/>
              <w:numPr>
                <w:ilvl w:val="0"/>
                <w:numId w:val="90"/>
              </w:numPr>
            </w:pPr>
            <w:r w:rsidRPr="006D570B">
              <w:t xml:space="preserve">If any of the synchronous Integrator call fails then no further call to Integrator will be made and </w:t>
            </w:r>
            <w:r>
              <w:t>exisiting error will be shown on GUI/Content API..</w:t>
            </w:r>
          </w:p>
          <w:p w14:paraId="03CE9A64" w14:textId="77777777" w:rsidR="00C96051" w:rsidRPr="00780694" w:rsidRDefault="00C96051" w:rsidP="0039515D">
            <w:pPr>
              <w:pStyle w:val="BodyText"/>
              <w:numPr>
                <w:ilvl w:val="0"/>
                <w:numId w:val="90"/>
              </w:numPr>
            </w:pPr>
            <w:r>
              <w:t>If an error occurs in TM /Content API while assigning item to package exisiting error will be shown on GUI/Content API.</w:t>
            </w:r>
          </w:p>
        </w:tc>
      </w:tr>
      <w:tr w:rsidR="00C96051" w14:paraId="7BAADC0D" w14:textId="77777777" w:rsidTr="001B4F46">
        <w:tc>
          <w:tcPr>
            <w:tcW w:w="1998" w:type="dxa"/>
            <w:tcBorders>
              <w:top w:val="single" w:sz="4" w:space="0" w:color="auto"/>
              <w:left w:val="single" w:sz="4" w:space="0" w:color="auto"/>
              <w:bottom w:val="single" w:sz="4" w:space="0" w:color="auto"/>
              <w:right w:val="single" w:sz="4" w:space="0" w:color="auto"/>
            </w:tcBorders>
          </w:tcPr>
          <w:p w14:paraId="7AA19311"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2393E452" w14:textId="77777777" w:rsidR="00C96051" w:rsidRDefault="00C96051" w:rsidP="001B4F46">
            <w:pPr>
              <w:keepNext/>
              <w:rPr>
                <w:szCs w:val="22"/>
              </w:rPr>
            </w:pPr>
          </w:p>
        </w:tc>
      </w:tr>
    </w:tbl>
    <w:p w14:paraId="64C8DCC0" w14:textId="5A446681" w:rsidR="00C96051" w:rsidRDefault="00C96051" w:rsidP="00C96051">
      <w:pPr>
        <w:pStyle w:val="Caption"/>
        <w:jc w:val="center"/>
      </w:pPr>
      <w:bookmarkStart w:id="206" w:name="_Toc428290070"/>
      <w:r>
        <w:t xml:space="preserve">Table </w:t>
      </w:r>
      <w:r w:rsidR="00167C2C">
        <w:fldChar w:fldCharType="begin"/>
      </w:r>
      <w:r w:rsidR="00167C2C">
        <w:instrText xml:space="preserve"> SEQ Table \* ARABIC </w:instrText>
      </w:r>
      <w:r w:rsidR="00167C2C">
        <w:fldChar w:fldCharType="separate"/>
      </w:r>
      <w:r w:rsidR="001D44B2">
        <w:rPr>
          <w:noProof/>
        </w:rPr>
        <w:t>18</w:t>
      </w:r>
      <w:r w:rsidR="00167C2C">
        <w:rPr>
          <w:noProof/>
        </w:rPr>
        <w:fldChar w:fldCharType="end"/>
      </w:r>
      <w:r>
        <w:t>: Assign Items to Package</w:t>
      </w:r>
      <w:bookmarkEnd w:id="206"/>
    </w:p>
    <w:p w14:paraId="08C99FAC" w14:textId="77777777" w:rsidR="00C96051" w:rsidRDefault="00C96051" w:rsidP="00C96051">
      <w:pPr>
        <w:pStyle w:val="BodyText"/>
      </w:pPr>
    </w:p>
    <w:p w14:paraId="39FF4EDE" w14:textId="77777777" w:rsidR="00C96051" w:rsidRDefault="00C96051" w:rsidP="00C96051">
      <w:pPr>
        <w:pStyle w:val="Heading4"/>
      </w:pPr>
      <w:bookmarkStart w:id="207" w:name="_Toc428289876"/>
      <w:r>
        <w:t>Remove items from Package</w:t>
      </w:r>
      <w:bookmarkEnd w:id="207"/>
    </w:p>
    <w:p w14:paraId="12817C22" w14:textId="77777777" w:rsidR="00C96051" w:rsidRDefault="00C96051" w:rsidP="00C96051">
      <w:pPr>
        <w:pStyle w:val="BodyText"/>
        <w:jc w:val="both"/>
      </w:pPr>
      <w:r>
        <w:t>This use case describes how a item will be removed from the package in the VMX on removal of item from package in TM by making a call to Integrator. Multiple items can be removed from the package in a single call. Likewise, single content can be removed from  multiple packages in the single call.Each channel stream of a channel or each asset of the VoD will be removed from package in the VMX. In case of bundle removal or assigned bundle deactivation, each item in the bundle will be removed from the package in the VMX.</w:t>
      </w:r>
    </w:p>
    <w:p w14:paraId="0C83E3E5" w14:textId="77777777" w:rsidR="00C96051" w:rsidRDefault="00C96051" w:rsidP="00C96051">
      <w:pPr>
        <w:pStyle w:val="BodyText"/>
      </w:pPr>
    </w:p>
    <w:p w14:paraId="590333C7" w14:textId="77777777" w:rsidR="008109F5" w:rsidRDefault="00BA214E" w:rsidP="008109F5">
      <w:pPr>
        <w:pStyle w:val="BodyText"/>
        <w:keepNext/>
        <w:jc w:val="center"/>
      </w:pPr>
      <w:r w:rsidRPr="000D1507">
        <w:rPr>
          <w:noProof/>
          <w:lang w:val="en-IN" w:eastAsia="en-IN"/>
        </w:rPr>
        <w:lastRenderedPageBreak/>
        <w:drawing>
          <wp:inline distT="0" distB="0" distL="0" distR="0" wp14:anchorId="7872057B" wp14:editId="494947D4">
            <wp:extent cx="4724400" cy="1590675"/>
            <wp:effectExtent l="0" t="0" r="0" b="9525"/>
            <wp:docPr id="82" name="Picture 82" descr="C:\Users\sajid.aziz\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jid.aziz\Desktop\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4400" cy="1590675"/>
                    </a:xfrm>
                    <a:prstGeom prst="rect">
                      <a:avLst/>
                    </a:prstGeom>
                    <a:noFill/>
                    <a:ln>
                      <a:noFill/>
                    </a:ln>
                  </pic:spPr>
                </pic:pic>
              </a:graphicData>
            </a:graphic>
          </wp:inline>
        </w:drawing>
      </w:r>
    </w:p>
    <w:p w14:paraId="37945519" w14:textId="76D82957" w:rsidR="00BA214E" w:rsidRDefault="008109F5" w:rsidP="008109F5">
      <w:pPr>
        <w:pStyle w:val="Caption"/>
        <w:jc w:val="center"/>
      </w:pPr>
      <w:bookmarkStart w:id="208" w:name="_Toc428289996"/>
      <w:r>
        <w:t xml:space="preserve">Figure </w:t>
      </w:r>
      <w:r w:rsidR="00167C2C">
        <w:fldChar w:fldCharType="begin"/>
      </w:r>
      <w:r w:rsidR="00167C2C">
        <w:instrText xml:space="preserve"> SEQ Figure \* ARABIC </w:instrText>
      </w:r>
      <w:r w:rsidR="00167C2C">
        <w:fldChar w:fldCharType="separate"/>
      </w:r>
      <w:r w:rsidR="00A73595">
        <w:rPr>
          <w:noProof/>
        </w:rPr>
        <w:t>19</w:t>
      </w:r>
      <w:r w:rsidR="00167C2C">
        <w:rPr>
          <w:noProof/>
        </w:rPr>
        <w:fldChar w:fldCharType="end"/>
      </w:r>
      <w:r>
        <w:t xml:space="preserve"> : </w:t>
      </w:r>
      <w:r w:rsidRPr="004044AC">
        <w:t>Remove items from package</w:t>
      </w:r>
      <w:bookmarkEnd w:id="208"/>
    </w:p>
    <w:p w14:paraId="50917DD1" w14:textId="77777777" w:rsidR="00BA214E" w:rsidRDefault="00BA214E" w:rsidP="00BA214E">
      <w:pPr>
        <w:pStyle w:val="BodyText"/>
        <w:keepNext/>
        <w:jc w:val="center"/>
      </w:pPr>
    </w:p>
    <w:tbl>
      <w:tblPr>
        <w:tblW w:w="9576" w:type="dxa"/>
        <w:tblLayout w:type="fixed"/>
        <w:tblLook w:val="0000" w:firstRow="0" w:lastRow="0" w:firstColumn="0" w:lastColumn="0" w:noHBand="0" w:noVBand="0"/>
      </w:tblPr>
      <w:tblGrid>
        <w:gridCol w:w="1998"/>
        <w:gridCol w:w="7578"/>
      </w:tblGrid>
      <w:tr w:rsidR="00C96051" w14:paraId="7C188362" w14:textId="77777777" w:rsidTr="001B4F46">
        <w:tc>
          <w:tcPr>
            <w:tcW w:w="1998" w:type="dxa"/>
            <w:tcBorders>
              <w:top w:val="single" w:sz="4" w:space="0" w:color="auto"/>
              <w:left w:val="single" w:sz="4" w:space="0" w:color="auto"/>
              <w:bottom w:val="single" w:sz="4" w:space="0" w:color="auto"/>
              <w:right w:val="single" w:sz="4" w:space="0" w:color="auto"/>
            </w:tcBorders>
          </w:tcPr>
          <w:p w14:paraId="3ACA7CDE"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05251EBA" w14:textId="77777777" w:rsidR="00C96051" w:rsidRDefault="00C96051" w:rsidP="001B4F46">
            <w:pPr>
              <w:rPr>
                <w:szCs w:val="22"/>
              </w:rPr>
            </w:pPr>
            <w:r>
              <w:rPr>
                <w:szCs w:val="22"/>
              </w:rPr>
              <w:t>TM/URH</w:t>
            </w:r>
          </w:p>
        </w:tc>
      </w:tr>
      <w:tr w:rsidR="00C96051" w14:paraId="7D4034D0" w14:textId="77777777" w:rsidTr="001B4F46">
        <w:tc>
          <w:tcPr>
            <w:tcW w:w="1998" w:type="dxa"/>
            <w:tcBorders>
              <w:top w:val="single" w:sz="4" w:space="0" w:color="auto"/>
              <w:left w:val="single" w:sz="4" w:space="0" w:color="auto"/>
              <w:bottom w:val="single" w:sz="4" w:space="0" w:color="auto"/>
              <w:right w:val="single" w:sz="4" w:space="0" w:color="auto"/>
            </w:tcBorders>
          </w:tcPr>
          <w:p w14:paraId="5375412F"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54528835" w14:textId="77777777" w:rsidR="00C96051" w:rsidRDefault="00C96051" w:rsidP="001B4F46">
            <w:pPr>
              <w:rPr>
                <w:szCs w:val="22"/>
              </w:rPr>
            </w:pPr>
            <w:r w:rsidRPr="00D35B33">
              <w:t>Remove</w:t>
            </w:r>
            <w:r>
              <w:t xml:space="preserve"> </w:t>
            </w:r>
            <w:r w:rsidRPr="00D35B33">
              <w:t>Items</w:t>
            </w:r>
            <w:r>
              <w:t xml:space="preserve"> f</w:t>
            </w:r>
            <w:r w:rsidRPr="00D35B33">
              <w:t>rom</w:t>
            </w:r>
            <w:r>
              <w:t xml:space="preserve"> </w:t>
            </w:r>
            <w:r w:rsidRPr="00D35B33">
              <w:t>Package</w:t>
            </w:r>
          </w:p>
        </w:tc>
      </w:tr>
      <w:tr w:rsidR="00C96051" w14:paraId="51948075" w14:textId="77777777" w:rsidTr="001B4F46">
        <w:tc>
          <w:tcPr>
            <w:tcW w:w="1998" w:type="dxa"/>
            <w:tcBorders>
              <w:top w:val="single" w:sz="4" w:space="0" w:color="auto"/>
              <w:left w:val="single" w:sz="4" w:space="0" w:color="auto"/>
              <w:bottom w:val="single" w:sz="4" w:space="0" w:color="auto"/>
              <w:right w:val="single" w:sz="4" w:space="0" w:color="auto"/>
            </w:tcBorders>
          </w:tcPr>
          <w:p w14:paraId="23370E6B"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1230E648" w14:textId="77777777" w:rsidR="00C96051" w:rsidRDefault="00C96051" w:rsidP="0039515D">
            <w:pPr>
              <w:pStyle w:val="BodyText"/>
              <w:numPr>
                <w:ilvl w:val="0"/>
                <w:numId w:val="91"/>
              </w:numPr>
              <w:jc w:val="both"/>
            </w:pPr>
            <w:r>
              <w:t>TM is up and running.</w:t>
            </w:r>
          </w:p>
          <w:p w14:paraId="78FF0F9A" w14:textId="77777777" w:rsidR="00C96051" w:rsidRDefault="00C96051" w:rsidP="0039515D">
            <w:pPr>
              <w:pStyle w:val="BodyText"/>
              <w:numPr>
                <w:ilvl w:val="0"/>
                <w:numId w:val="91"/>
              </w:numPr>
              <w:jc w:val="both"/>
            </w:pPr>
            <w:r>
              <w:t>TM DB is up and running.</w:t>
            </w:r>
          </w:p>
          <w:p w14:paraId="6C0670AB" w14:textId="77777777" w:rsidR="00C96051" w:rsidRDefault="00C96051" w:rsidP="0039515D">
            <w:pPr>
              <w:pStyle w:val="BodyText"/>
              <w:numPr>
                <w:ilvl w:val="0"/>
                <w:numId w:val="91"/>
              </w:numPr>
              <w:jc w:val="both"/>
            </w:pPr>
            <w:r>
              <w:t>Integrator is up and running.</w:t>
            </w:r>
          </w:p>
          <w:p w14:paraId="4E1D3559" w14:textId="77777777" w:rsidR="00C96051" w:rsidRPr="00780694" w:rsidRDefault="00C96051" w:rsidP="0039515D">
            <w:pPr>
              <w:pStyle w:val="BodyText"/>
              <w:numPr>
                <w:ilvl w:val="0"/>
                <w:numId w:val="91"/>
              </w:numPr>
              <w:jc w:val="both"/>
            </w:pPr>
            <w:r>
              <w:t>OMI Integrator is defined in TM and is in Active state.</w:t>
            </w:r>
          </w:p>
        </w:tc>
      </w:tr>
      <w:tr w:rsidR="00C96051" w14:paraId="2FAAF50E" w14:textId="77777777" w:rsidTr="001B4F46">
        <w:tc>
          <w:tcPr>
            <w:tcW w:w="1998" w:type="dxa"/>
            <w:tcBorders>
              <w:top w:val="single" w:sz="4" w:space="0" w:color="auto"/>
              <w:left w:val="single" w:sz="4" w:space="0" w:color="auto"/>
              <w:bottom w:val="single" w:sz="4" w:space="0" w:color="auto"/>
              <w:right w:val="single" w:sz="4" w:space="0" w:color="auto"/>
            </w:tcBorders>
          </w:tcPr>
          <w:p w14:paraId="4910DC46"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26DF461E" w14:textId="77777777" w:rsidR="00C96051" w:rsidRDefault="00C96051" w:rsidP="0039515D">
            <w:pPr>
              <w:pStyle w:val="BodyText"/>
              <w:numPr>
                <w:ilvl w:val="0"/>
                <w:numId w:val="92"/>
              </w:numPr>
            </w:pPr>
            <w:r>
              <w:t>TM receives the request from TM GUI/Content API to remove items from a package.</w:t>
            </w:r>
          </w:p>
          <w:p w14:paraId="5E91BAD3" w14:textId="77777777" w:rsidR="00C96051" w:rsidRDefault="00C96051" w:rsidP="0039515D">
            <w:pPr>
              <w:pStyle w:val="BodyText"/>
              <w:numPr>
                <w:ilvl w:val="0"/>
                <w:numId w:val="92"/>
              </w:numPr>
            </w:pPr>
            <w:r>
              <w:t>Do all the processing</w:t>
            </w:r>
            <w:r w:rsidRPr="00E4634E">
              <w:t xml:space="preserve"> </w:t>
            </w:r>
            <w:r>
              <w:t>and validations, as before, to unassign items from package.</w:t>
            </w:r>
          </w:p>
          <w:p w14:paraId="17B906E6" w14:textId="5B102D0D" w:rsidR="00C96051" w:rsidRDefault="00C96051" w:rsidP="0039515D">
            <w:pPr>
              <w:pStyle w:val="BodyText"/>
              <w:numPr>
                <w:ilvl w:val="0"/>
                <w:numId w:val="92"/>
              </w:numPr>
            </w:pPr>
            <w:r>
              <w:t>Call operation ‘</w:t>
            </w:r>
            <w:r w:rsidRPr="00D35B33">
              <w:t>RemoveItemsFromPackage</w:t>
            </w:r>
            <w:r>
              <w:t xml:space="preserve">’ of Integrator to </w:t>
            </w:r>
            <w:r w:rsidR="00DA22BD">
              <w:t>remove items</w:t>
            </w:r>
            <w:r>
              <w:t xml:space="preserve"> from package in the VMX. </w:t>
            </w:r>
          </w:p>
          <w:p w14:paraId="304A5BA7" w14:textId="77777777" w:rsidR="00C96051" w:rsidRPr="00780694" w:rsidRDefault="00C96051" w:rsidP="0039515D">
            <w:pPr>
              <w:pStyle w:val="BodyText"/>
              <w:numPr>
                <w:ilvl w:val="0"/>
                <w:numId w:val="92"/>
              </w:numPr>
            </w:pPr>
            <w:r>
              <w:t>Save the data in TM DB.</w:t>
            </w:r>
          </w:p>
        </w:tc>
      </w:tr>
      <w:tr w:rsidR="00C96051" w14:paraId="406A7F6F" w14:textId="77777777" w:rsidTr="001B4F46">
        <w:tc>
          <w:tcPr>
            <w:tcW w:w="1998" w:type="dxa"/>
            <w:tcBorders>
              <w:top w:val="single" w:sz="4" w:space="0" w:color="auto"/>
              <w:left w:val="single" w:sz="4" w:space="0" w:color="auto"/>
              <w:bottom w:val="single" w:sz="4" w:space="0" w:color="auto"/>
              <w:right w:val="single" w:sz="4" w:space="0" w:color="auto"/>
            </w:tcBorders>
          </w:tcPr>
          <w:p w14:paraId="4C87D654" w14:textId="77777777" w:rsidR="00C96051" w:rsidRDefault="00C96051" w:rsidP="001B4F46">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12362FDB" w14:textId="77777777" w:rsidR="00C96051" w:rsidRDefault="00C96051" w:rsidP="0039515D">
            <w:pPr>
              <w:pStyle w:val="BodyText"/>
              <w:numPr>
                <w:ilvl w:val="0"/>
                <w:numId w:val="93"/>
              </w:numPr>
            </w:pPr>
            <w:r>
              <w:t>Items are unassigned from the package in TM successfully.</w:t>
            </w:r>
          </w:p>
          <w:p w14:paraId="43D6A825" w14:textId="77777777" w:rsidR="00C96051" w:rsidRDefault="00C96051" w:rsidP="0039515D">
            <w:pPr>
              <w:pStyle w:val="BodyText"/>
              <w:numPr>
                <w:ilvl w:val="0"/>
                <w:numId w:val="93"/>
              </w:numPr>
            </w:pPr>
            <w:r>
              <w:t>Items (each channel stream of a channel or each asset of a VoD) are unassigned from the package in VMX successfully.</w:t>
            </w:r>
          </w:p>
          <w:p w14:paraId="1CFD6724" w14:textId="2A823FC4" w:rsidR="00C96051" w:rsidRPr="007533F7" w:rsidRDefault="00C96051" w:rsidP="0039515D">
            <w:pPr>
              <w:pStyle w:val="BodyText"/>
              <w:numPr>
                <w:ilvl w:val="0"/>
                <w:numId w:val="93"/>
              </w:numPr>
            </w:pPr>
            <w:r>
              <w:t xml:space="preserve">Success status of the item (each channel stream of a channel or each asset of a VoD) for package unassignment is stored in the TM DB indicating </w:t>
            </w:r>
            <w:r w:rsidR="00DA22BD">
              <w:t>the item</w:t>
            </w:r>
            <w:r>
              <w:t xml:space="preserve">-package association is in ‘sync’ with VMX. </w:t>
            </w:r>
          </w:p>
        </w:tc>
      </w:tr>
      <w:tr w:rsidR="00C96051" w14:paraId="2FAD8239" w14:textId="77777777" w:rsidTr="001B4F46">
        <w:tc>
          <w:tcPr>
            <w:tcW w:w="1998" w:type="dxa"/>
            <w:tcBorders>
              <w:top w:val="single" w:sz="4" w:space="0" w:color="auto"/>
              <w:left w:val="single" w:sz="4" w:space="0" w:color="auto"/>
              <w:bottom w:val="single" w:sz="4" w:space="0" w:color="auto"/>
              <w:right w:val="single" w:sz="4" w:space="0" w:color="auto"/>
            </w:tcBorders>
          </w:tcPr>
          <w:p w14:paraId="50A7975F" w14:textId="77777777" w:rsidR="00C96051" w:rsidRDefault="00C96051" w:rsidP="001B4F46">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4866ED61" w14:textId="77777777" w:rsidR="00C96051" w:rsidRPr="00780694" w:rsidRDefault="00C96051" w:rsidP="001B4F46">
            <w:pPr>
              <w:pStyle w:val="BodyText"/>
              <w:ind w:left="720"/>
            </w:pPr>
          </w:p>
        </w:tc>
      </w:tr>
      <w:tr w:rsidR="00C96051" w14:paraId="65E7A348" w14:textId="77777777" w:rsidTr="001B4F46">
        <w:tc>
          <w:tcPr>
            <w:tcW w:w="1998" w:type="dxa"/>
            <w:tcBorders>
              <w:top w:val="single" w:sz="4" w:space="0" w:color="auto"/>
              <w:left w:val="single" w:sz="4" w:space="0" w:color="auto"/>
              <w:bottom w:val="single" w:sz="4" w:space="0" w:color="auto"/>
              <w:right w:val="single" w:sz="4" w:space="0" w:color="auto"/>
            </w:tcBorders>
          </w:tcPr>
          <w:p w14:paraId="2E699256"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231FA79D" w14:textId="5E3CA69C" w:rsidR="00C96051" w:rsidRDefault="00C96051" w:rsidP="0039515D">
            <w:pPr>
              <w:pStyle w:val="BodyText"/>
              <w:numPr>
                <w:ilvl w:val="0"/>
                <w:numId w:val="94"/>
              </w:numPr>
            </w:pPr>
            <w:r w:rsidRPr="006D570B">
              <w:t xml:space="preserve">If any of the synchronous Integrator call fails then no further call to Integrator will be made and </w:t>
            </w:r>
            <w:r>
              <w:t>an exisiting error will be shown on GUI/Content API</w:t>
            </w:r>
            <w:r w:rsidR="00F677F6">
              <w:t>.</w:t>
            </w:r>
          </w:p>
          <w:p w14:paraId="106DF89F" w14:textId="77777777" w:rsidR="00C96051" w:rsidRPr="00780694" w:rsidRDefault="00C96051" w:rsidP="0039515D">
            <w:pPr>
              <w:pStyle w:val="BodyText"/>
              <w:numPr>
                <w:ilvl w:val="0"/>
                <w:numId w:val="94"/>
              </w:numPr>
            </w:pPr>
            <w:r>
              <w:t>If an error occurs in TM/Content API while unassigning item from package</w:t>
            </w:r>
            <w:r w:rsidRPr="006D570B">
              <w:t xml:space="preserve"> </w:t>
            </w:r>
            <w:r>
              <w:t>then an exisiting error will be shown on GUI/Content API and call operation ‘</w:t>
            </w:r>
            <w:r w:rsidRPr="00D35B33">
              <w:t>AddItemsToPackage</w:t>
            </w:r>
            <w:r>
              <w:t>’ of Integrator to revert back the VMX operation.</w:t>
            </w:r>
          </w:p>
        </w:tc>
      </w:tr>
      <w:tr w:rsidR="00C96051" w14:paraId="157AEABF" w14:textId="77777777" w:rsidTr="001B4F46">
        <w:tc>
          <w:tcPr>
            <w:tcW w:w="1998" w:type="dxa"/>
            <w:tcBorders>
              <w:top w:val="single" w:sz="4" w:space="0" w:color="auto"/>
              <w:left w:val="single" w:sz="4" w:space="0" w:color="auto"/>
              <w:bottom w:val="single" w:sz="4" w:space="0" w:color="auto"/>
              <w:right w:val="single" w:sz="4" w:space="0" w:color="auto"/>
            </w:tcBorders>
          </w:tcPr>
          <w:p w14:paraId="026FF1DA"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1B9DF2DE" w14:textId="77777777" w:rsidR="00C96051" w:rsidRDefault="00C96051" w:rsidP="001B4F46">
            <w:pPr>
              <w:keepNext/>
              <w:rPr>
                <w:szCs w:val="22"/>
              </w:rPr>
            </w:pPr>
          </w:p>
        </w:tc>
      </w:tr>
    </w:tbl>
    <w:p w14:paraId="278C5F6E" w14:textId="6723E30D" w:rsidR="00C96051" w:rsidRDefault="00C96051" w:rsidP="00C96051">
      <w:pPr>
        <w:pStyle w:val="Caption"/>
        <w:jc w:val="center"/>
      </w:pPr>
      <w:bookmarkStart w:id="209" w:name="_Toc428290071"/>
      <w:r>
        <w:t xml:space="preserve">Table </w:t>
      </w:r>
      <w:r w:rsidR="00167C2C">
        <w:fldChar w:fldCharType="begin"/>
      </w:r>
      <w:r w:rsidR="00167C2C">
        <w:instrText xml:space="preserve"> SEQ Table \* ARABIC </w:instrText>
      </w:r>
      <w:r w:rsidR="00167C2C">
        <w:fldChar w:fldCharType="separate"/>
      </w:r>
      <w:r w:rsidR="001D44B2">
        <w:rPr>
          <w:noProof/>
        </w:rPr>
        <w:t>19</w:t>
      </w:r>
      <w:r w:rsidR="00167C2C">
        <w:rPr>
          <w:noProof/>
        </w:rPr>
        <w:fldChar w:fldCharType="end"/>
      </w:r>
      <w:r>
        <w:t>: Remove Items from Package</w:t>
      </w:r>
      <w:bookmarkEnd w:id="209"/>
    </w:p>
    <w:p w14:paraId="4F35C1B9" w14:textId="77777777" w:rsidR="00C96051" w:rsidRDefault="00C96051" w:rsidP="00C96051">
      <w:pPr>
        <w:pStyle w:val="BodyText"/>
      </w:pPr>
    </w:p>
    <w:p w14:paraId="5C55A9FA" w14:textId="77777777" w:rsidR="00C96051" w:rsidRDefault="00C96051" w:rsidP="00C96051">
      <w:pPr>
        <w:pStyle w:val="Heading4"/>
      </w:pPr>
      <w:bookmarkStart w:id="210" w:name="_Toc428289877"/>
      <w:r>
        <w:lastRenderedPageBreak/>
        <w:t>Activate Channel</w:t>
      </w:r>
      <w:bookmarkEnd w:id="210"/>
    </w:p>
    <w:p w14:paraId="5D66B881" w14:textId="77777777" w:rsidR="00C96051" w:rsidRDefault="00C96051" w:rsidP="00C96051">
      <w:pPr>
        <w:pStyle w:val="BodyText"/>
        <w:jc w:val="both"/>
      </w:pPr>
      <w:r>
        <w:t>This use case describes how all the channel streams of a channel would be provisioned in the VMX by calling the integrator interface when the channel is activated in TM. Multiple channel streams can be provisioned in a single call to integrator. This use case doesn’t apply to the PPV channels.</w:t>
      </w:r>
    </w:p>
    <w:p w14:paraId="48C12127" w14:textId="77777777" w:rsidR="00C96051" w:rsidRDefault="00C96051" w:rsidP="00C96051">
      <w:pPr>
        <w:pStyle w:val="BodyText"/>
      </w:pPr>
    </w:p>
    <w:p w14:paraId="141789A1" w14:textId="4B1D1A16" w:rsidR="005C39D0" w:rsidRDefault="0001468F" w:rsidP="005C39D0">
      <w:pPr>
        <w:pStyle w:val="BodyText"/>
        <w:keepNext/>
        <w:jc w:val="center"/>
      </w:pPr>
      <w:r>
        <w:rPr>
          <w:noProof/>
          <w:lang w:val="en-IN" w:eastAsia="en-IN"/>
        </w:rPr>
        <w:drawing>
          <wp:inline distT="0" distB="0" distL="0" distR="0" wp14:anchorId="6A31CC0C" wp14:editId="7E114F63">
            <wp:extent cx="4305300" cy="1152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05300" cy="1152525"/>
                    </a:xfrm>
                    <a:prstGeom prst="rect">
                      <a:avLst/>
                    </a:prstGeom>
                    <a:noFill/>
                    <a:ln>
                      <a:noFill/>
                    </a:ln>
                  </pic:spPr>
                </pic:pic>
              </a:graphicData>
            </a:graphic>
          </wp:inline>
        </w:drawing>
      </w:r>
    </w:p>
    <w:p w14:paraId="0FBC2EB1" w14:textId="11ED4D40" w:rsidR="00D71919" w:rsidRDefault="005C39D0" w:rsidP="005C39D0">
      <w:pPr>
        <w:pStyle w:val="Caption"/>
        <w:jc w:val="center"/>
      </w:pPr>
      <w:bookmarkStart w:id="211" w:name="_Toc428289997"/>
      <w:r>
        <w:t xml:space="preserve">Figure </w:t>
      </w:r>
      <w:r w:rsidR="00167C2C">
        <w:fldChar w:fldCharType="begin"/>
      </w:r>
      <w:r w:rsidR="00167C2C">
        <w:instrText xml:space="preserve"> SEQ Figure \* ARABIC </w:instrText>
      </w:r>
      <w:r w:rsidR="00167C2C">
        <w:fldChar w:fldCharType="separate"/>
      </w:r>
      <w:r w:rsidR="00A73595">
        <w:rPr>
          <w:noProof/>
        </w:rPr>
        <w:t>20</w:t>
      </w:r>
      <w:r w:rsidR="00167C2C">
        <w:rPr>
          <w:noProof/>
        </w:rPr>
        <w:fldChar w:fldCharType="end"/>
      </w:r>
      <w:r>
        <w:t>: Activate Channel</w:t>
      </w:r>
      <w:bookmarkEnd w:id="211"/>
      <w:r>
        <w:t xml:space="preserve"> </w:t>
      </w:r>
    </w:p>
    <w:p w14:paraId="4FB26AE0" w14:textId="77777777" w:rsidR="001D48BD" w:rsidRDefault="001D48BD" w:rsidP="00C96051">
      <w:pPr>
        <w:pStyle w:val="BodyText"/>
      </w:pPr>
    </w:p>
    <w:tbl>
      <w:tblPr>
        <w:tblW w:w="9576" w:type="dxa"/>
        <w:tblLayout w:type="fixed"/>
        <w:tblLook w:val="0000" w:firstRow="0" w:lastRow="0" w:firstColumn="0" w:lastColumn="0" w:noHBand="0" w:noVBand="0"/>
      </w:tblPr>
      <w:tblGrid>
        <w:gridCol w:w="1998"/>
        <w:gridCol w:w="7578"/>
      </w:tblGrid>
      <w:tr w:rsidR="00C96051" w14:paraId="11C594B2" w14:textId="77777777" w:rsidTr="001B4F46">
        <w:tc>
          <w:tcPr>
            <w:tcW w:w="1998" w:type="dxa"/>
            <w:tcBorders>
              <w:top w:val="single" w:sz="4" w:space="0" w:color="auto"/>
              <w:left w:val="single" w:sz="4" w:space="0" w:color="auto"/>
              <w:bottom w:val="single" w:sz="4" w:space="0" w:color="auto"/>
              <w:right w:val="single" w:sz="4" w:space="0" w:color="auto"/>
            </w:tcBorders>
          </w:tcPr>
          <w:p w14:paraId="3421AB69"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0AB9B79C" w14:textId="77777777" w:rsidR="00C96051" w:rsidRDefault="00C96051" w:rsidP="001B4F46">
            <w:pPr>
              <w:rPr>
                <w:szCs w:val="22"/>
              </w:rPr>
            </w:pPr>
            <w:r>
              <w:rPr>
                <w:szCs w:val="22"/>
              </w:rPr>
              <w:t>TM/URH</w:t>
            </w:r>
          </w:p>
        </w:tc>
      </w:tr>
      <w:tr w:rsidR="00C96051" w14:paraId="3F3FE659" w14:textId="77777777" w:rsidTr="001B4F46">
        <w:tc>
          <w:tcPr>
            <w:tcW w:w="1998" w:type="dxa"/>
            <w:tcBorders>
              <w:top w:val="single" w:sz="4" w:space="0" w:color="auto"/>
              <w:left w:val="single" w:sz="4" w:space="0" w:color="auto"/>
              <w:bottom w:val="single" w:sz="4" w:space="0" w:color="auto"/>
              <w:right w:val="single" w:sz="4" w:space="0" w:color="auto"/>
            </w:tcBorders>
          </w:tcPr>
          <w:p w14:paraId="63E62CE8"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10559B9F" w14:textId="77777777" w:rsidR="00C96051" w:rsidRDefault="00C96051" w:rsidP="001B4F46">
            <w:pPr>
              <w:rPr>
                <w:szCs w:val="22"/>
              </w:rPr>
            </w:pPr>
            <w:r>
              <w:t>Activate Channel</w:t>
            </w:r>
          </w:p>
        </w:tc>
      </w:tr>
      <w:tr w:rsidR="00C96051" w14:paraId="7F3EE568" w14:textId="77777777" w:rsidTr="001B4F46">
        <w:tc>
          <w:tcPr>
            <w:tcW w:w="1998" w:type="dxa"/>
            <w:tcBorders>
              <w:top w:val="single" w:sz="4" w:space="0" w:color="auto"/>
              <w:left w:val="single" w:sz="4" w:space="0" w:color="auto"/>
              <w:bottom w:val="single" w:sz="4" w:space="0" w:color="auto"/>
              <w:right w:val="single" w:sz="4" w:space="0" w:color="auto"/>
            </w:tcBorders>
          </w:tcPr>
          <w:p w14:paraId="1174B808"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45C4BA43" w14:textId="77777777" w:rsidR="00C96051" w:rsidRDefault="00C96051" w:rsidP="0039515D">
            <w:pPr>
              <w:pStyle w:val="BodyText"/>
              <w:numPr>
                <w:ilvl w:val="0"/>
                <w:numId w:val="95"/>
              </w:numPr>
              <w:jc w:val="both"/>
            </w:pPr>
            <w:r>
              <w:t>TM is up and running.</w:t>
            </w:r>
          </w:p>
          <w:p w14:paraId="272A6E63" w14:textId="77777777" w:rsidR="00C96051" w:rsidRDefault="00C96051" w:rsidP="0039515D">
            <w:pPr>
              <w:pStyle w:val="BodyText"/>
              <w:numPr>
                <w:ilvl w:val="0"/>
                <w:numId w:val="95"/>
              </w:numPr>
              <w:jc w:val="both"/>
            </w:pPr>
            <w:r>
              <w:t>TM DB is up and running.</w:t>
            </w:r>
          </w:p>
          <w:p w14:paraId="21D9A1D6" w14:textId="77777777" w:rsidR="00C96051" w:rsidRDefault="00C96051" w:rsidP="0039515D">
            <w:pPr>
              <w:pStyle w:val="BodyText"/>
              <w:numPr>
                <w:ilvl w:val="0"/>
                <w:numId w:val="95"/>
              </w:numPr>
              <w:jc w:val="both"/>
            </w:pPr>
            <w:r>
              <w:t>Integrator is up and running.</w:t>
            </w:r>
          </w:p>
          <w:p w14:paraId="3522485D" w14:textId="77777777" w:rsidR="00C96051" w:rsidRPr="00780694" w:rsidRDefault="00C96051" w:rsidP="0039515D">
            <w:pPr>
              <w:pStyle w:val="BodyText"/>
              <w:numPr>
                <w:ilvl w:val="0"/>
                <w:numId w:val="95"/>
              </w:numPr>
              <w:jc w:val="both"/>
            </w:pPr>
            <w:r>
              <w:t>OMI Integrator is defined in TM and is in Active state.</w:t>
            </w:r>
          </w:p>
        </w:tc>
      </w:tr>
      <w:tr w:rsidR="00C96051" w14:paraId="241587F9" w14:textId="77777777" w:rsidTr="001B4F46">
        <w:tc>
          <w:tcPr>
            <w:tcW w:w="1998" w:type="dxa"/>
            <w:tcBorders>
              <w:top w:val="single" w:sz="4" w:space="0" w:color="auto"/>
              <w:left w:val="single" w:sz="4" w:space="0" w:color="auto"/>
              <w:bottom w:val="single" w:sz="4" w:space="0" w:color="auto"/>
              <w:right w:val="single" w:sz="4" w:space="0" w:color="auto"/>
            </w:tcBorders>
          </w:tcPr>
          <w:p w14:paraId="2AF3CDE1"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662DF765" w14:textId="77777777" w:rsidR="00C96051" w:rsidRDefault="00C96051" w:rsidP="0039515D">
            <w:pPr>
              <w:pStyle w:val="BodyText"/>
              <w:numPr>
                <w:ilvl w:val="0"/>
                <w:numId w:val="96"/>
              </w:numPr>
            </w:pPr>
            <w:r>
              <w:t>Go to Products-&gt;DTV Channels</w:t>
            </w:r>
          </w:p>
          <w:p w14:paraId="0C78C28C" w14:textId="77777777" w:rsidR="00C96051" w:rsidRDefault="00C96051" w:rsidP="0039515D">
            <w:pPr>
              <w:pStyle w:val="BodyText"/>
              <w:numPr>
                <w:ilvl w:val="0"/>
                <w:numId w:val="96"/>
              </w:numPr>
            </w:pPr>
            <w:r>
              <w:t>All the processing for activating a channel which is in place currently would be done as before.</w:t>
            </w:r>
          </w:p>
          <w:p w14:paraId="06FFC43F" w14:textId="25AC2436" w:rsidR="00CE42F3" w:rsidRDefault="00C96051" w:rsidP="00CE42F3">
            <w:pPr>
              <w:pStyle w:val="BodyText"/>
              <w:numPr>
                <w:ilvl w:val="0"/>
                <w:numId w:val="96"/>
              </w:numPr>
            </w:pPr>
            <w:r>
              <w:t>Call the operation</w:t>
            </w:r>
            <w:r w:rsidR="005D63A5">
              <w:t xml:space="preserve"> ActivateChannel including ‘CreateContent’, ‘CreatePackage’, ‘AddItemsToPackage’ </w:t>
            </w:r>
            <w:r w:rsidR="001B4F46">
              <w:t>of</w:t>
            </w:r>
            <w:r>
              <w:t xml:space="preserve"> the Integrator to provision </w:t>
            </w:r>
            <w:r w:rsidR="005D63A5">
              <w:t>the entire</w:t>
            </w:r>
            <w:r>
              <w:t xml:space="preserve"> channel streams in VMX. </w:t>
            </w:r>
          </w:p>
          <w:p w14:paraId="6DD51F10" w14:textId="77777777" w:rsidR="00C96051" w:rsidRPr="00780694" w:rsidRDefault="00C96051" w:rsidP="0039515D">
            <w:pPr>
              <w:pStyle w:val="BodyText"/>
              <w:numPr>
                <w:ilvl w:val="0"/>
                <w:numId w:val="96"/>
              </w:numPr>
            </w:pPr>
            <w:r>
              <w:t>Channel is activated and saved.</w:t>
            </w:r>
          </w:p>
        </w:tc>
      </w:tr>
      <w:tr w:rsidR="00C96051" w14:paraId="6758CAB4" w14:textId="77777777" w:rsidTr="001B4F46">
        <w:tc>
          <w:tcPr>
            <w:tcW w:w="1998" w:type="dxa"/>
            <w:tcBorders>
              <w:top w:val="single" w:sz="4" w:space="0" w:color="auto"/>
              <w:left w:val="single" w:sz="4" w:space="0" w:color="auto"/>
              <w:bottom w:val="single" w:sz="4" w:space="0" w:color="auto"/>
              <w:right w:val="single" w:sz="4" w:space="0" w:color="auto"/>
            </w:tcBorders>
          </w:tcPr>
          <w:p w14:paraId="690E294E" w14:textId="77777777" w:rsidR="00C96051" w:rsidRDefault="00C96051" w:rsidP="001B4F46">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5F538AF9" w14:textId="77777777" w:rsidR="00C96051" w:rsidRDefault="00C96051" w:rsidP="0039515D">
            <w:pPr>
              <w:pStyle w:val="BodyText"/>
              <w:numPr>
                <w:ilvl w:val="0"/>
                <w:numId w:val="97"/>
              </w:numPr>
            </w:pPr>
            <w:r>
              <w:t>All the channel streams are provisioned successfully in the VMX by the integrator.</w:t>
            </w:r>
          </w:p>
          <w:p w14:paraId="2307530B" w14:textId="77777777" w:rsidR="00C96051" w:rsidRDefault="00C96051" w:rsidP="0039515D">
            <w:pPr>
              <w:pStyle w:val="BodyText"/>
              <w:numPr>
                <w:ilvl w:val="0"/>
                <w:numId w:val="97"/>
              </w:numPr>
            </w:pPr>
            <w:r>
              <w:t>Success status is saved in the TM DB (DtvChannels Table) indicating that the channel is in ‘sync with VMX.</w:t>
            </w:r>
          </w:p>
          <w:p w14:paraId="6B0985A4" w14:textId="77777777" w:rsidR="00C96051" w:rsidRPr="007533F7" w:rsidRDefault="00C96051" w:rsidP="0039515D">
            <w:pPr>
              <w:pStyle w:val="BodyText"/>
              <w:numPr>
                <w:ilvl w:val="0"/>
                <w:numId w:val="97"/>
              </w:numPr>
            </w:pPr>
            <w:r>
              <w:t>Package that represents the channel for the nPVR purpose is provisioned in the VMX successfully.</w:t>
            </w:r>
          </w:p>
        </w:tc>
      </w:tr>
      <w:tr w:rsidR="00C96051" w14:paraId="310756D6" w14:textId="77777777" w:rsidTr="001B4F46">
        <w:tc>
          <w:tcPr>
            <w:tcW w:w="1998" w:type="dxa"/>
            <w:tcBorders>
              <w:top w:val="single" w:sz="4" w:space="0" w:color="auto"/>
              <w:left w:val="single" w:sz="4" w:space="0" w:color="auto"/>
              <w:bottom w:val="single" w:sz="4" w:space="0" w:color="auto"/>
              <w:right w:val="single" w:sz="4" w:space="0" w:color="auto"/>
            </w:tcBorders>
          </w:tcPr>
          <w:p w14:paraId="54654B68" w14:textId="77777777" w:rsidR="00C96051" w:rsidRDefault="00C96051" w:rsidP="001B4F46">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4D0AC3D3" w14:textId="77777777" w:rsidR="00C96051" w:rsidRPr="00780694" w:rsidRDefault="00C96051" w:rsidP="0039515D">
            <w:pPr>
              <w:pStyle w:val="BodyText"/>
              <w:numPr>
                <w:ilvl w:val="0"/>
                <w:numId w:val="98"/>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C96051" w14:paraId="5E027DB2" w14:textId="77777777" w:rsidTr="001B4F46">
        <w:tc>
          <w:tcPr>
            <w:tcW w:w="1998" w:type="dxa"/>
            <w:tcBorders>
              <w:top w:val="single" w:sz="4" w:space="0" w:color="auto"/>
              <w:left w:val="single" w:sz="4" w:space="0" w:color="auto"/>
              <w:bottom w:val="single" w:sz="4" w:space="0" w:color="auto"/>
              <w:right w:val="single" w:sz="4" w:space="0" w:color="auto"/>
            </w:tcBorders>
          </w:tcPr>
          <w:p w14:paraId="019B19C7"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36388617" w14:textId="77777777" w:rsidR="00C96051" w:rsidRDefault="00C96051" w:rsidP="0039515D">
            <w:pPr>
              <w:pStyle w:val="BodyText"/>
              <w:numPr>
                <w:ilvl w:val="0"/>
                <w:numId w:val="99"/>
              </w:numPr>
            </w:pPr>
            <w:r>
              <w:t>No call to the Integrator would be made if there are no streams attached to the channel.</w:t>
            </w:r>
          </w:p>
          <w:p w14:paraId="317CECEF" w14:textId="77777777" w:rsidR="00C96051" w:rsidRDefault="00C96051" w:rsidP="0039515D">
            <w:pPr>
              <w:pStyle w:val="BodyText"/>
              <w:numPr>
                <w:ilvl w:val="0"/>
                <w:numId w:val="99"/>
              </w:numPr>
            </w:pPr>
            <w:r w:rsidRPr="006D570B">
              <w:t xml:space="preserve">If any of the synchronous Integrator call fails then no further call to Integrator will be made and </w:t>
            </w:r>
            <w:r>
              <w:t xml:space="preserve">exisiting error will be shown on GUI. </w:t>
            </w:r>
          </w:p>
          <w:p w14:paraId="209A6431" w14:textId="77777777" w:rsidR="00C96051" w:rsidRPr="00780694" w:rsidRDefault="00C96051" w:rsidP="0039515D">
            <w:pPr>
              <w:pStyle w:val="BodyText"/>
              <w:numPr>
                <w:ilvl w:val="0"/>
                <w:numId w:val="99"/>
              </w:numPr>
            </w:pPr>
            <w:r>
              <w:t xml:space="preserve">If any error comes during the channel activation then exisiting error </w:t>
            </w:r>
            <w:r>
              <w:lastRenderedPageBreak/>
              <w:t>will be shown on GUI.</w:t>
            </w:r>
          </w:p>
        </w:tc>
      </w:tr>
      <w:tr w:rsidR="00C96051" w14:paraId="1D34C250" w14:textId="77777777" w:rsidTr="001B4F46">
        <w:tc>
          <w:tcPr>
            <w:tcW w:w="1998" w:type="dxa"/>
            <w:tcBorders>
              <w:top w:val="single" w:sz="4" w:space="0" w:color="auto"/>
              <w:left w:val="single" w:sz="4" w:space="0" w:color="auto"/>
              <w:bottom w:val="single" w:sz="4" w:space="0" w:color="auto"/>
              <w:right w:val="single" w:sz="4" w:space="0" w:color="auto"/>
            </w:tcBorders>
          </w:tcPr>
          <w:p w14:paraId="209D03F6" w14:textId="77777777" w:rsidR="00C96051" w:rsidRDefault="00C96051" w:rsidP="001B4F46">
            <w:pPr>
              <w:rPr>
                <w:szCs w:val="22"/>
              </w:rPr>
            </w:pPr>
            <w:r>
              <w:rPr>
                <w:b/>
                <w:bCs/>
                <w:szCs w:val="22"/>
              </w:rPr>
              <w:lastRenderedPageBreak/>
              <w:t>Reference</w:t>
            </w:r>
          </w:p>
        </w:tc>
        <w:tc>
          <w:tcPr>
            <w:tcW w:w="7578" w:type="dxa"/>
            <w:tcBorders>
              <w:top w:val="single" w:sz="4" w:space="0" w:color="auto"/>
              <w:left w:val="single" w:sz="4" w:space="0" w:color="auto"/>
              <w:bottom w:val="single" w:sz="4" w:space="0" w:color="auto"/>
              <w:right w:val="single" w:sz="4" w:space="0" w:color="auto"/>
            </w:tcBorders>
          </w:tcPr>
          <w:p w14:paraId="42ADB63B" w14:textId="77777777" w:rsidR="00C96051" w:rsidRDefault="00C96051" w:rsidP="001B4F46">
            <w:pPr>
              <w:keepNext/>
              <w:rPr>
                <w:szCs w:val="22"/>
              </w:rPr>
            </w:pPr>
          </w:p>
        </w:tc>
      </w:tr>
    </w:tbl>
    <w:p w14:paraId="0C0F387A" w14:textId="4EEECCEB" w:rsidR="00C96051" w:rsidRDefault="00C96051" w:rsidP="00C96051">
      <w:pPr>
        <w:pStyle w:val="Caption"/>
        <w:jc w:val="center"/>
      </w:pPr>
      <w:bookmarkStart w:id="212" w:name="_Toc428290072"/>
      <w:r>
        <w:t xml:space="preserve">Table </w:t>
      </w:r>
      <w:r w:rsidR="00167C2C">
        <w:fldChar w:fldCharType="begin"/>
      </w:r>
      <w:r w:rsidR="00167C2C">
        <w:instrText xml:space="preserve"> SEQ Table \* ARABIC </w:instrText>
      </w:r>
      <w:r w:rsidR="00167C2C">
        <w:fldChar w:fldCharType="separate"/>
      </w:r>
      <w:r w:rsidR="001D44B2">
        <w:rPr>
          <w:noProof/>
        </w:rPr>
        <w:t>20</w:t>
      </w:r>
      <w:r w:rsidR="00167C2C">
        <w:rPr>
          <w:noProof/>
        </w:rPr>
        <w:fldChar w:fldCharType="end"/>
      </w:r>
      <w:r>
        <w:t>: Activate Channel</w:t>
      </w:r>
      <w:bookmarkEnd w:id="212"/>
    </w:p>
    <w:p w14:paraId="3EF669C0" w14:textId="77777777" w:rsidR="00C96051" w:rsidRDefault="00C96051" w:rsidP="00C96051">
      <w:pPr>
        <w:pStyle w:val="Heading4"/>
      </w:pPr>
      <w:bookmarkStart w:id="213" w:name="_Toc405217403"/>
      <w:bookmarkStart w:id="214" w:name="_Toc428289878"/>
      <w:r>
        <w:t>Deactivate Channel</w:t>
      </w:r>
      <w:bookmarkEnd w:id="213"/>
      <w:bookmarkEnd w:id="214"/>
    </w:p>
    <w:p w14:paraId="70640D40" w14:textId="2E36DDBD" w:rsidR="001A6792" w:rsidRDefault="001559AA" w:rsidP="001A6792">
      <w:pPr>
        <w:pStyle w:val="BodyText"/>
        <w:keepNext/>
        <w:jc w:val="center"/>
      </w:pPr>
      <w:r>
        <w:rPr>
          <w:noProof/>
          <w:lang w:val="en-IN" w:eastAsia="en-IN"/>
        </w:rPr>
        <w:drawing>
          <wp:inline distT="0" distB="0" distL="0" distR="0" wp14:anchorId="12A57F23" wp14:editId="15EFDE7B">
            <wp:extent cx="4305300" cy="1162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5300" cy="1162050"/>
                    </a:xfrm>
                    <a:prstGeom prst="rect">
                      <a:avLst/>
                    </a:prstGeom>
                    <a:noFill/>
                    <a:ln>
                      <a:noFill/>
                    </a:ln>
                  </pic:spPr>
                </pic:pic>
              </a:graphicData>
            </a:graphic>
          </wp:inline>
        </w:drawing>
      </w:r>
    </w:p>
    <w:p w14:paraId="5E0CE526" w14:textId="18F566F6" w:rsidR="00BF6ABE" w:rsidRDefault="001A6792" w:rsidP="001A6792">
      <w:pPr>
        <w:pStyle w:val="Caption"/>
        <w:jc w:val="center"/>
      </w:pPr>
      <w:bookmarkStart w:id="215" w:name="_Toc428289998"/>
      <w:r>
        <w:t xml:space="preserve">Figure </w:t>
      </w:r>
      <w:r w:rsidR="00167C2C">
        <w:fldChar w:fldCharType="begin"/>
      </w:r>
      <w:r w:rsidR="00167C2C">
        <w:instrText xml:space="preserve"> SEQ Figure \* ARABIC </w:instrText>
      </w:r>
      <w:r w:rsidR="00167C2C">
        <w:fldChar w:fldCharType="separate"/>
      </w:r>
      <w:r w:rsidR="00A73595">
        <w:rPr>
          <w:noProof/>
        </w:rPr>
        <w:t>21</w:t>
      </w:r>
      <w:r w:rsidR="00167C2C">
        <w:rPr>
          <w:noProof/>
        </w:rPr>
        <w:fldChar w:fldCharType="end"/>
      </w:r>
      <w:r>
        <w:t>: Deactivate Channel</w:t>
      </w:r>
      <w:bookmarkEnd w:id="215"/>
    </w:p>
    <w:p w14:paraId="16600D25" w14:textId="77777777" w:rsidR="00EF5515" w:rsidRPr="0087207A" w:rsidRDefault="00EF5515" w:rsidP="00C96051">
      <w:pPr>
        <w:pStyle w:val="BodyText"/>
      </w:pPr>
    </w:p>
    <w:tbl>
      <w:tblPr>
        <w:tblW w:w="9576" w:type="dxa"/>
        <w:tblLayout w:type="fixed"/>
        <w:tblLook w:val="0000" w:firstRow="0" w:lastRow="0" w:firstColumn="0" w:lastColumn="0" w:noHBand="0" w:noVBand="0"/>
      </w:tblPr>
      <w:tblGrid>
        <w:gridCol w:w="1998"/>
        <w:gridCol w:w="7578"/>
      </w:tblGrid>
      <w:tr w:rsidR="00C96051" w14:paraId="38BC4B5C" w14:textId="77777777" w:rsidTr="001B4F46">
        <w:tc>
          <w:tcPr>
            <w:tcW w:w="1998" w:type="dxa"/>
            <w:tcBorders>
              <w:top w:val="single" w:sz="4" w:space="0" w:color="auto"/>
              <w:left w:val="single" w:sz="4" w:space="0" w:color="auto"/>
              <w:bottom w:val="single" w:sz="4" w:space="0" w:color="auto"/>
              <w:right w:val="single" w:sz="4" w:space="0" w:color="auto"/>
            </w:tcBorders>
          </w:tcPr>
          <w:p w14:paraId="58E52602"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69F009FE" w14:textId="77777777" w:rsidR="00C96051" w:rsidRDefault="00C96051" w:rsidP="001B4F46">
            <w:pPr>
              <w:rPr>
                <w:szCs w:val="22"/>
              </w:rPr>
            </w:pPr>
            <w:r>
              <w:rPr>
                <w:szCs w:val="22"/>
              </w:rPr>
              <w:t>TM</w:t>
            </w:r>
          </w:p>
        </w:tc>
      </w:tr>
      <w:tr w:rsidR="00C96051" w14:paraId="02F1EB9D" w14:textId="77777777" w:rsidTr="001B4F46">
        <w:tc>
          <w:tcPr>
            <w:tcW w:w="1998" w:type="dxa"/>
            <w:tcBorders>
              <w:top w:val="single" w:sz="4" w:space="0" w:color="auto"/>
              <w:left w:val="single" w:sz="4" w:space="0" w:color="auto"/>
              <w:bottom w:val="single" w:sz="4" w:space="0" w:color="auto"/>
              <w:right w:val="single" w:sz="4" w:space="0" w:color="auto"/>
            </w:tcBorders>
          </w:tcPr>
          <w:p w14:paraId="2AA3EC74"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6DB2E46C" w14:textId="77777777" w:rsidR="00C96051" w:rsidRDefault="00C96051" w:rsidP="001B4F46">
            <w:pPr>
              <w:rPr>
                <w:szCs w:val="22"/>
              </w:rPr>
            </w:pPr>
            <w:r>
              <w:t>Deactivate Channel</w:t>
            </w:r>
          </w:p>
        </w:tc>
      </w:tr>
      <w:tr w:rsidR="00C96051" w14:paraId="7A941E38" w14:textId="77777777" w:rsidTr="001B4F46">
        <w:tc>
          <w:tcPr>
            <w:tcW w:w="1998" w:type="dxa"/>
            <w:tcBorders>
              <w:top w:val="single" w:sz="4" w:space="0" w:color="auto"/>
              <w:left w:val="single" w:sz="4" w:space="0" w:color="auto"/>
              <w:bottom w:val="single" w:sz="4" w:space="0" w:color="auto"/>
              <w:right w:val="single" w:sz="4" w:space="0" w:color="auto"/>
            </w:tcBorders>
          </w:tcPr>
          <w:p w14:paraId="15E89A90"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177E4675" w14:textId="77777777" w:rsidR="00C96051" w:rsidRDefault="00C96051" w:rsidP="0039515D">
            <w:pPr>
              <w:pStyle w:val="BodyText"/>
              <w:numPr>
                <w:ilvl w:val="0"/>
                <w:numId w:val="121"/>
              </w:numPr>
              <w:jc w:val="both"/>
            </w:pPr>
            <w:r>
              <w:t>TM is up and running.</w:t>
            </w:r>
          </w:p>
          <w:p w14:paraId="6261AD33" w14:textId="77777777" w:rsidR="00C96051" w:rsidRDefault="00C96051" w:rsidP="0039515D">
            <w:pPr>
              <w:pStyle w:val="BodyText"/>
              <w:numPr>
                <w:ilvl w:val="0"/>
                <w:numId w:val="121"/>
              </w:numPr>
              <w:jc w:val="both"/>
            </w:pPr>
            <w:r>
              <w:t>TM DB is up and running.</w:t>
            </w:r>
          </w:p>
          <w:p w14:paraId="583E6E4B" w14:textId="77777777" w:rsidR="00C96051" w:rsidRDefault="00C96051" w:rsidP="0039515D">
            <w:pPr>
              <w:pStyle w:val="BodyText"/>
              <w:numPr>
                <w:ilvl w:val="0"/>
                <w:numId w:val="121"/>
              </w:numPr>
              <w:jc w:val="both"/>
            </w:pPr>
            <w:r>
              <w:t>Integrator is up and running.</w:t>
            </w:r>
          </w:p>
          <w:p w14:paraId="6E1A1B3E" w14:textId="77777777" w:rsidR="00C96051" w:rsidRPr="00780694" w:rsidRDefault="00C96051" w:rsidP="0039515D">
            <w:pPr>
              <w:pStyle w:val="BodyText"/>
              <w:numPr>
                <w:ilvl w:val="0"/>
                <w:numId w:val="121"/>
              </w:numPr>
              <w:jc w:val="both"/>
            </w:pPr>
            <w:r>
              <w:t>OMI Integrator is defined in TM and is in Active state.</w:t>
            </w:r>
          </w:p>
        </w:tc>
      </w:tr>
      <w:tr w:rsidR="00C96051" w14:paraId="1E2E3A1D" w14:textId="77777777" w:rsidTr="001B4F46">
        <w:tc>
          <w:tcPr>
            <w:tcW w:w="1998" w:type="dxa"/>
            <w:tcBorders>
              <w:top w:val="single" w:sz="4" w:space="0" w:color="auto"/>
              <w:left w:val="single" w:sz="4" w:space="0" w:color="auto"/>
              <w:bottom w:val="single" w:sz="4" w:space="0" w:color="auto"/>
              <w:right w:val="single" w:sz="4" w:space="0" w:color="auto"/>
            </w:tcBorders>
          </w:tcPr>
          <w:p w14:paraId="1F583E8F"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1764C34D" w14:textId="77777777" w:rsidR="00C96051" w:rsidRDefault="00C96051" w:rsidP="0039515D">
            <w:pPr>
              <w:pStyle w:val="BodyText"/>
              <w:numPr>
                <w:ilvl w:val="0"/>
                <w:numId w:val="120"/>
              </w:numPr>
            </w:pPr>
            <w:r>
              <w:t>Go to Setup-&gt;DTV</w:t>
            </w:r>
          </w:p>
          <w:p w14:paraId="0FA5222A" w14:textId="77777777" w:rsidR="00C96051" w:rsidRDefault="00C96051" w:rsidP="0039515D">
            <w:pPr>
              <w:pStyle w:val="BodyText"/>
              <w:numPr>
                <w:ilvl w:val="0"/>
                <w:numId w:val="120"/>
              </w:numPr>
            </w:pPr>
            <w:r>
              <w:t>All the processing for deactivating a channel which is in place currently would be done as before.</w:t>
            </w:r>
          </w:p>
          <w:p w14:paraId="4D1C59C8" w14:textId="68E4FFFD" w:rsidR="00C96051" w:rsidRDefault="00C96051" w:rsidP="0039515D">
            <w:pPr>
              <w:pStyle w:val="BodyText"/>
              <w:numPr>
                <w:ilvl w:val="0"/>
                <w:numId w:val="120"/>
              </w:numPr>
            </w:pPr>
            <w:r>
              <w:t>Call the operation ‘D</w:t>
            </w:r>
            <w:r w:rsidR="00F0677B">
              <w:t>activateChannel</w:t>
            </w:r>
            <w:r>
              <w:t xml:space="preserve">’ of the </w:t>
            </w:r>
            <w:r w:rsidR="00F0677B">
              <w:t>Integrator to</w:t>
            </w:r>
            <w:r>
              <w:t xml:space="preserve"> de-provision all the channel streams in VMX. </w:t>
            </w:r>
          </w:p>
          <w:p w14:paraId="36B6CEF4" w14:textId="77777777" w:rsidR="00C96051" w:rsidRPr="00780694" w:rsidRDefault="00C96051" w:rsidP="0039515D">
            <w:pPr>
              <w:pStyle w:val="BodyText"/>
              <w:numPr>
                <w:ilvl w:val="0"/>
                <w:numId w:val="120"/>
              </w:numPr>
            </w:pPr>
            <w:r>
              <w:t>Channel is deactivated and saved.</w:t>
            </w:r>
          </w:p>
        </w:tc>
      </w:tr>
      <w:tr w:rsidR="00C96051" w14:paraId="4A2DC3D4" w14:textId="77777777" w:rsidTr="001B4F46">
        <w:tc>
          <w:tcPr>
            <w:tcW w:w="1998" w:type="dxa"/>
            <w:tcBorders>
              <w:top w:val="single" w:sz="4" w:space="0" w:color="auto"/>
              <w:left w:val="single" w:sz="4" w:space="0" w:color="auto"/>
              <w:bottom w:val="single" w:sz="4" w:space="0" w:color="auto"/>
              <w:right w:val="single" w:sz="4" w:space="0" w:color="auto"/>
            </w:tcBorders>
          </w:tcPr>
          <w:p w14:paraId="6E782B58" w14:textId="77777777" w:rsidR="00C96051" w:rsidRDefault="00C96051" w:rsidP="001B4F46">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1323D3BF" w14:textId="77777777" w:rsidR="00C96051" w:rsidRDefault="00C96051" w:rsidP="0039515D">
            <w:pPr>
              <w:pStyle w:val="BodyText"/>
              <w:numPr>
                <w:ilvl w:val="0"/>
                <w:numId w:val="123"/>
              </w:numPr>
            </w:pPr>
            <w:r>
              <w:t>The channel streams are de-provisioned successfully in the VMX by the integrator.</w:t>
            </w:r>
          </w:p>
          <w:p w14:paraId="607EF4C4" w14:textId="77777777" w:rsidR="00C96051" w:rsidRDefault="00C96051" w:rsidP="0039515D">
            <w:pPr>
              <w:pStyle w:val="BodyText"/>
              <w:numPr>
                <w:ilvl w:val="0"/>
                <w:numId w:val="123"/>
              </w:numPr>
            </w:pPr>
            <w:r>
              <w:t>Success status is saved in the TM DB(DtvChannels Table)  indicating that the channel is in ‘sync with VMX.</w:t>
            </w:r>
          </w:p>
          <w:p w14:paraId="0180EDC1" w14:textId="77777777" w:rsidR="00C96051" w:rsidRPr="007533F7" w:rsidRDefault="00C96051" w:rsidP="0039515D">
            <w:pPr>
              <w:pStyle w:val="BodyText"/>
              <w:numPr>
                <w:ilvl w:val="0"/>
                <w:numId w:val="123"/>
              </w:numPr>
            </w:pPr>
            <w:r>
              <w:t>Package that represents the channel(for npvr recording entitlement) is de-provisioned in the VMX successfully.</w:t>
            </w:r>
          </w:p>
        </w:tc>
      </w:tr>
      <w:tr w:rsidR="00C96051" w14:paraId="2A2B992E" w14:textId="77777777" w:rsidTr="001B4F46">
        <w:tc>
          <w:tcPr>
            <w:tcW w:w="1998" w:type="dxa"/>
            <w:tcBorders>
              <w:top w:val="single" w:sz="4" w:space="0" w:color="auto"/>
              <w:left w:val="single" w:sz="4" w:space="0" w:color="auto"/>
              <w:bottom w:val="single" w:sz="4" w:space="0" w:color="auto"/>
              <w:right w:val="single" w:sz="4" w:space="0" w:color="auto"/>
            </w:tcBorders>
          </w:tcPr>
          <w:p w14:paraId="58BE7721" w14:textId="77777777" w:rsidR="00C96051" w:rsidRDefault="00C96051" w:rsidP="001B4F46">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1DED0D80" w14:textId="77777777" w:rsidR="00C96051" w:rsidRPr="00780694" w:rsidRDefault="00C96051" w:rsidP="0039515D">
            <w:pPr>
              <w:pStyle w:val="BodyText"/>
              <w:numPr>
                <w:ilvl w:val="0"/>
                <w:numId w:val="122"/>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C96051" w14:paraId="73DFC0B1" w14:textId="77777777" w:rsidTr="001B4F46">
        <w:tc>
          <w:tcPr>
            <w:tcW w:w="1998" w:type="dxa"/>
            <w:tcBorders>
              <w:top w:val="single" w:sz="4" w:space="0" w:color="auto"/>
              <w:left w:val="single" w:sz="4" w:space="0" w:color="auto"/>
              <w:bottom w:val="single" w:sz="4" w:space="0" w:color="auto"/>
              <w:right w:val="single" w:sz="4" w:space="0" w:color="auto"/>
            </w:tcBorders>
          </w:tcPr>
          <w:p w14:paraId="65A03D98"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4F67DFC9" w14:textId="77777777" w:rsidR="00C96051" w:rsidRDefault="00C96051" w:rsidP="0039515D">
            <w:pPr>
              <w:pStyle w:val="BodyText"/>
              <w:numPr>
                <w:ilvl w:val="0"/>
                <w:numId w:val="124"/>
              </w:numPr>
            </w:pPr>
            <w:r>
              <w:t>If there is no stream attached to the channel, being deactivated, then no call will be sent to the integrator.</w:t>
            </w:r>
          </w:p>
          <w:p w14:paraId="5F010D9D" w14:textId="77777777" w:rsidR="00C96051" w:rsidRDefault="00C96051" w:rsidP="0039515D">
            <w:pPr>
              <w:pStyle w:val="BodyText"/>
              <w:numPr>
                <w:ilvl w:val="0"/>
                <w:numId w:val="124"/>
              </w:numPr>
            </w:pPr>
            <w:r w:rsidRPr="006D570B">
              <w:t xml:space="preserve">If any of the synchronous Integrator call fails then no further call to Integrator will be made and </w:t>
            </w:r>
            <w:r>
              <w:t>exisiting error will be shown on GUI.</w:t>
            </w:r>
          </w:p>
          <w:p w14:paraId="467439F2" w14:textId="77777777" w:rsidR="00C96051" w:rsidRPr="00780694" w:rsidRDefault="00C96051" w:rsidP="0039515D">
            <w:pPr>
              <w:pStyle w:val="BodyText"/>
              <w:numPr>
                <w:ilvl w:val="0"/>
                <w:numId w:val="124"/>
              </w:numPr>
            </w:pPr>
            <w:r>
              <w:t xml:space="preserve">If any error comes during the channel de-activation then exisiting error will be shown on GUI and call operation ‘CreateContent’ and </w:t>
            </w:r>
            <w:r>
              <w:lastRenderedPageBreak/>
              <w:t>‘CreatePackage’ of the Integrator to revert back the VMX operation.</w:t>
            </w:r>
            <w:r w:rsidRPr="0016032C">
              <w:rPr>
                <w:szCs w:val="22"/>
              </w:rPr>
              <w:t xml:space="preserve"> </w:t>
            </w:r>
          </w:p>
        </w:tc>
      </w:tr>
      <w:tr w:rsidR="00C96051" w14:paraId="1C718060" w14:textId="77777777" w:rsidTr="001B4F46">
        <w:tc>
          <w:tcPr>
            <w:tcW w:w="1998" w:type="dxa"/>
            <w:tcBorders>
              <w:top w:val="single" w:sz="4" w:space="0" w:color="auto"/>
              <w:left w:val="single" w:sz="4" w:space="0" w:color="auto"/>
              <w:bottom w:val="single" w:sz="4" w:space="0" w:color="auto"/>
              <w:right w:val="single" w:sz="4" w:space="0" w:color="auto"/>
            </w:tcBorders>
          </w:tcPr>
          <w:p w14:paraId="69F046F3" w14:textId="77777777" w:rsidR="00C96051" w:rsidRDefault="00C96051" w:rsidP="001B4F46">
            <w:pPr>
              <w:rPr>
                <w:szCs w:val="22"/>
              </w:rPr>
            </w:pPr>
            <w:r>
              <w:rPr>
                <w:b/>
                <w:bCs/>
                <w:szCs w:val="22"/>
              </w:rPr>
              <w:lastRenderedPageBreak/>
              <w:t>Reference</w:t>
            </w:r>
          </w:p>
        </w:tc>
        <w:tc>
          <w:tcPr>
            <w:tcW w:w="7578" w:type="dxa"/>
            <w:tcBorders>
              <w:top w:val="single" w:sz="4" w:space="0" w:color="auto"/>
              <w:left w:val="single" w:sz="4" w:space="0" w:color="auto"/>
              <w:bottom w:val="single" w:sz="4" w:space="0" w:color="auto"/>
              <w:right w:val="single" w:sz="4" w:space="0" w:color="auto"/>
            </w:tcBorders>
          </w:tcPr>
          <w:p w14:paraId="41DED3D6" w14:textId="77777777" w:rsidR="00C96051" w:rsidRDefault="00C96051" w:rsidP="00B744CC">
            <w:pPr>
              <w:keepNext/>
              <w:rPr>
                <w:szCs w:val="22"/>
              </w:rPr>
            </w:pPr>
          </w:p>
        </w:tc>
      </w:tr>
    </w:tbl>
    <w:p w14:paraId="1D8D216F" w14:textId="64A3D6CA" w:rsidR="00C96051" w:rsidRDefault="00B744CC" w:rsidP="00B744CC">
      <w:pPr>
        <w:pStyle w:val="Caption"/>
        <w:jc w:val="center"/>
      </w:pPr>
      <w:bookmarkStart w:id="216" w:name="_Toc428290073"/>
      <w:r>
        <w:t xml:space="preserve">Table </w:t>
      </w:r>
      <w:r w:rsidR="00167C2C">
        <w:fldChar w:fldCharType="begin"/>
      </w:r>
      <w:r w:rsidR="00167C2C">
        <w:instrText xml:space="preserve"> SEQ Table \* ARABIC </w:instrText>
      </w:r>
      <w:r w:rsidR="00167C2C">
        <w:fldChar w:fldCharType="separate"/>
      </w:r>
      <w:r w:rsidR="001D44B2">
        <w:rPr>
          <w:noProof/>
        </w:rPr>
        <w:t>21</w:t>
      </w:r>
      <w:r w:rsidR="00167C2C">
        <w:rPr>
          <w:noProof/>
        </w:rPr>
        <w:fldChar w:fldCharType="end"/>
      </w:r>
      <w:r>
        <w:t xml:space="preserve">: </w:t>
      </w:r>
      <w:r w:rsidRPr="000D2582">
        <w:t>Deactivate Channel</w:t>
      </w:r>
      <w:bookmarkEnd w:id="216"/>
    </w:p>
    <w:p w14:paraId="557A7EAD" w14:textId="77777777" w:rsidR="00C96051" w:rsidRDefault="00C96051" w:rsidP="00C96051">
      <w:pPr>
        <w:pStyle w:val="Heading4"/>
      </w:pPr>
      <w:bookmarkStart w:id="217" w:name="_Toc405217404"/>
      <w:bookmarkStart w:id="218" w:name="_Toc428289879"/>
      <w:r>
        <w:t>Activate VoD Content</w:t>
      </w:r>
      <w:bookmarkEnd w:id="217"/>
      <w:bookmarkEnd w:id="218"/>
    </w:p>
    <w:p w14:paraId="09DAF784" w14:textId="541B2C7E" w:rsidR="00A267F7" w:rsidRDefault="00AF3C29" w:rsidP="00A267F7">
      <w:pPr>
        <w:pStyle w:val="BodyText"/>
        <w:keepNext/>
        <w:jc w:val="center"/>
      </w:pPr>
      <w:r>
        <w:rPr>
          <w:noProof/>
          <w:lang w:val="en-IN" w:eastAsia="en-IN"/>
        </w:rPr>
        <w:drawing>
          <wp:inline distT="0" distB="0" distL="0" distR="0" wp14:anchorId="581E47EC" wp14:editId="3C3B904A">
            <wp:extent cx="4305300" cy="1171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05300" cy="1171575"/>
                    </a:xfrm>
                    <a:prstGeom prst="rect">
                      <a:avLst/>
                    </a:prstGeom>
                    <a:noFill/>
                    <a:ln>
                      <a:noFill/>
                    </a:ln>
                  </pic:spPr>
                </pic:pic>
              </a:graphicData>
            </a:graphic>
          </wp:inline>
        </w:drawing>
      </w:r>
    </w:p>
    <w:p w14:paraId="3D33EFC1" w14:textId="24DE405B" w:rsidR="009B3EB3" w:rsidRDefault="00A267F7" w:rsidP="00875171">
      <w:pPr>
        <w:pStyle w:val="Caption"/>
        <w:jc w:val="center"/>
      </w:pPr>
      <w:bookmarkStart w:id="219" w:name="_Toc428289999"/>
      <w:r>
        <w:t xml:space="preserve">Figure </w:t>
      </w:r>
      <w:r w:rsidR="00167C2C">
        <w:fldChar w:fldCharType="begin"/>
      </w:r>
      <w:r w:rsidR="00167C2C">
        <w:instrText xml:space="preserve"> SEQ Figure \* ARABIC </w:instrText>
      </w:r>
      <w:r w:rsidR="00167C2C">
        <w:fldChar w:fldCharType="separate"/>
      </w:r>
      <w:r w:rsidR="00A73595">
        <w:rPr>
          <w:noProof/>
        </w:rPr>
        <w:t>22</w:t>
      </w:r>
      <w:r w:rsidR="00167C2C">
        <w:rPr>
          <w:noProof/>
        </w:rPr>
        <w:fldChar w:fldCharType="end"/>
      </w:r>
      <w:r>
        <w:t xml:space="preserve">: </w:t>
      </w:r>
      <w:r w:rsidRPr="004C2E56">
        <w:t>Activate VoD Content</w:t>
      </w:r>
      <w:bookmarkEnd w:id="219"/>
    </w:p>
    <w:p w14:paraId="0A497D5C" w14:textId="77777777" w:rsidR="00801683" w:rsidRPr="0087207A" w:rsidRDefault="00801683" w:rsidP="00C96051">
      <w:pPr>
        <w:pStyle w:val="BodyText"/>
      </w:pPr>
    </w:p>
    <w:tbl>
      <w:tblPr>
        <w:tblW w:w="9576" w:type="dxa"/>
        <w:tblLayout w:type="fixed"/>
        <w:tblLook w:val="0000" w:firstRow="0" w:lastRow="0" w:firstColumn="0" w:lastColumn="0" w:noHBand="0" w:noVBand="0"/>
      </w:tblPr>
      <w:tblGrid>
        <w:gridCol w:w="1998"/>
        <w:gridCol w:w="7578"/>
      </w:tblGrid>
      <w:tr w:rsidR="00C96051" w14:paraId="05C48B43" w14:textId="77777777" w:rsidTr="001B4F46">
        <w:tc>
          <w:tcPr>
            <w:tcW w:w="1998" w:type="dxa"/>
            <w:tcBorders>
              <w:top w:val="single" w:sz="4" w:space="0" w:color="auto"/>
              <w:left w:val="single" w:sz="4" w:space="0" w:color="auto"/>
              <w:bottom w:val="single" w:sz="4" w:space="0" w:color="auto"/>
              <w:right w:val="single" w:sz="4" w:space="0" w:color="auto"/>
            </w:tcBorders>
          </w:tcPr>
          <w:p w14:paraId="48BA0343"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231C0A51" w14:textId="77777777" w:rsidR="00C96051" w:rsidRDefault="00C96051" w:rsidP="001B4F46">
            <w:pPr>
              <w:rPr>
                <w:szCs w:val="22"/>
              </w:rPr>
            </w:pPr>
            <w:r>
              <w:t>TM GUI/Content API</w:t>
            </w:r>
          </w:p>
        </w:tc>
      </w:tr>
      <w:tr w:rsidR="00C96051" w14:paraId="13E5D1CB" w14:textId="77777777" w:rsidTr="001B4F46">
        <w:tc>
          <w:tcPr>
            <w:tcW w:w="1998" w:type="dxa"/>
            <w:tcBorders>
              <w:top w:val="single" w:sz="4" w:space="0" w:color="auto"/>
              <w:left w:val="single" w:sz="4" w:space="0" w:color="auto"/>
              <w:bottom w:val="single" w:sz="4" w:space="0" w:color="auto"/>
              <w:right w:val="single" w:sz="4" w:space="0" w:color="auto"/>
            </w:tcBorders>
          </w:tcPr>
          <w:p w14:paraId="601F47E7"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2B165C76" w14:textId="77777777" w:rsidR="00C96051" w:rsidRDefault="00C96051" w:rsidP="001B4F46">
            <w:pPr>
              <w:rPr>
                <w:szCs w:val="22"/>
              </w:rPr>
            </w:pPr>
            <w:r>
              <w:t>Activate VoD Content</w:t>
            </w:r>
          </w:p>
        </w:tc>
      </w:tr>
      <w:tr w:rsidR="00C96051" w14:paraId="49AA8626" w14:textId="77777777" w:rsidTr="001B4F46">
        <w:tc>
          <w:tcPr>
            <w:tcW w:w="1998" w:type="dxa"/>
            <w:tcBorders>
              <w:top w:val="single" w:sz="4" w:space="0" w:color="auto"/>
              <w:left w:val="single" w:sz="4" w:space="0" w:color="auto"/>
              <w:bottom w:val="single" w:sz="4" w:space="0" w:color="auto"/>
              <w:right w:val="single" w:sz="4" w:space="0" w:color="auto"/>
            </w:tcBorders>
          </w:tcPr>
          <w:p w14:paraId="72AE11B0"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1AE98EF1" w14:textId="77777777" w:rsidR="00C96051" w:rsidRDefault="00C96051" w:rsidP="0039515D">
            <w:pPr>
              <w:pStyle w:val="BodyText"/>
              <w:numPr>
                <w:ilvl w:val="0"/>
                <w:numId w:val="125"/>
              </w:numPr>
              <w:jc w:val="both"/>
            </w:pPr>
            <w:r>
              <w:t>TM is up and running.</w:t>
            </w:r>
          </w:p>
          <w:p w14:paraId="0D1D6CB9" w14:textId="77777777" w:rsidR="00C96051" w:rsidRDefault="00C96051" w:rsidP="0039515D">
            <w:pPr>
              <w:pStyle w:val="BodyText"/>
              <w:numPr>
                <w:ilvl w:val="0"/>
                <w:numId w:val="125"/>
              </w:numPr>
              <w:jc w:val="both"/>
            </w:pPr>
            <w:r>
              <w:t>TM DB is up and running.</w:t>
            </w:r>
          </w:p>
          <w:p w14:paraId="3CE0BF63" w14:textId="77777777" w:rsidR="00C96051" w:rsidRDefault="00C96051" w:rsidP="0039515D">
            <w:pPr>
              <w:pStyle w:val="BodyText"/>
              <w:numPr>
                <w:ilvl w:val="0"/>
                <w:numId w:val="125"/>
              </w:numPr>
              <w:jc w:val="both"/>
            </w:pPr>
            <w:r>
              <w:t>Integrator is up and running.</w:t>
            </w:r>
          </w:p>
          <w:p w14:paraId="151B0C10" w14:textId="77777777" w:rsidR="00C96051" w:rsidRPr="00780694" w:rsidRDefault="00C96051" w:rsidP="0039515D">
            <w:pPr>
              <w:pStyle w:val="BodyText"/>
              <w:numPr>
                <w:ilvl w:val="0"/>
                <w:numId w:val="125"/>
              </w:numPr>
              <w:jc w:val="both"/>
            </w:pPr>
            <w:r>
              <w:t>OMI Integrator is defined in TM and is in Active state.</w:t>
            </w:r>
          </w:p>
        </w:tc>
      </w:tr>
      <w:tr w:rsidR="00C96051" w14:paraId="29DB5A84" w14:textId="77777777" w:rsidTr="001B4F46">
        <w:tc>
          <w:tcPr>
            <w:tcW w:w="1998" w:type="dxa"/>
            <w:tcBorders>
              <w:top w:val="single" w:sz="4" w:space="0" w:color="auto"/>
              <w:left w:val="single" w:sz="4" w:space="0" w:color="auto"/>
              <w:bottom w:val="single" w:sz="4" w:space="0" w:color="auto"/>
              <w:right w:val="single" w:sz="4" w:space="0" w:color="auto"/>
            </w:tcBorders>
          </w:tcPr>
          <w:p w14:paraId="2DE92C75"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655B575F" w14:textId="77777777" w:rsidR="00C96051" w:rsidRDefault="00C96051" w:rsidP="0039515D">
            <w:pPr>
              <w:pStyle w:val="BodyText"/>
              <w:numPr>
                <w:ilvl w:val="0"/>
                <w:numId w:val="126"/>
              </w:numPr>
            </w:pPr>
            <w:r>
              <w:t>VoD is activated through TM GUI/Content API.</w:t>
            </w:r>
          </w:p>
          <w:p w14:paraId="7C33D3AA" w14:textId="77777777" w:rsidR="00C96051" w:rsidRDefault="00C96051" w:rsidP="0039515D">
            <w:pPr>
              <w:pStyle w:val="BodyText"/>
              <w:numPr>
                <w:ilvl w:val="0"/>
                <w:numId w:val="126"/>
              </w:numPr>
            </w:pPr>
            <w:r>
              <w:t>All the processing for activating a VoD which is in place currently would be done as before.</w:t>
            </w:r>
          </w:p>
          <w:p w14:paraId="6B4C2022" w14:textId="12830A0F" w:rsidR="00C96051" w:rsidRDefault="00C96051" w:rsidP="0039515D">
            <w:pPr>
              <w:pStyle w:val="BodyText"/>
              <w:numPr>
                <w:ilvl w:val="0"/>
                <w:numId w:val="126"/>
              </w:numPr>
            </w:pPr>
            <w:r>
              <w:t>Call operation ‘</w:t>
            </w:r>
            <w:r w:rsidR="008E1999">
              <w:t>ActivateVod</w:t>
            </w:r>
            <w:r>
              <w:t xml:space="preserve">’ of the Integrator to provision all the VoD assets in VMX. Movie VCASID will be used as contentId. </w:t>
            </w:r>
          </w:p>
          <w:p w14:paraId="6279B076" w14:textId="2FC488D9" w:rsidR="00C96051" w:rsidRDefault="00572640" w:rsidP="0039515D">
            <w:pPr>
              <w:pStyle w:val="BodyText"/>
              <w:numPr>
                <w:ilvl w:val="0"/>
                <w:numId w:val="126"/>
              </w:numPr>
            </w:pPr>
            <w:r>
              <w:t>If the VoD is not FoD then add</w:t>
            </w:r>
            <w:r w:rsidR="008E4322">
              <w:t xml:space="preserve"> sub</w:t>
            </w:r>
            <w:r w:rsidR="00C96051">
              <w:t xml:space="preserve"> </w:t>
            </w:r>
            <w:r>
              <w:t>tag</w:t>
            </w:r>
            <w:r w:rsidR="00C96051">
              <w:t xml:space="preserve"> ‘CreatePackage’ of the Integrator  to provision a package to represent the VoD content with VoD external Id as package Id in the VMX. </w:t>
            </w:r>
          </w:p>
          <w:p w14:paraId="71737F4C" w14:textId="21C2CB8B" w:rsidR="00C96051" w:rsidRDefault="00C96051" w:rsidP="0039515D">
            <w:pPr>
              <w:pStyle w:val="BodyText"/>
              <w:numPr>
                <w:ilvl w:val="0"/>
                <w:numId w:val="126"/>
              </w:numPr>
            </w:pPr>
            <w:r>
              <w:t xml:space="preserve">If the VoD is not FoD then </w:t>
            </w:r>
            <w:r w:rsidR="00572640">
              <w:t xml:space="preserve">add </w:t>
            </w:r>
            <w:r w:rsidR="008E4322">
              <w:t xml:space="preserve">sub </w:t>
            </w:r>
            <w:r w:rsidR="00572640">
              <w:t>tag</w:t>
            </w:r>
            <w:r>
              <w:t xml:space="preserve"> operation ‘</w:t>
            </w:r>
            <w:r w:rsidRPr="00D364E0">
              <w:t>AddItemsToPackage</w:t>
            </w:r>
            <w:r>
              <w:t xml:space="preserve">’ of the </w:t>
            </w:r>
            <w:r w:rsidR="006C04E0">
              <w:t>Integrator to</w:t>
            </w:r>
            <w:r>
              <w:t xml:space="preserve"> assign the content (created in step 4) to the package created in step 5 in the VMX.  </w:t>
            </w:r>
          </w:p>
          <w:p w14:paraId="76E77E0B" w14:textId="77777777" w:rsidR="00C96051" w:rsidRPr="00780694" w:rsidRDefault="00C96051" w:rsidP="0039515D">
            <w:pPr>
              <w:pStyle w:val="BodyText"/>
              <w:numPr>
                <w:ilvl w:val="0"/>
                <w:numId w:val="126"/>
              </w:numPr>
            </w:pPr>
            <w:r>
              <w:t>VoD is activated and data is saved TM DB.</w:t>
            </w:r>
          </w:p>
        </w:tc>
      </w:tr>
      <w:tr w:rsidR="00C96051" w14:paraId="35EE27AE" w14:textId="77777777" w:rsidTr="001B4F46">
        <w:tc>
          <w:tcPr>
            <w:tcW w:w="1998" w:type="dxa"/>
            <w:tcBorders>
              <w:top w:val="single" w:sz="4" w:space="0" w:color="auto"/>
              <w:left w:val="single" w:sz="4" w:space="0" w:color="auto"/>
              <w:bottom w:val="single" w:sz="4" w:space="0" w:color="auto"/>
              <w:right w:val="single" w:sz="4" w:space="0" w:color="auto"/>
            </w:tcBorders>
          </w:tcPr>
          <w:p w14:paraId="5F2C50CB" w14:textId="77777777" w:rsidR="00C96051" w:rsidRDefault="00C96051" w:rsidP="001B4F46">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42246997" w14:textId="77777777" w:rsidR="00C96051" w:rsidRDefault="00C96051" w:rsidP="0039515D">
            <w:pPr>
              <w:pStyle w:val="BodyText"/>
              <w:numPr>
                <w:ilvl w:val="0"/>
                <w:numId w:val="127"/>
              </w:numPr>
            </w:pPr>
            <w:r>
              <w:t>All the VoD assets are provisioned successfully in the VMX by the integrator.</w:t>
            </w:r>
          </w:p>
          <w:p w14:paraId="09F3AAA3" w14:textId="77777777" w:rsidR="00C96051" w:rsidRDefault="00C96051" w:rsidP="0039515D">
            <w:pPr>
              <w:pStyle w:val="BodyText"/>
              <w:numPr>
                <w:ilvl w:val="0"/>
                <w:numId w:val="127"/>
              </w:numPr>
            </w:pPr>
            <w:r>
              <w:t>If the VoD is not FoD then Package, to represent the VoD content, provisioned successfully in the VMX by the integrator.</w:t>
            </w:r>
          </w:p>
          <w:p w14:paraId="63E5EE74" w14:textId="77777777" w:rsidR="00C96051" w:rsidRDefault="00C96051" w:rsidP="0039515D">
            <w:pPr>
              <w:pStyle w:val="BodyText"/>
              <w:numPr>
                <w:ilvl w:val="0"/>
                <w:numId w:val="127"/>
              </w:numPr>
            </w:pPr>
            <w:r>
              <w:t>If the VoD is not FoD then all the VoD Content assets are assigned to the package (which represents the VoD Content)</w:t>
            </w:r>
          </w:p>
          <w:p w14:paraId="06F9BDAC" w14:textId="77777777" w:rsidR="00C96051" w:rsidRPr="007533F7" w:rsidRDefault="00C96051" w:rsidP="0039515D">
            <w:pPr>
              <w:pStyle w:val="BodyText"/>
              <w:numPr>
                <w:ilvl w:val="0"/>
                <w:numId w:val="127"/>
              </w:numPr>
            </w:pPr>
            <w:r>
              <w:t>Success status is saved in the TM DB (ContentItems Table) indicating that the VoD is in ‘sync with VMX.</w:t>
            </w:r>
          </w:p>
        </w:tc>
      </w:tr>
      <w:tr w:rsidR="00C96051" w14:paraId="17ADD72F" w14:textId="77777777" w:rsidTr="001B4F46">
        <w:tc>
          <w:tcPr>
            <w:tcW w:w="1998" w:type="dxa"/>
            <w:tcBorders>
              <w:top w:val="single" w:sz="4" w:space="0" w:color="auto"/>
              <w:left w:val="single" w:sz="4" w:space="0" w:color="auto"/>
              <w:bottom w:val="single" w:sz="4" w:space="0" w:color="auto"/>
              <w:right w:val="single" w:sz="4" w:space="0" w:color="auto"/>
            </w:tcBorders>
          </w:tcPr>
          <w:p w14:paraId="0C7520E5" w14:textId="77777777" w:rsidR="00C96051" w:rsidRDefault="00C96051" w:rsidP="001B4F46">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047BAD23" w14:textId="77777777" w:rsidR="00C96051" w:rsidRPr="00780694" w:rsidRDefault="00C96051" w:rsidP="0039515D">
            <w:pPr>
              <w:pStyle w:val="BodyText"/>
              <w:numPr>
                <w:ilvl w:val="0"/>
                <w:numId w:val="128"/>
              </w:numPr>
            </w:pPr>
            <w:r>
              <w:t xml:space="preserve">If the operations are to be called asynchronously then their immediate responses are assumed to be failure and TM DB  tables (as mentioned in the post condition) will be updated with ‘not sync’ </w:t>
            </w:r>
            <w:r>
              <w:lastRenderedPageBreak/>
              <w:t>status  The tables will be updated with ‘sync’ mark if the actual response from the operation is success.</w:t>
            </w:r>
          </w:p>
        </w:tc>
      </w:tr>
      <w:tr w:rsidR="00C96051" w14:paraId="1D1E9ABF" w14:textId="77777777" w:rsidTr="001B4F46">
        <w:tc>
          <w:tcPr>
            <w:tcW w:w="1998" w:type="dxa"/>
            <w:tcBorders>
              <w:top w:val="single" w:sz="4" w:space="0" w:color="auto"/>
              <w:left w:val="single" w:sz="4" w:space="0" w:color="auto"/>
              <w:bottom w:val="single" w:sz="4" w:space="0" w:color="auto"/>
              <w:right w:val="single" w:sz="4" w:space="0" w:color="auto"/>
            </w:tcBorders>
          </w:tcPr>
          <w:p w14:paraId="0324D3C9" w14:textId="77777777" w:rsidR="00C96051" w:rsidRDefault="00C96051" w:rsidP="001B4F46">
            <w:pPr>
              <w:rPr>
                <w:szCs w:val="22"/>
              </w:rPr>
            </w:pPr>
            <w:r>
              <w:rPr>
                <w:b/>
                <w:bCs/>
                <w:szCs w:val="22"/>
              </w:rPr>
              <w:lastRenderedPageBreak/>
              <w:t>Exceptional flow</w:t>
            </w:r>
          </w:p>
        </w:tc>
        <w:tc>
          <w:tcPr>
            <w:tcW w:w="7578" w:type="dxa"/>
            <w:tcBorders>
              <w:top w:val="single" w:sz="4" w:space="0" w:color="auto"/>
              <w:left w:val="single" w:sz="4" w:space="0" w:color="auto"/>
              <w:bottom w:val="single" w:sz="4" w:space="0" w:color="auto"/>
              <w:right w:val="single" w:sz="4" w:space="0" w:color="auto"/>
            </w:tcBorders>
          </w:tcPr>
          <w:p w14:paraId="36DD71DA" w14:textId="77777777" w:rsidR="00C96051" w:rsidRDefault="00C96051" w:rsidP="0039515D">
            <w:pPr>
              <w:pStyle w:val="BodyText"/>
              <w:numPr>
                <w:ilvl w:val="0"/>
                <w:numId w:val="129"/>
              </w:numPr>
            </w:pPr>
            <w:r w:rsidRPr="001542C6">
              <w:t xml:space="preserve">If any of the synchronous Integrator call fails then no further call to Integrator will be made and </w:t>
            </w:r>
            <w:r>
              <w:t xml:space="preserve">an exisiting error will be shown for GUI/Content API. </w:t>
            </w:r>
          </w:p>
          <w:p w14:paraId="68659C00" w14:textId="77777777" w:rsidR="00C96051" w:rsidRPr="00780694" w:rsidRDefault="00C96051" w:rsidP="0039515D">
            <w:pPr>
              <w:pStyle w:val="BodyText"/>
              <w:numPr>
                <w:ilvl w:val="0"/>
                <w:numId w:val="129"/>
              </w:numPr>
            </w:pPr>
            <w:r>
              <w:t>If any error comes during the VoD activation in TM then an exisiting error will be shown for GUI/Content API.</w:t>
            </w:r>
            <w:r w:rsidRPr="002878DA">
              <w:rPr>
                <w:szCs w:val="22"/>
              </w:rPr>
              <w:t xml:space="preserve"> </w:t>
            </w:r>
          </w:p>
        </w:tc>
      </w:tr>
      <w:tr w:rsidR="00C96051" w14:paraId="3CB6395F" w14:textId="77777777" w:rsidTr="001B4F46">
        <w:tc>
          <w:tcPr>
            <w:tcW w:w="1998" w:type="dxa"/>
            <w:tcBorders>
              <w:top w:val="single" w:sz="4" w:space="0" w:color="auto"/>
              <w:left w:val="single" w:sz="4" w:space="0" w:color="auto"/>
              <w:bottom w:val="single" w:sz="4" w:space="0" w:color="auto"/>
              <w:right w:val="single" w:sz="4" w:space="0" w:color="auto"/>
            </w:tcBorders>
          </w:tcPr>
          <w:p w14:paraId="3A2356B2"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78C1C52D" w14:textId="77777777" w:rsidR="00C96051" w:rsidRDefault="00C96051" w:rsidP="007B4BB2">
            <w:pPr>
              <w:keepNext/>
              <w:rPr>
                <w:szCs w:val="22"/>
              </w:rPr>
            </w:pPr>
          </w:p>
        </w:tc>
      </w:tr>
    </w:tbl>
    <w:p w14:paraId="35C3CC40" w14:textId="772CAB37" w:rsidR="00C96051" w:rsidRDefault="007B4BB2" w:rsidP="007B4BB2">
      <w:pPr>
        <w:pStyle w:val="Caption"/>
        <w:jc w:val="center"/>
      </w:pPr>
      <w:bookmarkStart w:id="220" w:name="_Toc428290074"/>
      <w:r>
        <w:t xml:space="preserve">Table </w:t>
      </w:r>
      <w:r w:rsidR="00167C2C">
        <w:fldChar w:fldCharType="begin"/>
      </w:r>
      <w:r w:rsidR="00167C2C">
        <w:instrText xml:space="preserve"> SEQ Table \* ARABIC </w:instrText>
      </w:r>
      <w:r w:rsidR="00167C2C">
        <w:fldChar w:fldCharType="separate"/>
      </w:r>
      <w:r w:rsidR="001D44B2">
        <w:rPr>
          <w:noProof/>
        </w:rPr>
        <w:t>22</w:t>
      </w:r>
      <w:r w:rsidR="00167C2C">
        <w:rPr>
          <w:noProof/>
        </w:rPr>
        <w:fldChar w:fldCharType="end"/>
      </w:r>
      <w:r>
        <w:t xml:space="preserve">: </w:t>
      </w:r>
      <w:r w:rsidRPr="005C3077">
        <w:t>Activate VoD Content</w:t>
      </w:r>
      <w:bookmarkEnd w:id="220"/>
    </w:p>
    <w:p w14:paraId="337F8BD1" w14:textId="77777777" w:rsidR="00C96051" w:rsidRDefault="00C96051" w:rsidP="00C96051">
      <w:pPr>
        <w:pStyle w:val="ListParagraph"/>
      </w:pPr>
    </w:p>
    <w:p w14:paraId="3F239F3A" w14:textId="77777777" w:rsidR="00C96051" w:rsidRDefault="00C96051" w:rsidP="00C96051">
      <w:pPr>
        <w:pStyle w:val="BodyText"/>
      </w:pPr>
    </w:p>
    <w:p w14:paraId="54A046CA" w14:textId="77777777" w:rsidR="00C96051" w:rsidRDefault="00C96051" w:rsidP="00C96051">
      <w:pPr>
        <w:pStyle w:val="Heading4"/>
      </w:pPr>
      <w:bookmarkStart w:id="221" w:name="_Toc428289880"/>
      <w:r>
        <w:t>Deactivate VoD Content</w:t>
      </w:r>
      <w:bookmarkEnd w:id="221"/>
    </w:p>
    <w:p w14:paraId="5AF3138E" w14:textId="6C74A0C6" w:rsidR="00C10A3E" w:rsidRDefault="00C53F04" w:rsidP="00C10A3E">
      <w:pPr>
        <w:pStyle w:val="BodyText"/>
        <w:keepNext/>
        <w:jc w:val="center"/>
      </w:pPr>
      <w:r>
        <w:rPr>
          <w:noProof/>
          <w:lang w:val="en-IN" w:eastAsia="en-IN"/>
        </w:rPr>
        <w:drawing>
          <wp:inline distT="0" distB="0" distL="0" distR="0" wp14:anchorId="091114C5" wp14:editId="68B7C104">
            <wp:extent cx="4305300" cy="11525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5300" cy="1152525"/>
                    </a:xfrm>
                    <a:prstGeom prst="rect">
                      <a:avLst/>
                    </a:prstGeom>
                    <a:noFill/>
                    <a:ln>
                      <a:noFill/>
                    </a:ln>
                  </pic:spPr>
                </pic:pic>
              </a:graphicData>
            </a:graphic>
          </wp:inline>
        </w:drawing>
      </w:r>
    </w:p>
    <w:p w14:paraId="47833754" w14:textId="5CE77D02" w:rsidR="00957305" w:rsidRDefault="00C10A3E" w:rsidP="003543E3">
      <w:pPr>
        <w:pStyle w:val="Caption"/>
        <w:jc w:val="center"/>
      </w:pPr>
      <w:bookmarkStart w:id="222" w:name="_Toc428290000"/>
      <w:r>
        <w:t xml:space="preserve">Figure </w:t>
      </w:r>
      <w:r w:rsidR="00167C2C">
        <w:fldChar w:fldCharType="begin"/>
      </w:r>
      <w:r w:rsidR="00167C2C">
        <w:instrText xml:space="preserve"> SEQ Figure \* ARABIC </w:instrText>
      </w:r>
      <w:r w:rsidR="00167C2C">
        <w:fldChar w:fldCharType="separate"/>
      </w:r>
      <w:r w:rsidR="00A73595">
        <w:rPr>
          <w:noProof/>
        </w:rPr>
        <w:t>23</w:t>
      </w:r>
      <w:r w:rsidR="00167C2C">
        <w:rPr>
          <w:noProof/>
        </w:rPr>
        <w:fldChar w:fldCharType="end"/>
      </w:r>
      <w:r>
        <w:t xml:space="preserve">: </w:t>
      </w:r>
      <w:r w:rsidRPr="00F6691B">
        <w:t>Deactivate VoD Content</w:t>
      </w:r>
      <w:bookmarkEnd w:id="222"/>
    </w:p>
    <w:p w14:paraId="4637EF26" w14:textId="77777777" w:rsidR="00957305" w:rsidRDefault="00957305" w:rsidP="00957305">
      <w:pPr>
        <w:pStyle w:val="BodyText"/>
        <w:keepNext/>
        <w:jc w:val="center"/>
      </w:pPr>
    </w:p>
    <w:tbl>
      <w:tblPr>
        <w:tblW w:w="9576" w:type="dxa"/>
        <w:tblLayout w:type="fixed"/>
        <w:tblLook w:val="0000" w:firstRow="0" w:lastRow="0" w:firstColumn="0" w:lastColumn="0" w:noHBand="0" w:noVBand="0"/>
      </w:tblPr>
      <w:tblGrid>
        <w:gridCol w:w="1998"/>
        <w:gridCol w:w="7578"/>
      </w:tblGrid>
      <w:tr w:rsidR="00C96051" w14:paraId="4A7CBCDE" w14:textId="77777777" w:rsidTr="001B4F46">
        <w:tc>
          <w:tcPr>
            <w:tcW w:w="1998" w:type="dxa"/>
            <w:tcBorders>
              <w:top w:val="single" w:sz="4" w:space="0" w:color="auto"/>
              <w:left w:val="single" w:sz="4" w:space="0" w:color="auto"/>
              <w:bottom w:val="single" w:sz="4" w:space="0" w:color="auto"/>
              <w:right w:val="single" w:sz="4" w:space="0" w:color="auto"/>
            </w:tcBorders>
          </w:tcPr>
          <w:p w14:paraId="62EC7233"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23E605E4" w14:textId="77777777" w:rsidR="00C96051" w:rsidRDefault="00C96051" w:rsidP="001B4F46">
            <w:pPr>
              <w:rPr>
                <w:szCs w:val="22"/>
              </w:rPr>
            </w:pPr>
            <w:r>
              <w:t>TM GUI/Content API</w:t>
            </w:r>
          </w:p>
        </w:tc>
      </w:tr>
      <w:tr w:rsidR="00C96051" w14:paraId="2DD04CD3" w14:textId="77777777" w:rsidTr="001B4F46">
        <w:tc>
          <w:tcPr>
            <w:tcW w:w="1998" w:type="dxa"/>
            <w:tcBorders>
              <w:top w:val="single" w:sz="4" w:space="0" w:color="auto"/>
              <w:left w:val="single" w:sz="4" w:space="0" w:color="auto"/>
              <w:bottom w:val="single" w:sz="4" w:space="0" w:color="auto"/>
              <w:right w:val="single" w:sz="4" w:space="0" w:color="auto"/>
            </w:tcBorders>
          </w:tcPr>
          <w:p w14:paraId="2E665D9A"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2821A554" w14:textId="77777777" w:rsidR="00C96051" w:rsidRDefault="00C96051" w:rsidP="001B4F46">
            <w:pPr>
              <w:rPr>
                <w:szCs w:val="22"/>
              </w:rPr>
            </w:pPr>
            <w:r>
              <w:t>Deactivate VoD Content</w:t>
            </w:r>
          </w:p>
        </w:tc>
      </w:tr>
      <w:tr w:rsidR="00C96051" w14:paraId="5057DB50" w14:textId="77777777" w:rsidTr="001B4F46">
        <w:tc>
          <w:tcPr>
            <w:tcW w:w="1998" w:type="dxa"/>
            <w:tcBorders>
              <w:top w:val="single" w:sz="4" w:space="0" w:color="auto"/>
              <w:left w:val="single" w:sz="4" w:space="0" w:color="auto"/>
              <w:bottom w:val="single" w:sz="4" w:space="0" w:color="auto"/>
              <w:right w:val="single" w:sz="4" w:space="0" w:color="auto"/>
            </w:tcBorders>
          </w:tcPr>
          <w:p w14:paraId="2B20152B"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08D8D649" w14:textId="77777777" w:rsidR="00C96051" w:rsidRDefault="00C96051" w:rsidP="0039515D">
            <w:pPr>
              <w:pStyle w:val="BodyText"/>
              <w:numPr>
                <w:ilvl w:val="0"/>
                <w:numId w:val="130"/>
              </w:numPr>
              <w:jc w:val="both"/>
            </w:pPr>
            <w:r>
              <w:t>TM is up and running.</w:t>
            </w:r>
          </w:p>
          <w:p w14:paraId="01A162D3" w14:textId="77777777" w:rsidR="00C96051" w:rsidRDefault="00C96051" w:rsidP="0039515D">
            <w:pPr>
              <w:pStyle w:val="BodyText"/>
              <w:numPr>
                <w:ilvl w:val="0"/>
                <w:numId w:val="130"/>
              </w:numPr>
              <w:jc w:val="both"/>
            </w:pPr>
            <w:r>
              <w:t>TM DB is up and running.</w:t>
            </w:r>
          </w:p>
          <w:p w14:paraId="2758E3E3" w14:textId="77777777" w:rsidR="00C96051" w:rsidRDefault="00C96051" w:rsidP="0039515D">
            <w:pPr>
              <w:pStyle w:val="BodyText"/>
              <w:numPr>
                <w:ilvl w:val="0"/>
                <w:numId w:val="130"/>
              </w:numPr>
              <w:jc w:val="both"/>
            </w:pPr>
            <w:r>
              <w:t>Integrator is up and running.</w:t>
            </w:r>
          </w:p>
          <w:p w14:paraId="182B4DE4" w14:textId="77777777" w:rsidR="00C96051" w:rsidRPr="00780694" w:rsidRDefault="00C96051" w:rsidP="0039515D">
            <w:pPr>
              <w:pStyle w:val="BodyText"/>
              <w:numPr>
                <w:ilvl w:val="0"/>
                <w:numId w:val="130"/>
              </w:numPr>
              <w:jc w:val="both"/>
            </w:pPr>
            <w:r>
              <w:t>OMI Integrator is defined in TM and is in Active state.</w:t>
            </w:r>
          </w:p>
        </w:tc>
      </w:tr>
      <w:tr w:rsidR="00C96051" w14:paraId="0075BAF2" w14:textId="77777777" w:rsidTr="001B4F46">
        <w:tc>
          <w:tcPr>
            <w:tcW w:w="1998" w:type="dxa"/>
            <w:tcBorders>
              <w:top w:val="single" w:sz="4" w:space="0" w:color="auto"/>
              <w:left w:val="single" w:sz="4" w:space="0" w:color="auto"/>
              <w:bottom w:val="single" w:sz="4" w:space="0" w:color="auto"/>
              <w:right w:val="single" w:sz="4" w:space="0" w:color="auto"/>
            </w:tcBorders>
          </w:tcPr>
          <w:p w14:paraId="55856616"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79AA503A" w14:textId="77777777" w:rsidR="00C96051" w:rsidRDefault="00C96051" w:rsidP="0039515D">
            <w:pPr>
              <w:pStyle w:val="BodyText"/>
              <w:numPr>
                <w:ilvl w:val="0"/>
                <w:numId w:val="131"/>
              </w:numPr>
            </w:pPr>
            <w:r>
              <w:t>VoD deactivation is done in TM GUI/Content API.</w:t>
            </w:r>
          </w:p>
          <w:p w14:paraId="15D4B30A" w14:textId="77777777" w:rsidR="00C96051" w:rsidRDefault="00C96051" w:rsidP="0039515D">
            <w:pPr>
              <w:pStyle w:val="BodyText"/>
              <w:numPr>
                <w:ilvl w:val="0"/>
                <w:numId w:val="131"/>
              </w:numPr>
            </w:pPr>
            <w:r>
              <w:t>All the processing for deactivating a VoD which is in place currently would be done as before.</w:t>
            </w:r>
          </w:p>
          <w:p w14:paraId="458B437B" w14:textId="77777777" w:rsidR="00C96051" w:rsidRDefault="00C96051" w:rsidP="0039515D">
            <w:pPr>
              <w:pStyle w:val="BodyText"/>
              <w:numPr>
                <w:ilvl w:val="0"/>
                <w:numId w:val="131"/>
              </w:numPr>
            </w:pPr>
            <w:r>
              <w:t xml:space="preserve">If the content is not FoD then call operation ‘DeletePackage’of the Integrator  to de-provision the package (that represents a VoD and containing the VoD assets) the VoD assets in VMX (external Id of the VoD will be used as packageId).  </w:t>
            </w:r>
          </w:p>
          <w:p w14:paraId="0AA89556" w14:textId="77777777" w:rsidR="00C96051" w:rsidRPr="00780694" w:rsidRDefault="00C96051" w:rsidP="0039515D">
            <w:pPr>
              <w:pStyle w:val="BodyText"/>
              <w:numPr>
                <w:ilvl w:val="0"/>
                <w:numId w:val="131"/>
              </w:numPr>
            </w:pPr>
            <w:r>
              <w:t>VoD is deactivated and data saved in TM DB.</w:t>
            </w:r>
          </w:p>
        </w:tc>
      </w:tr>
      <w:tr w:rsidR="00C96051" w14:paraId="1447AEE2" w14:textId="77777777" w:rsidTr="001B4F46">
        <w:tc>
          <w:tcPr>
            <w:tcW w:w="1998" w:type="dxa"/>
            <w:tcBorders>
              <w:top w:val="single" w:sz="4" w:space="0" w:color="auto"/>
              <w:left w:val="single" w:sz="4" w:space="0" w:color="auto"/>
              <w:bottom w:val="single" w:sz="4" w:space="0" w:color="auto"/>
              <w:right w:val="single" w:sz="4" w:space="0" w:color="auto"/>
            </w:tcBorders>
          </w:tcPr>
          <w:p w14:paraId="3F9179F4" w14:textId="77777777" w:rsidR="00C96051" w:rsidRDefault="00C96051" w:rsidP="001B4F46">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4B006DA4" w14:textId="77777777" w:rsidR="00C96051" w:rsidRDefault="00C96051" w:rsidP="0039515D">
            <w:pPr>
              <w:pStyle w:val="BodyText"/>
              <w:numPr>
                <w:ilvl w:val="0"/>
                <w:numId w:val="133"/>
              </w:numPr>
            </w:pPr>
            <w:r>
              <w:t>VoD is deactivated in TM successfully.</w:t>
            </w:r>
          </w:p>
          <w:p w14:paraId="6A7B1660" w14:textId="77777777" w:rsidR="00C96051" w:rsidRDefault="00C96051" w:rsidP="0039515D">
            <w:pPr>
              <w:pStyle w:val="BodyText"/>
              <w:numPr>
                <w:ilvl w:val="0"/>
                <w:numId w:val="133"/>
              </w:numPr>
            </w:pPr>
            <w:r>
              <w:t>All the VoD assets are de-provisioned successfully in the VMX by the integrator.</w:t>
            </w:r>
          </w:p>
          <w:p w14:paraId="0F164D00" w14:textId="77777777" w:rsidR="00C96051" w:rsidRDefault="00C96051" w:rsidP="0039515D">
            <w:pPr>
              <w:pStyle w:val="BodyText"/>
              <w:numPr>
                <w:ilvl w:val="0"/>
                <w:numId w:val="133"/>
              </w:numPr>
            </w:pPr>
            <w:r>
              <w:t>If it is not FoD then the package, to represent the VoD content, de-provisioned successfully in the VMX by the integrator.</w:t>
            </w:r>
          </w:p>
          <w:p w14:paraId="6594B098" w14:textId="77777777" w:rsidR="00C96051" w:rsidRPr="007533F7" w:rsidRDefault="00C96051" w:rsidP="0039515D">
            <w:pPr>
              <w:pStyle w:val="BodyText"/>
              <w:numPr>
                <w:ilvl w:val="0"/>
                <w:numId w:val="133"/>
              </w:numPr>
            </w:pPr>
            <w:r>
              <w:t>Success status is saved in the TM DB(ContentItems Table) indicating that the VoD is in ‘sync with VMX.</w:t>
            </w:r>
          </w:p>
        </w:tc>
      </w:tr>
      <w:tr w:rsidR="00C96051" w14:paraId="08E87999" w14:textId="77777777" w:rsidTr="001B4F46">
        <w:tc>
          <w:tcPr>
            <w:tcW w:w="1998" w:type="dxa"/>
            <w:tcBorders>
              <w:top w:val="single" w:sz="4" w:space="0" w:color="auto"/>
              <w:left w:val="single" w:sz="4" w:space="0" w:color="auto"/>
              <w:bottom w:val="single" w:sz="4" w:space="0" w:color="auto"/>
              <w:right w:val="single" w:sz="4" w:space="0" w:color="auto"/>
            </w:tcBorders>
          </w:tcPr>
          <w:p w14:paraId="1D0CCAA7" w14:textId="77777777" w:rsidR="00C96051" w:rsidRDefault="00C96051" w:rsidP="001B4F46">
            <w:pPr>
              <w:rPr>
                <w:b/>
                <w:bCs/>
                <w:szCs w:val="22"/>
              </w:rPr>
            </w:pPr>
            <w:r>
              <w:rPr>
                <w:b/>
                <w:bCs/>
                <w:szCs w:val="22"/>
              </w:rPr>
              <w:lastRenderedPageBreak/>
              <w:t>Alternative flow of events</w:t>
            </w:r>
          </w:p>
        </w:tc>
        <w:tc>
          <w:tcPr>
            <w:tcW w:w="7578" w:type="dxa"/>
            <w:tcBorders>
              <w:top w:val="single" w:sz="4" w:space="0" w:color="auto"/>
              <w:left w:val="single" w:sz="4" w:space="0" w:color="auto"/>
              <w:bottom w:val="single" w:sz="4" w:space="0" w:color="auto"/>
              <w:right w:val="single" w:sz="4" w:space="0" w:color="auto"/>
            </w:tcBorders>
          </w:tcPr>
          <w:p w14:paraId="0EC72523" w14:textId="77777777" w:rsidR="00C96051" w:rsidRPr="00780694" w:rsidRDefault="00C96051" w:rsidP="0039515D">
            <w:pPr>
              <w:pStyle w:val="BodyText"/>
              <w:numPr>
                <w:ilvl w:val="0"/>
                <w:numId w:val="132"/>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C96051" w14:paraId="3A718C08" w14:textId="77777777" w:rsidTr="001B4F46">
        <w:tc>
          <w:tcPr>
            <w:tcW w:w="1998" w:type="dxa"/>
            <w:tcBorders>
              <w:top w:val="single" w:sz="4" w:space="0" w:color="auto"/>
              <w:left w:val="single" w:sz="4" w:space="0" w:color="auto"/>
              <w:bottom w:val="single" w:sz="4" w:space="0" w:color="auto"/>
              <w:right w:val="single" w:sz="4" w:space="0" w:color="auto"/>
            </w:tcBorders>
          </w:tcPr>
          <w:p w14:paraId="598D99CE"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285248A8" w14:textId="77777777" w:rsidR="00C96051" w:rsidRDefault="00C96051" w:rsidP="0039515D">
            <w:pPr>
              <w:pStyle w:val="BodyText"/>
              <w:numPr>
                <w:ilvl w:val="0"/>
                <w:numId w:val="134"/>
              </w:numPr>
            </w:pPr>
            <w:r w:rsidRPr="001542C6">
              <w:t xml:space="preserve">If any of the synchronous Integrator call fails then no further call to Integrator will be made and </w:t>
            </w:r>
            <w:r>
              <w:t>an exisiting error message will be shown on GUI/content API</w:t>
            </w:r>
          </w:p>
          <w:p w14:paraId="77BA202E" w14:textId="77777777" w:rsidR="00C96051" w:rsidRPr="00780694" w:rsidRDefault="00C96051" w:rsidP="0039515D">
            <w:pPr>
              <w:pStyle w:val="BodyText"/>
              <w:numPr>
                <w:ilvl w:val="0"/>
                <w:numId w:val="134"/>
              </w:numPr>
            </w:pPr>
            <w:r>
              <w:t>If any error comes during the VoD de-activation in TM then an exisiting error message will be shown on GUI/content API AND call operation ‘CreateContent’, ‘CreatePackage’and ‘</w:t>
            </w:r>
            <w:r w:rsidRPr="00D364E0">
              <w:t>AddItemsToPackage</w:t>
            </w:r>
            <w:r>
              <w:t>’ of the Integrator  revert back the VMX operation.</w:t>
            </w:r>
            <w:r w:rsidRPr="00EF2FF4">
              <w:rPr>
                <w:szCs w:val="22"/>
              </w:rPr>
              <w:t xml:space="preserve"> </w:t>
            </w:r>
          </w:p>
        </w:tc>
      </w:tr>
      <w:tr w:rsidR="00C96051" w14:paraId="44F83B37" w14:textId="77777777" w:rsidTr="001B4F46">
        <w:tc>
          <w:tcPr>
            <w:tcW w:w="1998" w:type="dxa"/>
            <w:tcBorders>
              <w:top w:val="single" w:sz="4" w:space="0" w:color="auto"/>
              <w:left w:val="single" w:sz="4" w:space="0" w:color="auto"/>
              <w:bottom w:val="single" w:sz="4" w:space="0" w:color="auto"/>
              <w:right w:val="single" w:sz="4" w:space="0" w:color="auto"/>
            </w:tcBorders>
          </w:tcPr>
          <w:p w14:paraId="3115EA8B"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30D3B5F5" w14:textId="77777777" w:rsidR="00C96051" w:rsidRDefault="00C96051" w:rsidP="00486126">
            <w:pPr>
              <w:keepNext/>
              <w:rPr>
                <w:szCs w:val="22"/>
              </w:rPr>
            </w:pPr>
          </w:p>
        </w:tc>
      </w:tr>
    </w:tbl>
    <w:p w14:paraId="02505C7E" w14:textId="15938ED7" w:rsidR="00C96051" w:rsidRDefault="00486126" w:rsidP="00486126">
      <w:pPr>
        <w:pStyle w:val="Caption"/>
        <w:jc w:val="center"/>
      </w:pPr>
      <w:bookmarkStart w:id="223" w:name="_Toc428290075"/>
      <w:r>
        <w:t xml:space="preserve">Table </w:t>
      </w:r>
      <w:r w:rsidR="00167C2C">
        <w:fldChar w:fldCharType="begin"/>
      </w:r>
      <w:r w:rsidR="00167C2C">
        <w:instrText xml:space="preserve"> SEQ Table \* ARABIC </w:instrText>
      </w:r>
      <w:r w:rsidR="00167C2C">
        <w:fldChar w:fldCharType="separate"/>
      </w:r>
      <w:r w:rsidR="001D44B2">
        <w:rPr>
          <w:noProof/>
        </w:rPr>
        <w:t>23</w:t>
      </w:r>
      <w:r w:rsidR="00167C2C">
        <w:rPr>
          <w:noProof/>
        </w:rPr>
        <w:fldChar w:fldCharType="end"/>
      </w:r>
      <w:r>
        <w:t xml:space="preserve">: </w:t>
      </w:r>
      <w:r w:rsidRPr="007B0EEF">
        <w:t>Deactivate VoD Content</w:t>
      </w:r>
      <w:bookmarkEnd w:id="223"/>
    </w:p>
    <w:p w14:paraId="5FF8F796" w14:textId="77777777" w:rsidR="00C96051" w:rsidRDefault="00C96051" w:rsidP="00C96051">
      <w:pPr>
        <w:pStyle w:val="Heading4"/>
      </w:pPr>
      <w:bookmarkStart w:id="224" w:name="_Toc428289881"/>
      <w:r>
        <w:t>Package Assignment</w:t>
      </w:r>
      <w:bookmarkEnd w:id="224"/>
    </w:p>
    <w:p w14:paraId="2D59E16D" w14:textId="783E3D1B" w:rsidR="00716B29" w:rsidRDefault="004E0712" w:rsidP="00716B29">
      <w:pPr>
        <w:pStyle w:val="BodyText"/>
        <w:keepNext/>
        <w:jc w:val="center"/>
      </w:pPr>
      <w:r>
        <w:rPr>
          <w:noProof/>
          <w:lang w:val="en-IN" w:eastAsia="en-IN"/>
        </w:rPr>
        <w:drawing>
          <wp:inline distT="0" distB="0" distL="0" distR="0" wp14:anchorId="235B1A2B" wp14:editId="3C4683E2">
            <wp:extent cx="4305300" cy="11715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05300" cy="1171575"/>
                    </a:xfrm>
                    <a:prstGeom prst="rect">
                      <a:avLst/>
                    </a:prstGeom>
                    <a:noFill/>
                    <a:ln>
                      <a:noFill/>
                    </a:ln>
                  </pic:spPr>
                </pic:pic>
              </a:graphicData>
            </a:graphic>
          </wp:inline>
        </w:drawing>
      </w:r>
    </w:p>
    <w:p w14:paraId="1F539964" w14:textId="658F4CFE" w:rsidR="007E4E5A" w:rsidRDefault="00716B29" w:rsidP="00716B29">
      <w:pPr>
        <w:pStyle w:val="Caption"/>
        <w:jc w:val="center"/>
      </w:pPr>
      <w:bookmarkStart w:id="225" w:name="_Toc428290001"/>
      <w:r>
        <w:t xml:space="preserve">Figure </w:t>
      </w:r>
      <w:r w:rsidR="00167C2C">
        <w:fldChar w:fldCharType="begin"/>
      </w:r>
      <w:r w:rsidR="00167C2C">
        <w:instrText xml:space="preserve"> SEQ Figure \* ARABIC </w:instrText>
      </w:r>
      <w:r w:rsidR="00167C2C">
        <w:fldChar w:fldCharType="separate"/>
      </w:r>
      <w:r w:rsidR="00A73595">
        <w:rPr>
          <w:noProof/>
        </w:rPr>
        <w:t>24</w:t>
      </w:r>
      <w:r w:rsidR="00167C2C">
        <w:rPr>
          <w:noProof/>
        </w:rPr>
        <w:fldChar w:fldCharType="end"/>
      </w:r>
      <w:r>
        <w:t>: Package Assignment</w:t>
      </w:r>
      <w:bookmarkEnd w:id="225"/>
    </w:p>
    <w:p w14:paraId="72F280C0" w14:textId="77777777" w:rsidR="009C6654" w:rsidRPr="0087207A" w:rsidRDefault="009C6654" w:rsidP="00C96051">
      <w:pPr>
        <w:pStyle w:val="BodyText"/>
      </w:pPr>
    </w:p>
    <w:tbl>
      <w:tblPr>
        <w:tblW w:w="9576" w:type="dxa"/>
        <w:tblLayout w:type="fixed"/>
        <w:tblLook w:val="0000" w:firstRow="0" w:lastRow="0" w:firstColumn="0" w:lastColumn="0" w:noHBand="0" w:noVBand="0"/>
      </w:tblPr>
      <w:tblGrid>
        <w:gridCol w:w="1998"/>
        <w:gridCol w:w="7578"/>
      </w:tblGrid>
      <w:tr w:rsidR="00C96051" w14:paraId="12B7A29A" w14:textId="77777777" w:rsidTr="001B4F46">
        <w:tc>
          <w:tcPr>
            <w:tcW w:w="1998" w:type="dxa"/>
            <w:tcBorders>
              <w:top w:val="single" w:sz="4" w:space="0" w:color="auto"/>
              <w:left w:val="single" w:sz="4" w:space="0" w:color="auto"/>
              <w:bottom w:val="single" w:sz="4" w:space="0" w:color="auto"/>
              <w:right w:val="single" w:sz="4" w:space="0" w:color="auto"/>
            </w:tcBorders>
          </w:tcPr>
          <w:p w14:paraId="26F9B685"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54DBE39B" w14:textId="77777777" w:rsidR="00C96051" w:rsidRDefault="00C96051" w:rsidP="001B4F46">
            <w:pPr>
              <w:rPr>
                <w:szCs w:val="22"/>
              </w:rPr>
            </w:pPr>
            <w:r>
              <w:t>TM GUI/Subscriber API/ Package subscription API</w:t>
            </w:r>
          </w:p>
        </w:tc>
      </w:tr>
      <w:tr w:rsidR="00C96051" w14:paraId="1918B2D0" w14:textId="77777777" w:rsidTr="001B4F46">
        <w:tc>
          <w:tcPr>
            <w:tcW w:w="1998" w:type="dxa"/>
            <w:tcBorders>
              <w:top w:val="single" w:sz="4" w:space="0" w:color="auto"/>
              <w:left w:val="single" w:sz="4" w:space="0" w:color="auto"/>
              <w:bottom w:val="single" w:sz="4" w:space="0" w:color="auto"/>
              <w:right w:val="single" w:sz="4" w:space="0" w:color="auto"/>
            </w:tcBorders>
          </w:tcPr>
          <w:p w14:paraId="29E5BA00"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6D1D537C" w14:textId="77777777" w:rsidR="00C96051" w:rsidRDefault="00C96051" w:rsidP="001B4F46">
            <w:pPr>
              <w:rPr>
                <w:szCs w:val="22"/>
              </w:rPr>
            </w:pPr>
            <w:r>
              <w:t>Package Assignment</w:t>
            </w:r>
          </w:p>
        </w:tc>
      </w:tr>
      <w:tr w:rsidR="00C96051" w14:paraId="39A11A04" w14:textId="77777777" w:rsidTr="001B4F46">
        <w:tc>
          <w:tcPr>
            <w:tcW w:w="1998" w:type="dxa"/>
            <w:tcBorders>
              <w:top w:val="single" w:sz="4" w:space="0" w:color="auto"/>
              <w:left w:val="single" w:sz="4" w:space="0" w:color="auto"/>
              <w:bottom w:val="single" w:sz="4" w:space="0" w:color="auto"/>
              <w:right w:val="single" w:sz="4" w:space="0" w:color="auto"/>
            </w:tcBorders>
          </w:tcPr>
          <w:p w14:paraId="6390854A"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3A565CC6" w14:textId="77777777" w:rsidR="00C96051" w:rsidRDefault="00C96051" w:rsidP="0039515D">
            <w:pPr>
              <w:pStyle w:val="BodyText"/>
              <w:numPr>
                <w:ilvl w:val="0"/>
                <w:numId w:val="135"/>
              </w:numPr>
              <w:jc w:val="both"/>
            </w:pPr>
            <w:r>
              <w:t>TM is up and running.</w:t>
            </w:r>
          </w:p>
          <w:p w14:paraId="1E31D932" w14:textId="77777777" w:rsidR="00C96051" w:rsidRDefault="00C96051" w:rsidP="0039515D">
            <w:pPr>
              <w:pStyle w:val="BodyText"/>
              <w:numPr>
                <w:ilvl w:val="0"/>
                <w:numId w:val="135"/>
              </w:numPr>
              <w:jc w:val="both"/>
            </w:pPr>
            <w:r>
              <w:t>TM DB is up and running.</w:t>
            </w:r>
          </w:p>
          <w:p w14:paraId="79660EA7" w14:textId="77777777" w:rsidR="00C96051" w:rsidRDefault="00C96051" w:rsidP="0039515D">
            <w:pPr>
              <w:pStyle w:val="BodyText"/>
              <w:numPr>
                <w:ilvl w:val="0"/>
                <w:numId w:val="135"/>
              </w:numPr>
              <w:jc w:val="both"/>
            </w:pPr>
            <w:r>
              <w:t>Integrator is up and running.</w:t>
            </w:r>
          </w:p>
          <w:p w14:paraId="5B4D2569" w14:textId="77777777" w:rsidR="00C96051" w:rsidRPr="00780694" w:rsidRDefault="00C96051" w:rsidP="0039515D">
            <w:pPr>
              <w:pStyle w:val="BodyText"/>
              <w:numPr>
                <w:ilvl w:val="0"/>
                <w:numId w:val="135"/>
              </w:numPr>
              <w:jc w:val="both"/>
            </w:pPr>
            <w:r>
              <w:t>OMI Integrator is defined in TM and is in Active state.</w:t>
            </w:r>
          </w:p>
        </w:tc>
      </w:tr>
      <w:tr w:rsidR="00C96051" w14:paraId="387AE696" w14:textId="77777777" w:rsidTr="001B4F46">
        <w:tc>
          <w:tcPr>
            <w:tcW w:w="1998" w:type="dxa"/>
            <w:tcBorders>
              <w:top w:val="single" w:sz="4" w:space="0" w:color="auto"/>
              <w:left w:val="single" w:sz="4" w:space="0" w:color="auto"/>
              <w:bottom w:val="single" w:sz="4" w:space="0" w:color="auto"/>
              <w:right w:val="single" w:sz="4" w:space="0" w:color="auto"/>
            </w:tcBorders>
          </w:tcPr>
          <w:p w14:paraId="746FE25E"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034C24F7" w14:textId="77777777" w:rsidR="00C96051" w:rsidRDefault="00C96051" w:rsidP="0039515D">
            <w:pPr>
              <w:pStyle w:val="BodyText"/>
              <w:numPr>
                <w:ilvl w:val="0"/>
                <w:numId w:val="136"/>
              </w:numPr>
            </w:pPr>
            <w:r>
              <w:t>Package assignment is done in TM GUI/</w:t>
            </w:r>
            <w:r w:rsidRPr="00A77C2C">
              <w:t xml:space="preserve"> </w:t>
            </w:r>
            <w:r>
              <w:t>from Subscriber API (</w:t>
            </w:r>
            <w:r w:rsidRPr="00A14B11">
              <w:t>SubscriberPackageAssign</w:t>
            </w:r>
            <w:r>
              <w:t>,</w:t>
            </w:r>
            <w:r w:rsidRPr="00A14B11">
              <w:t xml:space="preserve"> SubscriberPackageUnlock</w:t>
            </w:r>
            <w:r>
              <w:t>,SubcriberUpdate) or Package subscription API (SubscriberPackageAssign,SubscriberPackageUnlock).</w:t>
            </w:r>
          </w:p>
          <w:p w14:paraId="1B32D21A" w14:textId="77777777" w:rsidR="00C96051" w:rsidRDefault="00C96051" w:rsidP="0039515D">
            <w:pPr>
              <w:pStyle w:val="BodyText"/>
              <w:numPr>
                <w:ilvl w:val="0"/>
                <w:numId w:val="136"/>
              </w:numPr>
            </w:pPr>
            <w:r>
              <w:t>All the processing for assigning package to a subscriber is done as before.</w:t>
            </w:r>
          </w:p>
          <w:p w14:paraId="07B2F609" w14:textId="77777777" w:rsidR="00C96051" w:rsidRDefault="00C96051" w:rsidP="0039515D">
            <w:pPr>
              <w:pStyle w:val="BodyText"/>
              <w:numPr>
                <w:ilvl w:val="0"/>
                <w:numId w:val="136"/>
              </w:numPr>
            </w:pPr>
            <w:r>
              <w:t>Call the operation ‘</w:t>
            </w:r>
            <w:r w:rsidRPr="00D364E0">
              <w:t>AddEntitlement</w:t>
            </w:r>
            <w:r>
              <w:t xml:space="preserve">’of the Integrator to perform entitlement in VMX. </w:t>
            </w:r>
          </w:p>
          <w:p w14:paraId="77955F6E" w14:textId="77777777" w:rsidR="00C96051" w:rsidRPr="00780694" w:rsidRDefault="00C96051" w:rsidP="0039515D">
            <w:pPr>
              <w:pStyle w:val="BodyText"/>
              <w:numPr>
                <w:ilvl w:val="0"/>
                <w:numId w:val="136"/>
              </w:numPr>
            </w:pPr>
            <w:r>
              <w:t>Package assignment is saved in TM DB.</w:t>
            </w:r>
          </w:p>
        </w:tc>
      </w:tr>
      <w:tr w:rsidR="00C96051" w14:paraId="56C424F1" w14:textId="77777777" w:rsidTr="001B4F46">
        <w:tc>
          <w:tcPr>
            <w:tcW w:w="1998" w:type="dxa"/>
            <w:tcBorders>
              <w:top w:val="single" w:sz="4" w:space="0" w:color="auto"/>
              <w:left w:val="single" w:sz="4" w:space="0" w:color="auto"/>
              <w:bottom w:val="single" w:sz="4" w:space="0" w:color="auto"/>
              <w:right w:val="single" w:sz="4" w:space="0" w:color="auto"/>
            </w:tcBorders>
          </w:tcPr>
          <w:p w14:paraId="5DECEA6C" w14:textId="77777777" w:rsidR="00C96051" w:rsidRDefault="00C96051" w:rsidP="001B4F46">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64EA1A95" w14:textId="77777777" w:rsidR="00C96051" w:rsidRDefault="00C96051" w:rsidP="0039515D">
            <w:pPr>
              <w:pStyle w:val="BodyText"/>
              <w:numPr>
                <w:ilvl w:val="0"/>
                <w:numId w:val="137"/>
              </w:numPr>
            </w:pPr>
            <w:r>
              <w:t>Subscriber package assigned/unlocked in TM successfully.</w:t>
            </w:r>
          </w:p>
          <w:p w14:paraId="040AAECF" w14:textId="77777777" w:rsidR="00C96051" w:rsidRDefault="00C96051" w:rsidP="0039515D">
            <w:pPr>
              <w:pStyle w:val="BodyText"/>
              <w:numPr>
                <w:ilvl w:val="0"/>
                <w:numId w:val="137"/>
              </w:numPr>
            </w:pPr>
            <w:r>
              <w:t xml:space="preserve">Package entitlement is done successfully in the VMX by the </w:t>
            </w:r>
            <w:r>
              <w:lastRenderedPageBreak/>
              <w:t>integrator.</w:t>
            </w:r>
          </w:p>
          <w:p w14:paraId="28E0E529" w14:textId="77777777" w:rsidR="00C96051" w:rsidRPr="007533F7" w:rsidRDefault="00C96051" w:rsidP="0039515D">
            <w:pPr>
              <w:pStyle w:val="BodyText"/>
              <w:numPr>
                <w:ilvl w:val="0"/>
                <w:numId w:val="137"/>
              </w:numPr>
            </w:pPr>
            <w:r>
              <w:t>Success status is saved in the TM DB(SubscriberPackages) indicating that subscriber-package association is in ‘sync with VMX.</w:t>
            </w:r>
          </w:p>
        </w:tc>
      </w:tr>
      <w:tr w:rsidR="00C96051" w14:paraId="1A53ED14" w14:textId="77777777" w:rsidTr="001B4F46">
        <w:tc>
          <w:tcPr>
            <w:tcW w:w="1998" w:type="dxa"/>
            <w:tcBorders>
              <w:top w:val="single" w:sz="4" w:space="0" w:color="auto"/>
              <w:left w:val="single" w:sz="4" w:space="0" w:color="auto"/>
              <w:bottom w:val="single" w:sz="4" w:space="0" w:color="auto"/>
              <w:right w:val="single" w:sz="4" w:space="0" w:color="auto"/>
            </w:tcBorders>
          </w:tcPr>
          <w:p w14:paraId="3DCA2398" w14:textId="77777777" w:rsidR="00C96051" w:rsidRDefault="00C96051" w:rsidP="001B4F46">
            <w:pPr>
              <w:rPr>
                <w:b/>
                <w:bCs/>
                <w:szCs w:val="22"/>
              </w:rPr>
            </w:pPr>
            <w:r>
              <w:rPr>
                <w:b/>
                <w:bCs/>
                <w:szCs w:val="22"/>
              </w:rPr>
              <w:lastRenderedPageBreak/>
              <w:t>Alternative flow of events</w:t>
            </w:r>
          </w:p>
        </w:tc>
        <w:tc>
          <w:tcPr>
            <w:tcW w:w="7578" w:type="dxa"/>
            <w:tcBorders>
              <w:top w:val="single" w:sz="4" w:space="0" w:color="auto"/>
              <w:left w:val="single" w:sz="4" w:space="0" w:color="auto"/>
              <w:bottom w:val="single" w:sz="4" w:space="0" w:color="auto"/>
              <w:right w:val="single" w:sz="4" w:space="0" w:color="auto"/>
            </w:tcBorders>
          </w:tcPr>
          <w:p w14:paraId="0EC4433B" w14:textId="77777777" w:rsidR="00C96051" w:rsidRPr="00780694" w:rsidRDefault="00C96051" w:rsidP="0039515D">
            <w:pPr>
              <w:pStyle w:val="BodyText"/>
              <w:numPr>
                <w:ilvl w:val="0"/>
                <w:numId w:val="138"/>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C96051" w14:paraId="43F1D6E7" w14:textId="77777777" w:rsidTr="001B4F46">
        <w:tc>
          <w:tcPr>
            <w:tcW w:w="1998" w:type="dxa"/>
            <w:tcBorders>
              <w:top w:val="single" w:sz="4" w:space="0" w:color="auto"/>
              <w:left w:val="single" w:sz="4" w:space="0" w:color="auto"/>
              <w:bottom w:val="single" w:sz="4" w:space="0" w:color="auto"/>
              <w:right w:val="single" w:sz="4" w:space="0" w:color="auto"/>
            </w:tcBorders>
          </w:tcPr>
          <w:p w14:paraId="20BAC60D"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384C9386" w14:textId="77777777" w:rsidR="00C96051" w:rsidRDefault="00C96051" w:rsidP="0039515D">
            <w:pPr>
              <w:pStyle w:val="BodyText"/>
              <w:numPr>
                <w:ilvl w:val="0"/>
                <w:numId w:val="66"/>
              </w:numPr>
            </w:pPr>
            <w:r w:rsidRPr="003224C9">
              <w:t xml:space="preserve">If any of the synchronous Integrator call fails then no further call to Integrator will be made and </w:t>
            </w:r>
            <w:r>
              <w:t xml:space="preserve">an exisiting error will be shown on GUI.   </w:t>
            </w:r>
          </w:p>
          <w:p w14:paraId="6CC45B5C" w14:textId="77777777" w:rsidR="00C96051" w:rsidRPr="00780694" w:rsidRDefault="00C96051" w:rsidP="0039515D">
            <w:pPr>
              <w:pStyle w:val="BodyText"/>
              <w:numPr>
                <w:ilvl w:val="0"/>
                <w:numId w:val="66"/>
              </w:numPr>
            </w:pPr>
            <w:r>
              <w:t>If an error occurs in TM while creating the package then an exisiting error will be shown on GUI and call operation ‘CreatePackage’ of the Integrator to revert back the VMX operation.</w:t>
            </w:r>
            <w:r w:rsidRPr="000E53D0">
              <w:rPr>
                <w:szCs w:val="22"/>
              </w:rPr>
              <w:t xml:space="preserve"> </w:t>
            </w:r>
          </w:p>
        </w:tc>
      </w:tr>
      <w:tr w:rsidR="00C96051" w14:paraId="5B28420F" w14:textId="77777777" w:rsidTr="001B4F46">
        <w:tc>
          <w:tcPr>
            <w:tcW w:w="1998" w:type="dxa"/>
            <w:tcBorders>
              <w:top w:val="single" w:sz="4" w:space="0" w:color="auto"/>
              <w:left w:val="single" w:sz="4" w:space="0" w:color="auto"/>
              <w:bottom w:val="single" w:sz="4" w:space="0" w:color="auto"/>
              <w:right w:val="single" w:sz="4" w:space="0" w:color="auto"/>
            </w:tcBorders>
          </w:tcPr>
          <w:p w14:paraId="2FCE26C6"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12B23F04" w14:textId="77777777" w:rsidR="00C96051" w:rsidRDefault="00C96051" w:rsidP="001D44B2">
            <w:pPr>
              <w:keepNext/>
              <w:rPr>
                <w:szCs w:val="22"/>
              </w:rPr>
            </w:pPr>
          </w:p>
        </w:tc>
      </w:tr>
    </w:tbl>
    <w:p w14:paraId="327B2FD6" w14:textId="1383A48E" w:rsidR="00C96051" w:rsidRDefault="001D44B2" w:rsidP="00BD2041">
      <w:pPr>
        <w:pStyle w:val="Caption"/>
        <w:jc w:val="center"/>
      </w:pPr>
      <w:bookmarkStart w:id="226" w:name="_Toc428290076"/>
      <w:r>
        <w:t xml:space="preserve">Table </w:t>
      </w:r>
      <w:r w:rsidR="00167C2C">
        <w:fldChar w:fldCharType="begin"/>
      </w:r>
      <w:r w:rsidR="00167C2C">
        <w:instrText xml:space="preserve"> SEQ Table \* ARABIC </w:instrText>
      </w:r>
      <w:r w:rsidR="00167C2C">
        <w:fldChar w:fldCharType="separate"/>
      </w:r>
      <w:r>
        <w:rPr>
          <w:noProof/>
        </w:rPr>
        <w:t>24</w:t>
      </w:r>
      <w:r w:rsidR="00167C2C">
        <w:rPr>
          <w:noProof/>
        </w:rPr>
        <w:fldChar w:fldCharType="end"/>
      </w:r>
      <w:r>
        <w:t xml:space="preserve">: </w:t>
      </w:r>
      <w:r w:rsidRPr="00C906C1">
        <w:t>Package Assignment</w:t>
      </w:r>
      <w:bookmarkEnd w:id="226"/>
    </w:p>
    <w:p w14:paraId="3AE6FE48" w14:textId="77777777" w:rsidR="00C96051" w:rsidRDefault="00C96051" w:rsidP="00C96051">
      <w:pPr>
        <w:pStyle w:val="BodyText"/>
      </w:pPr>
    </w:p>
    <w:p w14:paraId="4AB5EC51" w14:textId="77777777" w:rsidR="00C96051" w:rsidRDefault="00C96051" w:rsidP="00C96051">
      <w:pPr>
        <w:pStyle w:val="Heading4"/>
      </w:pPr>
      <w:bookmarkStart w:id="227" w:name="_Toc428289882"/>
      <w:r>
        <w:t>Package Unassignment</w:t>
      </w:r>
      <w:bookmarkEnd w:id="227"/>
    </w:p>
    <w:p w14:paraId="1F849962" w14:textId="2707657A" w:rsidR="005B10DF" w:rsidRDefault="004B69A9" w:rsidP="005B10DF">
      <w:pPr>
        <w:pStyle w:val="BodyText"/>
        <w:keepNext/>
        <w:jc w:val="center"/>
      </w:pPr>
      <w:r>
        <w:rPr>
          <w:noProof/>
          <w:lang w:val="en-IN" w:eastAsia="en-IN"/>
        </w:rPr>
        <w:drawing>
          <wp:inline distT="0" distB="0" distL="0" distR="0" wp14:anchorId="5750B700" wp14:editId="62DF2E7D">
            <wp:extent cx="4314825" cy="11811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4825" cy="1181100"/>
                    </a:xfrm>
                    <a:prstGeom prst="rect">
                      <a:avLst/>
                    </a:prstGeom>
                    <a:noFill/>
                    <a:ln>
                      <a:noFill/>
                    </a:ln>
                  </pic:spPr>
                </pic:pic>
              </a:graphicData>
            </a:graphic>
          </wp:inline>
        </w:drawing>
      </w:r>
    </w:p>
    <w:p w14:paraId="628A593D" w14:textId="4E851DDF" w:rsidR="00FD575F" w:rsidRDefault="005B10DF" w:rsidP="005B10DF">
      <w:pPr>
        <w:pStyle w:val="Caption"/>
        <w:jc w:val="center"/>
      </w:pPr>
      <w:bookmarkStart w:id="228" w:name="_Toc428290002"/>
      <w:r>
        <w:t xml:space="preserve">Figure </w:t>
      </w:r>
      <w:r w:rsidR="00167C2C">
        <w:fldChar w:fldCharType="begin"/>
      </w:r>
      <w:r w:rsidR="00167C2C">
        <w:instrText xml:space="preserve"> SEQ Figure \* ARABIC </w:instrText>
      </w:r>
      <w:r w:rsidR="00167C2C">
        <w:fldChar w:fldCharType="separate"/>
      </w:r>
      <w:r w:rsidR="00A73595">
        <w:rPr>
          <w:noProof/>
        </w:rPr>
        <w:t>25</w:t>
      </w:r>
      <w:r w:rsidR="00167C2C">
        <w:rPr>
          <w:noProof/>
        </w:rPr>
        <w:fldChar w:fldCharType="end"/>
      </w:r>
      <w:r>
        <w:t>: Package Unassignment</w:t>
      </w:r>
      <w:bookmarkEnd w:id="228"/>
    </w:p>
    <w:p w14:paraId="3C1693A6" w14:textId="77777777" w:rsidR="00E925DE" w:rsidRPr="0087207A" w:rsidRDefault="00E925DE" w:rsidP="00C96051">
      <w:pPr>
        <w:pStyle w:val="BodyText"/>
      </w:pPr>
    </w:p>
    <w:tbl>
      <w:tblPr>
        <w:tblW w:w="9576" w:type="dxa"/>
        <w:tblLayout w:type="fixed"/>
        <w:tblLook w:val="0000" w:firstRow="0" w:lastRow="0" w:firstColumn="0" w:lastColumn="0" w:noHBand="0" w:noVBand="0"/>
      </w:tblPr>
      <w:tblGrid>
        <w:gridCol w:w="1998"/>
        <w:gridCol w:w="7578"/>
      </w:tblGrid>
      <w:tr w:rsidR="00C96051" w14:paraId="44D80552" w14:textId="77777777" w:rsidTr="001B4F46">
        <w:tc>
          <w:tcPr>
            <w:tcW w:w="1998" w:type="dxa"/>
            <w:tcBorders>
              <w:top w:val="single" w:sz="4" w:space="0" w:color="auto"/>
              <w:left w:val="single" w:sz="4" w:space="0" w:color="auto"/>
              <w:bottom w:val="single" w:sz="4" w:space="0" w:color="auto"/>
              <w:right w:val="single" w:sz="4" w:space="0" w:color="auto"/>
            </w:tcBorders>
          </w:tcPr>
          <w:p w14:paraId="37325BB3"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21F4BBDE" w14:textId="77777777" w:rsidR="00C96051" w:rsidRDefault="00C96051" w:rsidP="001B4F46">
            <w:pPr>
              <w:rPr>
                <w:szCs w:val="22"/>
              </w:rPr>
            </w:pPr>
            <w:r>
              <w:t>TM GUI/Subscriber API/ Package subscription API</w:t>
            </w:r>
          </w:p>
        </w:tc>
      </w:tr>
      <w:tr w:rsidR="00C96051" w14:paraId="0B7800F2" w14:textId="77777777" w:rsidTr="001B4F46">
        <w:tc>
          <w:tcPr>
            <w:tcW w:w="1998" w:type="dxa"/>
            <w:tcBorders>
              <w:top w:val="single" w:sz="4" w:space="0" w:color="auto"/>
              <w:left w:val="single" w:sz="4" w:space="0" w:color="auto"/>
              <w:bottom w:val="single" w:sz="4" w:space="0" w:color="auto"/>
              <w:right w:val="single" w:sz="4" w:space="0" w:color="auto"/>
            </w:tcBorders>
          </w:tcPr>
          <w:p w14:paraId="2E50F42E"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72B456EF" w14:textId="77777777" w:rsidR="00C96051" w:rsidRDefault="00C96051" w:rsidP="001B4F46">
            <w:pPr>
              <w:rPr>
                <w:szCs w:val="22"/>
              </w:rPr>
            </w:pPr>
            <w:r>
              <w:t>Package Unassignment</w:t>
            </w:r>
          </w:p>
        </w:tc>
      </w:tr>
      <w:tr w:rsidR="00C96051" w14:paraId="1E8E55E0" w14:textId="77777777" w:rsidTr="001B4F46">
        <w:tc>
          <w:tcPr>
            <w:tcW w:w="1998" w:type="dxa"/>
            <w:tcBorders>
              <w:top w:val="single" w:sz="4" w:space="0" w:color="auto"/>
              <w:left w:val="single" w:sz="4" w:space="0" w:color="auto"/>
              <w:bottom w:val="single" w:sz="4" w:space="0" w:color="auto"/>
              <w:right w:val="single" w:sz="4" w:space="0" w:color="auto"/>
            </w:tcBorders>
          </w:tcPr>
          <w:p w14:paraId="15C8E99B"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57B6A0CB" w14:textId="77777777" w:rsidR="00C96051" w:rsidRDefault="00C96051" w:rsidP="0039515D">
            <w:pPr>
              <w:pStyle w:val="BodyText"/>
              <w:numPr>
                <w:ilvl w:val="0"/>
                <w:numId w:val="139"/>
              </w:numPr>
              <w:jc w:val="both"/>
            </w:pPr>
            <w:r>
              <w:t>TM is up and running.</w:t>
            </w:r>
          </w:p>
          <w:p w14:paraId="14438283" w14:textId="77777777" w:rsidR="00C96051" w:rsidRDefault="00C96051" w:rsidP="0039515D">
            <w:pPr>
              <w:pStyle w:val="BodyText"/>
              <w:numPr>
                <w:ilvl w:val="0"/>
                <w:numId w:val="139"/>
              </w:numPr>
              <w:jc w:val="both"/>
            </w:pPr>
            <w:r>
              <w:t>TM DB is up and running.</w:t>
            </w:r>
          </w:p>
          <w:p w14:paraId="7CF28B3E" w14:textId="77777777" w:rsidR="00C96051" w:rsidRDefault="00C96051" w:rsidP="0039515D">
            <w:pPr>
              <w:pStyle w:val="BodyText"/>
              <w:numPr>
                <w:ilvl w:val="0"/>
                <w:numId w:val="139"/>
              </w:numPr>
              <w:jc w:val="both"/>
            </w:pPr>
            <w:r>
              <w:t>Integrator is up and running.</w:t>
            </w:r>
          </w:p>
          <w:p w14:paraId="7FD4B771" w14:textId="77777777" w:rsidR="00C96051" w:rsidRPr="00780694" w:rsidRDefault="00C96051" w:rsidP="0039515D">
            <w:pPr>
              <w:pStyle w:val="BodyText"/>
              <w:numPr>
                <w:ilvl w:val="0"/>
                <w:numId w:val="139"/>
              </w:numPr>
              <w:jc w:val="both"/>
            </w:pPr>
            <w:r>
              <w:t>OMI Integrator is defined in TM and is in Active state.</w:t>
            </w:r>
          </w:p>
        </w:tc>
      </w:tr>
      <w:tr w:rsidR="00C96051" w14:paraId="602F517C" w14:textId="77777777" w:rsidTr="001B4F46">
        <w:tc>
          <w:tcPr>
            <w:tcW w:w="1998" w:type="dxa"/>
            <w:tcBorders>
              <w:top w:val="single" w:sz="4" w:space="0" w:color="auto"/>
              <w:left w:val="single" w:sz="4" w:space="0" w:color="auto"/>
              <w:bottom w:val="single" w:sz="4" w:space="0" w:color="auto"/>
              <w:right w:val="single" w:sz="4" w:space="0" w:color="auto"/>
            </w:tcBorders>
          </w:tcPr>
          <w:p w14:paraId="55813489"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58C95485" w14:textId="77777777" w:rsidR="00C96051" w:rsidRDefault="00C96051" w:rsidP="0039515D">
            <w:pPr>
              <w:pStyle w:val="BodyText"/>
              <w:numPr>
                <w:ilvl w:val="0"/>
                <w:numId w:val="140"/>
              </w:numPr>
            </w:pPr>
            <w:r>
              <w:t>Package unassignment is done in TM GUI/</w:t>
            </w:r>
            <w:r w:rsidRPr="00A77C2C">
              <w:t xml:space="preserve"> </w:t>
            </w:r>
            <w:r>
              <w:t>Subscriber API (subscriber package unassign,subscriber package lock) or Package subscription API ((subscriber package unassign,subscriber package lock).</w:t>
            </w:r>
          </w:p>
          <w:p w14:paraId="3EBC499C" w14:textId="77777777" w:rsidR="00C96051" w:rsidRDefault="00C96051" w:rsidP="0039515D">
            <w:pPr>
              <w:pStyle w:val="BodyText"/>
              <w:numPr>
                <w:ilvl w:val="0"/>
                <w:numId w:val="140"/>
              </w:numPr>
            </w:pPr>
            <w:r>
              <w:t>All the processing for unassigning package to a subscriber is done as before.</w:t>
            </w:r>
          </w:p>
          <w:p w14:paraId="5860B099" w14:textId="77777777" w:rsidR="00C96051" w:rsidRDefault="00C96051" w:rsidP="0039515D">
            <w:pPr>
              <w:pStyle w:val="BodyText"/>
              <w:numPr>
                <w:ilvl w:val="0"/>
                <w:numId w:val="140"/>
              </w:numPr>
            </w:pPr>
            <w:r>
              <w:t xml:space="preserve">Call operation ‘RemoveEntitlement’ of the Integrator to perform entitlement removal in VMX. </w:t>
            </w:r>
          </w:p>
          <w:p w14:paraId="1063D000" w14:textId="77777777" w:rsidR="00C96051" w:rsidRPr="00780694" w:rsidRDefault="00C96051" w:rsidP="0039515D">
            <w:pPr>
              <w:pStyle w:val="BodyText"/>
              <w:numPr>
                <w:ilvl w:val="0"/>
                <w:numId w:val="140"/>
              </w:numPr>
            </w:pPr>
            <w:r>
              <w:t>Package unassignment is saved in TM DB.</w:t>
            </w:r>
          </w:p>
        </w:tc>
      </w:tr>
      <w:tr w:rsidR="00C96051" w14:paraId="5849E474" w14:textId="77777777" w:rsidTr="001B4F46">
        <w:tc>
          <w:tcPr>
            <w:tcW w:w="1998" w:type="dxa"/>
            <w:tcBorders>
              <w:top w:val="single" w:sz="4" w:space="0" w:color="auto"/>
              <w:left w:val="single" w:sz="4" w:space="0" w:color="auto"/>
              <w:bottom w:val="single" w:sz="4" w:space="0" w:color="auto"/>
              <w:right w:val="single" w:sz="4" w:space="0" w:color="auto"/>
            </w:tcBorders>
          </w:tcPr>
          <w:p w14:paraId="1255F8D0" w14:textId="77777777" w:rsidR="00C96051" w:rsidRDefault="00C96051" w:rsidP="001B4F46">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0736F338" w14:textId="77777777" w:rsidR="00C96051" w:rsidRDefault="00C96051" w:rsidP="0039515D">
            <w:pPr>
              <w:pStyle w:val="BodyText"/>
              <w:numPr>
                <w:ilvl w:val="0"/>
                <w:numId w:val="141"/>
              </w:numPr>
            </w:pPr>
            <w:r>
              <w:t>Subscriber package unassigned/locked in TM successfully.</w:t>
            </w:r>
          </w:p>
          <w:p w14:paraId="621D72E6" w14:textId="77777777" w:rsidR="00C96051" w:rsidRDefault="00C96051" w:rsidP="0039515D">
            <w:pPr>
              <w:pStyle w:val="BodyText"/>
              <w:numPr>
                <w:ilvl w:val="0"/>
                <w:numId w:val="141"/>
              </w:numPr>
            </w:pPr>
            <w:r>
              <w:lastRenderedPageBreak/>
              <w:t>Package entitlement is removed successfully in the VMX by the integrator.</w:t>
            </w:r>
          </w:p>
          <w:p w14:paraId="1ECDCD4E" w14:textId="77777777" w:rsidR="00C96051" w:rsidRPr="007533F7" w:rsidRDefault="00C96051" w:rsidP="0039515D">
            <w:pPr>
              <w:pStyle w:val="BodyText"/>
              <w:numPr>
                <w:ilvl w:val="0"/>
                <w:numId w:val="141"/>
              </w:numPr>
            </w:pPr>
            <w:r>
              <w:t>Success status is saved in the TM DB indicating that subscriber-package association is in ‘sync with VMX.</w:t>
            </w:r>
          </w:p>
        </w:tc>
      </w:tr>
      <w:tr w:rsidR="00C96051" w14:paraId="53F90058" w14:textId="77777777" w:rsidTr="001B4F46">
        <w:tc>
          <w:tcPr>
            <w:tcW w:w="1998" w:type="dxa"/>
            <w:tcBorders>
              <w:top w:val="single" w:sz="4" w:space="0" w:color="auto"/>
              <w:left w:val="single" w:sz="4" w:space="0" w:color="auto"/>
              <w:bottom w:val="single" w:sz="4" w:space="0" w:color="auto"/>
              <w:right w:val="single" w:sz="4" w:space="0" w:color="auto"/>
            </w:tcBorders>
          </w:tcPr>
          <w:p w14:paraId="25CE1C0C" w14:textId="77777777" w:rsidR="00C96051" w:rsidRDefault="00C96051" w:rsidP="001B4F46">
            <w:pPr>
              <w:rPr>
                <w:b/>
                <w:bCs/>
                <w:szCs w:val="22"/>
              </w:rPr>
            </w:pPr>
            <w:r>
              <w:rPr>
                <w:b/>
                <w:bCs/>
                <w:szCs w:val="22"/>
              </w:rPr>
              <w:lastRenderedPageBreak/>
              <w:t>Alternative flow of events</w:t>
            </w:r>
          </w:p>
        </w:tc>
        <w:tc>
          <w:tcPr>
            <w:tcW w:w="7578" w:type="dxa"/>
            <w:tcBorders>
              <w:top w:val="single" w:sz="4" w:space="0" w:color="auto"/>
              <w:left w:val="single" w:sz="4" w:space="0" w:color="auto"/>
              <w:bottom w:val="single" w:sz="4" w:space="0" w:color="auto"/>
              <w:right w:val="single" w:sz="4" w:space="0" w:color="auto"/>
            </w:tcBorders>
          </w:tcPr>
          <w:p w14:paraId="6F16AD08" w14:textId="77777777" w:rsidR="00C96051" w:rsidRPr="00780694" w:rsidRDefault="00C96051" w:rsidP="0039515D">
            <w:pPr>
              <w:pStyle w:val="BodyText"/>
              <w:numPr>
                <w:ilvl w:val="0"/>
                <w:numId w:val="142"/>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C96051" w14:paraId="09FB0109" w14:textId="77777777" w:rsidTr="001B4F46">
        <w:tc>
          <w:tcPr>
            <w:tcW w:w="1998" w:type="dxa"/>
            <w:tcBorders>
              <w:top w:val="single" w:sz="4" w:space="0" w:color="auto"/>
              <w:left w:val="single" w:sz="4" w:space="0" w:color="auto"/>
              <w:bottom w:val="single" w:sz="4" w:space="0" w:color="auto"/>
              <w:right w:val="single" w:sz="4" w:space="0" w:color="auto"/>
            </w:tcBorders>
          </w:tcPr>
          <w:p w14:paraId="128F144D"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160A89C5" w14:textId="77777777" w:rsidR="00C96051" w:rsidRDefault="00C96051" w:rsidP="0039515D">
            <w:pPr>
              <w:pStyle w:val="BodyText"/>
              <w:numPr>
                <w:ilvl w:val="0"/>
                <w:numId w:val="143"/>
              </w:numPr>
            </w:pPr>
            <w:r w:rsidRPr="00B2550A">
              <w:t xml:space="preserve">If any of the synchronous Integrator call fails then no further call to Integrator will be made and </w:t>
            </w:r>
            <w:r>
              <w:t>an exisiting error will be shown for GUI/Subscriber API/Package Subscription API..</w:t>
            </w:r>
          </w:p>
          <w:p w14:paraId="2D53FC18" w14:textId="77777777" w:rsidR="00C96051" w:rsidRPr="00780694" w:rsidRDefault="00C96051" w:rsidP="0039515D">
            <w:pPr>
              <w:pStyle w:val="BodyText"/>
              <w:numPr>
                <w:ilvl w:val="0"/>
                <w:numId w:val="143"/>
              </w:numPr>
            </w:pPr>
            <w:r>
              <w:t>If any error comes in package unassignment/lock in TM then an exisiting error will be shown for GUI/Subscriber API/Package Subscription API AND call the operation ‘</w:t>
            </w:r>
            <w:r w:rsidRPr="00D364E0">
              <w:t>AddEntitlement</w:t>
            </w:r>
            <w:r>
              <w:t>’of the Integrator to revert back the VMX operation.</w:t>
            </w:r>
            <w:r w:rsidRPr="007A67EF">
              <w:rPr>
                <w:szCs w:val="22"/>
              </w:rPr>
              <w:t xml:space="preserve"> </w:t>
            </w:r>
          </w:p>
        </w:tc>
      </w:tr>
      <w:tr w:rsidR="00C96051" w14:paraId="0FA7433D" w14:textId="77777777" w:rsidTr="001B4F46">
        <w:tc>
          <w:tcPr>
            <w:tcW w:w="1998" w:type="dxa"/>
            <w:tcBorders>
              <w:top w:val="single" w:sz="4" w:space="0" w:color="auto"/>
              <w:left w:val="single" w:sz="4" w:space="0" w:color="auto"/>
              <w:bottom w:val="single" w:sz="4" w:space="0" w:color="auto"/>
              <w:right w:val="single" w:sz="4" w:space="0" w:color="auto"/>
            </w:tcBorders>
          </w:tcPr>
          <w:p w14:paraId="7D63615A"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689AA48A" w14:textId="77777777" w:rsidR="00C96051" w:rsidRDefault="00C96051" w:rsidP="001B4F46">
            <w:pPr>
              <w:keepNext/>
              <w:rPr>
                <w:szCs w:val="22"/>
              </w:rPr>
            </w:pPr>
          </w:p>
        </w:tc>
      </w:tr>
    </w:tbl>
    <w:p w14:paraId="1ECB2D5D" w14:textId="2335A03D" w:rsidR="00C96051" w:rsidRDefault="00C96051" w:rsidP="00C96051">
      <w:pPr>
        <w:pStyle w:val="Caption"/>
        <w:jc w:val="center"/>
      </w:pPr>
      <w:bookmarkStart w:id="229" w:name="_Toc428290077"/>
      <w:r>
        <w:t xml:space="preserve">Table </w:t>
      </w:r>
      <w:r w:rsidR="00167C2C">
        <w:fldChar w:fldCharType="begin"/>
      </w:r>
      <w:r w:rsidR="00167C2C">
        <w:instrText xml:space="preserve"> SEQ Table \* ARABIC </w:instrText>
      </w:r>
      <w:r w:rsidR="00167C2C">
        <w:fldChar w:fldCharType="separate"/>
      </w:r>
      <w:r w:rsidR="001D44B2">
        <w:rPr>
          <w:noProof/>
        </w:rPr>
        <w:t>25</w:t>
      </w:r>
      <w:r w:rsidR="00167C2C">
        <w:rPr>
          <w:noProof/>
        </w:rPr>
        <w:fldChar w:fldCharType="end"/>
      </w:r>
      <w:r>
        <w:t>: Package Unassignment</w:t>
      </w:r>
      <w:bookmarkEnd w:id="229"/>
    </w:p>
    <w:p w14:paraId="73981715" w14:textId="77777777" w:rsidR="00C96051" w:rsidRDefault="00C96051" w:rsidP="00C96051">
      <w:pPr>
        <w:pStyle w:val="BodyText"/>
      </w:pPr>
    </w:p>
    <w:p w14:paraId="2CBA79B7" w14:textId="77777777" w:rsidR="00C96051" w:rsidRDefault="00C96051" w:rsidP="00C96051">
      <w:pPr>
        <w:pStyle w:val="Heading4"/>
      </w:pPr>
      <w:bookmarkStart w:id="230" w:name="_Toc428289883"/>
      <w:r>
        <w:t>Package Mass Assignment</w:t>
      </w:r>
      <w:bookmarkEnd w:id="230"/>
    </w:p>
    <w:p w14:paraId="7E77D019" w14:textId="2474E5CC" w:rsidR="00241F1B" w:rsidRDefault="00DE27AE" w:rsidP="00241F1B">
      <w:pPr>
        <w:pStyle w:val="BodyText"/>
        <w:keepNext/>
        <w:jc w:val="center"/>
      </w:pPr>
      <w:r>
        <w:rPr>
          <w:noProof/>
          <w:lang w:val="en-IN" w:eastAsia="en-IN"/>
        </w:rPr>
        <w:drawing>
          <wp:inline distT="0" distB="0" distL="0" distR="0" wp14:anchorId="1CCC2175" wp14:editId="4A045D1C">
            <wp:extent cx="4314825" cy="11811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4825" cy="1181100"/>
                    </a:xfrm>
                    <a:prstGeom prst="rect">
                      <a:avLst/>
                    </a:prstGeom>
                    <a:noFill/>
                    <a:ln>
                      <a:noFill/>
                    </a:ln>
                  </pic:spPr>
                </pic:pic>
              </a:graphicData>
            </a:graphic>
          </wp:inline>
        </w:drawing>
      </w:r>
    </w:p>
    <w:p w14:paraId="47CDB048" w14:textId="684EBEBF" w:rsidR="00C71B8F" w:rsidRDefault="00241F1B" w:rsidP="00241F1B">
      <w:pPr>
        <w:pStyle w:val="Caption"/>
        <w:jc w:val="center"/>
      </w:pPr>
      <w:bookmarkStart w:id="231" w:name="_Toc428290003"/>
      <w:r>
        <w:t xml:space="preserve">Figure </w:t>
      </w:r>
      <w:r w:rsidR="00167C2C">
        <w:fldChar w:fldCharType="begin"/>
      </w:r>
      <w:r w:rsidR="00167C2C">
        <w:instrText xml:space="preserve"> SEQ Figure \* ARABIC </w:instrText>
      </w:r>
      <w:r w:rsidR="00167C2C">
        <w:fldChar w:fldCharType="separate"/>
      </w:r>
      <w:r w:rsidR="00A73595">
        <w:rPr>
          <w:noProof/>
        </w:rPr>
        <w:t>26</w:t>
      </w:r>
      <w:r w:rsidR="00167C2C">
        <w:rPr>
          <w:noProof/>
        </w:rPr>
        <w:fldChar w:fldCharType="end"/>
      </w:r>
      <w:r>
        <w:t xml:space="preserve">: </w:t>
      </w:r>
      <w:r w:rsidRPr="00A51A9F">
        <w:t>Package Mass Assignment</w:t>
      </w:r>
      <w:bookmarkEnd w:id="231"/>
    </w:p>
    <w:p w14:paraId="38F0A109" w14:textId="77777777" w:rsidR="00C71B8F" w:rsidRDefault="00C71B8F" w:rsidP="00C71B8F">
      <w:pPr>
        <w:pStyle w:val="BodyText"/>
        <w:keepNext/>
        <w:jc w:val="center"/>
      </w:pPr>
    </w:p>
    <w:p w14:paraId="4E5B4B53" w14:textId="77777777" w:rsidR="000C5EC7" w:rsidRPr="0087207A" w:rsidRDefault="000C5EC7" w:rsidP="00C96051">
      <w:pPr>
        <w:pStyle w:val="BodyText"/>
      </w:pPr>
    </w:p>
    <w:tbl>
      <w:tblPr>
        <w:tblW w:w="9576" w:type="dxa"/>
        <w:tblLayout w:type="fixed"/>
        <w:tblLook w:val="0000" w:firstRow="0" w:lastRow="0" w:firstColumn="0" w:lastColumn="0" w:noHBand="0" w:noVBand="0"/>
      </w:tblPr>
      <w:tblGrid>
        <w:gridCol w:w="1998"/>
        <w:gridCol w:w="7578"/>
      </w:tblGrid>
      <w:tr w:rsidR="00C96051" w14:paraId="35DD438A" w14:textId="77777777" w:rsidTr="001B4F46">
        <w:tc>
          <w:tcPr>
            <w:tcW w:w="1998" w:type="dxa"/>
            <w:tcBorders>
              <w:top w:val="single" w:sz="4" w:space="0" w:color="auto"/>
              <w:left w:val="single" w:sz="4" w:space="0" w:color="auto"/>
              <w:bottom w:val="single" w:sz="4" w:space="0" w:color="auto"/>
              <w:right w:val="single" w:sz="4" w:space="0" w:color="auto"/>
            </w:tcBorders>
          </w:tcPr>
          <w:p w14:paraId="012AA981"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5CB5647F" w14:textId="77777777" w:rsidR="00C96051" w:rsidRDefault="00C96051" w:rsidP="001B4F46">
            <w:pPr>
              <w:rPr>
                <w:szCs w:val="22"/>
              </w:rPr>
            </w:pPr>
            <w:r>
              <w:t>Package Subscription API/Subscriber API</w:t>
            </w:r>
          </w:p>
        </w:tc>
      </w:tr>
      <w:tr w:rsidR="00C96051" w14:paraId="27C29775" w14:textId="77777777" w:rsidTr="001B4F46">
        <w:tc>
          <w:tcPr>
            <w:tcW w:w="1998" w:type="dxa"/>
            <w:tcBorders>
              <w:top w:val="single" w:sz="4" w:space="0" w:color="auto"/>
              <w:left w:val="single" w:sz="4" w:space="0" w:color="auto"/>
              <w:bottom w:val="single" w:sz="4" w:space="0" w:color="auto"/>
              <w:right w:val="single" w:sz="4" w:space="0" w:color="auto"/>
            </w:tcBorders>
          </w:tcPr>
          <w:p w14:paraId="0474DD8D"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12642A97" w14:textId="77777777" w:rsidR="00C96051" w:rsidRDefault="00C96051" w:rsidP="001B4F46">
            <w:pPr>
              <w:rPr>
                <w:szCs w:val="22"/>
              </w:rPr>
            </w:pPr>
            <w:r>
              <w:t>Package Mass Assignment</w:t>
            </w:r>
          </w:p>
        </w:tc>
      </w:tr>
      <w:tr w:rsidR="00C96051" w14:paraId="229F72C2" w14:textId="77777777" w:rsidTr="001B4F46">
        <w:tc>
          <w:tcPr>
            <w:tcW w:w="1998" w:type="dxa"/>
            <w:tcBorders>
              <w:top w:val="single" w:sz="4" w:space="0" w:color="auto"/>
              <w:left w:val="single" w:sz="4" w:space="0" w:color="auto"/>
              <w:bottom w:val="single" w:sz="4" w:space="0" w:color="auto"/>
              <w:right w:val="single" w:sz="4" w:space="0" w:color="auto"/>
            </w:tcBorders>
          </w:tcPr>
          <w:p w14:paraId="6F392A9C"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7F248AF8" w14:textId="77777777" w:rsidR="00C96051" w:rsidRDefault="00C96051" w:rsidP="0039515D">
            <w:pPr>
              <w:pStyle w:val="BodyText"/>
              <w:numPr>
                <w:ilvl w:val="0"/>
                <w:numId w:val="144"/>
              </w:numPr>
            </w:pPr>
            <w:r>
              <w:t>Package mass assignment is done TM through Package Subscription API/Subscriber API.</w:t>
            </w:r>
          </w:p>
          <w:p w14:paraId="37F4464D" w14:textId="77777777" w:rsidR="00C96051" w:rsidRDefault="00C96051" w:rsidP="0039515D">
            <w:pPr>
              <w:pStyle w:val="BodyText"/>
              <w:numPr>
                <w:ilvl w:val="0"/>
                <w:numId w:val="144"/>
              </w:numPr>
            </w:pPr>
            <w:r>
              <w:t>Mass package assignment is carried out as before.</w:t>
            </w:r>
          </w:p>
          <w:p w14:paraId="3139DBB4" w14:textId="77777777" w:rsidR="00C96051" w:rsidRDefault="00C96051" w:rsidP="0039515D">
            <w:pPr>
              <w:pStyle w:val="BodyText"/>
              <w:numPr>
                <w:ilvl w:val="0"/>
                <w:numId w:val="144"/>
              </w:numPr>
            </w:pPr>
            <w:r>
              <w:t>Call the operation ‘</w:t>
            </w:r>
            <w:r w:rsidRPr="00D364E0">
              <w:t>AddEntitlement</w:t>
            </w:r>
            <w:r>
              <w:t xml:space="preserve"> of the Integrator to perform the entitlement in VMX for subscribers without blocking the already going on mass assignment process. </w:t>
            </w:r>
          </w:p>
          <w:p w14:paraId="13AE592B" w14:textId="77777777" w:rsidR="00C96051" w:rsidRPr="00780694" w:rsidRDefault="00C96051" w:rsidP="0039515D">
            <w:pPr>
              <w:pStyle w:val="BodyText"/>
              <w:numPr>
                <w:ilvl w:val="0"/>
                <w:numId w:val="144"/>
              </w:numPr>
            </w:pPr>
            <w:r>
              <w:t>Save the package assignment in TM TB.</w:t>
            </w:r>
          </w:p>
        </w:tc>
      </w:tr>
      <w:tr w:rsidR="00C96051" w14:paraId="5DA5B58C" w14:textId="77777777" w:rsidTr="001B4F46">
        <w:tc>
          <w:tcPr>
            <w:tcW w:w="1998" w:type="dxa"/>
            <w:tcBorders>
              <w:top w:val="single" w:sz="4" w:space="0" w:color="auto"/>
              <w:left w:val="single" w:sz="4" w:space="0" w:color="auto"/>
              <w:bottom w:val="single" w:sz="4" w:space="0" w:color="auto"/>
              <w:right w:val="single" w:sz="4" w:space="0" w:color="auto"/>
            </w:tcBorders>
          </w:tcPr>
          <w:p w14:paraId="5A022F6D"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20E25638" w14:textId="77777777" w:rsidR="00C96051" w:rsidRDefault="00C96051" w:rsidP="0039515D">
            <w:pPr>
              <w:pStyle w:val="BodyText"/>
              <w:numPr>
                <w:ilvl w:val="0"/>
                <w:numId w:val="64"/>
              </w:numPr>
            </w:pPr>
            <w:r>
              <w:t>TM receives the request from TM GUI to delete a package.</w:t>
            </w:r>
          </w:p>
          <w:p w14:paraId="26127238" w14:textId="77777777" w:rsidR="00C96051" w:rsidRDefault="00C96051" w:rsidP="0039515D">
            <w:pPr>
              <w:pStyle w:val="BodyText"/>
              <w:numPr>
                <w:ilvl w:val="0"/>
                <w:numId w:val="64"/>
              </w:numPr>
            </w:pPr>
            <w:r>
              <w:t>Do all the processing, as before,  for the deletion of a package.</w:t>
            </w:r>
          </w:p>
          <w:p w14:paraId="2CB499F3" w14:textId="77777777" w:rsidR="00C96051" w:rsidRDefault="00C96051" w:rsidP="0039515D">
            <w:pPr>
              <w:pStyle w:val="BodyText"/>
              <w:numPr>
                <w:ilvl w:val="0"/>
                <w:numId w:val="64"/>
              </w:numPr>
            </w:pPr>
            <w:r>
              <w:t>Call  operation ‘DeletePackage’ of the Integrator to provision the package in the VMX.</w:t>
            </w:r>
          </w:p>
          <w:p w14:paraId="2782BD52" w14:textId="77777777" w:rsidR="00C96051" w:rsidRPr="00780694" w:rsidRDefault="00C96051" w:rsidP="0039515D">
            <w:pPr>
              <w:pStyle w:val="BodyText"/>
              <w:numPr>
                <w:ilvl w:val="0"/>
                <w:numId w:val="64"/>
              </w:numPr>
            </w:pPr>
            <w:r>
              <w:lastRenderedPageBreak/>
              <w:t>Package is deleted in the TM DB.</w:t>
            </w:r>
          </w:p>
        </w:tc>
      </w:tr>
      <w:tr w:rsidR="00C96051" w14:paraId="2D8622F3" w14:textId="77777777" w:rsidTr="001B4F46">
        <w:tc>
          <w:tcPr>
            <w:tcW w:w="1998" w:type="dxa"/>
            <w:tcBorders>
              <w:top w:val="single" w:sz="4" w:space="0" w:color="auto"/>
              <w:left w:val="single" w:sz="4" w:space="0" w:color="auto"/>
              <w:bottom w:val="single" w:sz="4" w:space="0" w:color="auto"/>
              <w:right w:val="single" w:sz="4" w:space="0" w:color="auto"/>
            </w:tcBorders>
          </w:tcPr>
          <w:p w14:paraId="3932B5FE" w14:textId="77777777" w:rsidR="00C96051" w:rsidRDefault="00C96051" w:rsidP="001B4F46">
            <w:pPr>
              <w:rPr>
                <w:b/>
                <w:bCs/>
                <w:szCs w:val="22"/>
              </w:rPr>
            </w:pPr>
            <w:r>
              <w:rPr>
                <w:b/>
                <w:bCs/>
                <w:szCs w:val="22"/>
              </w:rPr>
              <w:lastRenderedPageBreak/>
              <w:t>Post condition</w:t>
            </w:r>
          </w:p>
        </w:tc>
        <w:tc>
          <w:tcPr>
            <w:tcW w:w="7578" w:type="dxa"/>
            <w:tcBorders>
              <w:top w:val="single" w:sz="4" w:space="0" w:color="auto"/>
              <w:left w:val="single" w:sz="4" w:space="0" w:color="auto"/>
              <w:bottom w:val="single" w:sz="4" w:space="0" w:color="auto"/>
              <w:right w:val="single" w:sz="4" w:space="0" w:color="auto"/>
            </w:tcBorders>
          </w:tcPr>
          <w:p w14:paraId="697CADF5" w14:textId="77777777" w:rsidR="00C96051" w:rsidRDefault="00C96051" w:rsidP="0039515D">
            <w:pPr>
              <w:pStyle w:val="BodyText"/>
              <w:numPr>
                <w:ilvl w:val="0"/>
                <w:numId w:val="145"/>
              </w:numPr>
            </w:pPr>
            <w:r>
              <w:t>Mass package assignment is done in TM.</w:t>
            </w:r>
          </w:p>
          <w:p w14:paraId="6F2A844A" w14:textId="77777777" w:rsidR="00C96051" w:rsidRDefault="00C96051" w:rsidP="0039515D">
            <w:pPr>
              <w:pStyle w:val="BodyText"/>
              <w:numPr>
                <w:ilvl w:val="0"/>
                <w:numId w:val="145"/>
              </w:numPr>
            </w:pPr>
            <w:r>
              <w:t>Mass package entitlement is done successfully in the VMX by the integrator.</w:t>
            </w:r>
          </w:p>
          <w:p w14:paraId="4D22077D" w14:textId="77777777" w:rsidR="00C96051" w:rsidRPr="007533F7" w:rsidRDefault="00C96051" w:rsidP="0039515D">
            <w:pPr>
              <w:pStyle w:val="BodyText"/>
              <w:numPr>
                <w:ilvl w:val="0"/>
                <w:numId w:val="145"/>
              </w:numPr>
            </w:pPr>
            <w:r>
              <w:t>Success status is saved in the TM DB indicating that subscriber-package(SubscriberPackages) associations are in ‘sync’ with VMX.</w:t>
            </w:r>
          </w:p>
        </w:tc>
      </w:tr>
      <w:tr w:rsidR="00C96051" w14:paraId="0E792427" w14:textId="77777777" w:rsidTr="001B4F46">
        <w:tc>
          <w:tcPr>
            <w:tcW w:w="1998" w:type="dxa"/>
            <w:tcBorders>
              <w:top w:val="single" w:sz="4" w:space="0" w:color="auto"/>
              <w:left w:val="single" w:sz="4" w:space="0" w:color="auto"/>
              <w:bottom w:val="single" w:sz="4" w:space="0" w:color="auto"/>
              <w:right w:val="single" w:sz="4" w:space="0" w:color="auto"/>
            </w:tcBorders>
          </w:tcPr>
          <w:p w14:paraId="0DF78445" w14:textId="77777777" w:rsidR="00C96051" w:rsidRDefault="00C96051" w:rsidP="001B4F46">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6B9A032F" w14:textId="77777777" w:rsidR="00C96051" w:rsidRPr="00780694" w:rsidRDefault="00C96051" w:rsidP="0039515D">
            <w:pPr>
              <w:pStyle w:val="BodyText"/>
              <w:numPr>
                <w:ilvl w:val="0"/>
                <w:numId w:val="146"/>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C96051" w14:paraId="284B340F" w14:textId="77777777" w:rsidTr="001B4F46">
        <w:tc>
          <w:tcPr>
            <w:tcW w:w="1998" w:type="dxa"/>
            <w:tcBorders>
              <w:top w:val="single" w:sz="4" w:space="0" w:color="auto"/>
              <w:left w:val="single" w:sz="4" w:space="0" w:color="auto"/>
              <w:bottom w:val="single" w:sz="4" w:space="0" w:color="auto"/>
              <w:right w:val="single" w:sz="4" w:space="0" w:color="auto"/>
            </w:tcBorders>
          </w:tcPr>
          <w:p w14:paraId="586CAC3B"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5C1838E3" w14:textId="77777777" w:rsidR="00C96051" w:rsidRPr="00780694" w:rsidRDefault="00C96051" w:rsidP="0039515D">
            <w:pPr>
              <w:pStyle w:val="BodyText"/>
              <w:numPr>
                <w:ilvl w:val="0"/>
                <w:numId w:val="147"/>
              </w:numPr>
            </w:pPr>
            <w:r w:rsidRPr="00305BC1">
              <w:t xml:space="preserve">If any of the synchronous Integrator call fails then no further call to Integrator will be made and </w:t>
            </w:r>
            <w:r>
              <w:t>an exisiting error will be returned for Package Subcription API/Subscriber API..</w:t>
            </w:r>
            <w:r w:rsidRPr="00D62C41">
              <w:rPr>
                <w:szCs w:val="22"/>
              </w:rPr>
              <w:t xml:space="preserve"> </w:t>
            </w:r>
          </w:p>
        </w:tc>
      </w:tr>
      <w:tr w:rsidR="00C96051" w14:paraId="696AD50A" w14:textId="77777777" w:rsidTr="001B4F46">
        <w:tc>
          <w:tcPr>
            <w:tcW w:w="1998" w:type="dxa"/>
            <w:tcBorders>
              <w:top w:val="single" w:sz="4" w:space="0" w:color="auto"/>
              <w:left w:val="single" w:sz="4" w:space="0" w:color="auto"/>
              <w:bottom w:val="single" w:sz="4" w:space="0" w:color="auto"/>
              <w:right w:val="single" w:sz="4" w:space="0" w:color="auto"/>
            </w:tcBorders>
          </w:tcPr>
          <w:p w14:paraId="6818E3E3"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1DEB5D66" w14:textId="77777777" w:rsidR="00C96051" w:rsidRDefault="00C96051" w:rsidP="001B4F46">
            <w:pPr>
              <w:keepNext/>
              <w:rPr>
                <w:szCs w:val="22"/>
              </w:rPr>
            </w:pPr>
          </w:p>
        </w:tc>
      </w:tr>
    </w:tbl>
    <w:p w14:paraId="427BC94F" w14:textId="49944CE9" w:rsidR="00C96051" w:rsidRDefault="00C96051" w:rsidP="00C96051">
      <w:pPr>
        <w:pStyle w:val="Caption"/>
        <w:jc w:val="center"/>
      </w:pPr>
      <w:bookmarkStart w:id="232" w:name="_Toc428290078"/>
      <w:r>
        <w:t xml:space="preserve">Table </w:t>
      </w:r>
      <w:r w:rsidR="00167C2C">
        <w:fldChar w:fldCharType="begin"/>
      </w:r>
      <w:r w:rsidR="00167C2C">
        <w:instrText xml:space="preserve"> SEQ Table \* ARABIC </w:instrText>
      </w:r>
      <w:r w:rsidR="00167C2C">
        <w:fldChar w:fldCharType="separate"/>
      </w:r>
      <w:r w:rsidR="001D44B2">
        <w:rPr>
          <w:noProof/>
        </w:rPr>
        <w:t>26</w:t>
      </w:r>
      <w:r w:rsidR="00167C2C">
        <w:rPr>
          <w:noProof/>
        </w:rPr>
        <w:fldChar w:fldCharType="end"/>
      </w:r>
      <w:r>
        <w:t>: Package Mass Assignment</w:t>
      </w:r>
      <w:bookmarkEnd w:id="232"/>
    </w:p>
    <w:p w14:paraId="21E6AC06" w14:textId="77777777" w:rsidR="00C96051" w:rsidRDefault="00C96051" w:rsidP="00C96051">
      <w:pPr>
        <w:pStyle w:val="BodyText"/>
      </w:pPr>
    </w:p>
    <w:p w14:paraId="2962313B" w14:textId="77777777" w:rsidR="00C96051" w:rsidRDefault="00C96051" w:rsidP="00C96051">
      <w:pPr>
        <w:pStyle w:val="Heading4"/>
      </w:pPr>
      <w:bookmarkStart w:id="233" w:name="_Toc428289884"/>
      <w:r>
        <w:t>Package Mass Unassignment</w:t>
      </w:r>
      <w:bookmarkEnd w:id="233"/>
    </w:p>
    <w:p w14:paraId="0B94FD8F" w14:textId="5EC49B8D" w:rsidR="004F49F8" w:rsidRDefault="00BF6D3C" w:rsidP="004F49F8">
      <w:pPr>
        <w:pStyle w:val="BodyText"/>
        <w:keepNext/>
        <w:jc w:val="center"/>
      </w:pPr>
      <w:r>
        <w:rPr>
          <w:noProof/>
          <w:lang w:val="en-IN" w:eastAsia="en-IN"/>
        </w:rPr>
        <w:drawing>
          <wp:inline distT="0" distB="0" distL="0" distR="0" wp14:anchorId="4AF364B1" wp14:editId="026B05A7">
            <wp:extent cx="4305300" cy="11715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05300" cy="1171575"/>
                    </a:xfrm>
                    <a:prstGeom prst="rect">
                      <a:avLst/>
                    </a:prstGeom>
                    <a:noFill/>
                    <a:ln>
                      <a:noFill/>
                    </a:ln>
                  </pic:spPr>
                </pic:pic>
              </a:graphicData>
            </a:graphic>
          </wp:inline>
        </w:drawing>
      </w:r>
    </w:p>
    <w:p w14:paraId="1ECFC77D" w14:textId="629E48B5" w:rsidR="00BC1306" w:rsidRDefault="004F49F8" w:rsidP="004F49F8">
      <w:pPr>
        <w:pStyle w:val="Caption"/>
        <w:jc w:val="center"/>
      </w:pPr>
      <w:bookmarkStart w:id="234" w:name="_Toc428290004"/>
      <w:r>
        <w:t xml:space="preserve">Figure </w:t>
      </w:r>
      <w:r w:rsidR="00167C2C">
        <w:fldChar w:fldCharType="begin"/>
      </w:r>
      <w:r w:rsidR="00167C2C">
        <w:instrText xml:space="preserve"> SEQ Figure \* ARABIC </w:instrText>
      </w:r>
      <w:r w:rsidR="00167C2C">
        <w:fldChar w:fldCharType="separate"/>
      </w:r>
      <w:r w:rsidR="00A73595">
        <w:rPr>
          <w:noProof/>
        </w:rPr>
        <w:t>27</w:t>
      </w:r>
      <w:r w:rsidR="00167C2C">
        <w:rPr>
          <w:noProof/>
        </w:rPr>
        <w:fldChar w:fldCharType="end"/>
      </w:r>
      <w:r>
        <w:t xml:space="preserve">: </w:t>
      </w:r>
      <w:r w:rsidRPr="009C0811">
        <w:t xml:space="preserve">Package Mass </w:t>
      </w:r>
      <w:r>
        <w:t>Una</w:t>
      </w:r>
      <w:r w:rsidRPr="009C0811">
        <w:t>ssignment</w:t>
      </w:r>
      <w:bookmarkEnd w:id="234"/>
    </w:p>
    <w:p w14:paraId="2424D829" w14:textId="77777777" w:rsidR="00BC1306" w:rsidRDefault="00BC1306" w:rsidP="00BC1306">
      <w:pPr>
        <w:pStyle w:val="BodyText"/>
        <w:keepNext/>
        <w:jc w:val="center"/>
      </w:pPr>
    </w:p>
    <w:p w14:paraId="34C5AECD" w14:textId="77777777" w:rsidR="00BC1306" w:rsidRPr="0087207A" w:rsidRDefault="00BC1306" w:rsidP="00C96051">
      <w:pPr>
        <w:pStyle w:val="BodyText"/>
      </w:pPr>
    </w:p>
    <w:tbl>
      <w:tblPr>
        <w:tblW w:w="9576" w:type="dxa"/>
        <w:tblLayout w:type="fixed"/>
        <w:tblLook w:val="0000" w:firstRow="0" w:lastRow="0" w:firstColumn="0" w:lastColumn="0" w:noHBand="0" w:noVBand="0"/>
      </w:tblPr>
      <w:tblGrid>
        <w:gridCol w:w="1998"/>
        <w:gridCol w:w="7578"/>
      </w:tblGrid>
      <w:tr w:rsidR="00C96051" w14:paraId="30542CA5" w14:textId="77777777" w:rsidTr="001B4F46">
        <w:tc>
          <w:tcPr>
            <w:tcW w:w="1998" w:type="dxa"/>
            <w:tcBorders>
              <w:top w:val="single" w:sz="4" w:space="0" w:color="auto"/>
              <w:left w:val="single" w:sz="4" w:space="0" w:color="auto"/>
              <w:bottom w:val="single" w:sz="4" w:space="0" w:color="auto"/>
              <w:right w:val="single" w:sz="4" w:space="0" w:color="auto"/>
            </w:tcBorders>
          </w:tcPr>
          <w:p w14:paraId="3364CD8C"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3D2E3280" w14:textId="77777777" w:rsidR="00C96051" w:rsidRDefault="00C96051" w:rsidP="001B4F46">
            <w:pPr>
              <w:rPr>
                <w:szCs w:val="22"/>
              </w:rPr>
            </w:pPr>
            <w:r>
              <w:t>Package Subscription API/Subscriber API</w:t>
            </w:r>
          </w:p>
        </w:tc>
      </w:tr>
      <w:tr w:rsidR="00C96051" w14:paraId="26335FE4" w14:textId="77777777" w:rsidTr="001B4F46">
        <w:tc>
          <w:tcPr>
            <w:tcW w:w="1998" w:type="dxa"/>
            <w:tcBorders>
              <w:top w:val="single" w:sz="4" w:space="0" w:color="auto"/>
              <w:left w:val="single" w:sz="4" w:space="0" w:color="auto"/>
              <w:bottom w:val="single" w:sz="4" w:space="0" w:color="auto"/>
              <w:right w:val="single" w:sz="4" w:space="0" w:color="auto"/>
            </w:tcBorders>
          </w:tcPr>
          <w:p w14:paraId="28418F1C"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761BDE7D" w14:textId="77777777" w:rsidR="00C96051" w:rsidRDefault="00C96051" w:rsidP="001B4F46">
            <w:pPr>
              <w:rPr>
                <w:szCs w:val="22"/>
              </w:rPr>
            </w:pPr>
            <w:r>
              <w:t>Package Mass Unassignment</w:t>
            </w:r>
          </w:p>
        </w:tc>
      </w:tr>
      <w:tr w:rsidR="00C96051" w14:paraId="69DADD06" w14:textId="77777777" w:rsidTr="001B4F46">
        <w:tc>
          <w:tcPr>
            <w:tcW w:w="1998" w:type="dxa"/>
            <w:tcBorders>
              <w:top w:val="single" w:sz="4" w:space="0" w:color="auto"/>
              <w:left w:val="single" w:sz="4" w:space="0" w:color="auto"/>
              <w:bottom w:val="single" w:sz="4" w:space="0" w:color="auto"/>
              <w:right w:val="single" w:sz="4" w:space="0" w:color="auto"/>
            </w:tcBorders>
          </w:tcPr>
          <w:p w14:paraId="1BF278AF"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400C96A9" w14:textId="77777777" w:rsidR="00C96051" w:rsidRDefault="00C96051" w:rsidP="0039515D">
            <w:pPr>
              <w:pStyle w:val="BodyText"/>
              <w:numPr>
                <w:ilvl w:val="0"/>
                <w:numId w:val="148"/>
              </w:numPr>
              <w:jc w:val="both"/>
            </w:pPr>
            <w:r>
              <w:t>TM is up and running.</w:t>
            </w:r>
          </w:p>
          <w:p w14:paraId="3DFC9701" w14:textId="77777777" w:rsidR="00C96051" w:rsidRDefault="00C96051" w:rsidP="0039515D">
            <w:pPr>
              <w:pStyle w:val="BodyText"/>
              <w:numPr>
                <w:ilvl w:val="0"/>
                <w:numId w:val="148"/>
              </w:numPr>
              <w:jc w:val="both"/>
            </w:pPr>
            <w:r>
              <w:t>TM DB is up and running.</w:t>
            </w:r>
          </w:p>
          <w:p w14:paraId="1E39D164" w14:textId="77777777" w:rsidR="00C96051" w:rsidRDefault="00C96051" w:rsidP="0039515D">
            <w:pPr>
              <w:pStyle w:val="BodyText"/>
              <w:numPr>
                <w:ilvl w:val="0"/>
                <w:numId w:val="148"/>
              </w:numPr>
              <w:jc w:val="both"/>
            </w:pPr>
            <w:r>
              <w:t>Integrator is up and running.</w:t>
            </w:r>
          </w:p>
          <w:p w14:paraId="2B229C81" w14:textId="77777777" w:rsidR="00C96051" w:rsidRPr="00780694" w:rsidRDefault="00C96051" w:rsidP="0039515D">
            <w:pPr>
              <w:pStyle w:val="BodyText"/>
              <w:numPr>
                <w:ilvl w:val="0"/>
                <w:numId w:val="148"/>
              </w:numPr>
              <w:jc w:val="both"/>
            </w:pPr>
            <w:r>
              <w:t>OMI Integrator is defined in TM and is in Active state.</w:t>
            </w:r>
          </w:p>
        </w:tc>
      </w:tr>
      <w:tr w:rsidR="00C96051" w14:paraId="4AF1A86E" w14:textId="77777777" w:rsidTr="001B4F46">
        <w:tc>
          <w:tcPr>
            <w:tcW w:w="1998" w:type="dxa"/>
            <w:tcBorders>
              <w:top w:val="single" w:sz="4" w:space="0" w:color="auto"/>
              <w:left w:val="single" w:sz="4" w:space="0" w:color="auto"/>
              <w:bottom w:val="single" w:sz="4" w:space="0" w:color="auto"/>
              <w:right w:val="single" w:sz="4" w:space="0" w:color="auto"/>
            </w:tcBorders>
          </w:tcPr>
          <w:p w14:paraId="0C5E190F"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10F3FAD1" w14:textId="77777777" w:rsidR="00C96051" w:rsidRDefault="00C96051" w:rsidP="0039515D">
            <w:pPr>
              <w:pStyle w:val="BodyText"/>
              <w:numPr>
                <w:ilvl w:val="0"/>
                <w:numId w:val="149"/>
              </w:numPr>
            </w:pPr>
            <w:r>
              <w:t>Package mass assignment is done TM through Package Subscription API/Subscriber API.</w:t>
            </w:r>
          </w:p>
          <w:p w14:paraId="7AE9D766" w14:textId="77777777" w:rsidR="00C96051" w:rsidRDefault="00C96051" w:rsidP="0039515D">
            <w:pPr>
              <w:pStyle w:val="BodyText"/>
              <w:numPr>
                <w:ilvl w:val="0"/>
                <w:numId w:val="149"/>
              </w:numPr>
            </w:pPr>
            <w:r>
              <w:t>Mass package assignment is carried out as before.</w:t>
            </w:r>
          </w:p>
          <w:p w14:paraId="77F95C16" w14:textId="77777777" w:rsidR="00C96051" w:rsidRDefault="00C96051" w:rsidP="0039515D">
            <w:pPr>
              <w:pStyle w:val="BodyText"/>
              <w:numPr>
                <w:ilvl w:val="0"/>
                <w:numId w:val="149"/>
              </w:numPr>
            </w:pPr>
            <w:r>
              <w:t xml:space="preserve">Call the operation ‘RemoveEntitlement’ of the Integrator to perform the entitlement in VMX for subscribers without blocking the already going on mass unassignment process. </w:t>
            </w:r>
          </w:p>
          <w:p w14:paraId="344EB7E5" w14:textId="77777777" w:rsidR="00C96051" w:rsidRPr="00780694" w:rsidRDefault="00C96051" w:rsidP="0039515D">
            <w:pPr>
              <w:pStyle w:val="BodyText"/>
              <w:numPr>
                <w:ilvl w:val="0"/>
                <w:numId w:val="149"/>
              </w:numPr>
            </w:pPr>
            <w:r>
              <w:t>Save the package unassignment in TM DB.</w:t>
            </w:r>
          </w:p>
        </w:tc>
      </w:tr>
      <w:tr w:rsidR="00C96051" w14:paraId="2338E76B" w14:textId="77777777" w:rsidTr="001B4F46">
        <w:tc>
          <w:tcPr>
            <w:tcW w:w="1998" w:type="dxa"/>
            <w:tcBorders>
              <w:top w:val="single" w:sz="4" w:space="0" w:color="auto"/>
              <w:left w:val="single" w:sz="4" w:space="0" w:color="auto"/>
              <w:bottom w:val="single" w:sz="4" w:space="0" w:color="auto"/>
              <w:right w:val="single" w:sz="4" w:space="0" w:color="auto"/>
            </w:tcBorders>
          </w:tcPr>
          <w:p w14:paraId="33D74E71" w14:textId="77777777" w:rsidR="00C96051" w:rsidRDefault="00C96051" w:rsidP="001B4F46">
            <w:pPr>
              <w:rPr>
                <w:b/>
                <w:bCs/>
                <w:szCs w:val="22"/>
              </w:rPr>
            </w:pPr>
            <w:r>
              <w:rPr>
                <w:b/>
                <w:bCs/>
                <w:szCs w:val="22"/>
              </w:rPr>
              <w:lastRenderedPageBreak/>
              <w:t>Post condition</w:t>
            </w:r>
          </w:p>
        </w:tc>
        <w:tc>
          <w:tcPr>
            <w:tcW w:w="7578" w:type="dxa"/>
            <w:tcBorders>
              <w:top w:val="single" w:sz="4" w:space="0" w:color="auto"/>
              <w:left w:val="single" w:sz="4" w:space="0" w:color="auto"/>
              <w:bottom w:val="single" w:sz="4" w:space="0" w:color="auto"/>
              <w:right w:val="single" w:sz="4" w:space="0" w:color="auto"/>
            </w:tcBorders>
          </w:tcPr>
          <w:p w14:paraId="65E90DA8" w14:textId="77777777" w:rsidR="00C96051" w:rsidRDefault="00C96051" w:rsidP="0039515D">
            <w:pPr>
              <w:pStyle w:val="BodyText"/>
              <w:numPr>
                <w:ilvl w:val="0"/>
                <w:numId w:val="150"/>
              </w:numPr>
            </w:pPr>
            <w:r>
              <w:t>Mass package unassignment is done in TM.</w:t>
            </w:r>
          </w:p>
          <w:p w14:paraId="38BDC03F" w14:textId="77777777" w:rsidR="00C96051" w:rsidRDefault="00C96051" w:rsidP="0039515D">
            <w:pPr>
              <w:pStyle w:val="BodyText"/>
              <w:numPr>
                <w:ilvl w:val="0"/>
                <w:numId w:val="150"/>
              </w:numPr>
            </w:pPr>
            <w:r>
              <w:t>Mass package entitlement removal is done successfully in the VMX by the integrator.</w:t>
            </w:r>
          </w:p>
          <w:p w14:paraId="6284FF09" w14:textId="77777777" w:rsidR="00C96051" w:rsidRPr="007533F7" w:rsidRDefault="00C96051" w:rsidP="0039515D">
            <w:pPr>
              <w:pStyle w:val="BodyText"/>
              <w:numPr>
                <w:ilvl w:val="0"/>
                <w:numId w:val="150"/>
              </w:numPr>
            </w:pPr>
            <w:r>
              <w:t>Success status is saved in the TM DB (SubscriberPackages) indicating that subscriber-package associations are in ‘sync’ with VMX.</w:t>
            </w:r>
          </w:p>
        </w:tc>
      </w:tr>
      <w:tr w:rsidR="00C96051" w14:paraId="307FA8FD" w14:textId="77777777" w:rsidTr="001B4F46">
        <w:tc>
          <w:tcPr>
            <w:tcW w:w="1998" w:type="dxa"/>
            <w:tcBorders>
              <w:top w:val="single" w:sz="4" w:space="0" w:color="auto"/>
              <w:left w:val="single" w:sz="4" w:space="0" w:color="auto"/>
              <w:bottom w:val="single" w:sz="4" w:space="0" w:color="auto"/>
              <w:right w:val="single" w:sz="4" w:space="0" w:color="auto"/>
            </w:tcBorders>
          </w:tcPr>
          <w:p w14:paraId="5912C3F8" w14:textId="77777777" w:rsidR="00C96051" w:rsidRDefault="00C96051" w:rsidP="001B4F46">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3FF4E19A" w14:textId="77777777" w:rsidR="00C96051" w:rsidRPr="00780694" w:rsidRDefault="00C96051" w:rsidP="0039515D">
            <w:pPr>
              <w:pStyle w:val="BodyText"/>
              <w:numPr>
                <w:ilvl w:val="0"/>
                <w:numId w:val="151"/>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C96051" w14:paraId="669C14A8" w14:textId="77777777" w:rsidTr="001B4F46">
        <w:tc>
          <w:tcPr>
            <w:tcW w:w="1998" w:type="dxa"/>
            <w:tcBorders>
              <w:top w:val="single" w:sz="4" w:space="0" w:color="auto"/>
              <w:left w:val="single" w:sz="4" w:space="0" w:color="auto"/>
              <w:bottom w:val="single" w:sz="4" w:space="0" w:color="auto"/>
              <w:right w:val="single" w:sz="4" w:space="0" w:color="auto"/>
            </w:tcBorders>
          </w:tcPr>
          <w:p w14:paraId="2C82B5CC"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2D851C51" w14:textId="77777777" w:rsidR="00C96051" w:rsidRPr="00780694" w:rsidRDefault="00C96051" w:rsidP="0039515D">
            <w:pPr>
              <w:pStyle w:val="BodyText"/>
              <w:numPr>
                <w:ilvl w:val="0"/>
                <w:numId w:val="152"/>
              </w:numPr>
            </w:pPr>
            <w:r w:rsidRPr="00305BC1">
              <w:t xml:space="preserve">If any of the synchronous Integrator call fails then no further call to Integrator will be made and </w:t>
            </w:r>
            <w:r>
              <w:t>an exisiting error will be returned for Package Subcription API/Subscriber API AND callthe operation ‘</w:t>
            </w:r>
            <w:r w:rsidRPr="00D364E0">
              <w:t>AddEntitlement</w:t>
            </w:r>
            <w:r>
              <w:t>’of the Integrator to revert back the VMX operation.</w:t>
            </w:r>
            <w:r w:rsidRPr="000E53D0">
              <w:rPr>
                <w:szCs w:val="22"/>
              </w:rPr>
              <w:t xml:space="preserve"> </w:t>
            </w:r>
          </w:p>
        </w:tc>
      </w:tr>
      <w:tr w:rsidR="00C96051" w14:paraId="7F89022A" w14:textId="77777777" w:rsidTr="001B4F46">
        <w:tc>
          <w:tcPr>
            <w:tcW w:w="1998" w:type="dxa"/>
            <w:tcBorders>
              <w:top w:val="single" w:sz="4" w:space="0" w:color="auto"/>
              <w:left w:val="single" w:sz="4" w:space="0" w:color="auto"/>
              <w:bottom w:val="single" w:sz="4" w:space="0" w:color="auto"/>
              <w:right w:val="single" w:sz="4" w:space="0" w:color="auto"/>
            </w:tcBorders>
          </w:tcPr>
          <w:p w14:paraId="0CD16AF1"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59006755" w14:textId="77777777" w:rsidR="00C96051" w:rsidRDefault="00C96051" w:rsidP="001B4F46">
            <w:pPr>
              <w:keepNext/>
              <w:rPr>
                <w:szCs w:val="22"/>
              </w:rPr>
            </w:pPr>
          </w:p>
        </w:tc>
      </w:tr>
    </w:tbl>
    <w:p w14:paraId="462500BD" w14:textId="566BA96A" w:rsidR="00C96051" w:rsidRDefault="00C96051" w:rsidP="00C96051">
      <w:pPr>
        <w:pStyle w:val="Caption"/>
        <w:jc w:val="center"/>
      </w:pPr>
      <w:bookmarkStart w:id="235" w:name="_Toc428290079"/>
      <w:r>
        <w:t xml:space="preserve">Table </w:t>
      </w:r>
      <w:r w:rsidR="00167C2C">
        <w:fldChar w:fldCharType="begin"/>
      </w:r>
      <w:r w:rsidR="00167C2C">
        <w:instrText xml:space="preserve"> SEQ Table \* ARABIC </w:instrText>
      </w:r>
      <w:r w:rsidR="00167C2C">
        <w:fldChar w:fldCharType="separate"/>
      </w:r>
      <w:r w:rsidR="001D44B2">
        <w:rPr>
          <w:noProof/>
        </w:rPr>
        <w:t>27</w:t>
      </w:r>
      <w:r w:rsidR="00167C2C">
        <w:rPr>
          <w:noProof/>
        </w:rPr>
        <w:fldChar w:fldCharType="end"/>
      </w:r>
      <w:r>
        <w:t>: Package Mass Unassignment</w:t>
      </w:r>
      <w:bookmarkEnd w:id="235"/>
    </w:p>
    <w:p w14:paraId="149A39B1" w14:textId="77777777" w:rsidR="00C96051" w:rsidRDefault="00C96051" w:rsidP="00C96051">
      <w:pPr>
        <w:pStyle w:val="BodyText"/>
      </w:pPr>
    </w:p>
    <w:p w14:paraId="7BA3E568" w14:textId="77777777" w:rsidR="00C96051" w:rsidRDefault="00C96051" w:rsidP="00C96051">
      <w:pPr>
        <w:pStyle w:val="Heading4"/>
      </w:pPr>
      <w:bookmarkStart w:id="236" w:name="_Toc428289885"/>
      <w:r>
        <w:t>Vod Rental</w:t>
      </w:r>
      <w:bookmarkEnd w:id="236"/>
    </w:p>
    <w:p w14:paraId="5779766C" w14:textId="3FF1AE97" w:rsidR="003F04CC" w:rsidRDefault="009C67BC" w:rsidP="003F04CC">
      <w:pPr>
        <w:pStyle w:val="BodyText"/>
        <w:keepNext/>
        <w:jc w:val="center"/>
      </w:pPr>
      <w:r>
        <w:rPr>
          <w:noProof/>
          <w:lang w:val="en-IN" w:eastAsia="en-IN"/>
        </w:rPr>
        <w:drawing>
          <wp:inline distT="0" distB="0" distL="0" distR="0" wp14:anchorId="728C9DAB" wp14:editId="6BEEB70F">
            <wp:extent cx="4276725" cy="11715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76725" cy="1171575"/>
                    </a:xfrm>
                    <a:prstGeom prst="rect">
                      <a:avLst/>
                    </a:prstGeom>
                    <a:noFill/>
                    <a:ln>
                      <a:noFill/>
                    </a:ln>
                  </pic:spPr>
                </pic:pic>
              </a:graphicData>
            </a:graphic>
          </wp:inline>
        </w:drawing>
      </w:r>
    </w:p>
    <w:p w14:paraId="77E548D3" w14:textId="306A6CF3" w:rsidR="009C2477" w:rsidRDefault="003F04CC" w:rsidP="003F04CC">
      <w:pPr>
        <w:pStyle w:val="Caption"/>
        <w:jc w:val="center"/>
      </w:pPr>
      <w:bookmarkStart w:id="237" w:name="_Toc428290005"/>
      <w:r>
        <w:t xml:space="preserve">Figure </w:t>
      </w:r>
      <w:r w:rsidR="00167C2C">
        <w:fldChar w:fldCharType="begin"/>
      </w:r>
      <w:r w:rsidR="00167C2C">
        <w:instrText xml:space="preserve"> SEQ Figure \* ARABIC </w:instrText>
      </w:r>
      <w:r w:rsidR="00167C2C">
        <w:fldChar w:fldCharType="separate"/>
      </w:r>
      <w:r w:rsidR="00A73595">
        <w:rPr>
          <w:noProof/>
        </w:rPr>
        <w:t>28</w:t>
      </w:r>
      <w:r w:rsidR="00167C2C">
        <w:rPr>
          <w:noProof/>
        </w:rPr>
        <w:fldChar w:fldCharType="end"/>
      </w:r>
      <w:r>
        <w:t>: Vod Rental</w:t>
      </w:r>
      <w:bookmarkEnd w:id="237"/>
    </w:p>
    <w:p w14:paraId="3227B4A6" w14:textId="77777777" w:rsidR="009C2477" w:rsidRDefault="009C2477" w:rsidP="009C2477">
      <w:pPr>
        <w:pStyle w:val="BodyText"/>
        <w:keepNext/>
        <w:jc w:val="center"/>
      </w:pPr>
    </w:p>
    <w:p w14:paraId="7B5746AB" w14:textId="77777777" w:rsidR="00C86922" w:rsidRPr="0087207A" w:rsidRDefault="00C86922" w:rsidP="00C96051">
      <w:pPr>
        <w:pStyle w:val="BodyText"/>
      </w:pPr>
    </w:p>
    <w:tbl>
      <w:tblPr>
        <w:tblW w:w="9576" w:type="dxa"/>
        <w:tblLayout w:type="fixed"/>
        <w:tblLook w:val="0000" w:firstRow="0" w:lastRow="0" w:firstColumn="0" w:lastColumn="0" w:noHBand="0" w:noVBand="0"/>
      </w:tblPr>
      <w:tblGrid>
        <w:gridCol w:w="1998"/>
        <w:gridCol w:w="7578"/>
      </w:tblGrid>
      <w:tr w:rsidR="00C96051" w14:paraId="1C5990EE" w14:textId="77777777" w:rsidTr="001B4F46">
        <w:tc>
          <w:tcPr>
            <w:tcW w:w="1998" w:type="dxa"/>
            <w:tcBorders>
              <w:top w:val="single" w:sz="4" w:space="0" w:color="auto"/>
              <w:left w:val="single" w:sz="4" w:space="0" w:color="auto"/>
              <w:bottom w:val="single" w:sz="4" w:space="0" w:color="auto"/>
              <w:right w:val="single" w:sz="4" w:space="0" w:color="auto"/>
            </w:tcBorders>
          </w:tcPr>
          <w:p w14:paraId="21EB3DDD"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58B11403" w14:textId="77777777" w:rsidR="00C96051" w:rsidRDefault="00C96051" w:rsidP="001B4F46">
            <w:pPr>
              <w:rPr>
                <w:szCs w:val="22"/>
              </w:rPr>
            </w:pPr>
            <w:r>
              <w:rPr>
                <w:szCs w:val="22"/>
              </w:rPr>
              <w:t>TM</w:t>
            </w:r>
          </w:p>
        </w:tc>
      </w:tr>
      <w:tr w:rsidR="00C96051" w14:paraId="7951003F" w14:textId="77777777" w:rsidTr="001B4F46">
        <w:tc>
          <w:tcPr>
            <w:tcW w:w="1998" w:type="dxa"/>
            <w:tcBorders>
              <w:top w:val="single" w:sz="4" w:space="0" w:color="auto"/>
              <w:left w:val="single" w:sz="4" w:space="0" w:color="auto"/>
              <w:bottom w:val="single" w:sz="4" w:space="0" w:color="auto"/>
              <w:right w:val="single" w:sz="4" w:space="0" w:color="auto"/>
            </w:tcBorders>
          </w:tcPr>
          <w:p w14:paraId="3319CC22"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7FB90DBD" w14:textId="77777777" w:rsidR="00C96051" w:rsidRDefault="00C96051" w:rsidP="001B4F46">
            <w:pPr>
              <w:rPr>
                <w:szCs w:val="22"/>
              </w:rPr>
            </w:pPr>
            <w:r>
              <w:t>VoD Rental</w:t>
            </w:r>
          </w:p>
        </w:tc>
      </w:tr>
      <w:tr w:rsidR="00C96051" w14:paraId="25424042" w14:textId="77777777" w:rsidTr="001B4F46">
        <w:tc>
          <w:tcPr>
            <w:tcW w:w="1998" w:type="dxa"/>
            <w:tcBorders>
              <w:top w:val="single" w:sz="4" w:space="0" w:color="auto"/>
              <w:left w:val="single" w:sz="4" w:space="0" w:color="auto"/>
              <w:bottom w:val="single" w:sz="4" w:space="0" w:color="auto"/>
              <w:right w:val="single" w:sz="4" w:space="0" w:color="auto"/>
            </w:tcBorders>
          </w:tcPr>
          <w:p w14:paraId="33836301"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5279E96A" w14:textId="77777777" w:rsidR="00C96051" w:rsidRDefault="00C96051" w:rsidP="0039515D">
            <w:pPr>
              <w:pStyle w:val="BodyText"/>
              <w:numPr>
                <w:ilvl w:val="0"/>
                <w:numId w:val="153"/>
              </w:numPr>
              <w:jc w:val="both"/>
            </w:pPr>
            <w:r>
              <w:t>TM and URH are up and running.</w:t>
            </w:r>
          </w:p>
          <w:p w14:paraId="29FC6F5C" w14:textId="77777777" w:rsidR="00C96051" w:rsidRDefault="00C96051" w:rsidP="0039515D">
            <w:pPr>
              <w:pStyle w:val="BodyText"/>
              <w:numPr>
                <w:ilvl w:val="0"/>
                <w:numId w:val="153"/>
              </w:numPr>
              <w:jc w:val="both"/>
            </w:pPr>
            <w:r>
              <w:t>TM DB is up and running.</w:t>
            </w:r>
          </w:p>
          <w:p w14:paraId="5448ECD2" w14:textId="77777777" w:rsidR="00C96051" w:rsidRDefault="00C96051" w:rsidP="0039515D">
            <w:pPr>
              <w:pStyle w:val="BodyText"/>
              <w:numPr>
                <w:ilvl w:val="0"/>
                <w:numId w:val="153"/>
              </w:numPr>
              <w:jc w:val="both"/>
            </w:pPr>
            <w:r>
              <w:t>Integrator is up and running.</w:t>
            </w:r>
          </w:p>
          <w:p w14:paraId="0CB20A4F" w14:textId="77777777" w:rsidR="00C96051" w:rsidRPr="00780694" w:rsidRDefault="00C96051" w:rsidP="0039515D">
            <w:pPr>
              <w:pStyle w:val="BodyText"/>
              <w:numPr>
                <w:ilvl w:val="0"/>
                <w:numId w:val="153"/>
              </w:numPr>
              <w:jc w:val="both"/>
            </w:pPr>
            <w:r>
              <w:t>OMI Integrator is defined in TM and is in Active state.</w:t>
            </w:r>
          </w:p>
        </w:tc>
      </w:tr>
      <w:tr w:rsidR="00C96051" w14:paraId="3F946250" w14:textId="77777777" w:rsidTr="001B4F46">
        <w:tc>
          <w:tcPr>
            <w:tcW w:w="1998" w:type="dxa"/>
            <w:tcBorders>
              <w:top w:val="single" w:sz="4" w:space="0" w:color="auto"/>
              <w:left w:val="single" w:sz="4" w:space="0" w:color="auto"/>
              <w:bottom w:val="single" w:sz="4" w:space="0" w:color="auto"/>
              <w:right w:val="single" w:sz="4" w:space="0" w:color="auto"/>
            </w:tcBorders>
          </w:tcPr>
          <w:p w14:paraId="79A7E95B"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39B04FE8" w14:textId="77777777" w:rsidR="00C96051" w:rsidRDefault="00C96051" w:rsidP="0039515D">
            <w:pPr>
              <w:pStyle w:val="BodyText"/>
              <w:numPr>
                <w:ilvl w:val="0"/>
                <w:numId w:val="154"/>
              </w:numPr>
            </w:pPr>
            <w:r>
              <w:t>VoD rental is done in TM through existing OCI(itemRental)/OPI(rentItems) calls.</w:t>
            </w:r>
          </w:p>
          <w:p w14:paraId="3BF636E5" w14:textId="77777777" w:rsidR="00C96051" w:rsidRDefault="00C96051" w:rsidP="0039515D">
            <w:pPr>
              <w:pStyle w:val="BodyText"/>
              <w:numPr>
                <w:ilvl w:val="0"/>
                <w:numId w:val="154"/>
              </w:numPr>
            </w:pPr>
            <w:r>
              <w:t>All the processing for renting is, as before, is done in TM/URH.</w:t>
            </w:r>
          </w:p>
          <w:p w14:paraId="6FA4D132" w14:textId="77777777" w:rsidR="00C96051" w:rsidRDefault="00C96051" w:rsidP="0039515D">
            <w:pPr>
              <w:pStyle w:val="BodyText"/>
              <w:numPr>
                <w:ilvl w:val="0"/>
                <w:numId w:val="154"/>
              </w:numPr>
            </w:pPr>
            <w:r>
              <w:t xml:space="preserve">Call the operation ‘AddEntitlement’ of the Integrator to perform entitlement in VMX.  The entitlementId in the call would be Id that represents transaction in TM and packageId in the call would be externalId of the VoD (because in VMX the VoD (not FoD) is represented as Package whose package Id is the externalId of the </w:t>
            </w:r>
            <w:r>
              <w:lastRenderedPageBreak/>
              <w:t>VoD).</w:t>
            </w:r>
          </w:p>
          <w:p w14:paraId="20FA5B7C" w14:textId="77777777" w:rsidR="00C96051" w:rsidRPr="00780694" w:rsidRDefault="00C96051" w:rsidP="0039515D">
            <w:pPr>
              <w:pStyle w:val="BodyText"/>
              <w:numPr>
                <w:ilvl w:val="0"/>
                <w:numId w:val="154"/>
              </w:numPr>
            </w:pPr>
            <w:r>
              <w:t>Item is rented successfully and data is saved in TM DB</w:t>
            </w:r>
          </w:p>
        </w:tc>
      </w:tr>
      <w:tr w:rsidR="00C96051" w14:paraId="66910696" w14:textId="77777777" w:rsidTr="001B4F46">
        <w:tc>
          <w:tcPr>
            <w:tcW w:w="1998" w:type="dxa"/>
            <w:tcBorders>
              <w:top w:val="single" w:sz="4" w:space="0" w:color="auto"/>
              <w:left w:val="single" w:sz="4" w:space="0" w:color="auto"/>
              <w:bottom w:val="single" w:sz="4" w:space="0" w:color="auto"/>
              <w:right w:val="single" w:sz="4" w:space="0" w:color="auto"/>
            </w:tcBorders>
          </w:tcPr>
          <w:p w14:paraId="3A8C6EBB" w14:textId="77777777" w:rsidR="00C96051" w:rsidRDefault="00C96051" w:rsidP="001B4F46">
            <w:pPr>
              <w:rPr>
                <w:b/>
                <w:bCs/>
                <w:szCs w:val="22"/>
              </w:rPr>
            </w:pPr>
            <w:r>
              <w:rPr>
                <w:b/>
                <w:bCs/>
                <w:szCs w:val="22"/>
              </w:rPr>
              <w:lastRenderedPageBreak/>
              <w:t>Post condition</w:t>
            </w:r>
          </w:p>
        </w:tc>
        <w:tc>
          <w:tcPr>
            <w:tcW w:w="7578" w:type="dxa"/>
            <w:tcBorders>
              <w:top w:val="single" w:sz="4" w:space="0" w:color="auto"/>
              <w:left w:val="single" w:sz="4" w:space="0" w:color="auto"/>
              <w:bottom w:val="single" w:sz="4" w:space="0" w:color="auto"/>
              <w:right w:val="single" w:sz="4" w:space="0" w:color="auto"/>
            </w:tcBorders>
          </w:tcPr>
          <w:p w14:paraId="3880C357" w14:textId="77777777" w:rsidR="00C96051" w:rsidRDefault="00C96051" w:rsidP="0039515D">
            <w:pPr>
              <w:pStyle w:val="BodyText"/>
              <w:numPr>
                <w:ilvl w:val="0"/>
                <w:numId w:val="155"/>
              </w:numPr>
            </w:pPr>
            <w:r>
              <w:t>VoD is rented in TM successfully.</w:t>
            </w:r>
          </w:p>
          <w:p w14:paraId="3ED2BE6B" w14:textId="77777777" w:rsidR="00C96051" w:rsidRDefault="00C96051" w:rsidP="0039515D">
            <w:pPr>
              <w:pStyle w:val="BodyText"/>
              <w:numPr>
                <w:ilvl w:val="0"/>
                <w:numId w:val="155"/>
              </w:numPr>
            </w:pPr>
            <w:r>
              <w:t>VoD is entitled to subscriber successfully in the VMX by the integrator.</w:t>
            </w:r>
          </w:p>
          <w:p w14:paraId="35DFD23C" w14:textId="77777777" w:rsidR="00C96051" w:rsidRPr="007533F7" w:rsidRDefault="00C96051" w:rsidP="0039515D">
            <w:pPr>
              <w:pStyle w:val="BodyText"/>
              <w:numPr>
                <w:ilvl w:val="0"/>
                <w:numId w:val="155"/>
              </w:numPr>
            </w:pPr>
            <w:r>
              <w:t>Success status is saved in the TM DB (Transactions Table) indicating that the VoD renting transaction is in ‘sync with VMX.</w:t>
            </w:r>
          </w:p>
        </w:tc>
      </w:tr>
      <w:tr w:rsidR="00C96051" w14:paraId="70062295" w14:textId="77777777" w:rsidTr="001B4F46">
        <w:tc>
          <w:tcPr>
            <w:tcW w:w="1998" w:type="dxa"/>
            <w:tcBorders>
              <w:top w:val="single" w:sz="4" w:space="0" w:color="auto"/>
              <w:left w:val="single" w:sz="4" w:space="0" w:color="auto"/>
              <w:bottom w:val="single" w:sz="4" w:space="0" w:color="auto"/>
              <w:right w:val="single" w:sz="4" w:space="0" w:color="auto"/>
            </w:tcBorders>
          </w:tcPr>
          <w:p w14:paraId="64B68A92" w14:textId="77777777" w:rsidR="00C96051" w:rsidRDefault="00C96051" w:rsidP="001B4F46">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49EEFA53" w14:textId="77777777" w:rsidR="00C96051" w:rsidRPr="00780694" w:rsidRDefault="00C96051" w:rsidP="0039515D">
            <w:pPr>
              <w:pStyle w:val="BodyText"/>
              <w:numPr>
                <w:ilvl w:val="0"/>
                <w:numId w:val="156"/>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C96051" w14:paraId="7D2B3751" w14:textId="77777777" w:rsidTr="001B4F46">
        <w:tc>
          <w:tcPr>
            <w:tcW w:w="1998" w:type="dxa"/>
            <w:tcBorders>
              <w:top w:val="single" w:sz="4" w:space="0" w:color="auto"/>
              <w:left w:val="single" w:sz="4" w:space="0" w:color="auto"/>
              <w:bottom w:val="single" w:sz="4" w:space="0" w:color="auto"/>
              <w:right w:val="single" w:sz="4" w:space="0" w:color="auto"/>
            </w:tcBorders>
          </w:tcPr>
          <w:p w14:paraId="3669A591"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0E0173D6" w14:textId="77777777" w:rsidR="00C96051" w:rsidRDefault="00C96051" w:rsidP="0039515D">
            <w:pPr>
              <w:pStyle w:val="BodyText"/>
              <w:numPr>
                <w:ilvl w:val="0"/>
                <w:numId w:val="157"/>
              </w:numPr>
            </w:pPr>
            <w:r w:rsidRPr="00FD75F4">
              <w:t xml:space="preserve">If any of the synchronous Integrator call fails then no further call to Integrator will be made and </w:t>
            </w:r>
            <w:r>
              <w:t xml:space="preserve">an exisiting error will be shown for OPI/OCI. </w:t>
            </w:r>
          </w:p>
          <w:p w14:paraId="68C58925" w14:textId="77777777" w:rsidR="00C96051" w:rsidRPr="00780694" w:rsidRDefault="00C96051" w:rsidP="0039515D">
            <w:pPr>
              <w:pStyle w:val="BodyText"/>
              <w:numPr>
                <w:ilvl w:val="0"/>
                <w:numId w:val="157"/>
              </w:numPr>
            </w:pPr>
            <w:r>
              <w:t>If any error comes in VoD renting in TM then an exisiting error will be shown for OPI/OCI.</w:t>
            </w:r>
            <w:r w:rsidRPr="00F1715B">
              <w:rPr>
                <w:szCs w:val="22"/>
              </w:rPr>
              <w:t xml:space="preserve"> </w:t>
            </w:r>
          </w:p>
        </w:tc>
      </w:tr>
      <w:tr w:rsidR="00C96051" w14:paraId="7843D25C" w14:textId="77777777" w:rsidTr="001B4F46">
        <w:tc>
          <w:tcPr>
            <w:tcW w:w="1998" w:type="dxa"/>
            <w:tcBorders>
              <w:top w:val="single" w:sz="4" w:space="0" w:color="auto"/>
              <w:left w:val="single" w:sz="4" w:space="0" w:color="auto"/>
              <w:bottom w:val="single" w:sz="4" w:space="0" w:color="auto"/>
              <w:right w:val="single" w:sz="4" w:space="0" w:color="auto"/>
            </w:tcBorders>
          </w:tcPr>
          <w:p w14:paraId="7DF60752"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6283E061" w14:textId="77777777" w:rsidR="00C96051" w:rsidRDefault="00C96051" w:rsidP="001B4F46">
            <w:pPr>
              <w:keepNext/>
              <w:rPr>
                <w:szCs w:val="22"/>
              </w:rPr>
            </w:pPr>
          </w:p>
        </w:tc>
      </w:tr>
    </w:tbl>
    <w:p w14:paraId="5CEA0D8E" w14:textId="29872A3D" w:rsidR="00C96051" w:rsidRDefault="00C96051" w:rsidP="00C96051">
      <w:pPr>
        <w:pStyle w:val="Caption"/>
        <w:jc w:val="center"/>
      </w:pPr>
      <w:bookmarkStart w:id="238" w:name="_Toc428290080"/>
      <w:r>
        <w:t xml:space="preserve">Table </w:t>
      </w:r>
      <w:r w:rsidR="00167C2C">
        <w:fldChar w:fldCharType="begin"/>
      </w:r>
      <w:r w:rsidR="00167C2C">
        <w:instrText xml:space="preserve"> SEQ Table \* ARABIC </w:instrText>
      </w:r>
      <w:r w:rsidR="00167C2C">
        <w:fldChar w:fldCharType="separate"/>
      </w:r>
      <w:r w:rsidR="001D44B2">
        <w:rPr>
          <w:noProof/>
        </w:rPr>
        <w:t>28</w:t>
      </w:r>
      <w:r w:rsidR="00167C2C">
        <w:rPr>
          <w:noProof/>
        </w:rPr>
        <w:fldChar w:fldCharType="end"/>
      </w:r>
      <w:r>
        <w:t>: VoD Rental</w:t>
      </w:r>
      <w:bookmarkEnd w:id="238"/>
    </w:p>
    <w:p w14:paraId="1A16DD6D" w14:textId="77777777" w:rsidR="00C96051" w:rsidRDefault="00C96051" w:rsidP="00C96051">
      <w:pPr>
        <w:pStyle w:val="BodyText"/>
      </w:pPr>
    </w:p>
    <w:p w14:paraId="7A395418" w14:textId="77777777" w:rsidR="00C96051" w:rsidRDefault="00C96051" w:rsidP="00C96051">
      <w:pPr>
        <w:pStyle w:val="Heading4"/>
      </w:pPr>
      <w:bookmarkStart w:id="239" w:name="_Toc428289886"/>
      <w:r>
        <w:t>Bundle Rental</w:t>
      </w:r>
      <w:bookmarkEnd w:id="239"/>
    </w:p>
    <w:p w14:paraId="75026A44" w14:textId="45C6F3F5" w:rsidR="00EA1210" w:rsidRDefault="00C4707C" w:rsidP="00EA1210">
      <w:pPr>
        <w:pStyle w:val="BodyText"/>
        <w:keepNext/>
        <w:jc w:val="center"/>
      </w:pPr>
      <w:r>
        <w:rPr>
          <w:noProof/>
          <w:lang w:val="en-IN" w:eastAsia="en-IN"/>
        </w:rPr>
        <w:drawing>
          <wp:inline distT="0" distB="0" distL="0" distR="0" wp14:anchorId="27E6BEFE" wp14:editId="5894211B">
            <wp:extent cx="4343400" cy="11525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3400" cy="1152525"/>
                    </a:xfrm>
                    <a:prstGeom prst="rect">
                      <a:avLst/>
                    </a:prstGeom>
                    <a:noFill/>
                    <a:ln>
                      <a:noFill/>
                    </a:ln>
                  </pic:spPr>
                </pic:pic>
              </a:graphicData>
            </a:graphic>
          </wp:inline>
        </w:drawing>
      </w:r>
    </w:p>
    <w:p w14:paraId="5E8F89B3" w14:textId="0F002040" w:rsidR="007607A7" w:rsidRDefault="00EA1210" w:rsidP="00EA1210">
      <w:pPr>
        <w:pStyle w:val="Caption"/>
        <w:jc w:val="center"/>
      </w:pPr>
      <w:bookmarkStart w:id="240" w:name="_Toc428290006"/>
      <w:r>
        <w:t xml:space="preserve">Figure </w:t>
      </w:r>
      <w:r w:rsidR="00167C2C">
        <w:fldChar w:fldCharType="begin"/>
      </w:r>
      <w:r w:rsidR="00167C2C">
        <w:instrText xml:space="preserve"> SEQ Figure \* ARABIC </w:instrText>
      </w:r>
      <w:r w:rsidR="00167C2C">
        <w:fldChar w:fldCharType="separate"/>
      </w:r>
      <w:r w:rsidR="00A73595">
        <w:rPr>
          <w:noProof/>
        </w:rPr>
        <w:t>29</w:t>
      </w:r>
      <w:r w:rsidR="00167C2C">
        <w:rPr>
          <w:noProof/>
        </w:rPr>
        <w:fldChar w:fldCharType="end"/>
      </w:r>
      <w:r>
        <w:t>: Bundle Rental</w:t>
      </w:r>
      <w:bookmarkEnd w:id="240"/>
    </w:p>
    <w:p w14:paraId="045C1116" w14:textId="77777777" w:rsidR="00C96051" w:rsidRPr="0087207A" w:rsidRDefault="00C96051" w:rsidP="00C96051">
      <w:pPr>
        <w:pStyle w:val="BodyText"/>
      </w:pPr>
    </w:p>
    <w:tbl>
      <w:tblPr>
        <w:tblW w:w="9576" w:type="dxa"/>
        <w:tblLayout w:type="fixed"/>
        <w:tblLook w:val="0000" w:firstRow="0" w:lastRow="0" w:firstColumn="0" w:lastColumn="0" w:noHBand="0" w:noVBand="0"/>
      </w:tblPr>
      <w:tblGrid>
        <w:gridCol w:w="1998"/>
        <w:gridCol w:w="7578"/>
      </w:tblGrid>
      <w:tr w:rsidR="00C96051" w14:paraId="2E431611" w14:textId="77777777" w:rsidTr="001B4F46">
        <w:tc>
          <w:tcPr>
            <w:tcW w:w="1998" w:type="dxa"/>
            <w:tcBorders>
              <w:top w:val="single" w:sz="4" w:space="0" w:color="auto"/>
              <w:left w:val="single" w:sz="4" w:space="0" w:color="auto"/>
              <w:bottom w:val="single" w:sz="4" w:space="0" w:color="auto"/>
              <w:right w:val="single" w:sz="4" w:space="0" w:color="auto"/>
            </w:tcBorders>
          </w:tcPr>
          <w:p w14:paraId="5B082FEA"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64230351" w14:textId="77777777" w:rsidR="00C96051" w:rsidRDefault="00C96051" w:rsidP="001B4F46">
            <w:pPr>
              <w:rPr>
                <w:szCs w:val="22"/>
              </w:rPr>
            </w:pPr>
            <w:r>
              <w:rPr>
                <w:szCs w:val="22"/>
              </w:rPr>
              <w:t>TM/URH</w:t>
            </w:r>
          </w:p>
        </w:tc>
      </w:tr>
      <w:tr w:rsidR="00C96051" w14:paraId="588545CB" w14:textId="77777777" w:rsidTr="001B4F46">
        <w:tc>
          <w:tcPr>
            <w:tcW w:w="1998" w:type="dxa"/>
            <w:tcBorders>
              <w:top w:val="single" w:sz="4" w:space="0" w:color="auto"/>
              <w:left w:val="single" w:sz="4" w:space="0" w:color="auto"/>
              <w:bottom w:val="single" w:sz="4" w:space="0" w:color="auto"/>
              <w:right w:val="single" w:sz="4" w:space="0" w:color="auto"/>
            </w:tcBorders>
          </w:tcPr>
          <w:p w14:paraId="5EB24345"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77CB97A3" w14:textId="77777777" w:rsidR="00C96051" w:rsidRDefault="00C96051" w:rsidP="001B4F46">
            <w:pPr>
              <w:rPr>
                <w:szCs w:val="22"/>
              </w:rPr>
            </w:pPr>
            <w:r>
              <w:t>Bundle Rental</w:t>
            </w:r>
          </w:p>
        </w:tc>
      </w:tr>
      <w:tr w:rsidR="00C96051" w14:paraId="2B6EC54A" w14:textId="77777777" w:rsidTr="001B4F46">
        <w:tc>
          <w:tcPr>
            <w:tcW w:w="1998" w:type="dxa"/>
            <w:tcBorders>
              <w:top w:val="single" w:sz="4" w:space="0" w:color="auto"/>
              <w:left w:val="single" w:sz="4" w:space="0" w:color="auto"/>
              <w:bottom w:val="single" w:sz="4" w:space="0" w:color="auto"/>
              <w:right w:val="single" w:sz="4" w:space="0" w:color="auto"/>
            </w:tcBorders>
          </w:tcPr>
          <w:p w14:paraId="0BD36713"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4825EDB6" w14:textId="77777777" w:rsidR="00C96051" w:rsidRDefault="00C96051" w:rsidP="0039515D">
            <w:pPr>
              <w:pStyle w:val="BodyText"/>
              <w:numPr>
                <w:ilvl w:val="0"/>
                <w:numId w:val="158"/>
              </w:numPr>
              <w:jc w:val="both"/>
            </w:pPr>
            <w:r>
              <w:t>TM and URH are up and running.</w:t>
            </w:r>
          </w:p>
          <w:p w14:paraId="721D4697" w14:textId="77777777" w:rsidR="00C96051" w:rsidRDefault="00C96051" w:rsidP="0039515D">
            <w:pPr>
              <w:pStyle w:val="BodyText"/>
              <w:numPr>
                <w:ilvl w:val="0"/>
                <w:numId w:val="158"/>
              </w:numPr>
              <w:jc w:val="both"/>
            </w:pPr>
            <w:r>
              <w:t>TM DB is up and running.</w:t>
            </w:r>
          </w:p>
          <w:p w14:paraId="682A0923" w14:textId="77777777" w:rsidR="00C96051" w:rsidRDefault="00C96051" w:rsidP="0039515D">
            <w:pPr>
              <w:pStyle w:val="BodyText"/>
              <w:numPr>
                <w:ilvl w:val="0"/>
                <w:numId w:val="158"/>
              </w:numPr>
              <w:jc w:val="both"/>
            </w:pPr>
            <w:r>
              <w:t>Integrator is up and running.</w:t>
            </w:r>
          </w:p>
          <w:p w14:paraId="2FAD6E57" w14:textId="77777777" w:rsidR="00C96051" w:rsidRPr="00780694" w:rsidRDefault="00C96051" w:rsidP="0039515D">
            <w:pPr>
              <w:pStyle w:val="BodyText"/>
              <w:numPr>
                <w:ilvl w:val="0"/>
                <w:numId w:val="158"/>
              </w:numPr>
              <w:jc w:val="both"/>
            </w:pPr>
            <w:r>
              <w:t>OMI Integrator is defined in TM and is in Active state.</w:t>
            </w:r>
          </w:p>
        </w:tc>
      </w:tr>
      <w:tr w:rsidR="00C96051" w14:paraId="75BEFAD4" w14:textId="77777777" w:rsidTr="001B4F46">
        <w:tc>
          <w:tcPr>
            <w:tcW w:w="1998" w:type="dxa"/>
            <w:tcBorders>
              <w:top w:val="single" w:sz="4" w:space="0" w:color="auto"/>
              <w:left w:val="single" w:sz="4" w:space="0" w:color="auto"/>
              <w:bottom w:val="single" w:sz="4" w:space="0" w:color="auto"/>
              <w:right w:val="single" w:sz="4" w:space="0" w:color="auto"/>
            </w:tcBorders>
          </w:tcPr>
          <w:p w14:paraId="53937EE0"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5C772CCB" w14:textId="77777777" w:rsidR="00C96051" w:rsidRDefault="00C96051" w:rsidP="0039515D">
            <w:pPr>
              <w:pStyle w:val="BodyText"/>
              <w:numPr>
                <w:ilvl w:val="0"/>
                <w:numId w:val="159"/>
              </w:numPr>
            </w:pPr>
            <w:r>
              <w:t>Bundle rental is done in TM through existing OCI(itemRental)/OPI(rentBundle) calls.</w:t>
            </w:r>
          </w:p>
          <w:p w14:paraId="62FE4448" w14:textId="77777777" w:rsidR="00C96051" w:rsidRDefault="00C96051" w:rsidP="0039515D">
            <w:pPr>
              <w:pStyle w:val="BodyText"/>
              <w:numPr>
                <w:ilvl w:val="0"/>
                <w:numId w:val="159"/>
              </w:numPr>
            </w:pPr>
            <w:r>
              <w:t>All the processing for renting is, as before, is done in TM/URH.</w:t>
            </w:r>
          </w:p>
          <w:p w14:paraId="4F8E6482" w14:textId="77777777" w:rsidR="00C96051" w:rsidRDefault="00C96051" w:rsidP="0039515D">
            <w:pPr>
              <w:pStyle w:val="BodyText"/>
              <w:numPr>
                <w:ilvl w:val="0"/>
                <w:numId w:val="159"/>
              </w:numPr>
            </w:pPr>
            <w:r>
              <w:t xml:space="preserve">Call operation ‘AddEntitlement’ of the Integrator to perform entitlement of bundle in the VMX.  The entitlementId in the call would be Id that represents transaction in TM and packageId in the </w:t>
            </w:r>
            <w:r>
              <w:lastRenderedPageBreak/>
              <w:t>call would be bundle Id (because in VMX the bundle provisioned as Package).</w:t>
            </w:r>
          </w:p>
          <w:p w14:paraId="24B2ADB7" w14:textId="77777777" w:rsidR="00C96051" w:rsidRPr="00780694" w:rsidRDefault="00C96051" w:rsidP="0039515D">
            <w:pPr>
              <w:pStyle w:val="BodyText"/>
              <w:numPr>
                <w:ilvl w:val="0"/>
                <w:numId w:val="159"/>
              </w:numPr>
            </w:pPr>
            <w:r>
              <w:t>Item is rented successfully and data is saved in TM DB.</w:t>
            </w:r>
          </w:p>
        </w:tc>
      </w:tr>
      <w:tr w:rsidR="00C96051" w14:paraId="1ECB34B0" w14:textId="77777777" w:rsidTr="001B4F46">
        <w:tc>
          <w:tcPr>
            <w:tcW w:w="1998" w:type="dxa"/>
            <w:tcBorders>
              <w:top w:val="single" w:sz="4" w:space="0" w:color="auto"/>
              <w:left w:val="single" w:sz="4" w:space="0" w:color="auto"/>
              <w:bottom w:val="single" w:sz="4" w:space="0" w:color="auto"/>
              <w:right w:val="single" w:sz="4" w:space="0" w:color="auto"/>
            </w:tcBorders>
          </w:tcPr>
          <w:p w14:paraId="3AA97D71" w14:textId="77777777" w:rsidR="00C96051" w:rsidRDefault="00C96051" w:rsidP="001B4F46">
            <w:pPr>
              <w:rPr>
                <w:b/>
                <w:bCs/>
                <w:szCs w:val="22"/>
              </w:rPr>
            </w:pPr>
            <w:r>
              <w:rPr>
                <w:b/>
                <w:bCs/>
                <w:szCs w:val="22"/>
              </w:rPr>
              <w:lastRenderedPageBreak/>
              <w:t>Post condition</w:t>
            </w:r>
          </w:p>
        </w:tc>
        <w:tc>
          <w:tcPr>
            <w:tcW w:w="7578" w:type="dxa"/>
            <w:tcBorders>
              <w:top w:val="single" w:sz="4" w:space="0" w:color="auto"/>
              <w:left w:val="single" w:sz="4" w:space="0" w:color="auto"/>
              <w:bottom w:val="single" w:sz="4" w:space="0" w:color="auto"/>
              <w:right w:val="single" w:sz="4" w:space="0" w:color="auto"/>
            </w:tcBorders>
          </w:tcPr>
          <w:p w14:paraId="133E3D95" w14:textId="77777777" w:rsidR="00C96051" w:rsidRDefault="00C96051" w:rsidP="0039515D">
            <w:pPr>
              <w:pStyle w:val="BodyText"/>
              <w:numPr>
                <w:ilvl w:val="0"/>
                <w:numId w:val="160"/>
              </w:numPr>
            </w:pPr>
            <w:r>
              <w:t>Bundle is rented in TM successfully.</w:t>
            </w:r>
          </w:p>
          <w:p w14:paraId="55CD3553" w14:textId="77777777" w:rsidR="00C96051" w:rsidRDefault="00C96051" w:rsidP="0039515D">
            <w:pPr>
              <w:pStyle w:val="BodyText"/>
              <w:numPr>
                <w:ilvl w:val="0"/>
                <w:numId w:val="160"/>
              </w:numPr>
            </w:pPr>
            <w:r>
              <w:t>Bundled entitled to subscriber successfully in the VMX by the integrator.</w:t>
            </w:r>
          </w:p>
          <w:p w14:paraId="3C8393D5" w14:textId="77777777" w:rsidR="00C96051" w:rsidRPr="007533F7" w:rsidRDefault="00C96051" w:rsidP="0039515D">
            <w:pPr>
              <w:pStyle w:val="BodyText"/>
              <w:numPr>
                <w:ilvl w:val="0"/>
                <w:numId w:val="160"/>
              </w:numPr>
            </w:pPr>
            <w:r>
              <w:t>Success status is saved in the TM DB(Transactions Table) indicating that the bundle renting transaction is in ‘sync with VMX.</w:t>
            </w:r>
          </w:p>
        </w:tc>
      </w:tr>
      <w:tr w:rsidR="00C96051" w14:paraId="31883FC2" w14:textId="77777777" w:rsidTr="001B4F46">
        <w:tc>
          <w:tcPr>
            <w:tcW w:w="1998" w:type="dxa"/>
            <w:tcBorders>
              <w:top w:val="single" w:sz="4" w:space="0" w:color="auto"/>
              <w:left w:val="single" w:sz="4" w:space="0" w:color="auto"/>
              <w:bottom w:val="single" w:sz="4" w:space="0" w:color="auto"/>
              <w:right w:val="single" w:sz="4" w:space="0" w:color="auto"/>
            </w:tcBorders>
          </w:tcPr>
          <w:p w14:paraId="74B10366" w14:textId="77777777" w:rsidR="00C96051" w:rsidRDefault="00C96051" w:rsidP="001B4F46">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45DC5A7D" w14:textId="77777777" w:rsidR="00C96051" w:rsidRPr="00780694" w:rsidRDefault="00C96051" w:rsidP="0039515D">
            <w:pPr>
              <w:pStyle w:val="BodyText"/>
              <w:numPr>
                <w:ilvl w:val="0"/>
                <w:numId w:val="161"/>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C96051" w14:paraId="566D190C" w14:textId="77777777" w:rsidTr="001B4F46">
        <w:tc>
          <w:tcPr>
            <w:tcW w:w="1998" w:type="dxa"/>
            <w:tcBorders>
              <w:top w:val="single" w:sz="4" w:space="0" w:color="auto"/>
              <w:left w:val="single" w:sz="4" w:space="0" w:color="auto"/>
              <w:bottom w:val="single" w:sz="4" w:space="0" w:color="auto"/>
              <w:right w:val="single" w:sz="4" w:space="0" w:color="auto"/>
            </w:tcBorders>
          </w:tcPr>
          <w:p w14:paraId="5302C0DB"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2BAD610F" w14:textId="77777777" w:rsidR="00C96051" w:rsidRDefault="00C96051" w:rsidP="0039515D">
            <w:pPr>
              <w:pStyle w:val="BodyText"/>
              <w:numPr>
                <w:ilvl w:val="0"/>
                <w:numId w:val="162"/>
              </w:numPr>
            </w:pPr>
            <w:r w:rsidRPr="00FD75F4">
              <w:t xml:space="preserve">If any of the synchronous Integrator call fails then no further call to Integrator will be made and </w:t>
            </w:r>
            <w:r>
              <w:t>an exisiting error will be shown for OPI/OCI.</w:t>
            </w:r>
          </w:p>
          <w:p w14:paraId="35714B93" w14:textId="77777777" w:rsidR="00C96051" w:rsidRPr="00780694" w:rsidRDefault="00C96051" w:rsidP="0039515D">
            <w:pPr>
              <w:pStyle w:val="BodyText"/>
              <w:numPr>
                <w:ilvl w:val="0"/>
                <w:numId w:val="162"/>
              </w:numPr>
            </w:pPr>
            <w:r>
              <w:t>If any error comes in Bundle renting in TM then an exisiting error will be shown for OPI/OCI.</w:t>
            </w:r>
            <w:r w:rsidRPr="00F05DF6">
              <w:rPr>
                <w:szCs w:val="22"/>
              </w:rPr>
              <w:t xml:space="preserve"> </w:t>
            </w:r>
          </w:p>
        </w:tc>
      </w:tr>
      <w:tr w:rsidR="00C96051" w14:paraId="05FB3959" w14:textId="77777777" w:rsidTr="001B4F46">
        <w:tc>
          <w:tcPr>
            <w:tcW w:w="1998" w:type="dxa"/>
            <w:tcBorders>
              <w:top w:val="single" w:sz="4" w:space="0" w:color="auto"/>
              <w:left w:val="single" w:sz="4" w:space="0" w:color="auto"/>
              <w:bottom w:val="single" w:sz="4" w:space="0" w:color="auto"/>
              <w:right w:val="single" w:sz="4" w:space="0" w:color="auto"/>
            </w:tcBorders>
          </w:tcPr>
          <w:p w14:paraId="3266C89D"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2C2AEE0D" w14:textId="77777777" w:rsidR="00C96051" w:rsidRDefault="00C96051" w:rsidP="001B4F46">
            <w:pPr>
              <w:keepNext/>
              <w:rPr>
                <w:szCs w:val="22"/>
              </w:rPr>
            </w:pPr>
          </w:p>
        </w:tc>
      </w:tr>
    </w:tbl>
    <w:p w14:paraId="11D3CFE5" w14:textId="7BFDC538" w:rsidR="00C96051" w:rsidRDefault="00C96051" w:rsidP="00C96051">
      <w:pPr>
        <w:pStyle w:val="Caption"/>
        <w:jc w:val="center"/>
      </w:pPr>
      <w:bookmarkStart w:id="241" w:name="_Toc428290081"/>
      <w:r>
        <w:t xml:space="preserve">Table </w:t>
      </w:r>
      <w:r w:rsidR="00167C2C">
        <w:fldChar w:fldCharType="begin"/>
      </w:r>
      <w:r w:rsidR="00167C2C">
        <w:instrText xml:space="preserve"> SEQ Table \* ARABIC </w:instrText>
      </w:r>
      <w:r w:rsidR="00167C2C">
        <w:fldChar w:fldCharType="separate"/>
      </w:r>
      <w:r w:rsidR="001D44B2">
        <w:rPr>
          <w:noProof/>
        </w:rPr>
        <w:t>29</w:t>
      </w:r>
      <w:r w:rsidR="00167C2C">
        <w:rPr>
          <w:noProof/>
        </w:rPr>
        <w:fldChar w:fldCharType="end"/>
      </w:r>
      <w:r>
        <w:t>: Bundle Rental</w:t>
      </w:r>
      <w:bookmarkEnd w:id="241"/>
    </w:p>
    <w:p w14:paraId="05DB3F63" w14:textId="77777777" w:rsidR="00C96051" w:rsidRDefault="00C96051" w:rsidP="00C96051">
      <w:pPr>
        <w:pStyle w:val="BodyText"/>
      </w:pPr>
    </w:p>
    <w:p w14:paraId="471B7F79" w14:textId="77777777" w:rsidR="00C96051" w:rsidRDefault="00C96051" w:rsidP="00C96051">
      <w:pPr>
        <w:pStyle w:val="Heading4"/>
      </w:pPr>
      <w:bookmarkStart w:id="242" w:name="_Toc428289887"/>
      <w:r>
        <w:t>Activate PPV Channel</w:t>
      </w:r>
      <w:bookmarkEnd w:id="242"/>
    </w:p>
    <w:p w14:paraId="537DECDA" w14:textId="300333E2" w:rsidR="00BC0986" w:rsidRDefault="00697320" w:rsidP="00BC0986">
      <w:pPr>
        <w:pStyle w:val="BodyText"/>
        <w:keepNext/>
        <w:jc w:val="center"/>
      </w:pPr>
      <w:r>
        <w:rPr>
          <w:noProof/>
          <w:lang w:val="en-IN" w:eastAsia="en-IN"/>
        </w:rPr>
        <w:drawing>
          <wp:inline distT="0" distB="0" distL="0" distR="0" wp14:anchorId="6CC56EA9" wp14:editId="22F87091">
            <wp:extent cx="4295775" cy="11620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5775" cy="1162050"/>
                    </a:xfrm>
                    <a:prstGeom prst="rect">
                      <a:avLst/>
                    </a:prstGeom>
                    <a:noFill/>
                    <a:ln>
                      <a:noFill/>
                    </a:ln>
                  </pic:spPr>
                </pic:pic>
              </a:graphicData>
            </a:graphic>
          </wp:inline>
        </w:drawing>
      </w:r>
    </w:p>
    <w:p w14:paraId="420079A4" w14:textId="41E7376A" w:rsidR="00DA43E3" w:rsidRDefault="00BC0986" w:rsidP="00BC0986">
      <w:pPr>
        <w:pStyle w:val="Caption"/>
        <w:jc w:val="center"/>
      </w:pPr>
      <w:bookmarkStart w:id="243" w:name="_Toc428290007"/>
      <w:r>
        <w:t xml:space="preserve">Figure </w:t>
      </w:r>
      <w:r w:rsidR="00167C2C">
        <w:fldChar w:fldCharType="begin"/>
      </w:r>
      <w:r w:rsidR="00167C2C">
        <w:instrText xml:space="preserve"> SEQ Figure \* ARABIC </w:instrText>
      </w:r>
      <w:r w:rsidR="00167C2C">
        <w:fldChar w:fldCharType="separate"/>
      </w:r>
      <w:r w:rsidR="00A73595">
        <w:rPr>
          <w:noProof/>
        </w:rPr>
        <w:t>30</w:t>
      </w:r>
      <w:r w:rsidR="00167C2C">
        <w:rPr>
          <w:noProof/>
        </w:rPr>
        <w:fldChar w:fldCharType="end"/>
      </w:r>
      <w:r>
        <w:t xml:space="preserve">: </w:t>
      </w:r>
      <w:r w:rsidRPr="00D73871">
        <w:t>Activate PPV Channel</w:t>
      </w:r>
      <w:bookmarkEnd w:id="243"/>
      <w:r>
        <w:t xml:space="preserve"> </w:t>
      </w:r>
    </w:p>
    <w:tbl>
      <w:tblPr>
        <w:tblW w:w="9576" w:type="dxa"/>
        <w:tblLayout w:type="fixed"/>
        <w:tblLook w:val="0000" w:firstRow="0" w:lastRow="0" w:firstColumn="0" w:lastColumn="0" w:noHBand="0" w:noVBand="0"/>
      </w:tblPr>
      <w:tblGrid>
        <w:gridCol w:w="1998"/>
        <w:gridCol w:w="7578"/>
      </w:tblGrid>
      <w:tr w:rsidR="00C96051" w14:paraId="288EFDD4" w14:textId="77777777" w:rsidTr="001B4F46">
        <w:tc>
          <w:tcPr>
            <w:tcW w:w="1998" w:type="dxa"/>
            <w:tcBorders>
              <w:top w:val="single" w:sz="4" w:space="0" w:color="auto"/>
              <w:left w:val="single" w:sz="4" w:space="0" w:color="auto"/>
              <w:bottom w:val="single" w:sz="4" w:space="0" w:color="auto"/>
              <w:right w:val="single" w:sz="4" w:space="0" w:color="auto"/>
            </w:tcBorders>
          </w:tcPr>
          <w:p w14:paraId="70982ED3"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19493550" w14:textId="77777777" w:rsidR="00C96051" w:rsidRDefault="00C96051" w:rsidP="001B4F46">
            <w:pPr>
              <w:rPr>
                <w:szCs w:val="22"/>
              </w:rPr>
            </w:pPr>
            <w:r>
              <w:rPr>
                <w:szCs w:val="22"/>
              </w:rPr>
              <w:t>TM</w:t>
            </w:r>
          </w:p>
        </w:tc>
      </w:tr>
      <w:tr w:rsidR="00C96051" w14:paraId="774D248C" w14:textId="77777777" w:rsidTr="001B4F46">
        <w:tc>
          <w:tcPr>
            <w:tcW w:w="1998" w:type="dxa"/>
            <w:tcBorders>
              <w:top w:val="single" w:sz="4" w:space="0" w:color="auto"/>
              <w:left w:val="single" w:sz="4" w:space="0" w:color="auto"/>
              <w:bottom w:val="single" w:sz="4" w:space="0" w:color="auto"/>
              <w:right w:val="single" w:sz="4" w:space="0" w:color="auto"/>
            </w:tcBorders>
          </w:tcPr>
          <w:p w14:paraId="10AC7799"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4374EA4B" w14:textId="77777777" w:rsidR="00C96051" w:rsidRDefault="00C96051" w:rsidP="001B4F46">
            <w:pPr>
              <w:rPr>
                <w:szCs w:val="22"/>
              </w:rPr>
            </w:pPr>
            <w:r>
              <w:t>Activate PPV Channel</w:t>
            </w:r>
          </w:p>
        </w:tc>
      </w:tr>
      <w:tr w:rsidR="00C96051" w14:paraId="79BEDE2C" w14:textId="77777777" w:rsidTr="001B4F46">
        <w:tc>
          <w:tcPr>
            <w:tcW w:w="1998" w:type="dxa"/>
            <w:tcBorders>
              <w:top w:val="single" w:sz="4" w:space="0" w:color="auto"/>
              <w:left w:val="single" w:sz="4" w:space="0" w:color="auto"/>
              <w:bottom w:val="single" w:sz="4" w:space="0" w:color="auto"/>
              <w:right w:val="single" w:sz="4" w:space="0" w:color="auto"/>
            </w:tcBorders>
          </w:tcPr>
          <w:p w14:paraId="657FFEE0"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7A61C67E" w14:textId="77777777" w:rsidR="00C96051" w:rsidRDefault="00C96051" w:rsidP="0039515D">
            <w:pPr>
              <w:pStyle w:val="BodyText"/>
              <w:numPr>
                <w:ilvl w:val="0"/>
                <w:numId w:val="163"/>
              </w:numPr>
              <w:jc w:val="both"/>
            </w:pPr>
            <w:r>
              <w:t>TM is up and running.</w:t>
            </w:r>
          </w:p>
          <w:p w14:paraId="1408B7ED" w14:textId="77777777" w:rsidR="00C96051" w:rsidRDefault="00C96051" w:rsidP="0039515D">
            <w:pPr>
              <w:pStyle w:val="BodyText"/>
              <w:numPr>
                <w:ilvl w:val="0"/>
                <w:numId w:val="163"/>
              </w:numPr>
              <w:jc w:val="both"/>
            </w:pPr>
            <w:r>
              <w:t>TM DB is up and running.</w:t>
            </w:r>
          </w:p>
          <w:p w14:paraId="2D84C528" w14:textId="77777777" w:rsidR="00C96051" w:rsidRDefault="00C96051" w:rsidP="0039515D">
            <w:pPr>
              <w:pStyle w:val="BodyText"/>
              <w:numPr>
                <w:ilvl w:val="0"/>
                <w:numId w:val="163"/>
              </w:numPr>
              <w:jc w:val="both"/>
            </w:pPr>
            <w:r>
              <w:t>Integrator is up and running.</w:t>
            </w:r>
          </w:p>
          <w:p w14:paraId="598C6300" w14:textId="77777777" w:rsidR="00C96051" w:rsidRPr="00780694" w:rsidRDefault="00C96051" w:rsidP="0039515D">
            <w:pPr>
              <w:pStyle w:val="BodyText"/>
              <w:numPr>
                <w:ilvl w:val="0"/>
                <w:numId w:val="163"/>
              </w:numPr>
              <w:jc w:val="both"/>
            </w:pPr>
            <w:r>
              <w:t>OMI Integrator is defined in TM and is in Active state.</w:t>
            </w:r>
          </w:p>
        </w:tc>
      </w:tr>
      <w:tr w:rsidR="00C96051" w14:paraId="20D9FA65" w14:textId="77777777" w:rsidTr="001B4F46">
        <w:tc>
          <w:tcPr>
            <w:tcW w:w="1998" w:type="dxa"/>
            <w:tcBorders>
              <w:top w:val="single" w:sz="4" w:space="0" w:color="auto"/>
              <w:left w:val="single" w:sz="4" w:space="0" w:color="auto"/>
              <w:bottom w:val="single" w:sz="4" w:space="0" w:color="auto"/>
              <w:right w:val="single" w:sz="4" w:space="0" w:color="auto"/>
            </w:tcBorders>
          </w:tcPr>
          <w:p w14:paraId="2A5E42C2"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7D33E138" w14:textId="77777777" w:rsidR="00C96051" w:rsidRDefault="00C96051" w:rsidP="0039515D">
            <w:pPr>
              <w:pStyle w:val="BodyText"/>
              <w:numPr>
                <w:ilvl w:val="0"/>
                <w:numId w:val="164"/>
              </w:numPr>
            </w:pPr>
            <w:r>
              <w:t>PPV is activated through TM GUI.</w:t>
            </w:r>
          </w:p>
          <w:p w14:paraId="4A540BE4" w14:textId="77777777" w:rsidR="00C96051" w:rsidRDefault="00C96051" w:rsidP="0039515D">
            <w:pPr>
              <w:pStyle w:val="BodyText"/>
              <w:numPr>
                <w:ilvl w:val="0"/>
                <w:numId w:val="164"/>
              </w:numPr>
            </w:pPr>
            <w:r>
              <w:t>All the processing for activating a PPV which is in place currently would be done as before.</w:t>
            </w:r>
          </w:p>
          <w:p w14:paraId="15590F0F" w14:textId="383BB99D" w:rsidR="00C96051" w:rsidDel="001F5EB2" w:rsidRDefault="00C96051" w:rsidP="00611B58">
            <w:pPr>
              <w:pStyle w:val="BodyText"/>
              <w:numPr>
                <w:ilvl w:val="0"/>
                <w:numId w:val="164"/>
              </w:numPr>
              <w:rPr>
                <w:del w:id="244" w:author="Bhawani Singh" w:date="2015-08-27T18:19:00Z"/>
              </w:rPr>
            </w:pPr>
            <w:commentRangeStart w:id="245"/>
            <w:r>
              <w:t>Call the operation ‘</w:t>
            </w:r>
            <w:proofErr w:type="spellStart"/>
            <w:ins w:id="246" w:author="Bhawani Singh" w:date="2015-08-27T18:18:00Z">
              <w:r w:rsidR="00021A44">
                <w:t>ActiatePPVChannel</w:t>
              </w:r>
            </w:ins>
            <w:proofErr w:type="spellEnd"/>
            <w:del w:id="247" w:author="Bhawani Singh" w:date="2015-08-27T18:18:00Z">
              <w:r w:rsidDel="00021A44">
                <w:delText>CreateContent</w:delText>
              </w:r>
            </w:del>
            <w:r>
              <w:t xml:space="preserve">’ of the Integrator to provision all the PPV channel streams in VMX. </w:t>
            </w:r>
            <w:del w:id="248" w:author="Bhawani Singh" w:date="2015-08-27T18:19:00Z">
              <w:r w:rsidDel="001F5EB2">
                <w:delText xml:space="preserve"> </w:delText>
              </w:r>
            </w:del>
          </w:p>
          <w:p w14:paraId="14A37523" w14:textId="04E59B4E" w:rsidR="00C96051" w:rsidDel="00021A44" w:rsidRDefault="00C96051" w:rsidP="00611B58">
            <w:pPr>
              <w:pStyle w:val="BodyText"/>
              <w:numPr>
                <w:ilvl w:val="0"/>
                <w:numId w:val="164"/>
              </w:numPr>
              <w:rPr>
                <w:del w:id="249" w:author="Bhawani Singh" w:date="2015-08-27T18:19:00Z"/>
              </w:rPr>
            </w:pPr>
            <w:del w:id="250" w:author="Bhawani Singh" w:date="2015-08-27T18:19:00Z">
              <w:r w:rsidDel="00021A44">
                <w:delText xml:space="preserve">Call the operation ‘CreatePackage’ of the Integrator to provision a </w:delText>
              </w:r>
              <w:r w:rsidDel="00021A44">
                <w:lastRenderedPageBreak/>
                <w:delText xml:space="preserve">package to represent the PPV channel with channel id as package Id in the VMX.  </w:delText>
              </w:r>
            </w:del>
          </w:p>
          <w:p w14:paraId="5DD18C84" w14:textId="418DE336" w:rsidR="00C96051" w:rsidRDefault="00C96051" w:rsidP="0039515D">
            <w:pPr>
              <w:pStyle w:val="BodyText"/>
              <w:numPr>
                <w:ilvl w:val="0"/>
                <w:numId w:val="164"/>
              </w:numPr>
            </w:pPr>
            <w:del w:id="251" w:author="Bhawani Singh" w:date="2015-08-27T18:19:00Z">
              <w:r w:rsidDel="00021A44">
                <w:delText>Call the  operation ‘</w:delText>
              </w:r>
              <w:r w:rsidRPr="00367F45" w:rsidDel="00021A44">
                <w:delText>AddItemsToPackage</w:delText>
              </w:r>
              <w:r w:rsidDel="00021A44">
                <w:delText>’ of the Integrator to assign the content (created in step 4) to the package created in step 5 in the VMX.</w:delText>
              </w:r>
            </w:del>
            <w:r>
              <w:t xml:space="preserve">  </w:t>
            </w:r>
            <w:commentRangeEnd w:id="245"/>
            <w:r w:rsidR="00676538">
              <w:rPr>
                <w:rStyle w:val="CommentReference"/>
              </w:rPr>
              <w:commentReference w:id="245"/>
            </w:r>
          </w:p>
          <w:p w14:paraId="4B0884C3" w14:textId="77777777" w:rsidR="00C96051" w:rsidRPr="00780694" w:rsidRDefault="00C96051" w:rsidP="0039515D">
            <w:pPr>
              <w:pStyle w:val="BodyText"/>
              <w:numPr>
                <w:ilvl w:val="0"/>
                <w:numId w:val="164"/>
              </w:numPr>
            </w:pPr>
            <w:r>
              <w:t>PPV is activated and data is saved TM DB.</w:t>
            </w:r>
          </w:p>
        </w:tc>
      </w:tr>
      <w:tr w:rsidR="00C96051" w14:paraId="4DA5F5E8" w14:textId="77777777" w:rsidTr="001B4F46">
        <w:tc>
          <w:tcPr>
            <w:tcW w:w="1998" w:type="dxa"/>
            <w:tcBorders>
              <w:top w:val="single" w:sz="4" w:space="0" w:color="auto"/>
              <w:left w:val="single" w:sz="4" w:space="0" w:color="auto"/>
              <w:bottom w:val="single" w:sz="4" w:space="0" w:color="auto"/>
              <w:right w:val="single" w:sz="4" w:space="0" w:color="auto"/>
            </w:tcBorders>
          </w:tcPr>
          <w:p w14:paraId="6567A817" w14:textId="77777777" w:rsidR="00C96051" w:rsidRDefault="00C96051" w:rsidP="001B4F46">
            <w:pPr>
              <w:rPr>
                <w:b/>
                <w:bCs/>
                <w:szCs w:val="22"/>
              </w:rPr>
            </w:pPr>
            <w:r>
              <w:rPr>
                <w:b/>
                <w:bCs/>
                <w:szCs w:val="22"/>
              </w:rPr>
              <w:lastRenderedPageBreak/>
              <w:t>Post condition</w:t>
            </w:r>
          </w:p>
        </w:tc>
        <w:tc>
          <w:tcPr>
            <w:tcW w:w="7578" w:type="dxa"/>
            <w:tcBorders>
              <w:top w:val="single" w:sz="4" w:space="0" w:color="auto"/>
              <w:left w:val="single" w:sz="4" w:space="0" w:color="auto"/>
              <w:bottom w:val="single" w:sz="4" w:space="0" w:color="auto"/>
              <w:right w:val="single" w:sz="4" w:space="0" w:color="auto"/>
            </w:tcBorders>
          </w:tcPr>
          <w:p w14:paraId="54A86B6C" w14:textId="77777777" w:rsidR="00C96051" w:rsidRDefault="00C96051" w:rsidP="0039515D">
            <w:pPr>
              <w:pStyle w:val="BodyText"/>
              <w:numPr>
                <w:ilvl w:val="0"/>
                <w:numId w:val="165"/>
              </w:numPr>
            </w:pPr>
            <w:r>
              <w:t>All the PPV streams are provisioned successfully in the VMX by the integrator.</w:t>
            </w:r>
          </w:p>
          <w:p w14:paraId="5C2DEBBE" w14:textId="77777777" w:rsidR="00C96051" w:rsidRDefault="00C96051" w:rsidP="0039515D">
            <w:pPr>
              <w:pStyle w:val="BodyText"/>
              <w:numPr>
                <w:ilvl w:val="0"/>
                <w:numId w:val="165"/>
              </w:numPr>
            </w:pPr>
            <w:r>
              <w:t>Package, to represent the PPV Channel , provisioned successfully in the VMX by the integrator.</w:t>
            </w:r>
          </w:p>
          <w:p w14:paraId="68B9CC3C" w14:textId="77777777" w:rsidR="00C96051" w:rsidRDefault="00C96051" w:rsidP="0039515D">
            <w:pPr>
              <w:pStyle w:val="BodyText"/>
              <w:numPr>
                <w:ilvl w:val="0"/>
                <w:numId w:val="165"/>
              </w:numPr>
            </w:pPr>
            <w:r>
              <w:t>PPV Channel streams are assigned to the package (which represents the PPV channel)</w:t>
            </w:r>
          </w:p>
          <w:p w14:paraId="3ADD0F6F" w14:textId="77777777" w:rsidR="00C96051" w:rsidRPr="007533F7" w:rsidRDefault="00C96051" w:rsidP="0039515D">
            <w:pPr>
              <w:pStyle w:val="BodyText"/>
              <w:numPr>
                <w:ilvl w:val="0"/>
                <w:numId w:val="165"/>
              </w:numPr>
            </w:pPr>
            <w:r>
              <w:t>Success status is saved in the TM DB (DTVChannels Table) indicating that the PPV is in ‘sync with VMX.</w:t>
            </w:r>
          </w:p>
        </w:tc>
      </w:tr>
      <w:tr w:rsidR="00C96051" w14:paraId="3DB5E9BF" w14:textId="77777777" w:rsidTr="001B4F46">
        <w:tc>
          <w:tcPr>
            <w:tcW w:w="1998" w:type="dxa"/>
            <w:tcBorders>
              <w:top w:val="single" w:sz="4" w:space="0" w:color="auto"/>
              <w:left w:val="single" w:sz="4" w:space="0" w:color="auto"/>
              <w:bottom w:val="single" w:sz="4" w:space="0" w:color="auto"/>
              <w:right w:val="single" w:sz="4" w:space="0" w:color="auto"/>
            </w:tcBorders>
          </w:tcPr>
          <w:p w14:paraId="72D7A44A" w14:textId="77777777" w:rsidR="00C96051" w:rsidRDefault="00C96051" w:rsidP="001B4F46">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55C69102" w14:textId="77777777" w:rsidR="00C96051" w:rsidRPr="00780694" w:rsidRDefault="00C96051" w:rsidP="0039515D">
            <w:pPr>
              <w:pStyle w:val="BodyText"/>
              <w:numPr>
                <w:ilvl w:val="0"/>
                <w:numId w:val="166"/>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C96051" w14:paraId="267E644D" w14:textId="77777777" w:rsidTr="001B4F46">
        <w:tc>
          <w:tcPr>
            <w:tcW w:w="1998" w:type="dxa"/>
            <w:tcBorders>
              <w:top w:val="single" w:sz="4" w:space="0" w:color="auto"/>
              <w:left w:val="single" w:sz="4" w:space="0" w:color="auto"/>
              <w:bottom w:val="single" w:sz="4" w:space="0" w:color="auto"/>
              <w:right w:val="single" w:sz="4" w:space="0" w:color="auto"/>
            </w:tcBorders>
          </w:tcPr>
          <w:p w14:paraId="06D50D12"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3663265C" w14:textId="77777777" w:rsidR="00C96051" w:rsidRDefault="00C96051" w:rsidP="0039515D">
            <w:pPr>
              <w:pStyle w:val="BodyText"/>
              <w:numPr>
                <w:ilvl w:val="0"/>
                <w:numId w:val="167"/>
              </w:numPr>
            </w:pPr>
            <w:r w:rsidRPr="00FD75F4">
              <w:t xml:space="preserve">If any of the synchronous Integrator call fails then no further call to Integrator will be made and </w:t>
            </w:r>
            <w:r>
              <w:t>an exisiting error will be shown.</w:t>
            </w:r>
          </w:p>
          <w:p w14:paraId="14C36174" w14:textId="77777777" w:rsidR="00C96051" w:rsidRPr="00780694" w:rsidRDefault="00C96051" w:rsidP="0039515D">
            <w:pPr>
              <w:pStyle w:val="BodyText"/>
              <w:numPr>
                <w:ilvl w:val="0"/>
                <w:numId w:val="167"/>
              </w:numPr>
            </w:pPr>
            <w:r>
              <w:t>If any error comes during the PPV channel activation in TM then no call will be sent to integrator.</w:t>
            </w:r>
            <w:r w:rsidRPr="007A351A">
              <w:rPr>
                <w:szCs w:val="22"/>
              </w:rPr>
              <w:t xml:space="preserve"> </w:t>
            </w:r>
          </w:p>
        </w:tc>
      </w:tr>
      <w:tr w:rsidR="00C96051" w14:paraId="51C4388A" w14:textId="77777777" w:rsidTr="001B4F46">
        <w:tc>
          <w:tcPr>
            <w:tcW w:w="1998" w:type="dxa"/>
            <w:tcBorders>
              <w:top w:val="single" w:sz="4" w:space="0" w:color="auto"/>
              <w:left w:val="single" w:sz="4" w:space="0" w:color="auto"/>
              <w:bottom w:val="single" w:sz="4" w:space="0" w:color="auto"/>
              <w:right w:val="single" w:sz="4" w:space="0" w:color="auto"/>
            </w:tcBorders>
          </w:tcPr>
          <w:p w14:paraId="59DAAA8C"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34CDAF20" w14:textId="77777777" w:rsidR="00C96051" w:rsidRDefault="00C96051" w:rsidP="001B4F46">
            <w:pPr>
              <w:keepNext/>
              <w:rPr>
                <w:szCs w:val="22"/>
              </w:rPr>
            </w:pPr>
          </w:p>
        </w:tc>
      </w:tr>
    </w:tbl>
    <w:p w14:paraId="6FB9DEC5" w14:textId="1335414D" w:rsidR="00C96051" w:rsidRDefault="00C96051" w:rsidP="00C96051">
      <w:pPr>
        <w:pStyle w:val="Caption"/>
        <w:jc w:val="center"/>
      </w:pPr>
      <w:bookmarkStart w:id="252" w:name="_Toc428290082"/>
      <w:r>
        <w:t xml:space="preserve">Table </w:t>
      </w:r>
      <w:r w:rsidR="00167C2C">
        <w:fldChar w:fldCharType="begin"/>
      </w:r>
      <w:r w:rsidR="00167C2C">
        <w:instrText xml:space="preserve"> SEQ Table \* ARABIC </w:instrText>
      </w:r>
      <w:r w:rsidR="00167C2C">
        <w:fldChar w:fldCharType="separate"/>
      </w:r>
      <w:r w:rsidR="001D44B2">
        <w:rPr>
          <w:noProof/>
        </w:rPr>
        <w:t>30</w:t>
      </w:r>
      <w:r w:rsidR="00167C2C">
        <w:rPr>
          <w:noProof/>
        </w:rPr>
        <w:fldChar w:fldCharType="end"/>
      </w:r>
      <w:r>
        <w:t>: Activate PPV Channel</w:t>
      </w:r>
      <w:bookmarkEnd w:id="252"/>
    </w:p>
    <w:p w14:paraId="48A42733" w14:textId="77777777" w:rsidR="00C96051" w:rsidRDefault="00C96051" w:rsidP="00C96051">
      <w:pPr>
        <w:pStyle w:val="BodyText"/>
      </w:pPr>
    </w:p>
    <w:p w14:paraId="5C809E47" w14:textId="77777777" w:rsidR="00C96051" w:rsidRDefault="00C96051" w:rsidP="00C96051">
      <w:pPr>
        <w:pStyle w:val="Heading4"/>
      </w:pPr>
      <w:bookmarkStart w:id="253" w:name="_Toc428289888"/>
      <w:r>
        <w:t>Deactivate PPV Channel</w:t>
      </w:r>
      <w:bookmarkEnd w:id="253"/>
    </w:p>
    <w:p w14:paraId="33956A03" w14:textId="77777777" w:rsidR="00AC5FC7" w:rsidRDefault="00AC5FC7" w:rsidP="00AC5FC7">
      <w:pPr>
        <w:pStyle w:val="BodyText"/>
      </w:pPr>
    </w:p>
    <w:p w14:paraId="48E91F09" w14:textId="77777777" w:rsidR="0094324B" w:rsidRDefault="00EC1844" w:rsidP="0094324B">
      <w:pPr>
        <w:pStyle w:val="BodyText"/>
        <w:keepNext/>
        <w:jc w:val="center"/>
      </w:pPr>
      <w:r>
        <w:rPr>
          <w:noProof/>
          <w:lang w:val="en-IN" w:eastAsia="en-IN"/>
        </w:rPr>
        <w:drawing>
          <wp:inline distT="0" distB="0" distL="0" distR="0" wp14:anchorId="364A0740" wp14:editId="615DCBC5">
            <wp:extent cx="4305300" cy="12001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5300" cy="1200150"/>
                    </a:xfrm>
                    <a:prstGeom prst="rect">
                      <a:avLst/>
                    </a:prstGeom>
                    <a:noFill/>
                    <a:ln>
                      <a:noFill/>
                    </a:ln>
                  </pic:spPr>
                </pic:pic>
              </a:graphicData>
            </a:graphic>
          </wp:inline>
        </w:drawing>
      </w:r>
    </w:p>
    <w:p w14:paraId="191486A0" w14:textId="5B5B049A" w:rsidR="00630F59" w:rsidRDefault="0094324B" w:rsidP="0094324B">
      <w:pPr>
        <w:pStyle w:val="Caption"/>
        <w:jc w:val="center"/>
      </w:pPr>
      <w:bookmarkStart w:id="254" w:name="_Toc428290008"/>
      <w:r>
        <w:t xml:space="preserve">Figure </w:t>
      </w:r>
      <w:r w:rsidR="00167C2C">
        <w:fldChar w:fldCharType="begin"/>
      </w:r>
      <w:r w:rsidR="00167C2C">
        <w:instrText xml:space="preserve"> SEQ Figure \* ARABIC </w:instrText>
      </w:r>
      <w:r w:rsidR="00167C2C">
        <w:fldChar w:fldCharType="separate"/>
      </w:r>
      <w:r w:rsidR="00A73595">
        <w:rPr>
          <w:noProof/>
        </w:rPr>
        <w:t>31</w:t>
      </w:r>
      <w:r w:rsidR="00167C2C">
        <w:rPr>
          <w:noProof/>
        </w:rPr>
        <w:fldChar w:fldCharType="end"/>
      </w:r>
      <w:r>
        <w:t xml:space="preserve"> : </w:t>
      </w:r>
      <w:r w:rsidRPr="00D017B9">
        <w:t>Deactivate PPV Channel</w:t>
      </w:r>
      <w:bookmarkEnd w:id="254"/>
    </w:p>
    <w:p w14:paraId="0610B156" w14:textId="1E32D98B" w:rsidR="00AC5FC7" w:rsidRDefault="00AC5FC7" w:rsidP="0094324B">
      <w:pPr>
        <w:pStyle w:val="Caption"/>
        <w:rPr>
          <w:noProof/>
        </w:rPr>
      </w:pPr>
    </w:p>
    <w:p w14:paraId="496FE537" w14:textId="77777777" w:rsidR="00AC5FC7" w:rsidRDefault="00AC5FC7" w:rsidP="00AC5FC7">
      <w:pPr>
        <w:pStyle w:val="BodyText"/>
        <w:keepNext/>
        <w:jc w:val="center"/>
      </w:pPr>
    </w:p>
    <w:tbl>
      <w:tblPr>
        <w:tblW w:w="9576" w:type="dxa"/>
        <w:tblLayout w:type="fixed"/>
        <w:tblLook w:val="0000" w:firstRow="0" w:lastRow="0" w:firstColumn="0" w:lastColumn="0" w:noHBand="0" w:noVBand="0"/>
      </w:tblPr>
      <w:tblGrid>
        <w:gridCol w:w="1998"/>
        <w:gridCol w:w="7578"/>
      </w:tblGrid>
      <w:tr w:rsidR="00C96051" w14:paraId="3F46E3D4" w14:textId="77777777" w:rsidTr="001B4F46">
        <w:tc>
          <w:tcPr>
            <w:tcW w:w="1998" w:type="dxa"/>
            <w:tcBorders>
              <w:top w:val="single" w:sz="4" w:space="0" w:color="auto"/>
              <w:left w:val="single" w:sz="4" w:space="0" w:color="auto"/>
              <w:bottom w:val="single" w:sz="4" w:space="0" w:color="auto"/>
              <w:right w:val="single" w:sz="4" w:space="0" w:color="auto"/>
            </w:tcBorders>
          </w:tcPr>
          <w:p w14:paraId="6650B5DC"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415D9C6D" w14:textId="77777777" w:rsidR="00C96051" w:rsidRDefault="00C96051" w:rsidP="001B4F46">
            <w:pPr>
              <w:rPr>
                <w:szCs w:val="22"/>
              </w:rPr>
            </w:pPr>
            <w:r>
              <w:rPr>
                <w:szCs w:val="22"/>
              </w:rPr>
              <w:t>TM</w:t>
            </w:r>
          </w:p>
        </w:tc>
      </w:tr>
      <w:tr w:rsidR="00C96051" w14:paraId="7CB21B7E" w14:textId="77777777" w:rsidTr="001B4F46">
        <w:tc>
          <w:tcPr>
            <w:tcW w:w="1998" w:type="dxa"/>
            <w:tcBorders>
              <w:top w:val="single" w:sz="4" w:space="0" w:color="auto"/>
              <w:left w:val="single" w:sz="4" w:space="0" w:color="auto"/>
              <w:bottom w:val="single" w:sz="4" w:space="0" w:color="auto"/>
              <w:right w:val="single" w:sz="4" w:space="0" w:color="auto"/>
            </w:tcBorders>
          </w:tcPr>
          <w:p w14:paraId="1D9F1AE1"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7BD6DB90" w14:textId="77777777" w:rsidR="00C96051" w:rsidRDefault="00C96051" w:rsidP="001B4F46">
            <w:pPr>
              <w:rPr>
                <w:szCs w:val="22"/>
              </w:rPr>
            </w:pPr>
            <w:r>
              <w:t>Deactivate PPV Channel</w:t>
            </w:r>
          </w:p>
        </w:tc>
      </w:tr>
      <w:tr w:rsidR="00C96051" w14:paraId="4E9C46FA" w14:textId="77777777" w:rsidTr="001B4F46">
        <w:tc>
          <w:tcPr>
            <w:tcW w:w="1998" w:type="dxa"/>
            <w:tcBorders>
              <w:top w:val="single" w:sz="4" w:space="0" w:color="auto"/>
              <w:left w:val="single" w:sz="4" w:space="0" w:color="auto"/>
              <w:bottom w:val="single" w:sz="4" w:space="0" w:color="auto"/>
              <w:right w:val="single" w:sz="4" w:space="0" w:color="auto"/>
            </w:tcBorders>
          </w:tcPr>
          <w:p w14:paraId="57D5BE76"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3DF8A14A" w14:textId="77777777" w:rsidR="00C96051" w:rsidRDefault="00C96051" w:rsidP="0039515D">
            <w:pPr>
              <w:pStyle w:val="BodyText"/>
              <w:numPr>
                <w:ilvl w:val="0"/>
                <w:numId w:val="168"/>
              </w:numPr>
              <w:jc w:val="both"/>
            </w:pPr>
            <w:r>
              <w:t>TM is up and running.</w:t>
            </w:r>
          </w:p>
          <w:p w14:paraId="0650675B" w14:textId="77777777" w:rsidR="00C96051" w:rsidRDefault="00C96051" w:rsidP="0039515D">
            <w:pPr>
              <w:pStyle w:val="BodyText"/>
              <w:numPr>
                <w:ilvl w:val="0"/>
                <w:numId w:val="168"/>
              </w:numPr>
              <w:jc w:val="both"/>
            </w:pPr>
            <w:r>
              <w:t>TM DB is up and running.</w:t>
            </w:r>
          </w:p>
          <w:p w14:paraId="5599CEDF" w14:textId="77777777" w:rsidR="00C96051" w:rsidRDefault="00C96051" w:rsidP="0039515D">
            <w:pPr>
              <w:pStyle w:val="BodyText"/>
              <w:numPr>
                <w:ilvl w:val="0"/>
                <w:numId w:val="168"/>
              </w:numPr>
              <w:jc w:val="both"/>
            </w:pPr>
            <w:r>
              <w:lastRenderedPageBreak/>
              <w:t>Integrator is up and running.</w:t>
            </w:r>
          </w:p>
          <w:p w14:paraId="08A21F6D" w14:textId="77777777" w:rsidR="00C96051" w:rsidRPr="00780694" w:rsidRDefault="00C96051" w:rsidP="0039515D">
            <w:pPr>
              <w:pStyle w:val="BodyText"/>
              <w:numPr>
                <w:ilvl w:val="0"/>
                <w:numId w:val="168"/>
              </w:numPr>
              <w:jc w:val="both"/>
            </w:pPr>
            <w:r>
              <w:t>OMI Integrator is defined in TM and is in Active state.</w:t>
            </w:r>
          </w:p>
        </w:tc>
      </w:tr>
      <w:tr w:rsidR="00C96051" w14:paraId="2C925932" w14:textId="77777777" w:rsidTr="001B4F46">
        <w:tc>
          <w:tcPr>
            <w:tcW w:w="1998" w:type="dxa"/>
            <w:tcBorders>
              <w:top w:val="single" w:sz="4" w:space="0" w:color="auto"/>
              <w:left w:val="single" w:sz="4" w:space="0" w:color="auto"/>
              <w:bottom w:val="single" w:sz="4" w:space="0" w:color="auto"/>
              <w:right w:val="single" w:sz="4" w:space="0" w:color="auto"/>
            </w:tcBorders>
          </w:tcPr>
          <w:p w14:paraId="5C5BCF5E" w14:textId="77777777" w:rsidR="00C96051" w:rsidRDefault="00C96051" w:rsidP="001B4F46">
            <w:pPr>
              <w:rPr>
                <w:szCs w:val="22"/>
              </w:rPr>
            </w:pPr>
            <w:r>
              <w:rPr>
                <w:b/>
                <w:bCs/>
                <w:szCs w:val="22"/>
              </w:rPr>
              <w:lastRenderedPageBreak/>
              <w:t>Flow of events</w:t>
            </w:r>
          </w:p>
        </w:tc>
        <w:tc>
          <w:tcPr>
            <w:tcW w:w="7578" w:type="dxa"/>
            <w:tcBorders>
              <w:top w:val="single" w:sz="4" w:space="0" w:color="auto"/>
              <w:left w:val="single" w:sz="4" w:space="0" w:color="auto"/>
              <w:bottom w:val="single" w:sz="4" w:space="0" w:color="auto"/>
              <w:right w:val="single" w:sz="4" w:space="0" w:color="auto"/>
            </w:tcBorders>
          </w:tcPr>
          <w:p w14:paraId="492F2E3A" w14:textId="77777777" w:rsidR="00C96051" w:rsidRDefault="00C96051" w:rsidP="0039515D">
            <w:pPr>
              <w:pStyle w:val="BodyText"/>
              <w:numPr>
                <w:ilvl w:val="0"/>
                <w:numId w:val="169"/>
              </w:numPr>
            </w:pPr>
            <w:r>
              <w:t>PPV channel deactivation is done in TM GUI.</w:t>
            </w:r>
          </w:p>
          <w:p w14:paraId="320D422F" w14:textId="77777777" w:rsidR="00C96051" w:rsidRDefault="00C96051" w:rsidP="0039515D">
            <w:pPr>
              <w:pStyle w:val="BodyText"/>
              <w:numPr>
                <w:ilvl w:val="0"/>
                <w:numId w:val="169"/>
              </w:numPr>
            </w:pPr>
            <w:r>
              <w:t>All the processing for deactivating a PPV channel which is in place currently would be done as before.</w:t>
            </w:r>
          </w:p>
          <w:p w14:paraId="41B0DA1E" w14:textId="77777777" w:rsidR="00C96051" w:rsidRDefault="00C96051" w:rsidP="0039515D">
            <w:pPr>
              <w:pStyle w:val="BodyText"/>
              <w:numPr>
                <w:ilvl w:val="0"/>
                <w:numId w:val="169"/>
              </w:numPr>
            </w:pPr>
            <w:r>
              <w:t xml:space="preserve">Call theoperation of the Integrator  to de-provision all the PPV assets in VMX.  </w:t>
            </w:r>
          </w:p>
          <w:p w14:paraId="38AC90F5" w14:textId="69CA5627" w:rsidR="00C96051" w:rsidRDefault="00C96051" w:rsidP="0039515D">
            <w:pPr>
              <w:pStyle w:val="BodyText"/>
              <w:numPr>
                <w:ilvl w:val="0"/>
                <w:numId w:val="169"/>
              </w:numPr>
            </w:pPr>
            <w:commentRangeStart w:id="255"/>
            <w:r>
              <w:t>Call the operation ‘</w:t>
            </w:r>
            <w:proofErr w:type="spellStart"/>
            <w:r>
              <w:t>De</w:t>
            </w:r>
            <w:ins w:id="256" w:author="Bhawani Singh" w:date="2015-08-27T18:19:00Z">
              <w:r w:rsidR="00611B58">
                <w:t>activatePPVChannel</w:t>
              </w:r>
            </w:ins>
            <w:proofErr w:type="spellEnd"/>
            <w:del w:id="257" w:author="Bhawani Singh" w:date="2015-08-27T18:20:00Z">
              <w:r w:rsidDel="00611B58">
                <w:delText>letePackage</w:delText>
              </w:r>
            </w:del>
            <w:r>
              <w:t xml:space="preserve">’ of the Integrator  to de-provision the package (that represents a PPV channel and containing the channel streams) the channel streams in VMX (channel id of the channel will be used as packageId).  </w:t>
            </w:r>
            <w:commentRangeEnd w:id="255"/>
            <w:r w:rsidR="00676538">
              <w:rPr>
                <w:rStyle w:val="CommentReference"/>
              </w:rPr>
              <w:commentReference w:id="255"/>
            </w:r>
          </w:p>
          <w:p w14:paraId="4F41DB99" w14:textId="77777777" w:rsidR="00C96051" w:rsidRPr="00780694" w:rsidRDefault="00C96051" w:rsidP="0039515D">
            <w:pPr>
              <w:pStyle w:val="BodyText"/>
              <w:numPr>
                <w:ilvl w:val="0"/>
                <w:numId w:val="169"/>
              </w:numPr>
            </w:pPr>
            <w:r>
              <w:t>PPV is deactivated and data saved in TM DB.</w:t>
            </w:r>
          </w:p>
        </w:tc>
      </w:tr>
      <w:tr w:rsidR="00C96051" w14:paraId="2C70FE95" w14:textId="77777777" w:rsidTr="001B4F46">
        <w:tc>
          <w:tcPr>
            <w:tcW w:w="1998" w:type="dxa"/>
            <w:tcBorders>
              <w:top w:val="single" w:sz="4" w:space="0" w:color="auto"/>
              <w:left w:val="single" w:sz="4" w:space="0" w:color="auto"/>
              <w:bottom w:val="single" w:sz="4" w:space="0" w:color="auto"/>
              <w:right w:val="single" w:sz="4" w:space="0" w:color="auto"/>
            </w:tcBorders>
          </w:tcPr>
          <w:p w14:paraId="05749A20" w14:textId="77777777" w:rsidR="00C96051" w:rsidRDefault="00C96051" w:rsidP="001B4F46">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654971A0" w14:textId="77777777" w:rsidR="00C96051" w:rsidRDefault="00C96051" w:rsidP="0039515D">
            <w:pPr>
              <w:pStyle w:val="BodyText"/>
              <w:numPr>
                <w:ilvl w:val="0"/>
                <w:numId w:val="170"/>
              </w:numPr>
            </w:pPr>
            <w:r>
              <w:t>PPV Channel is deactivated in TM successfully.</w:t>
            </w:r>
          </w:p>
          <w:p w14:paraId="4D98E336" w14:textId="77777777" w:rsidR="00C96051" w:rsidRDefault="00C96051" w:rsidP="0039515D">
            <w:pPr>
              <w:pStyle w:val="BodyText"/>
              <w:numPr>
                <w:ilvl w:val="0"/>
                <w:numId w:val="170"/>
              </w:numPr>
            </w:pPr>
            <w:r>
              <w:t>All the PPV channel are de-provisioned successfully in the VMX by the integrator.</w:t>
            </w:r>
          </w:p>
          <w:p w14:paraId="7D517185" w14:textId="77777777" w:rsidR="00C96051" w:rsidRDefault="00C96051" w:rsidP="0039515D">
            <w:pPr>
              <w:pStyle w:val="BodyText"/>
              <w:numPr>
                <w:ilvl w:val="0"/>
                <w:numId w:val="170"/>
              </w:numPr>
            </w:pPr>
            <w:r>
              <w:t>The package, to represent the channel streams, de-provisioned successfully in the VMX by the integrator.</w:t>
            </w:r>
          </w:p>
          <w:p w14:paraId="387CF287" w14:textId="77777777" w:rsidR="00C96051" w:rsidRPr="007533F7" w:rsidRDefault="00C96051" w:rsidP="0039515D">
            <w:pPr>
              <w:pStyle w:val="BodyText"/>
              <w:numPr>
                <w:ilvl w:val="0"/>
                <w:numId w:val="170"/>
              </w:numPr>
            </w:pPr>
            <w:r>
              <w:t>Success status is saved in the TM DB(DTVChannels Table) indicating that the PPV is in ‘sync with VMX.</w:t>
            </w:r>
          </w:p>
        </w:tc>
      </w:tr>
      <w:tr w:rsidR="00C96051" w14:paraId="1A978535" w14:textId="77777777" w:rsidTr="001B4F46">
        <w:tc>
          <w:tcPr>
            <w:tcW w:w="1998" w:type="dxa"/>
            <w:tcBorders>
              <w:top w:val="single" w:sz="4" w:space="0" w:color="auto"/>
              <w:left w:val="single" w:sz="4" w:space="0" w:color="auto"/>
              <w:bottom w:val="single" w:sz="4" w:space="0" w:color="auto"/>
              <w:right w:val="single" w:sz="4" w:space="0" w:color="auto"/>
            </w:tcBorders>
          </w:tcPr>
          <w:p w14:paraId="05E3764B" w14:textId="77777777" w:rsidR="00C96051" w:rsidRDefault="00C96051" w:rsidP="001B4F46">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023DDEC3" w14:textId="77777777" w:rsidR="00C96051" w:rsidRPr="00780694" w:rsidRDefault="00C96051" w:rsidP="0039515D">
            <w:pPr>
              <w:pStyle w:val="BodyText"/>
              <w:numPr>
                <w:ilvl w:val="0"/>
                <w:numId w:val="171"/>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C96051" w14:paraId="130F1CB0" w14:textId="77777777" w:rsidTr="001B4F46">
        <w:tc>
          <w:tcPr>
            <w:tcW w:w="1998" w:type="dxa"/>
            <w:tcBorders>
              <w:top w:val="single" w:sz="4" w:space="0" w:color="auto"/>
              <w:left w:val="single" w:sz="4" w:space="0" w:color="auto"/>
              <w:bottom w:val="single" w:sz="4" w:space="0" w:color="auto"/>
              <w:right w:val="single" w:sz="4" w:space="0" w:color="auto"/>
            </w:tcBorders>
          </w:tcPr>
          <w:p w14:paraId="41DDF5BB"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7B28EF9B" w14:textId="77777777" w:rsidR="00C96051" w:rsidRDefault="00C96051" w:rsidP="0039515D">
            <w:pPr>
              <w:pStyle w:val="BodyText"/>
              <w:numPr>
                <w:ilvl w:val="0"/>
                <w:numId w:val="172"/>
              </w:numPr>
            </w:pPr>
            <w:r w:rsidRPr="00305BC1">
              <w:t xml:space="preserve">If any of the synchronous Integrator call fails then no further call to Integrator will be made and </w:t>
            </w:r>
            <w:r>
              <w:t xml:space="preserve">an exisiting error will be shown. </w:t>
            </w:r>
          </w:p>
          <w:p w14:paraId="6C7D03FE" w14:textId="66214AB5" w:rsidR="00C96051" w:rsidRPr="00780694" w:rsidRDefault="00C96051" w:rsidP="00AC5D3A">
            <w:pPr>
              <w:pStyle w:val="BodyText"/>
              <w:numPr>
                <w:ilvl w:val="0"/>
                <w:numId w:val="172"/>
              </w:numPr>
            </w:pPr>
            <w:commentRangeStart w:id="258"/>
            <w:r>
              <w:t>If any error comes during the PPV de-activation in TM then an exisiting error will be shown. AND call the  operation ‘</w:t>
            </w:r>
            <w:proofErr w:type="spellStart"/>
            <w:ins w:id="259" w:author="Bhawani Singh" w:date="2015-08-27T18:20:00Z">
              <w:r w:rsidR="00AC5D3A">
                <w:t>ActivatePPVChannel</w:t>
              </w:r>
            </w:ins>
            <w:proofErr w:type="spellEnd"/>
            <w:del w:id="260" w:author="Bhawani Singh" w:date="2015-08-27T18:20:00Z">
              <w:r w:rsidDel="00AC5D3A">
                <w:delText>CreateContent’, ‘CreatePackage’ and ‘</w:delText>
              </w:r>
              <w:r w:rsidRPr="00367F45" w:rsidDel="00AC5D3A">
                <w:delText>AddItemsToPackage</w:delText>
              </w:r>
            </w:del>
            <w:r>
              <w:t>’ of the Integrator to revert back the VMX operations.</w:t>
            </w:r>
            <w:r w:rsidRPr="00E17172">
              <w:rPr>
                <w:szCs w:val="22"/>
              </w:rPr>
              <w:t xml:space="preserve"> </w:t>
            </w:r>
            <w:commentRangeEnd w:id="258"/>
            <w:r w:rsidR="00676538">
              <w:rPr>
                <w:rStyle w:val="CommentReference"/>
              </w:rPr>
              <w:commentReference w:id="258"/>
            </w:r>
          </w:p>
        </w:tc>
      </w:tr>
      <w:tr w:rsidR="00C96051" w14:paraId="61379DAC" w14:textId="77777777" w:rsidTr="001B4F46">
        <w:tc>
          <w:tcPr>
            <w:tcW w:w="1998" w:type="dxa"/>
            <w:tcBorders>
              <w:top w:val="single" w:sz="4" w:space="0" w:color="auto"/>
              <w:left w:val="single" w:sz="4" w:space="0" w:color="auto"/>
              <w:bottom w:val="single" w:sz="4" w:space="0" w:color="auto"/>
              <w:right w:val="single" w:sz="4" w:space="0" w:color="auto"/>
            </w:tcBorders>
          </w:tcPr>
          <w:p w14:paraId="45CC57B1"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4B4CED47" w14:textId="77777777" w:rsidR="00C96051" w:rsidRDefault="00C96051" w:rsidP="001B4F46">
            <w:pPr>
              <w:keepNext/>
              <w:rPr>
                <w:szCs w:val="22"/>
              </w:rPr>
            </w:pPr>
          </w:p>
        </w:tc>
      </w:tr>
    </w:tbl>
    <w:p w14:paraId="2DA8CA5E" w14:textId="32D2B026" w:rsidR="00C96051" w:rsidRDefault="00C96051" w:rsidP="00C96051">
      <w:pPr>
        <w:pStyle w:val="Caption"/>
        <w:jc w:val="center"/>
      </w:pPr>
      <w:bookmarkStart w:id="261" w:name="_Toc428290083"/>
      <w:r>
        <w:t xml:space="preserve">Table </w:t>
      </w:r>
      <w:r w:rsidR="00167C2C">
        <w:fldChar w:fldCharType="begin"/>
      </w:r>
      <w:r w:rsidR="00167C2C">
        <w:instrText xml:space="preserve"> SEQ Table \* ARABIC </w:instrText>
      </w:r>
      <w:r w:rsidR="00167C2C">
        <w:fldChar w:fldCharType="separate"/>
      </w:r>
      <w:r w:rsidR="001D44B2">
        <w:rPr>
          <w:noProof/>
        </w:rPr>
        <w:t>31</w:t>
      </w:r>
      <w:r w:rsidR="00167C2C">
        <w:rPr>
          <w:noProof/>
        </w:rPr>
        <w:fldChar w:fldCharType="end"/>
      </w:r>
      <w:r>
        <w:t>: Deactivate PPV Channel</w:t>
      </w:r>
      <w:bookmarkEnd w:id="261"/>
    </w:p>
    <w:p w14:paraId="3F684DCB" w14:textId="77777777" w:rsidR="00C96051" w:rsidRDefault="00C96051" w:rsidP="00C96051">
      <w:pPr>
        <w:pStyle w:val="BodyText"/>
      </w:pPr>
    </w:p>
    <w:p w14:paraId="1F7D2FD4" w14:textId="77777777" w:rsidR="00C96051" w:rsidRDefault="00C96051" w:rsidP="00C96051">
      <w:pPr>
        <w:pStyle w:val="Heading4"/>
      </w:pPr>
      <w:bookmarkStart w:id="262" w:name="_Toc428289889"/>
      <w:r>
        <w:t>PPV Rental</w:t>
      </w:r>
      <w:bookmarkEnd w:id="262"/>
    </w:p>
    <w:p w14:paraId="02D6689D" w14:textId="3574A621" w:rsidR="00BE2D1B" w:rsidRDefault="00885901" w:rsidP="00BE2D1B">
      <w:pPr>
        <w:pStyle w:val="BodyText"/>
        <w:keepNext/>
        <w:jc w:val="center"/>
      </w:pPr>
      <w:r>
        <w:rPr>
          <w:noProof/>
          <w:lang w:val="en-IN" w:eastAsia="en-IN"/>
        </w:rPr>
        <w:drawing>
          <wp:inline distT="0" distB="0" distL="0" distR="0" wp14:anchorId="2FD82263" wp14:editId="594B3672">
            <wp:extent cx="4286250" cy="1162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86250" cy="1162050"/>
                    </a:xfrm>
                    <a:prstGeom prst="rect">
                      <a:avLst/>
                    </a:prstGeom>
                    <a:noFill/>
                    <a:ln>
                      <a:noFill/>
                    </a:ln>
                  </pic:spPr>
                </pic:pic>
              </a:graphicData>
            </a:graphic>
          </wp:inline>
        </w:drawing>
      </w:r>
    </w:p>
    <w:p w14:paraId="0D7808BC" w14:textId="729B5728" w:rsidR="00A056D7" w:rsidRDefault="00BE2D1B" w:rsidP="00BE2D1B">
      <w:pPr>
        <w:pStyle w:val="Caption"/>
        <w:jc w:val="center"/>
      </w:pPr>
      <w:bookmarkStart w:id="263" w:name="_Toc428290009"/>
      <w:r>
        <w:t xml:space="preserve">Figure </w:t>
      </w:r>
      <w:r w:rsidR="00167C2C">
        <w:fldChar w:fldCharType="begin"/>
      </w:r>
      <w:r w:rsidR="00167C2C">
        <w:instrText xml:space="preserve"> SEQ Figure \* ARABIC </w:instrText>
      </w:r>
      <w:r w:rsidR="00167C2C">
        <w:fldChar w:fldCharType="separate"/>
      </w:r>
      <w:r w:rsidR="00A73595">
        <w:rPr>
          <w:noProof/>
        </w:rPr>
        <w:t>32</w:t>
      </w:r>
      <w:r w:rsidR="00167C2C">
        <w:rPr>
          <w:noProof/>
        </w:rPr>
        <w:fldChar w:fldCharType="end"/>
      </w:r>
      <w:r>
        <w:t>: PPV Rental</w:t>
      </w:r>
      <w:bookmarkEnd w:id="263"/>
    </w:p>
    <w:p w14:paraId="50F3C06E" w14:textId="77777777" w:rsidR="00A056D7" w:rsidRDefault="00A056D7" w:rsidP="00A056D7">
      <w:pPr>
        <w:pStyle w:val="BodyText"/>
        <w:keepNext/>
        <w:jc w:val="center"/>
      </w:pPr>
    </w:p>
    <w:tbl>
      <w:tblPr>
        <w:tblW w:w="9576" w:type="dxa"/>
        <w:tblLayout w:type="fixed"/>
        <w:tblLook w:val="0000" w:firstRow="0" w:lastRow="0" w:firstColumn="0" w:lastColumn="0" w:noHBand="0" w:noVBand="0"/>
      </w:tblPr>
      <w:tblGrid>
        <w:gridCol w:w="1998"/>
        <w:gridCol w:w="7578"/>
      </w:tblGrid>
      <w:tr w:rsidR="00C96051" w14:paraId="4DBD0577" w14:textId="77777777" w:rsidTr="001B4F46">
        <w:tc>
          <w:tcPr>
            <w:tcW w:w="1998" w:type="dxa"/>
            <w:tcBorders>
              <w:top w:val="single" w:sz="4" w:space="0" w:color="auto"/>
              <w:left w:val="single" w:sz="4" w:space="0" w:color="auto"/>
              <w:bottom w:val="single" w:sz="4" w:space="0" w:color="auto"/>
              <w:right w:val="single" w:sz="4" w:space="0" w:color="auto"/>
            </w:tcBorders>
          </w:tcPr>
          <w:p w14:paraId="4A19F230"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606CEC95" w14:textId="77777777" w:rsidR="00C96051" w:rsidRDefault="00C96051" w:rsidP="001B4F46">
            <w:pPr>
              <w:rPr>
                <w:szCs w:val="22"/>
              </w:rPr>
            </w:pPr>
            <w:r>
              <w:rPr>
                <w:szCs w:val="22"/>
              </w:rPr>
              <w:t>TM/URH</w:t>
            </w:r>
          </w:p>
        </w:tc>
      </w:tr>
      <w:tr w:rsidR="00C96051" w14:paraId="237687DC" w14:textId="77777777" w:rsidTr="001B4F46">
        <w:tc>
          <w:tcPr>
            <w:tcW w:w="1998" w:type="dxa"/>
            <w:tcBorders>
              <w:top w:val="single" w:sz="4" w:space="0" w:color="auto"/>
              <w:left w:val="single" w:sz="4" w:space="0" w:color="auto"/>
              <w:bottom w:val="single" w:sz="4" w:space="0" w:color="auto"/>
              <w:right w:val="single" w:sz="4" w:space="0" w:color="auto"/>
            </w:tcBorders>
          </w:tcPr>
          <w:p w14:paraId="6787914D"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56DE2677" w14:textId="77777777" w:rsidR="00C96051" w:rsidRDefault="00C96051" w:rsidP="001B4F46">
            <w:pPr>
              <w:rPr>
                <w:szCs w:val="22"/>
              </w:rPr>
            </w:pPr>
            <w:r>
              <w:t>PPV Rental</w:t>
            </w:r>
          </w:p>
        </w:tc>
      </w:tr>
      <w:tr w:rsidR="00C96051" w14:paraId="7609F53E" w14:textId="77777777" w:rsidTr="001B4F46">
        <w:tc>
          <w:tcPr>
            <w:tcW w:w="1998" w:type="dxa"/>
            <w:tcBorders>
              <w:top w:val="single" w:sz="4" w:space="0" w:color="auto"/>
              <w:left w:val="single" w:sz="4" w:space="0" w:color="auto"/>
              <w:bottom w:val="single" w:sz="4" w:space="0" w:color="auto"/>
              <w:right w:val="single" w:sz="4" w:space="0" w:color="auto"/>
            </w:tcBorders>
          </w:tcPr>
          <w:p w14:paraId="1546DA97"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5A3C9A43" w14:textId="77777777" w:rsidR="00C96051" w:rsidRDefault="00C96051" w:rsidP="0039515D">
            <w:pPr>
              <w:pStyle w:val="BodyText"/>
              <w:numPr>
                <w:ilvl w:val="0"/>
                <w:numId w:val="100"/>
              </w:numPr>
              <w:jc w:val="both"/>
            </w:pPr>
            <w:r>
              <w:t>TM and URH are up and running.</w:t>
            </w:r>
          </w:p>
          <w:p w14:paraId="61F6DA26" w14:textId="77777777" w:rsidR="00C96051" w:rsidRDefault="00C96051" w:rsidP="0039515D">
            <w:pPr>
              <w:pStyle w:val="BodyText"/>
              <w:numPr>
                <w:ilvl w:val="0"/>
                <w:numId w:val="100"/>
              </w:numPr>
              <w:jc w:val="both"/>
            </w:pPr>
            <w:r>
              <w:t>TM DB is up and running.</w:t>
            </w:r>
          </w:p>
          <w:p w14:paraId="561BCD87" w14:textId="77777777" w:rsidR="00C96051" w:rsidRDefault="00C96051" w:rsidP="0039515D">
            <w:pPr>
              <w:pStyle w:val="BodyText"/>
              <w:numPr>
                <w:ilvl w:val="0"/>
                <w:numId w:val="100"/>
              </w:numPr>
              <w:jc w:val="both"/>
            </w:pPr>
            <w:r>
              <w:t>Integrator is up and running.</w:t>
            </w:r>
          </w:p>
          <w:p w14:paraId="03A89933" w14:textId="77777777" w:rsidR="00C96051" w:rsidRPr="00780694" w:rsidRDefault="00C96051" w:rsidP="0039515D">
            <w:pPr>
              <w:pStyle w:val="BodyText"/>
              <w:numPr>
                <w:ilvl w:val="0"/>
                <w:numId w:val="100"/>
              </w:numPr>
              <w:jc w:val="both"/>
            </w:pPr>
            <w:r>
              <w:t>OMI Integrator is defined in TM and is in Active state.</w:t>
            </w:r>
          </w:p>
        </w:tc>
      </w:tr>
      <w:tr w:rsidR="00C96051" w14:paraId="1717DE8A" w14:textId="77777777" w:rsidTr="001B4F46">
        <w:tc>
          <w:tcPr>
            <w:tcW w:w="1998" w:type="dxa"/>
            <w:tcBorders>
              <w:top w:val="single" w:sz="4" w:space="0" w:color="auto"/>
              <w:left w:val="single" w:sz="4" w:space="0" w:color="auto"/>
              <w:bottom w:val="single" w:sz="4" w:space="0" w:color="auto"/>
              <w:right w:val="single" w:sz="4" w:space="0" w:color="auto"/>
            </w:tcBorders>
          </w:tcPr>
          <w:p w14:paraId="771242CE"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1299DFA3" w14:textId="77777777" w:rsidR="00C96051" w:rsidRDefault="00C96051" w:rsidP="0039515D">
            <w:pPr>
              <w:pStyle w:val="BodyText"/>
              <w:numPr>
                <w:ilvl w:val="0"/>
                <w:numId w:val="101"/>
              </w:numPr>
            </w:pPr>
            <w:r>
              <w:t>PPV rental is done in TM through existing OCI(itemRental)/OPI(rentItem) calls.</w:t>
            </w:r>
          </w:p>
          <w:p w14:paraId="34251B00" w14:textId="77777777" w:rsidR="00C96051" w:rsidRDefault="00C96051" w:rsidP="0039515D">
            <w:pPr>
              <w:pStyle w:val="BodyText"/>
              <w:numPr>
                <w:ilvl w:val="0"/>
                <w:numId w:val="101"/>
              </w:numPr>
            </w:pPr>
            <w:r>
              <w:t>All the processing for renting is, as before, is done in TM/URH.</w:t>
            </w:r>
          </w:p>
          <w:p w14:paraId="0E899DFA" w14:textId="77777777" w:rsidR="00C96051" w:rsidRDefault="00C96051" w:rsidP="0039515D">
            <w:pPr>
              <w:pStyle w:val="BodyText"/>
              <w:numPr>
                <w:ilvl w:val="0"/>
                <w:numId w:val="101"/>
              </w:numPr>
            </w:pPr>
            <w:r>
              <w:t>Call the operation ‘AddEntitlement’ of the Integrator to perform entitlement in VMX. The entitlementId in the call would be Id that represents transaction in TM and packageId in the call would be Channel id of the PPV (because in VMX the PPV Channel is represented as Package whose package Id is the ChannelId of the PPV Channel).</w:t>
            </w:r>
          </w:p>
          <w:p w14:paraId="507E4487" w14:textId="77777777" w:rsidR="00C96051" w:rsidRPr="00780694" w:rsidRDefault="00C96051" w:rsidP="0039515D">
            <w:pPr>
              <w:pStyle w:val="BodyText"/>
              <w:numPr>
                <w:ilvl w:val="0"/>
                <w:numId w:val="101"/>
              </w:numPr>
            </w:pPr>
            <w:r>
              <w:t>Item is rented successfully and data is saved in TM DB.</w:t>
            </w:r>
          </w:p>
        </w:tc>
      </w:tr>
      <w:tr w:rsidR="00C96051" w14:paraId="5CF46E31" w14:textId="77777777" w:rsidTr="001B4F46">
        <w:tc>
          <w:tcPr>
            <w:tcW w:w="1998" w:type="dxa"/>
            <w:tcBorders>
              <w:top w:val="single" w:sz="4" w:space="0" w:color="auto"/>
              <w:left w:val="single" w:sz="4" w:space="0" w:color="auto"/>
              <w:bottom w:val="single" w:sz="4" w:space="0" w:color="auto"/>
              <w:right w:val="single" w:sz="4" w:space="0" w:color="auto"/>
            </w:tcBorders>
          </w:tcPr>
          <w:p w14:paraId="09C11267" w14:textId="77777777" w:rsidR="00C96051" w:rsidRDefault="00C96051" w:rsidP="001B4F46">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4EEBAAB8" w14:textId="77777777" w:rsidR="00C96051" w:rsidRDefault="00C96051" w:rsidP="0039515D">
            <w:pPr>
              <w:pStyle w:val="BodyText"/>
              <w:numPr>
                <w:ilvl w:val="0"/>
                <w:numId w:val="103"/>
              </w:numPr>
            </w:pPr>
            <w:r>
              <w:t>PPV is rented in TM successfully.</w:t>
            </w:r>
          </w:p>
          <w:p w14:paraId="4201429D" w14:textId="77777777" w:rsidR="00C96051" w:rsidRDefault="00C96051" w:rsidP="0039515D">
            <w:pPr>
              <w:pStyle w:val="BodyText"/>
              <w:numPr>
                <w:ilvl w:val="0"/>
                <w:numId w:val="103"/>
              </w:numPr>
            </w:pPr>
            <w:r>
              <w:t>PPV is entitled to subscriber successfully in the VMX by the integrator.</w:t>
            </w:r>
          </w:p>
          <w:p w14:paraId="45655ED8" w14:textId="77777777" w:rsidR="00C96051" w:rsidRPr="007533F7" w:rsidRDefault="00C96051" w:rsidP="0039515D">
            <w:pPr>
              <w:pStyle w:val="BodyText"/>
              <w:numPr>
                <w:ilvl w:val="0"/>
                <w:numId w:val="103"/>
              </w:numPr>
            </w:pPr>
            <w:r>
              <w:t>Success status is saved in the TM DB (Transactions Table) indicating that the PPV renting transaction is in ‘sync with VMX.</w:t>
            </w:r>
          </w:p>
        </w:tc>
      </w:tr>
      <w:tr w:rsidR="00C96051" w14:paraId="3AF03621" w14:textId="77777777" w:rsidTr="001B4F46">
        <w:tc>
          <w:tcPr>
            <w:tcW w:w="1998" w:type="dxa"/>
            <w:tcBorders>
              <w:top w:val="single" w:sz="4" w:space="0" w:color="auto"/>
              <w:left w:val="single" w:sz="4" w:space="0" w:color="auto"/>
              <w:bottom w:val="single" w:sz="4" w:space="0" w:color="auto"/>
              <w:right w:val="single" w:sz="4" w:space="0" w:color="auto"/>
            </w:tcBorders>
          </w:tcPr>
          <w:p w14:paraId="283432F5" w14:textId="77777777" w:rsidR="00C96051" w:rsidRDefault="00C96051" w:rsidP="001B4F46">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75939CB8" w14:textId="77777777" w:rsidR="00C96051" w:rsidRPr="00780694" w:rsidRDefault="00C96051" w:rsidP="0039515D">
            <w:pPr>
              <w:pStyle w:val="BodyText"/>
              <w:numPr>
                <w:ilvl w:val="0"/>
                <w:numId w:val="102"/>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C96051" w14:paraId="1AB4E91F" w14:textId="77777777" w:rsidTr="001B4F46">
        <w:tc>
          <w:tcPr>
            <w:tcW w:w="1998" w:type="dxa"/>
            <w:tcBorders>
              <w:top w:val="single" w:sz="4" w:space="0" w:color="auto"/>
              <w:left w:val="single" w:sz="4" w:space="0" w:color="auto"/>
              <w:bottom w:val="single" w:sz="4" w:space="0" w:color="auto"/>
              <w:right w:val="single" w:sz="4" w:space="0" w:color="auto"/>
            </w:tcBorders>
          </w:tcPr>
          <w:p w14:paraId="2C59706C"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7E3AB04E" w14:textId="77777777" w:rsidR="00C96051" w:rsidRDefault="00C96051" w:rsidP="0039515D">
            <w:pPr>
              <w:pStyle w:val="BodyText"/>
              <w:numPr>
                <w:ilvl w:val="0"/>
                <w:numId w:val="104"/>
              </w:numPr>
            </w:pPr>
            <w:r w:rsidRPr="004B2E15">
              <w:t xml:space="preserve">If any of the synchronous Integrator call fails then no further call to Integrator will be made and </w:t>
            </w:r>
            <w:r>
              <w:t>an exisiting error will be shown for OPI/OCI.</w:t>
            </w:r>
          </w:p>
          <w:p w14:paraId="2C8A8EB5" w14:textId="77777777" w:rsidR="00C96051" w:rsidRDefault="00C96051" w:rsidP="0039515D">
            <w:pPr>
              <w:pStyle w:val="BodyText"/>
              <w:numPr>
                <w:ilvl w:val="0"/>
                <w:numId w:val="104"/>
              </w:numPr>
            </w:pPr>
            <w:r>
              <w:t>If any error comes in PPV renting in TM then an exisiting error will be shown for OPI/OCI.</w:t>
            </w:r>
          </w:p>
          <w:p w14:paraId="5A917EA8" w14:textId="77777777" w:rsidR="00C96051" w:rsidRPr="00780694" w:rsidRDefault="00C96051" w:rsidP="001B4F46">
            <w:pPr>
              <w:pStyle w:val="BodyText"/>
              <w:ind w:left="720"/>
            </w:pPr>
          </w:p>
        </w:tc>
      </w:tr>
      <w:tr w:rsidR="00C96051" w14:paraId="46F29066" w14:textId="77777777" w:rsidTr="001B4F46">
        <w:tc>
          <w:tcPr>
            <w:tcW w:w="1998" w:type="dxa"/>
            <w:tcBorders>
              <w:top w:val="single" w:sz="4" w:space="0" w:color="auto"/>
              <w:left w:val="single" w:sz="4" w:space="0" w:color="auto"/>
              <w:bottom w:val="single" w:sz="4" w:space="0" w:color="auto"/>
              <w:right w:val="single" w:sz="4" w:space="0" w:color="auto"/>
            </w:tcBorders>
          </w:tcPr>
          <w:p w14:paraId="296007EE"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641CFBBE" w14:textId="77777777" w:rsidR="00C96051" w:rsidRDefault="00C96051" w:rsidP="001B4F46">
            <w:pPr>
              <w:keepNext/>
              <w:rPr>
                <w:szCs w:val="22"/>
              </w:rPr>
            </w:pPr>
          </w:p>
        </w:tc>
      </w:tr>
    </w:tbl>
    <w:p w14:paraId="629A73DE" w14:textId="7861CA42" w:rsidR="00C96051" w:rsidRDefault="00C96051" w:rsidP="00C96051">
      <w:pPr>
        <w:pStyle w:val="Caption"/>
        <w:jc w:val="center"/>
      </w:pPr>
      <w:bookmarkStart w:id="264" w:name="_Toc428290084"/>
      <w:r>
        <w:t xml:space="preserve">Table </w:t>
      </w:r>
      <w:r w:rsidR="00167C2C">
        <w:fldChar w:fldCharType="begin"/>
      </w:r>
      <w:r w:rsidR="00167C2C">
        <w:instrText xml:space="preserve"> SEQ Table \* ARABIC </w:instrText>
      </w:r>
      <w:r w:rsidR="00167C2C">
        <w:fldChar w:fldCharType="separate"/>
      </w:r>
      <w:r w:rsidR="001D44B2">
        <w:rPr>
          <w:noProof/>
        </w:rPr>
        <w:t>32</w:t>
      </w:r>
      <w:r w:rsidR="00167C2C">
        <w:rPr>
          <w:noProof/>
        </w:rPr>
        <w:fldChar w:fldCharType="end"/>
      </w:r>
      <w:r>
        <w:t>: PPV Rental</w:t>
      </w:r>
      <w:bookmarkEnd w:id="264"/>
    </w:p>
    <w:p w14:paraId="5A5BEB2E" w14:textId="77777777" w:rsidR="00C96051" w:rsidRPr="00C40A37" w:rsidRDefault="00C96051" w:rsidP="00C96051">
      <w:pPr>
        <w:pStyle w:val="BodyText"/>
      </w:pPr>
    </w:p>
    <w:p w14:paraId="135A3442" w14:textId="77777777" w:rsidR="00C96051" w:rsidRDefault="00C96051" w:rsidP="00C96051">
      <w:pPr>
        <w:pStyle w:val="BodyText"/>
      </w:pPr>
    </w:p>
    <w:p w14:paraId="069374B6" w14:textId="77777777" w:rsidR="00C96051" w:rsidRDefault="00C96051" w:rsidP="00C96051">
      <w:pPr>
        <w:pStyle w:val="Heading4"/>
      </w:pPr>
      <w:bookmarkStart w:id="265" w:name="_Toc428289890"/>
      <w:r>
        <w:t>Cancel Rental</w:t>
      </w:r>
      <w:bookmarkEnd w:id="265"/>
    </w:p>
    <w:p w14:paraId="61F12E73" w14:textId="77777777" w:rsidR="00C96051" w:rsidRDefault="00C96051" w:rsidP="00C96051">
      <w:pPr>
        <w:pStyle w:val="BodyText"/>
        <w:jc w:val="both"/>
      </w:pPr>
      <w:r>
        <w:t xml:space="preserve">This use case describes how an item entitlement to a subscriber in the VMX would be removed by calling the integrator interface when the rental is cancelled in TM through OCI/OPI or TM UI. Multiple entitlements can be removed in a single call to integrator. </w:t>
      </w:r>
    </w:p>
    <w:p w14:paraId="7C8FE4CA" w14:textId="77777777" w:rsidR="00C96051" w:rsidRDefault="00C96051" w:rsidP="00C96051">
      <w:pPr>
        <w:pStyle w:val="BodyText"/>
      </w:pPr>
    </w:p>
    <w:p w14:paraId="73F36A54" w14:textId="4D9CAD10" w:rsidR="00517E8F" w:rsidRDefault="004226CB" w:rsidP="00517E8F">
      <w:pPr>
        <w:pStyle w:val="BodyText"/>
        <w:keepNext/>
        <w:jc w:val="center"/>
      </w:pPr>
      <w:r>
        <w:rPr>
          <w:noProof/>
          <w:lang w:val="en-IN" w:eastAsia="en-IN"/>
        </w:rPr>
        <w:lastRenderedPageBreak/>
        <w:drawing>
          <wp:inline distT="0" distB="0" distL="0" distR="0" wp14:anchorId="3309B041" wp14:editId="11F70C39">
            <wp:extent cx="4305300" cy="11906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5300" cy="1190625"/>
                    </a:xfrm>
                    <a:prstGeom prst="rect">
                      <a:avLst/>
                    </a:prstGeom>
                    <a:noFill/>
                    <a:ln>
                      <a:noFill/>
                    </a:ln>
                  </pic:spPr>
                </pic:pic>
              </a:graphicData>
            </a:graphic>
          </wp:inline>
        </w:drawing>
      </w:r>
    </w:p>
    <w:p w14:paraId="4A40181B" w14:textId="7D1E266E" w:rsidR="008A33EB" w:rsidRDefault="00517E8F" w:rsidP="00517E8F">
      <w:pPr>
        <w:pStyle w:val="Caption"/>
        <w:jc w:val="center"/>
      </w:pPr>
      <w:bookmarkStart w:id="266" w:name="_Toc428290010"/>
      <w:r>
        <w:t xml:space="preserve">Figure </w:t>
      </w:r>
      <w:r w:rsidR="00167C2C">
        <w:fldChar w:fldCharType="begin"/>
      </w:r>
      <w:r w:rsidR="00167C2C">
        <w:instrText xml:space="preserve"> SEQ Figure \* ARABIC </w:instrText>
      </w:r>
      <w:r w:rsidR="00167C2C">
        <w:fldChar w:fldCharType="separate"/>
      </w:r>
      <w:r w:rsidR="00A73595">
        <w:rPr>
          <w:noProof/>
        </w:rPr>
        <w:t>33</w:t>
      </w:r>
      <w:r w:rsidR="00167C2C">
        <w:rPr>
          <w:noProof/>
        </w:rPr>
        <w:fldChar w:fldCharType="end"/>
      </w:r>
      <w:r>
        <w:t>: Cancel Rental</w:t>
      </w:r>
      <w:bookmarkEnd w:id="266"/>
    </w:p>
    <w:p w14:paraId="17E99196" w14:textId="77777777" w:rsidR="008A33EB" w:rsidRDefault="008A33EB" w:rsidP="008A33EB">
      <w:pPr>
        <w:pStyle w:val="BodyText"/>
        <w:keepNext/>
        <w:jc w:val="center"/>
      </w:pPr>
    </w:p>
    <w:tbl>
      <w:tblPr>
        <w:tblW w:w="9576" w:type="dxa"/>
        <w:tblLayout w:type="fixed"/>
        <w:tblLook w:val="0000" w:firstRow="0" w:lastRow="0" w:firstColumn="0" w:lastColumn="0" w:noHBand="0" w:noVBand="0"/>
      </w:tblPr>
      <w:tblGrid>
        <w:gridCol w:w="1998"/>
        <w:gridCol w:w="7578"/>
      </w:tblGrid>
      <w:tr w:rsidR="00C96051" w14:paraId="4F0D9C74" w14:textId="77777777" w:rsidTr="001B4F46">
        <w:tc>
          <w:tcPr>
            <w:tcW w:w="1998" w:type="dxa"/>
            <w:tcBorders>
              <w:top w:val="single" w:sz="4" w:space="0" w:color="auto"/>
              <w:left w:val="single" w:sz="4" w:space="0" w:color="auto"/>
              <w:bottom w:val="single" w:sz="4" w:space="0" w:color="auto"/>
              <w:right w:val="single" w:sz="4" w:space="0" w:color="auto"/>
            </w:tcBorders>
          </w:tcPr>
          <w:p w14:paraId="095C0D58"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2B78A98F" w14:textId="77777777" w:rsidR="00C96051" w:rsidRDefault="00C96051" w:rsidP="001B4F46">
            <w:pPr>
              <w:rPr>
                <w:szCs w:val="22"/>
              </w:rPr>
            </w:pPr>
            <w:r>
              <w:rPr>
                <w:szCs w:val="22"/>
              </w:rPr>
              <w:t>TM/URH</w:t>
            </w:r>
          </w:p>
        </w:tc>
      </w:tr>
      <w:tr w:rsidR="00C96051" w14:paraId="23F11F58" w14:textId="77777777" w:rsidTr="001B4F46">
        <w:tc>
          <w:tcPr>
            <w:tcW w:w="1998" w:type="dxa"/>
            <w:tcBorders>
              <w:top w:val="single" w:sz="4" w:space="0" w:color="auto"/>
              <w:left w:val="single" w:sz="4" w:space="0" w:color="auto"/>
              <w:bottom w:val="single" w:sz="4" w:space="0" w:color="auto"/>
              <w:right w:val="single" w:sz="4" w:space="0" w:color="auto"/>
            </w:tcBorders>
          </w:tcPr>
          <w:p w14:paraId="5837EF3F"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74E22D4F" w14:textId="77777777" w:rsidR="00C96051" w:rsidRDefault="00C96051" w:rsidP="001B4F46">
            <w:pPr>
              <w:rPr>
                <w:szCs w:val="22"/>
              </w:rPr>
            </w:pPr>
            <w:r>
              <w:t>Cancel Rental</w:t>
            </w:r>
          </w:p>
        </w:tc>
      </w:tr>
      <w:tr w:rsidR="00C96051" w14:paraId="72CAA9E3" w14:textId="77777777" w:rsidTr="001B4F46">
        <w:tc>
          <w:tcPr>
            <w:tcW w:w="1998" w:type="dxa"/>
            <w:tcBorders>
              <w:top w:val="single" w:sz="4" w:space="0" w:color="auto"/>
              <w:left w:val="single" w:sz="4" w:space="0" w:color="auto"/>
              <w:bottom w:val="single" w:sz="4" w:space="0" w:color="auto"/>
              <w:right w:val="single" w:sz="4" w:space="0" w:color="auto"/>
            </w:tcBorders>
          </w:tcPr>
          <w:p w14:paraId="744C3F51"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2C260A27" w14:textId="77777777" w:rsidR="00C96051" w:rsidRDefault="00C96051" w:rsidP="0039515D">
            <w:pPr>
              <w:pStyle w:val="BodyText"/>
              <w:numPr>
                <w:ilvl w:val="0"/>
                <w:numId w:val="105"/>
              </w:numPr>
              <w:jc w:val="both"/>
            </w:pPr>
            <w:r>
              <w:t>TM and URH are up and running.</w:t>
            </w:r>
          </w:p>
          <w:p w14:paraId="4A603A3B" w14:textId="77777777" w:rsidR="00C96051" w:rsidRDefault="00C96051" w:rsidP="0039515D">
            <w:pPr>
              <w:pStyle w:val="BodyText"/>
              <w:numPr>
                <w:ilvl w:val="0"/>
                <w:numId w:val="105"/>
              </w:numPr>
              <w:jc w:val="both"/>
            </w:pPr>
            <w:r>
              <w:t>TM DB is up and running.</w:t>
            </w:r>
          </w:p>
          <w:p w14:paraId="68A6CEE2" w14:textId="77777777" w:rsidR="00C96051" w:rsidRDefault="00C96051" w:rsidP="0039515D">
            <w:pPr>
              <w:pStyle w:val="BodyText"/>
              <w:numPr>
                <w:ilvl w:val="0"/>
                <w:numId w:val="105"/>
              </w:numPr>
              <w:jc w:val="both"/>
            </w:pPr>
            <w:r>
              <w:t>Integrator is up and running.</w:t>
            </w:r>
          </w:p>
          <w:p w14:paraId="625BB20E" w14:textId="77777777" w:rsidR="00C96051" w:rsidRPr="00780694" w:rsidRDefault="00C96051" w:rsidP="0039515D">
            <w:pPr>
              <w:pStyle w:val="BodyText"/>
              <w:numPr>
                <w:ilvl w:val="0"/>
                <w:numId w:val="105"/>
              </w:numPr>
              <w:jc w:val="both"/>
            </w:pPr>
            <w:r>
              <w:t>OMI Integrator is defined in TM and is in Active state.</w:t>
            </w:r>
          </w:p>
        </w:tc>
      </w:tr>
      <w:tr w:rsidR="00C96051" w14:paraId="17E49D7C" w14:textId="77777777" w:rsidTr="001B4F46">
        <w:tc>
          <w:tcPr>
            <w:tcW w:w="1998" w:type="dxa"/>
            <w:tcBorders>
              <w:top w:val="single" w:sz="4" w:space="0" w:color="auto"/>
              <w:left w:val="single" w:sz="4" w:space="0" w:color="auto"/>
              <w:bottom w:val="single" w:sz="4" w:space="0" w:color="auto"/>
              <w:right w:val="single" w:sz="4" w:space="0" w:color="auto"/>
            </w:tcBorders>
          </w:tcPr>
          <w:p w14:paraId="63E44B65"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482D4B1E" w14:textId="77777777" w:rsidR="00C96051" w:rsidRDefault="00C96051" w:rsidP="0039515D">
            <w:pPr>
              <w:pStyle w:val="BodyText"/>
              <w:numPr>
                <w:ilvl w:val="0"/>
                <w:numId w:val="106"/>
              </w:numPr>
            </w:pPr>
            <w:r>
              <w:t>Item rental is cancelled in TM through existing OCI(cancelPPVRental)/OPI(cancelPPVRental)/TM UI calls.</w:t>
            </w:r>
          </w:p>
          <w:p w14:paraId="0CA7872F" w14:textId="77777777" w:rsidR="00C96051" w:rsidRDefault="00C96051" w:rsidP="0039515D">
            <w:pPr>
              <w:pStyle w:val="BodyText"/>
              <w:numPr>
                <w:ilvl w:val="0"/>
                <w:numId w:val="106"/>
              </w:numPr>
            </w:pPr>
            <w:r>
              <w:t>All the processing for renting cancellation, as before, is done in TM/URH.</w:t>
            </w:r>
          </w:p>
          <w:p w14:paraId="11F9BBEB" w14:textId="77777777" w:rsidR="00C96051" w:rsidRDefault="00C96051" w:rsidP="0039515D">
            <w:pPr>
              <w:pStyle w:val="BodyText"/>
              <w:numPr>
                <w:ilvl w:val="0"/>
                <w:numId w:val="106"/>
              </w:numPr>
            </w:pPr>
            <w:r>
              <w:t>Call the operation ‘RemoveEntitlement’ of the Integrator   to perform entitlement removal in VMX. The entitlementId in the call would be Id that represents transaction in TM.</w:t>
            </w:r>
          </w:p>
          <w:p w14:paraId="34AACF6F" w14:textId="77777777" w:rsidR="00C96051" w:rsidRPr="00780694" w:rsidRDefault="00C96051" w:rsidP="0039515D">
            <w:pPr>
              <w:pStyle w:val="BodyText"/>
              <w:numPr>
                <w:ilvl w:val="0"/>
                <w:numId w:val="106"/>
              </w:numPr>
            </w:pPr>
            <w:r>
              <w:t>Item renting is cancelled successfully and data is saved in TM DB.</w:t>
            </w:r>
          </w:p>
        </w:tc>
      </w:tr>
      <w:tr w:rsidR="00C96051" w14:paraId="66FB48F7" w14:textId="77777777" w:rsidTr="001B4F46">
        <w:tc>
          <w:tcPr>
            <w:tcW w:w="1998" w:type="dxa"/>
            <w:tcBorders>
              <w:top w:val="single" w:sz="4" w:space="0" w:color="auto"/>
              <w:left w:val="single" w:sz="4" w:space="0" w:color="auto"/>
              <w:bottom w:val="single" w:sz="4" w:space="0" w:color="auto"/>
              <w:right w:val="single" w:sz="4" w:space="0" w:color="auto"/>
            </w:tcBorders>
          </w:tcPr>
          <w:p w14:paraId="387A4E74" w14:textId="77777777" w:rsidR="00C96051" w:rsidRDefault="00C96051" w:rsidP="001B4F46">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472078A7" w14:textId="77777777" w:rsidR="00C96051" w:rsidRDefault="00C96051" w:rsidP="0039515D">
            <w:pPr>
              <w:pStyle w:val="BodyText"/>
              <w:numPr>
                <w:ilvl w:val="0"/>
                <w:numId w:val="107"/>
              </w:numPr>
            </w:pPr>
            <w:r>
              <w:t>Item rental cancellation in TM is done successfully.</w:t>
            </w:r>
          </w:p>
          <w:p w14:paraId="43C18791" w14:textId="77777777" w:rsidR="00C96051" w:rsidRDefault="00C96051" w:rsidP="0039515D">
            <w:pPr>
              <w:pStyle w:val="BodyText"/>
              <w:numPr>
                <w:ilvl w:val="0"/>
                <w:numId w:val="107"/>
              </w:numPr>
            </w:pPr>
            <w:r>
              <w:t>Itementitlement removed to subscriber successfully in the VMX by the integrator.</w:t>
            </w:r>
          </w:p>
          <w:p w14:paraId="727AAAE7" w14:textId="77777777" w:rsidR="00C96051" w:rsidRPr="007533F7" w:rsidRDefault="00C96051" w:rsidP="0039515D">
            <w:pPr>
              <w:pStyle w:val="BodyText"/>
              <w:numPr>
                <w:ilvl w:val="0"/>
                <w:numId w:val="107"/>
              </w:numPr>
            </w:pPr>
            <w:r>
              <w:t>Success status is saved in the TM DB (Transactions Table) indicating that the item rental cancellation transaction is in ‘sync with VMX.</w:t>
            </w:r>
          </w:p>
        </w:tc>
      </w:tr>
      <w:tr w:rsidR="00C96051" w14:paraId="4B2B5955" w14:textId="77777777" w:rsidTr="001B4F46">
        <w:tc>
          <w:tcPr>
            <w:tcW w:w="1998" w:type="dxa"/>
            <w:tcBorders>
              <w:top w:val="single" w:sz="4" w:space="0" w:color="auto"/>
              <w:left w:val="single" w:sz="4" w:space="0" w:color="auto"/>
              <w:bottom w:val="single" w:sz="4" w:space="0" w:color="auto"/>
              <w:right w:val="single" w:sz="4" w:space="0" w:color="auto"/>
            </w:tcBorders>
          </w:tcPr>
          <w:p w14:paraId="512B1F0B" w14:textId="77777777" w:rsidR="00C96051" w:rsidRDefault="00C96051" w:rsidP="001B4F46">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7E52D7BD" w14:textId="77777777" w:rsidR="00C96051" w:rsidRPr="00780694" w:rsidRDefault="00C96051" w:rsidP="0039515D">
            <w:pPr>
              <w:pStyle w:val="BodyText"/>
              <w:numPr>
                <w:ilvl w:val="0"/>
                <w:numId w:val="108"/>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C96051" w14:paraId="4542B839" w14:textId="77777777" w:rsidTr="001B4F46">
        <w:tc>
          <w:tcPr>
            <w:tcW w:w="1998" w:type="dxa"/>
            <w:tcBorders>
              <w:top w:val="single" w:sz="4" w:space="0" w:color="auto"/>
              <w:left w:val="single" w:sz="4" w:space="0" w:color="auto"/>
              <w:bottom w:val="single" w:sz="4" w:space="0" w:color="auto"/>
              <w:right w:val="single" w:sz="4" w:space="0" w:color="auto"/>
            </w:tcBorders>
          </w:tcPr>
          <w:p w14:paraId="590EEC77"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2C928239" w14:textId="77777777" w:rsidR="00C96051" w:rsidRDefault="00C96051" w:rsidP="0039515D">
            <w:pPr>
              <w:pStyle w:val="BodyText"/>
              <w:numPr>
                <w:ilvl w:val="0"/>
                <w:numId w:val="109"/>
              </w:numPr>
            </w:pPr>
            <w:r w:rsidRPr="004844E6">
              <w:t xml:space="preserve">If any of the synchronous Integrator call fails then no further call to Integrator will be made and </w:t>
            </w:r>
            <w:r>
              <w:t xml:space="preserve">and an exiting error will be shown for OCI/OPI/TM UI. </w:t>
            </w:r>
          </w:p>
          <w:p w14:paraId="0B9A9B41" w14:textId="77777777" w:rsidR="00C96051" w:rsidRPr="00780694" w:rsidRDefault="00C96051" w:rsidP="0039515D">
            <w:pPr>
              <w:pStyle w:val="BodyText"/>
              <w:numPr>
                <w:ilvl w:val="0"/>
                <w:numId w:val="109"/>
              </w:numPr>
            </w:pPr>
            <w:r>
              <w:t>If any error comes in item rental cancellation in TM then</w:t>
            </w:r>
            <w:r w:rsidRPr="004844E6">
              <w:t xml:space="preserve"> </w:t>
            </w:r>
            <w:r>
              <w:t>an exiting error will be shown for OCI/OPI/TM UI AND call ‘AddEntitlement’ operation of the Integrator to revert back the VMX operation.</w:t>
            </w:r>
          </w:p>
        </w:tc>
      </w:tr>
      <w:tr w:rsidR="00C96051" w14:paraId="63350EC2" w14:textId="77777777" w:rsidTr="001B4F46">
        <w:tc>
          <w:tcPr>
            <w:tcW w:w="1998" w:type="dxa"/>
            <w:tcBorders>
              <w:top w:val="single" w:sz="4" w:space="0" w:color="auto"/>
              <w:left w:val="single" w:sz="4" w:space="0" w:color="auto"/>
              <w:bottom w:val="single" w:sz="4" w:space="0" w:color="auto"/>
              <w:right w:val="single" w:sz="4" w:space="0" w:color="auto"/>
            </w:tcBorders>
          </w:tcPr>
          <w:p w14:paraId="2BA2319C"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0855EB6B" w14:textId="77777777" w:rsidR="00C96051" w:rsidRDefault="00C96051" w:rsidP="001B4F46">
            <w:pPr>
              <w:keepNext/>
              <w:rPr>
                <w:szCs w:val="22"/>
              </w:rPr>
            </w:pPr>
          </w:p>
        </w:tc>
      </w:tr>
    </w:tbl>
    <w:p w14:paraId="05840CBC" w14:textId="4311F39E" w:rsidR="00C96051" w:rsidRDefault="00C96051" w:rsidP="00C96051">
      <w:pPr>
        <w:pStyle w:val="Caption"/>
        <w:jc w:val="center"/>
      </w:pPr>
      <w:bookmarkStart w:id="267" w:name="_Toc428290085"/>
      <w:r>
        <w:t xml:space="preserve">Table </w:t>
      </w:r>
      <w:r w:rsidR="00167C2C">
        <w:fldChar w:fldCharType="begin"/>
      </w:r>
      <w:r w:rsidR="00167C2C">
        <w:instrText xml:space="preserve"> SEQ Table \* ARABIC </w:instrText>
      </w:r>
      <w:r w:rsidR="00167C2C">
        <w:fldChar w:fldCharType="separate"/>
      </w:r>
      <w:r w:rsidR="001D44B2">
        <w:rPr>
          <w:noProof/>
        </w:rPr>
        <w:t>33</w:t>
      </w:r>
      <w:r w:rsidR="00167C2C">
        <w:rPr>
          <w:noProof/>
        </w:rPr>
        <w:fldChar w:fldCharType="end"/>
      </w:r>
      <w:r>
        <w:t>: Cancel Rental</w:t>
      </w:r>
      <w:bookmarkEnd w:id="267"/>
    </w:p>
    <w:p w14:paraId="35E93D1F" w14:textId="77777777" w:rsidR="00C96051" w:rsidRDefault="00C96051" w:rsidP="00C96051">
      <w:pPr>
        <w:pStyle w:val="BodyText"/>
      </w:pPr>
    </w:p>
    <w:p w14:paraId="4FDAAA46" w14:textId="77777777" w:rsidR="00C96051" w:rsidRDefault="00C96051" w:rsidP="00C96051">
      <w:pPr>
        <w:pStyle w:val="Heading4"/>
      </w:pPr>
      <w:bookmarkStart w:id="268" w:name="_Toc428289891"/>
      <w:r>
        <w:lastRenderedPageBreak/>
        <w:t>Add a Recording</w:t>
      </w:r>
      <w:bookmarkEnd w:id="268"/>
    </w:p>
    <w:p w14:paraId="12C31B5F" w14:textId="77777777" w:rsidR="00C96051" w:rsidRDefault="00C96051" w:rsidP="00C96051">
      <w:pPr>
        <w:pStyle w:val="BodyText"/>
        <w:jc w:val="both"/>
      </w:pPr>
      <w:r>
        <w:t>This use case describes how recording assets would be provisioned and entitled to the user in the VMX. This use case applies to invidual recording as well as series recording OCI and OPI requests. This case will only be executed when the system recording is not created in the system.</w:t>
      </w:r>
    </w:p>
    <w:p w14:paraId="61FDBA1E" w14:textId="77777777" w:rsidR="00C96051" w:rsidRDefault="00C96051" w:rsidP="00C96051">
      <w:pPr>
        <w:pStyle w:val="BodyText"/>
      </w:pPr>
    </w:p>
    <w:p w14:paraId="28478EB5" w14:textId="336938AD" w:rsidR="0019053C" w:rsidRDefault="00180682" w:rsidP="0019053C">
      <w:pPr>
        <w:pStyle w:val="BodyText"/>
        <w:keepNext/>
        <w:jc w:val="center"/>
      </w:pPr>
      <w:r>
        <w:rPr>
          <w:noProof/>
          <w:lang w:val="en-IN" w:eastAsia="en-IN"/>
        </w:rPr>
        <w:drawing>
          <wp:inline distT="0" distB="0" distL="0" distR="0" wp14:anchorId="7A2A2E3C" wp14:editId="0E10BE82">
            <wp:extent cx="4276725" cy="1152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76725" cy="1152525"/>
                    </a:xfrm>
                    <a:prstGeom prst="rect">
                      <a:avLst/>
                    </a:prstGeom>
                    <a:noFill/>
                    <a:ln>
                      <a:noFill/>
                    </a:ln>
                  </pic:spPr>
                </pic:pic>
              </a:graphicData>
            </a:graphic>
          </wp:inline>
        </w:drawing>
      </w:r>
    </w:p>
    <w:p w14:paraId="58959F83" w14:textId="6AE15844" w:rsidR="00486C24" w:rsidRDefault="0019053C" w:rsidP="00CE163E">
      <w:pPr>
        <w:pStyle w:val="Caption"/>
        <w:jc w:val="center"/>
      </w:pPr>
      <w:bookmarkStart w:id="269" w:name="_Toc428290011"/>
      <w:r>
        <w:t xml:space="preserve">Figure </w:t>
      </w:r>
      <w:r w:rsidR="00167C2C">
        <w:fldChar w:fldCharType="begin"/>
      </w:r>
      <w:r w:rsidR="00167C2C">
        <w:instrText xml:space="preserve"> SEQ Figure \* ARABIC </w:instrText>
      </w:r>
      <w:r w:rsidR="00167C2C">
        <w:fldChar w:fldCharType="separate"/>
      </w:r>
      <w:r w:rsidR="00A73595">
        <w:rPr>
          <w:noProof/>
        </w:rPr>
        <w:t>34</w:t>
      </w:r>
      <w:r w:rsidR="00167C2C">
        <w:rPr>
          <w:noProof/>
        </w:rPr>
        <w:fldChar w:fldCharType="end"/>
      </w:r>
      <w:r>
        <w:t xml:space="preserve">: </w:t>
      </w:r>
      <w:r w:rsidRPr="00763CCF">
        <w:t>Add a Recording</w:t>
      </w:r>
      <w:bookmarkEnd w:id="269"/>
    </w:p>
    <w:p w14:paraId="331C1D75" w14:textId="77777777" w:rsidR="00F738DD" w:rsidRDefault="00F738DD" w:rsidP="00C96051">
      <w:pPr>
        <w:pStyle w:val="BodyText"/>
      </w:pPr>
    </w:p>
    <w:tbl>
      <w:tblPr>
        <w:tblW w:w="9576" w:type="dxa"/>
        <w:tblLayout w:type="fixed"/>
        <w:tblLook w:val="0000" w:firstRow="0" w:lastRow="0" w:firstColumn="0" w:lastColumn="0" w:noHBand="0" w:noVBand="0"/>
      </w:tblPr>
      <w:tblGrid>
        <w:gridCol w:w="1998"/>
        <w:gridCol w:w="7578"/>
      </w:tblGrid>
      <w:tr w:rsidR="00C96051" w14:paraId="6D7E415C" w14:textId="77777777" w:rsidTr="001B4F46">
        <w:tc>
          <w:tcPr>
            <w:tcW w:w="1998" w:type="dxa"/>
            <w:tcBorders>
              <w:top w:val="single" w:sz="4" w:space="0" w:color="auto"/>
              <w:left w:val="single" w:sz="4" w:space="0" w:color="auto"/>
              <w:bottom w:val="single" w:sz="4" w:space="0" w:color="auto"/>
              <w:right w:val="single" w:sz="4" w:space="0" w:color="auto"/>
            </w:tcBorders>
          </w:tcPr>
          <w:p w14:paraId="5DD9E9FD"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0BF267A1" w14:textId="77777777" w:rsidR="00C96051" w:rsidRDefault="00C96051" w:rsidP="001B4F46">
            <w:pPr>
              <w:rPr>
                <w:szCs w:val="22"/>
              </w:rPr>
            </w:pPr>
            <w:r>
              <w:rPr>
                <w:szCs w:val="22"/>
              </w:rPr>
              <w:t>URH</w:t>
            </w:r>
          </w:p>
        </w:tc>
      </w:tr>
      <w:tr w:rsidR="00C96051" w14:paraId="7DFA34A7" w14:textId="77777777" w:rsidTr="001B4F46">
        <w:tc>
          <w:tcPr>
            <w:tcW w:w="1998" w:type="dxa"/>
            <w:tcBorders>
              <w:top w:val="single" w:sz="4" w:space="0" w:color="auto"/>
              <w:left w:val="single" w:sz="4" w:space="0" w:color="auto"/>
              <w:bottom w:val="single" w:sz="4" w:space="0" w:color="auto"/>
              <w:right w:val="single" w:sz="4" w:space="0" w:color="auto"/>
            </w:tcBorders>
          </w:tcPr>
          <w:p w14:paraId="1F9E5744"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18869476" w14:textId="77777777" w:rsidR="00C96051" w:rsidRDefault="00C96051" w:rsidP="001B4F46">
            <w:pPr>
              <w:rPr>
                <w:szCs w:val="22"/>
              </w:rPr>
            </w:pPr>
            <w:r>
              <w:t>Add Recording</w:t>
            </w:r>
          </w:p>
        </w:tc>
      </w:tr>
      <w:tr w:rsidR="00C96051" w14:paraId="4FE396F4" w14:textId="77777777" w:rsidTr="001B4F46">
        <w:tc>
          <w:tcPr>
            <w:tcW w:w="1998" w:type="dxa"/>
            <w:tcBorders>
              <w:top w:val="single" w:sz="4" w:space="0" w:color="auto"/>
              <w:left w:val="single" w:sz="4" w:space="0" w:color="auto"/>
              <w:bottom w:val="single" w:sz="4" w:space="0" w:color="auto"/>
              <w:right w:val="single" w:sz="4" w:space="0" w:color="auto"/>
            </w:tcBorders>
          </w:tcPr>
          <w:p w14:paraId="02C2D6F2" w14:textId="77777777" w:rsidR="00C96051" w:rsidRDefault="00C96051" w:rsidP="001B4F46">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07BCA12A" w14:textId="77777777" w:rsidR="00C96051" w:rsidRDefault="00C96051" w:rsidP="0039515D">
            <w:pPr>
              <w:pStyle w:val="BodyText"/>
              <w:numPr>
                <w:ilvl w:val="0"/>
                <w:numId w:val="110"/>
              </w:numPr>
              <w:jc w:val="both"/>
            </w:pPr>
            <w:r>
              <w:t>TM is up and running.</w:t>
            </w:r>
          </w:p>
          <w:p w14:paraId="6A7F71EB" w14:textId="77777777" w:rsidR="00C96051" w:rsidRDefault="00C96051" w:rsidP="0039515D">
            <w:pPr>
              <w:pStyle w:val="BodyText"/>
              <w:numPr>
                <w:ilvl w:val="0"/>
                <w:numId w:val="110"/>
              </w:numPr>
              <w:jc w:val="both"/>
            </w:pPr>
            <w:r>
              <w:t>TM DB is up and running.</w:t>
            </w:r>
          </w:p>
          <w:p w14:paraId="364234E8" w14:textId="77777777" w:rsidR="00C96051" w:rsidRDefault="00C96051" w:rsidP="0039515D">
            <w:pPr>
              <w:pStyle w:val="BodyText"/>
              <w:numPr>
                <w:ilvl w:val="0"/>
                <w:numId w:val="110"/>
              </w:numPr>
              <w:jc w:val="both"/>
            </w:pPr>
            <w:r>
              <w:t>Integrator is up and running.</w:t>
            </w:r>
          </w:p>
          <w:p w14:paraId="24F46C18" w14:textId="77777777" w:rsidR="00C96051" w:rsidRPr="00780694" w:rsidRDefault="00C96051" w:rsidP="0039515D">
            <w:pPr>
              <w:pStyle w:val="BodyText"/>
              <w:numPr>
                <w:ilvl w:val="0"/>
                <w:numId w:val="110"/>
              </w:numPr>
              <w:jc w:val="both"/>
            </w:pPr>
            <w:r>
              <w:t>OMI Integrator is defined in TM and is in Active state.</w:t>
            </w:r>
          </w:p>
        </w:tc>
      </w:tr>
      <w:tr w:rsidR="00C96051" w14:paraId="4B4621BA" w14:textId="77777777" w:rsidTr="001B4F46">
        <w:tc>
          <w:tcPr>
            <w:tcW w:w="1998" w:type="dxa"/>
            <w:tcBorders>
              <w:top w:val="single" w:sz="4" w:space="0" w:color="auto"/>
              <w:left w:val="single" w:sz="4" w:space="0" w:color="auto"/>
              <w:bottom w:val="single" w:sz="4" w:space="0" w:color="auto"/>
              <w:right w:val="single" w:sz="4" w:space="0" w:color="auto"/>
            </w:tcBorders>
          </w:tcPr>
          <w:p w14:paraId="6922FE5B"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7E84E297" w14:textId="77777777" w:rsidR="00C96051" w:rsidRDefault="00C96051" w:rsidP="0039515D">
            <w:pPr>
              <w:pStyle w:val="BodyText"/>
              <w:numPr>
                <w:ilvl w:val="0"/>
                <w:numId w:val="111"/>
              </w:numPr>
            </w:pPr>
            <w:r>
              <w:t>URH receives the add recording OCI/OPI request.</w:t>
            </w:r>
          </w:p>
          <w:p w14:paraId="4AF5AC85" w14:textId="77777777" w:rsidR="00C96051" w:rsidRDefault="00C96051" w:rsidP="0039515D">
            <w:pPr>
              <w:pStyle w:val="BodyText"/>
              <w:numPr>
                <w:ilvl w:val="0"/>
                <w:numId w:val="111"/>
              </w:numPr>
            </w:pPr>
            <w:r>
              <w:t xml:space="preserve">TM/URH will ask for the ContentId from the OMI Integrator Client which in turn would call OMI Integrator  by calling a URL provided by OMI Integrator (which is currently generated by nPVR Mediator. But now onwards it will use the ContentId generated by the OMI Integrator rather generating that on its own), please refer to the section </w:t>
            </w:r>
            <w:r>
              <w:fldChar w:fldCharType="begin"/>
            </w:r>
            <w:r>
              <w:instrText xml:space="preserve"> REF _Ref405216194 \r \h </w:instrText>
            </w:r>
            <w:r>
              <w:fldChar w:fldCharType="separate"/>
            </w:r>
            <w:r>
              <w:t>3.1.2.2.2.23</w:t>
            </w:r>
            <w:r>
              <w:fldChar w:fldCharType="end"/>
            </w:r>
            <w:r>
              <w:t xml:space="preserve"> for the same.</w:t>
            </w:r>
          </w:p>
          <w:p w14:paraId="4DE85949" w14:textId="77777777" w:rsidR="00C96051" w:rsidRDefault="00C96051" w:rsidP="0039515D">
            <w:pPr>
              <w:pStyle w:val="BodyText"/>
              <w:numPr>
                <w:ilvl w:val="0"/>
                <w:numId w:val="111"/>
              </w:numPr>
            </w:pPr>
            <w:r>
              <w:t>TM/URH will store the ContentId in the SystemNPVRRecording table in TM.</w:t>
            </w:r>
          </w:p>
          <w:p w14:paraId="65B61FBB" w14:textId="77777777" w:rsidR="00C96051" w:rsidRDefault="00C96051" w:rsidP="0039515D">
            <w:pPr>
              <w:pStyle w:val="BodyText"/>
              <w:numPr>
                <w:ilvl w:val="0"/>
                <w:numId w:val="111"/>
              </w:numPr>
            </w:pPr>
            <w:r>
              <w:t>TM/URH sends one additional parameter i.e. ContentId in the request to the nPVR mediator.</w:t>
            </w:r>
          </w:p>
          <w:p w14:paraId="16EC3D73" w14:textId="77777777" w:rsidR="00C96051" w:rsidRDefault="00C96051" w:rsidP="0039515D">
            <w:pPr>
              <w:pStyle w:val="BodyText"/>
              <w:numPr>
                <w:ilvl w:val="0"/>
                <w:numId w:val="111"/>
              </w:numPr>
            </w:pPr>
            <w:r>
              <w:t>All the processing for adding the recording which is in place currently would be done as before.</w:t>
            </w:r>
          </w:p>
          <w:p w14:paraId="7FFE298F" w14:textId="045AAA6E" w:rsidR="00C96051" w:rsidDel="00A435C2" w:rsidRDefault="00C96051" w:rsidP="00A435C2">
            <w:pPr>
              <w:pStyle w:val="BodyText"/>
              <w:numPr>
                <w:ilvl w:val="0"/>
                <w:numId w:val="111"/>
              </w:numPr>
              <w:rPr>
                <w:del w:id="270" w:author="Bhawani Singh" w:date="2015-08-27T18:21:00Z"/>
              </w:rPr>
            </w:pPr>
            <w:commentRangeStart w:id="271"/>
            <w:r>
              <w:t>When the TM/URH receives the response from the nPVR Mediator and ff the system recording is</w:t>
            </w:r>
            <w:del w:id="272" w:author="Bhawani Singh" w:date="2015-08-27T18:21:00Z">
              <w:r w:rsidDel="00811764">
                <w:delText xml:space="preserve"> </w:delText>
              </w:r>
            </w:del>
            <w:r>
              <w:t xml:space="preserve"> created in this add recording request then call operation ‘</w:t>
            </w:r>
            <w:proofErr w:type="spellStart"/>
            <w:ins w:id="273" w:author="Bhawani Singh" w:date="2015-08-27T18:21:00Z">
              <w:r w:rsidR="00A435C2">
                <w:t>AddRecording</w:t>
              </w:r>
            </w:ins>
            <w:proofErr w:type="spellEnd"/>
            <w:del w:id="274" w:author="Bhawani Singh" w:date="2015-08-27T18:21:00Z">
              <w:r w:rsidDel="00A435C2">
                <w:delText>CreateContent</w:delText>
              </w:r>
            </w:del>
            <w:r>
              <w:t xml:space="preserve">’ of the Integrator (through the integrator client) to provision one  asset in VMX (with content id as the content Id generated in the step 2).  </w:t>
            </w:r>
          </w:p>
          <w:p w14:paraId="548D4969" w14:textId="56258517" w:rsidR="00C96051" w:rsidRPr="00780694" w:rsidRDefault="00C96051" w:rsidP="00A435C2">
            <w:pPr>
              <w:pStyle w:val="BodyText"/>
              <w:numPr>
                <w:ilvl w:val="0"/>
                <w:numId w:val="111"/>
              </w:numPr>
            </w:pPr>
            <w:del w:id="275" w:author="Bhawani Singh" w:date="2015-08-27T18:21:00Z">
              <w:r w:rsidDel="00A435C2">
                <w:delText>When the TM/URH receives the response from the nPVR Mediator and If the system recording is created in this add recording request then call the operation ‘</w:delText>
              </w:r>
              <w:r w:rsidRPr="00367F45" w:rsidDel="00A435C2">
                <w:delText>AddItemsToPackage</w:delText>
              </w:r>
              <w:r w:rsidDel="00A435C2">
                <w:delText xml:space="preserve">’  of the Integrator  to assign the recording assets to the package that represents the channel. The package id would be &lt;ChannelId&gt;_npvr </w:delText>
              </w:r>
            </w:del>
            <w:r>
              <w:t>.</w:t>
            </w:r>
            <w:commentRangeEnd w:id="271"/>
            <w:r w:rsidR="00676538">
              <w:rPr>
                <w:rStyle w:val="CommentReference"/>
              </w:rPr>
              <w:commentReference w:id="271"/>
            </w:r>
          </w:p>
        </w:tc>
      </w:tr>
      <w:tr w:rsidR="00C96051" w14:paraId="622B26B6" w14:textId="77777777" w:rsidTr="001B4F46">
        <w:tc>
          <w:tcPr>
            <w:tcW w:w="1998" w:type="dxa"/>
            <w:tcBorders>
              <w:top w:val="single" w:sz="4" w:space="0" w:color="auto"/>
              <w:left w:val="single" w:sz="4" w:space="0" w:color="auto"/>
              <w:bottom w:val="single" w:sz="4" w:space="0" w:color="auto"/>
              <w:right w:val="single" w:sz="4" w:space="0" w:color="auto"/>
            </w:tcBorders>
          </w:tcPr>
          <w:p w14:paraId="5C88BB94" w14:textId="77777777" w:rsidR="00C96051" w:rsidRDefault="00C96051" w:rsidP="001B4F46">
            <w:pPr>
              <w:rPr>
                <w:b/>
                <w:bCs/>
                <w:szCs w:val="22"/>
              </w:rPr>
            </w:pPr>
            <w:r>
              <w:rPr>
                <w:b/>
                <w:bCs/>
                <w:szCs w:val="22"/>
              </w:rPr>
              <w:lastRenderedPageBreak/>
              <w:t>Post condition</w:t>
            </w:r>
          </w:p>
        </w:tc>
        <w:tc>
          <w:tcPr>
            <w:tcW w:w="7578" w:type="dxa"/>
            <w:tcBorders>
              <w:top w:val="single" w:sz="4" w:space="0" w:color="auto"/>
              <w:left w:val="single" w:sz="4" w:space="0" w:color="auto"/>
              <w:bottom w:val="single" w:sz="4" w:space="0" w:color="auto"/>
              <w:right w:val="single" w:sz="4" w:space="0" w:color="auto"/>
            </w:tcBorders>
          </w:tcPr>
          <w:p w14:paraId="049102E6" w14:textId="77777777" w:rsidR="00C96051" w:rsidRDefault="00C96051" w:rsidP="0039515D">
            <w:pPr>
              <w:pStyle w:val="BodyText"/>
              <w:numPr>
                <w:ilvl w:val="0"/>
                <w:numId w:val="112"/>
              </w:numPr>
            </w:pPr>
            <w:r>
              <w:t>Content Id is successfully retrieved by the TM/URH through OMI integrator client.</w:t>
            </w:r>
          </w:p>
          <w:p w14:paraId="4A28D4C5" w14:textId="77777777" w:rsidR="00C96051" w:rsidRDefault="00C96051" w:rsidP="0039515D">
            <w:pPr>
              <w:pStyle w:val="BodyText"/>
              <w:numPr>
                <w:ilvl w:val="0"/>
                <w:numId w:val="112"/>
              </w:numPr>
            </w:pPr>
            <w:r>
              <w:t>Request to Mediator is sent successfully along with the generated content Id.</w:t>
            </w:r>
          </w:p>
          <w:p w14:paraId="1B7771A5" w14:textId="77777777" w:rsidR="00C96051" w:rsidRDefault="00C96051" w:rsidP="0039515D">
            <w:pPr>
              <w:pStyle w:val="BodyText"/>
              <w:numPr>
                <w:ilvl w:val="0"/>
                <w:numId w:val="112"/>
              </w:numPr>
            </w:pPr>
            <w:r>
              <w:t>Recording request processed successfully.</w:t>
            </w:r>
          </w:p>
          <w:p w14:paraId="504F85E1" w14:textId="77777777" w:rsidR="00C96051" w:rsidRDefault="00C96051" w:rsidP="0039515D">
            <w:pPr>
              <w:pStyle w:val="BodyText"/>
              <w:numPr>
                <w:ilvl w:val="0"/>
                <w:numId w:val="112"/>
              </w:numPr>
            </w:pPr>
            <w:r>
              <w:t>The recording asset is provisioned successfully (with the content id retrieved in #1) in the VMX by the integrator after receiving the response from nPVR mediator</w:t>
            </w:r>
          </w:p>
          <w:p w14:paraId="15CFF8C2" w14:textId="77777777" w:rsidR="00C96051" w:rsidRDefault="00C96051" w:rsidP="0039515D">
            <w:pPr>
              <w:pStyle w:val="BodyText"/>
              <w:numPr>
                <w:ilvl w:val="0"/>
                <w:numId w:val="112"/>
              </w:numPr>
            </w:pPr>
            <w:r>
              <w:t>The recording asset is assigned to the package (which represents the channel) after receiving the response from nPVR mediator.</w:t>
            </w:r>
          </w:p>
          <w:p w14:paraId="6686F328" w14:textId="77777777" w:rsidR="00C96051" w:rsidRPr="007533F7" w:rsidRDefault="00C96051" w:rsidP="0039515D">
            <w:pPr>
              <w:pStyle w:val="BodyText"/>
              <w:numPr>
                <w:ilvl w:val="0"/>
                <w:numId w:val="112"/>
              </w:numPr>
            </w:pPr>
            <w:r>
              <w:t>Success status is saved in the TM DB (SystemNPVRRecording Table) indicating that the asset is in ‘sync with VMX. Which actually indicates that the recording asset is successfully assigned to the package representing the channel.</w:t>
            </w:r>
          </w:p>
        </w:tc>
      </w:tr>
      <w:tr w:rsidR="00C96051" w14:paraId="040AC455" w14:textId="77777777" w:rsidTr="001B4F46">
        <w:tc>
          <w:tcPr>
            <w:tcW w:w="1998" w:type="dxa"/>
            <w:tcBorders>
              <w:top w:val="single" w:sz="4" w:space="0" w:color="auto"/>
              <w:left w:val="single" w:sz="4" w:space="0" w:color="auto"/>
              <w:bottom w:val="single" w:sz="4" w:space="0" w:color="auto"/>
              <w:right w:val="single" w:sz="4" w:space="0" w:color="auto"/>
            </w:tcBorders>
          </w:tcPr>
          <w:p w14:paraId="2C790483" w14:textId="77777777" w:rsidR="00C96051" w:rsidRDefault="00C96051" w:rsidP="001B4F46">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39AEDAC0" w14:textId="77777777" w:rsidR="00C96051" w:rsidRPr="00780694" w:rsidRDefault="00C96051" w:rsidP="0039515D">
            <w:pPr>
              <w:pStyle w:val="BodyText"/>
              <w:numPr>
                <w:ilvl w:val="0"/>
                <w:numId w:val="114"/>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C96051" w14:paraId="69D2D7A8" w14:textId="77777777" w:rsidTr="001B4F46">
        <w:tc>
          <w:tcPr>
            <w:tcW w:w="1998" w:type="dxa"/>
            <w:tcBorders>
              <w:top w:val="single" w:sz="4" w:space="0" w:color="auto"/>
              <w:left w:val="single" w:sz="4" w:space="0" w:color="auto"/>
              <w:bottom w:val="single" w:sz="4" w:space="0" w:color="auto"/>
              <w:right w:val="single" w:sz="4" w:space="0" w:color="auto"/>
            </w:tcBorders>
          </w:tcPr>
          <w:p w14:paraId="2C1A966B"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130960CA" w14:textId="77777777" w:rsidR="00C96051" w:rsidRPr="00780694" w:rsidRDefault="00C96051" w:rsidP="0039515D">
            <w:pPr>
              <w:pStyle w:val="BodyText"/>
              <w:numPr>
                <w:ilvl w:val="0"/>
                <w:numId w:val="113"/>
              </w:numPr>
            </w:pPr>
            <w:r>
              <w:t>If content Id from the client is not retrieved successfully then the recording request for add recording will be failed and an exisiting OPI/OCI error message will be shown.</w:t>
            </w:r>
          </w:p>
        </w:tc>
      </w:tr>
      <w:tr w:rsidR="00C96051" w14:paraId="794654A6" w14:textId="77777777" w:rsidTr="001B4F46">
        <w:tc>
          <w:tcPr>
            <w:tcW w:w="1998" w:type="dxa"/>
            <w:tcBorders>
              <w:top w:val="single" w:sz="4" w:space="0" w:color="auto"/>
              <w:left w:val="single" w:sz="4" w:space="0" w:color="auto"/>
              <w:bottom w:val="single" w:sz="4" w:space="0" w:color="auto"/>
              <w:right w:val="single" w:sz="4" w:space="0" w:color="auto"/>
            </w:tcBorders>
          </w:tcPr>
          <w:p w14:paraId="58A843A9"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4A389F5B" w14:textId="77777777" w:rsidR="00C96051" w:rsidRDefault="00C96051" w:rsidP="001B4F46">
            <w:pPr>
              <w:keepNext/>
              <w:rPr>
                <w:szCs w:val="22"/>
              </w:rPr>
            </w:pPr>
          </w:p>
        </w:tc>
      </w:tr>
    </w:tbl>
    <w:p w14:paraId="1A2A6868" w14:textId="62A2B1DB" w:rsidR="00C96051" w:rsidRDefault="00C96051" w:rsidP="00C96051">
      <w:pPr>
        <w:pStyle w:val="Caption"/>
        <w:jc w:val="center"/>
      </w:pPr>
      <w:bookmarkStart w:id="276" w:name="_Toc428290086"/>
      <w:r>
        <w:t xml:space="preserve">Table </w:t>
      </w:r>
      <w:r w:rsidR="00167C2C">
        <w:fldChar w:fldCharType="begin"/>
      </w:r>
      <w:r w:rsidR="00167C2C">
        <w:instrText xml:space="preserve"> SEQ Table \* ARABIC </w:instrText>
      </w:r>
      <w:r w:rsidR="00167C2C">
        <w:fldChar w:fldCharType="separate"/>
      </w:r>
      <w:r w:rsidR="001D44B2">
        <w:rPr>
          <w:noProof/>
        </w:rPr>
        <w:t>34</w:t>
      </w:r>
      <w:r w:rsidR="00167C2C">
        <w:rPr>
          <w:noProof/>
        </w:rPr>
        <w:fldChar w:fldCharType="end"/>
      </w:r>
      <w:r>
        <w:t>: Add a Recording</w:t>
      </w:r>
      <w:bookmarkEnd w:id="276"/>
    </w:p>
    <w:p w14:paraId="67F41A3F" w14:textId="77777777" w:rsidR="00C96051" w:rsidRDefault="00C96051" w:rsidP="00C96051">
      <w:pPr>
        <w:pStyle w:val="BodyText"/>
      </w:pPr>
    </w:p>
    <w:p w14:paraId="1A9FD322" w14:textId="77777777" w:rsidR="00C96051" w:rsidRDefault="00C96051" w:rsidP="00C96051">
      <w:pPr>
        <w:pStyle w:val="Heading4"/>
      </w:pPr>
      <w:bookmarkStart w:id="277" w:name="_Toc428289892"/>
      <w:r>
        <w:t>Deleting a Recording</w:t>
      </w:r>
      <w:bookmarkEnd w:id="277"/>
    </w:p>
    <w:p w14:paraId="00737694" w14:textId="77777777" w:rsidR="00C96051" w:rsidRDefault="00C96051" w:rsidP="00C96051">
      <w:pPr>
        <w:pStyle w:val="BodyText"/>
        <w:jc w:val="both"/>
      </w:pPr>
      <w:r>
        <w:t>This use case describes how recording assets would be de-provisioned and entitlement removal from the user in the VMX. This use case applies to invidual recording as well as series recording deletion OCI and OPI requests. Please note, if the recordings are deleted through exisiting batch process then the VMX interaction should not block the batch process. This use case will only be executed when system recording is to be deleted.</w:t>
      </w:r>
    </w:p>
    <w:p w14:paraId="6898BA38" w14:textId="77777777" w:rsidR="00C96051" w:rsidRDefault="00C96051" w:rsidP="00C96051">
      <w:pPr>
        <w:pStyle w:val="BodyText"/>
      </w:pPr>
    </w:p>
    <w:p w14:paraId="1EC0FFA9" w14:textId="77777777" w:rsidR="00A73595" w:rsidRDefault="00273BCD" w:rsidP="00A73595">
      <w:pPr>
        <w:pStyle w:val="BodyText"/>
        <w:keepNext/>
        <w:jc w:val="center"/>
      </w:pPr>
      <w:r>
        <w:rPr>
          <w:noProof/>
          <w:lang w:val="en-IN" w:eastAsia="en-IN"/>
        </w:rPr>
        <w:drawing>
          <wp:inline distT="0" distB="0" distL="0" distR="0" wp14:anchorId="38CC1433" wp14:editId="7D9920BE">
            <wp:extent cx="4324350" cy="1143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4350" cy="1143000"/>
                    </a:xfrm>
                    <a:prstGeom prst="rect">
                      <a:avLst/>
                    </a:prstGeom>
                    <a:noFill/>
                    <a:ln>
                      <a:noFill/>
                    </a:ln>
                  </pic:spPr>
                </pic:pic>
              </a:graphicData>
            </a:graphic>
          </wp:inline>
        </w:drawing>
      </w:r>
    </w:p>
    <w:p w14:paraId="4203A3BF" w14:textId="16E17175" w:rsidR="00E5643F" w:rsidRDefault="00A73595" w:rsidP="00A73595">
      <w:pPr>
        <w:pStyle w:val="Caption"/>
        <w:jc w:val="center"/>
      </w:pPr>
      <w:bookmarkStart w:id="278" w:name="_Toc428290012"/>
      <w:r>
        <w:t xml:space="preserve">Figure </w:t>
      </w:r>
      <w:r w:rsidR="00167C2C">
        <w:fldChar w:fldCharType="begin"/>
      </w:r>
      <w:r w:rsidR="00167C2C">
        <w:instrText xml:space="preserve"> SEQ Figure \* ARABIC </w:instrText>
      </w:r>
      <w:r w:rsidR="00167C2C">
        <w:fldChar w:fldCharType="separate"/>
      </w:r>
      <w:r>
        <w:rPr>
          <w:noProof/>
        </w:rPr>
        <w:t>35</w:t>
      </w:r>
      <w:r w:rsidR="00167C2C">
        <w:rPr>
          <w:noProof/>
        </w:rPr>
        <w:fldChar w:fldCharType="end"/>
      </w:r>
      <w:r>
        <w:t xml:space="preserve">: </w:t>
      </w:r>
      <w:r w:rsidRPr="00D07464">
        <w:t>Deleting a Recording</w:t>
      </w:r>
      <w:bookmarkEnd w:id="278"/>
    </w:p>
    <w:p w14:paraId="43F2BACF" w14:textId="5E69042B" w:rsidR="003F3A06" w:rsidRDefault="003F3A06" w:rsidP="00A73595">
      <w:pPr>
        <w:pStyle w:val="Caption"/>
      </w:pPr>
    </w:p>
    <w:p w14:paraId="51F56DAA" w14:textId="77777777" w:rsidR="003F3A06" w:rsidRDefault="003F3A06" w:rsidP="003F3A06">
      <w:pPr>
        <w:pStyle w:val="BodyText"/>
        <w:keepNext/>
        <w:jc w:val="center"/>
      </w:pPr>
    </w:p>
    <w:tbl>
      <w:tblPr>
        <w:tblW w:w="9576" w:type="dxa"/>
        <w:tblLayout w:type="fixed"/>
        <w:tblLook w:val="0000" w:firstRow="0" w:lastRow="0" w:firstColumn="0" w:lastColumn="0" w:noHBand="0" w:noVBand="0"/>
      </w:tblPr>
      <w:tblGrid>
        <w:gridCol w:w="1998"/>
        <w:gridCol w:w="7578"/>
      </w:tblGrid>
      <w:tr w:rsidR="00C96051" w14:paraId="636A3670" w14:textId="77777777" w:rsidTr="001B4F46">
        <w:tc>
          <w:tcPr>
            <w:tcW w:w="1998" w:type="dxa"/>
            <w:tcBorders>
              <w:top w:val="single" w:sz="4" w:space="0" w:color="auto"/>
              <w:left w:val="single" w:sz="4" w:space="0" w:color="auto"/>
              <w:bottom w:val="single" w:sz="4" w:space="0" w:color="auto"/>
              <w:right w:val="single" w:sz="4" w:space="0" w:color="auto"/>
            </w:tcBorders>
          </w:tcPr>
          <w:p w14:paraId="462CE7DC" w14:textId="77777777" w:rsidR="00C96051" w:rsidRDefault="00C96051" w:rsidP="001B4F46">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43C7CF58" w14:textId="77777777" w:rsidR="00C96051" w:rsidRDefault="00C96051" w:rsidP="001B4F46">
            <w:pPr>
              <w:rPr>
                <w:szCs w:val="22"/>
              </w:rPr>
            </w:pPr>
            <w:r>
              <w:rPr>
                <w:szCs w:val="22"/>
              </w:rPr>
              <w:t>URH</w:t>
            </w:r>
          </w:p>
        </w:tc>
      </w:tr>
      <w:tr w:rsidR="00C96051" w14:paraId="0108826A" w14:textId="77777777" w:rsidTr="001B4F46">
        <w:tc>
          <w:tcPr>
            <w:tcW w:w="1998" w:type="dxa"/>
            <w:tcBorders>
              <w:top w:val="single" w:sz="4" w:space="0" w:color="auto"/>
              <w:left w:val="single" w:sz="4" w:space="0" w:color="auto"/>
              <w:bottom w:val="single" w:sz="4" w:space="0" w:color="auto"/>
              <w:right w:val="single" w:sz="4" w:space="0" w:color="auto"/>
            </w:tcBorders>
          </w:tcPr>
          <w:p w14:paraId="7CB74DDC" w14:textId="77777777" w:rsidR="00C96051" w:rsidRDefault="00C96051" w:rsidP="001B4F46">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1F32F5B2" w14:textId="77777777" w:rsidR="00C96051" w:rsidRDefault="00C96051" w:rsidP="001B4F46">
            <w:pPr>
              <w:rPr>
                <w:szCs w:val="22"/>
              </w:rPr>
            </w:pPr>
            <w:r>
              <w:t>Delete Recording</w:t>
            </w:r>
          </w:p>
        </w:tc>
      </w:tr>
      <w:tr w:rsidR="00C96051" w14:paraId="2CDEF871" w14:textId="77777777" w:rsidTr="001B4F46">
        <w:tc>
          <w:tcPr>
            <w:tcW w:w="1998" w:type="dxa"/>
            <w:tcBorders>
              <w:top w:val="single" w:sz="4" w:space="0" w:color="auto"/>
              <w:left w:val="single" w:sz="4" w:space="0" w:color="auto"/>
              <w:bottom w:val="single" w:sz="4" w:space="0" w:color="auto"/>
              <w:right w:val="single" w:sz="4" w:space="0" w:color="auto"/>
            </w:tcBorders>
          </w:tcPr>
          <w:p w14:paraId="3E7FBA54" w14:textId="77777777" w:rsidR="00C96051" w:rsidRDefault="00C96051" w:rsidP="001B4F46">
            <w:pPr>
              <w:rPr>
                <w:szCs w:val="22"/>
              </w:rPr>
            </w:pPr>
            <w:r>
              <w:rPr>
                <w:b/>
                <w:bCs/>
                <w:szCs w:val="22"/>
              </w:rPr>
              <w:lastRenderedPageBreak/>
              <w:t>Pre-condition</w:t>
            </w:r>
          </w:p>
        </w:tc>
        <w:tc>
          <w:tcPr>
            <w:tcW w:w="7578" w:type="dxa"/>
            <w:tcBorders>
              <w:top w:val="single" w:sz="4" w:space="0" w:color="auto"/>
              <w:left w:val="single" w:sz="4" w:space="0" w:color="auto"/>
              <w:bottom w:val="single" w:sz="4" w:space="0" w:color="auto"/>
              <w:right w:val="single" w:sz="4" w:space="0" w:color="auto"/>
            </w:tcBorders>
          </w:tcPr>
          <w:p w14:paraId="451C0D98" w14:textId="77777777" w:rsidR="00C96051" w:rsidRDefault="00C96051" w:rsidP="0039515D">
            <w:pPr>
              <w:pStyle w:val="BodyText"/>
              <w:numPr>
                <w:ilvl w:val="0"/>
                <w:numId w:val="115"/>
              </w:numPr>
              <w:jc w:val="both"/>
            </w:pPr>
            <w:r>
              <w:t>TM is up and running.</w:t>
            </w:r>
          </w:p>
          <w:p w14:paraId="604266CB" w14:textId="77777777" w:rsidR="00C96051" w:rsidRDefault="00C96051" w:rsidP="0039515D">
            <w:pPr>
              <w:pStyle w:val="BodyText"/>
              <w:numPr>
                <w:ilvl w:val="0"/>
                <w:numId w:val="115"/>
              </w:numPr>
              <w:jc w:val="both"/>
            </w:pPr>
            <w:r>
              <w:t>TM DB is up and running.</w:t>
            </w:r>
          </w:p>
          <w:p w14:paraId="6E6E6D22" w14:textId="77777777" w:rsidR="00C96051" w:rsidRDefault="00C96051" w:rsidP="0039515D">
            <w:pPr>
              <w:pStyle w:val="BodyText"/>
              <w:numPr>
                <w:ilvl w:val="0"/>
                <w:numId w:val="115"/>
              </w:numPr>
              <w:jc w:val="both"/>
            </w:pPr>
            <w:r>
              <w:t>Integrator is up and running.</w:t>
            </w:r>
          </w:p>
          <w:p w14:paraId="1D5DA711" w14:textId="77777777" w:rsidR="00C96051" w:rsidRPr="00780694" w:rsidRDefault="00C96051" w:rsidP="0039515D">
            <w:pPr>
              <w:pStyle w:val="BodyText"/>
              <w:numPr>
                <w:ilvl w:val="0"/>
                <w:numId w:val="115"/>
              </w:numPr>
              <w:jc w:val="both"/>
            </w:pPr>
            <w:r>
              <w:t>OMI Integrator is defined in TM and is in Active state.</w:t>
            </w:r>
          </w:p>
        </w:tc>
      </w:tr>
      <w:tr w:rsidR="00C96051" w14:paraId="0BC7B89D" w14:textId="77777777" w:rsidTr="001B4F46">
        <w:tc>
          <w:tcPr>
            <w:tcW w:w="1998" w:type="dxa"/>
            <w:tcBorders>
              <w:top w:val="single" w:sz="4" w:space="0" w:color="auto"/>
              <w:left w:val="single" w:sz="4" w:space="0" w:color="auto"/>
              <w:bottom w:val="single" w:sz="4" w:space="0" w:color="auto"/>
              <w:right w:val="single" w:sz="4" w:space="0" w:color="auto"/>
            </w:tcBorders>
          </w:tcPr>
          <w:p w14:paraId="00EDC28C" w14:textId="77777777" w:rsidR="00C96051" w:rsidRDefault="00C96051" w:rsidP="001B4F46">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3C4D30E1" w14:textId="77777777" w:rsidR="00C96051" w:rsidRDefault="00C96051" w:rsidP="0039515D">
            <w:pPr>
              <w:pStyle w:val="BodyText"/>
              <w:numPr>
                <w:ilvl w:val="0"/>
                <w:numId w:val="116"/>
              </w:numPr>
            </w:pPr>
            <w:r>
              <w:t>URH receives the delete recording OCI/OPI requests or during the exisiting batch processes.</w:t>
            </w:r>
          </w:p>
          <w:p w14:paraId="7858EE2B" w14:textId="77777777" w:rsidR="00C96051" w:rsidRDefault="00C96051" w:rsidP="0039515D">
            <w:pPr>
              <w:pStyle w:val="BodyText"/>
              <w:numPr>
                <w:ilvl w:val="0"/>
                <w:numId w:val="116"/>
              </w:numPr>
            </w:pPr>
            <w:r>
              <w:t>All the processing for deleting the recording which is in place currently would be done as before.</w:t>
            </w:r>
          </w:p>
          <w:p w14:paraId="06B5E967" w14:textId="77777777" w:rsidR="00C96051" w:rsidRPr="00780694" w:rsidRDefault="00C96051" w:rsidP="0039515D">
            <w:pPr>
              <w:pStyle w:val="BodyText"/>
              <w:numPr>
                <w:ilvl w:val="0"/>
                <w:numId w:val="116"/>
              </w:numPr>
            </w:pPr>
            <w:r>
              <w:t>If system recording is to be deleted then call the operation ‘DeleteContent’ of the Integrator to de-provision asset in VMX. The content Id will be the content Id which was generated and saved while sending the recording request.</w:t>
            </w:r>
          </w:p>
        </w:tc>
      </w:tr>
      <w:tr w:rsidR="00C96051" w14:paraId="3ED00461" w14:textId="77777777" w:rsidTr="001B4F46">
        <w:tc>
          <w:tcPr>
            <w:tcW w:w="1998" w:type="dxa"/>
            <w:tcBorders>
              <w:top w:val="single" w:sz="4" w:space="0" w:color="auto"/>
              <w:left w:val="single" w:sz="4" w:space="0" w:color="auto"/>
              <w:bottom w:val="single" w:sz="4" w:space="0" w:color="auto"/>
              <w:right w:val="single" w:sz="4" w:space="0" w:color="auto"/>
            </w:tcBorders>
          </w:tcPr>
          <w:p w14:paraId="08020840" w14:textId="77777777" w:rsidR="00C96051" w:rsidRDefault="00C96051" w:rsidP="001B4F46">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51032EFB" w14:textId="77777777" w:rsidR="00C96051" w:rsidRDefault="00C96051" w:rsidP="0039515D">
            <w:pPr>
              <w:pStyle w:val="BodyText"/>
              <w:numPr>
                <w:ilvl w:val="0"/>
                <w:numId w:val="117"/>
              </w:numPr>
            </w:pPr>
            <w:r>
              <w:t>Recording is deleted in the TM successfully.</w:t>
            </w:r>
          </w:p>
          <w:p w14:paraId="022E21B6" w14:textId="77777777" w:rsidR="00C96051" w:rsidRPr="007533F7" w:rsidRDefault="00C96051" w:rsidP="0039515D">
            <w:pPr>
              <w:pStyle w:val="BodyText"/>
              <w:numPr>
                <w:ilvl w:val="0"/>
                <w:numId w:val="117"/>
              </w:numPr>
            </w:pPr>
            <w:r>
              <w:t>If system recording is deleted then all the recording assets are de-provisioned successfully in the VMX by the integrator.</w:t>
            </w:r>
          </w:p>
        </w:tc>
      </w:tr>
      <w:tr w:rsidR="00C96051" w14:paraId="4A77EA2D" w14:textId="77777777" w:rsidTr="001B4F46">
        <w:tc>
          <w:tcPr>
            <w:tcW w:w="1998" w:type="dxa"/>
            <w:tcBorders>
              <w:top w:val="single" w:sz="4" w:space="0" w:color="auto"/>
              <w:left w:val="single" w:sz="4" w:space="0" w:color="auto"/>
              <w:bottom w:val="single" w:sz="4" w:space="0" w:color="auto"/>
              <w:right w:val="single" w:sz="4" w:space="0" w:color="auto"/>
            </w:tcBorders>
          </w:tcPr>
          <w:p w14:paraId="4D44DF19" w14:textId="77777777" w:rsidR="00C96051" w:rsidRDefault="00C96051" w:rsidP="001B4F46">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662F951A" w14:textId="77777777" w:rsidR="00C96051" w:rsidRPr="00780694" w:rsidRDefault="00C96051" w:rsidP="0039515D">
            <w:pPr>
              <w:pStyle w:val="BodyText"/>
              <w:numPr>
                <w:ilvl w:val="0"/>
                <w:numId w:val="118"/>
              </w:numPr>
            </w:pPr>
            <w:r>
              <w:t>If the operations are to be called asynchronously then their immediate responses are assumed to be failure and TM DB  tables (as mentioned in the post condition) will be updated with ‘not sync’ status  The tables will be updated with ‘sync’ mark if the actual response from the operation is success.</w:t>
            </w:r>
          </w:p>
        </w:tc>
      </w:tr>
      <w:tr w:rsidR="00C96051" w14:paraId="1801B5F4" w14:textId="77777777" w:rsidTr="001B4F46">
        <w:tc>
          <w:tcPr>
            <w:tcW w:w="1998" w:type="dxa"/>
            <w:tcBorders>
              <w:top w:val="single" w:sz="4" w:space="0" w:color="auto"/>
              <w:left w:val="single" w:sz="4" w:space="0" w:color="auto"/>
              <w:bottom w:val="single" w:sz="4" w:space="0" w:color="auto"/>
              <w:right w:val="single" w:sz="4" w:space="0" w:color="auto"/>
            </w:tcBorders>
          </w:tcPr>
          <w:p w14:paraId="755F911E" w14:textId="77777777" w:rsidR="00C96051" w:rsidRDefault="00C96051" w:rsidP="001B4F46">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6E4F24C1" w14:textId="77777777" w:rsidR="00C96051" w:rsidRDefault="00C96051" w:rsidP="0039515D">
            <w:pPr>
              <w:pStyle w:val="BodyText"/>
              <w:numPr>
                <w:ilvl w:val="0"/>
                <w:numId w:val="119"/>
              </w:numPr>
            </w:pPr>
            <w:r w:rsidRPr="0007558A">
              <w:t xml:space="preserve">If any of the synchronous Integrator call fails then no further call to Integrator will be made and </w:t>
            </w:r>
            <w:r>
              <w:t xml:space="preserve">an exisiting error will be shown for OCI/OPI. </w:t>
            </w:r>
          </w:p>
          <w:p w14:paraId="6D41FFDD" w14:textId="77777777" w:rsidR="00C96051" w:rsidRPr="00780694" w:rsidRDefault="00C96051" w:rsidP="0039515D">
            <w:pPr>
              <w:pStyle w:val="BodyText"/>
              <w:numPr>
                <w:ilvl w:val="0"/>
                <w:numId w:val="119"/>
              </w:numPr>
            </w:pPr>
            <w:r>
              <w:t>If any error comes during the recording deletion in TM then</w:t>
            </w:r>
            <w:r w:rsidRPr="0007558A">
              <w:t xml:space="preserve"> </w:t>
            </w:r>
            <w:r>
              <w:t>an exisiting error will be shown for OCI/OPI. AND call operation ‘CreateContent’ to revert back the VMX operation.</w:t>
            </w:r>
          </w:p>
        </w:tc>
      </w:tr>
      <w:tr w:rsidR="00C96051" w14:paraId="75C4D5B4" w14:textId="77777777" w:rsidTr="001B4F46">
        <w:tc>
          <w:tcPr>
            <w:tcW w:w="1998" w:type="dxa"/>
            <w:tcBorders>
              <w:top w:val="single" w:sz="4" w:space="0" w:color="auto"/>
              <w:left w:val="single" w:sz="4" w:space="0" w:color="auto"/>
              <w:bottom w:val="single" w:sz="4" w:space="0" w:color="auto"/>
              <w:right w:val="single" w:sz="4" w:space="0" w:color="auto"/>
            </w:tcBorders>
          </w:tcPr>
          <w:p w14:paraId="14ADFE13" w14:textId="77777777" w:rsidR="00C96051" w:rsidRDefault="00C96051" w:rsidP="001B4F46">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71F8EDB9" w14:textId="77777777" w:rsidR="00C96051" w:rsidRDefault="00C96051" w:rsidP="001B4F46">
            <w:pPr>
              <w:keepNext/>
              <w:rPr>
                <w:szCs w:val="22"/>
              </w:rPr>
            </w:pPr>
          </w:p>
        </w:tc>
      </w:tr>
    </w:tbl>
    <w:p w14:paraId="1B475234" w14:textId="1CB04F4E" w:rsidR="00C96051" w:rsidRDefault="00C96051" w:rsidP="00C96051">
      <w:pPr>
        <w:pStyle w:val="Caption"/>
        <w:jc w:val="center"/>
      </w:pPr>
      <w:bookmarkStart w:id="279" w:name="_Toc428290087"/>
      <w:r>
        <w:t xml:space="preserve">Table </w:t>
      </w:r>
      <w:r w:rsidR="00167C2C">
        <w:fldChar w:fldCharType="begin"/>
      </w:r>
      <w:r w:rsidR="00167C2C">
        <w:instrText xml:space="preserve"> SEQ Table \* ARABIC </w:instrText>
      </w:r>
      <w:r w:rsidR="00167C2C">
        <w:fldChar w:fldCharType="separate"/>
      </w:r>
      <w:r w:rsidR="001D44B2">
        <w:rPr>
          <w:noProof/>
        </w:rPr>
        <w:t>35</w:t>
      </w:r>
      <w:r w:rsidR="00167C2C">
        <w:rPr>
          <w:noProof/>
        </w:rPr>
        <w:fldChar w:fldCharType="end"/>
      </w:r>
      <w:r>
        <w:t>: Delete a Recording</w:t>
      </w:r>
      <w:bookmarkEnd w:id="279"/>
    </w:p>
    <w:p w14:paraId="35E8EEF1" w14:textId="77777777" w:rsidR="007B27FD" w:rsidRDefault="007B27FD" w:rsidP="007B27FD">
      <w:pPr>
        <w:pStyle w:val="Heading4"/>
      </w:pPr>
      <w:bookmarkStart w:id="280" w:name="_Toc423345427"/>
      <w:bookmarkStart w:id="281" w:name="_Toc428289893"/>
      <w:r>
        <w:t>Package subscription modification</w:t>
      </w:r>
      <w:bookmarkEnd w:id="280"/>
      <w:bookmarkEnd w:id="281"/>
    </w:p>
    <w:p w14:paraId="6CB98F74" w14:textId="77777777" w:rsidR="00F9781D" w:rsidRDefault="00F9781D" w:rsidP="00F9781D">
      <w:pPr>
        <w:pStyle w:val="BodyText"/>
        <w:jc w:val="both"/>
      </w:pPr>
      <w:r>
        <w:t xml:space="preserve">This use case describes how a package subscription would be modified in the VMX by calling the integrator interface when the subscription is modified in TM through GUI. Multiple subscriptions can be modified in a single call to integrator. </w:t>
      </w:r>
    </w:p>
    <w:p w14:paraId="52A5F961" w14:textId="77777777" w:rsidR="00DB50C1" w:rsidRDefault="00DB50C1" w:rsidP="00F01D6E">
      <w:pPr>
        <w:pStyle w:val="BodyText"/>
      </w:pPr>
    </w:p>
    <w:p w14:paraId="0F1E9FAE" w14:textId="77777777" w:rsidR="00F9781D" w:rsidRDefault="00F9781D" w:rsidP="00F9781D">
      <w:pPr>
        <w:pStyle w:val="BodyText"/>
        <w:keepNext/>
        <w:jc w:val="center"/>
      </w:pPr>
      <w:r>
        <w:rPr>
          <w:noProof/>
          <w:lang w:val="en-IN" w:eastAsia="en-IN"/>
        </w:rPr>
        <w:drawing>
          <wp:inline distT="0" distB="0" distL="0" distR="0" wp14:anchorId="722D806D" wp14:editId="397F2CBF">
            <wp:extent cx="4314825" cy="11715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14825" cy="1171575"/>
                    </a:xfrm>
                    <a:prstGeom prst="rect">
                      <a:avLst/>
                    </a:prstGeom>
                    <a:noFill/>
                    <a:ln>
                      <a:noFill/>
                    </a:ln>
                  </pic:spPr>
                </pic:pic>
              </a:graphicData>
            </a:graphic>
          </wp:inline>
        </w:drawing>
      </w:r>
    </w:p>
    <w:p w14:paraId="25C13C8B" w14:textId="5C985FA8" w:rsidR="00F9781D" w:rsidRDefault="00F9781D" w:rsidP="00F9781D">
      <w:pPr>
        <w:pStyle w:val="Caption"/>
        <w:jc w:val="center"/>
      </w:pPr>
      <w:bookmarkStart w:id="282" w:name="_Toc428290013"/>
      <w:r>
        <w:t xml:space="preserve">Figure </w:t>
      </w:r>
      <w:r w:rsidR="00167C2C">
        <w:fldChar w:fldCharType="begin"/>
      </w:r>
      <w:r w:rsidR="00167C2C">
        <w:instrText xml:space="preserve"> SE</w:instrText>
      </w:r>
      <w:r w:rsidR="00167C2C">
        <w:instrText xml:space="preserve">Q Figure \* ARABIC </w:instrText>
      </w:r>
      <w:r w:rsidR="00167C2C">
        <w:fldChar w:fldCharType="separate"/>
      </w:r>
      <w:r w:rsidR="00A73595">
        <w:rPr>
          <w:noProof/>
        </w:rPr>
        <w:t>36</w:t>
      </w:r>
      <w:r w:rsidR="00167C2C">
        <w:rPr>
          <w:noProof/>
        </w:rPr>
        <w:fldChar w:fldCharType="end"/>
      </w:r>
      <w:r>
        <w:t xml:space="preserve">: </w:t>
      </w:r>
      <w:r w:rsidRPr="00E10CD5">
        <w:t xml:space="preserve">Package </w:t>
      </w:r>
      <w:r>
        <w:t>S</w:t>
      </w:r>
      <w:r w:rsidRPr="00E10CD5">
        <w:t xml:space="preserve">ubscription </w:t>
      </w:r>
      <w:r>
        <w:t>M</w:t>
      </w:r>
      <w:r w:rsidRPr="00E10CD5">
        <w:t>odification</w:t>
      </w:r>
      <w:bookmarkEnd w:id="282"/>
    </w:p>
    <w:p w14:paraId="3B0BBAAA" w14:textId="77777777" w:rsidR="00A3757B" w:rsidRPr="00A3757B" w:rsidRDefault="00A3757B" w:rsidP="00A3757B">
      <w:pPr>
        <w:pStyle w:val="BodyText"/>
      </w:pPr>
    </w:p>
    <w:tbl>
      <w:tblPr>
        <w:tblW w:w="9576" w:type="dxa"/>
        <w:tblLayout w:type="fixed"/>
        <w:tblLook w:val="0000" w:firstRow="0" w:lastRow="0" w:firstColumn="0" w:lastColumn="0" w:noHBand="0" w:noVBand="0"/>
      </w:tblPr>
      <w:tblGrid>
        <w:gridCol w:w="1998"/>
        <w:gridCol w:w="7578"/>
      </w:tblGrid>
      <w:tr w:rsidR="008F2BDB" w14:paraId="3072346D" w14:textId="77777777" w:rsidTr="00076DFE">
        <w:tc>
          <w:tcPr>
            <w:tcW w:w="1998" w:type="dxa"/>
            <w:tcBorders>
              <w:top w:val="single" w:sz="4" w:space="0" w:color="auto"/>
              <w:left w:val="single" w:sz="4" w:space="0" w:color="auto"/>
              <w:bottom w:val="single" w:sz="4" w:space="0" w:color="auto"/>
              <w:right w:val="single" w:sz="4" w:space="0" w:color="auto"/>
            </w:tcBorders>
          </w:tcPr>
          <w:p w14:paraId="24CC869C" w14:textId="77777777" w:rsidR="008F2BDB" w:rsidRDefault="008F2BDB" w:rsidP="00076DFE">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5554C764" w14:textId="1F7BA52D" w:rsidR="008F2BDB" w:rsidRDefault="006F44EC" w:rsidP="00076DFE">
            <w:pPr>
              <w:rPr>
                <w:szCs w:val="22"/>
              </w:rPr>
            </w:pPr>
            <w:r>
              <w:rPr>
                <w:szCs w:val="22"/>
              </w:rPr>
              <w:t>TM/</w:t>
            </w:r>
            <w:r w:rsidR="008F2BDB">
              <w:rPr>
                <w:szCs w:val="22"/>
              </w:rPr>
              <w:t>URH</w:t>
            </w:r>
          </w:p>
        </w:tc>
      </w:tr>
      <w:tr w:rsidR="008F2BDB" w14:paraId="1C5EFD8E" w14:textId="77777777" w:rsidTr="00076DFE">
        <w:tc>
          <w:tcPr>
            <w:tcW w:w="1998" w:type="dxa"/>
            <w:tcBorders>
              <w:top w:val="single" w:sz="4" w:space="0" w:color="auto"/>
              <w:left w:val="single" w:sz="4" w:space="0" w:color="auto"/>
              <w:bottom w:val="single" w:sz="4" w:space="0" w:color="auto"/>
              <w:right w:val="single" w:sz="4" w:space="0" w:color="auto"/>
            </w:tcBorders>
          </w:tcPr>
          <w:p w14:paraId="2851FF0F" w14:textId="77777777" w:rsidR="008F2BDB" w:rsidRDefault="008F2BDB" w:rsidP="00076DFE">
            <w:pPr>
              <w:rPr>
                <w:szCs w:val="22"/>
              </w:rPr>
            </w:pPr>
            <w:r>
              <w:rPr>
                <w:b/>
                <w:bCs/>
                <w:szCs w:val="22"/>
              </w:rPr>
              <w:lastRenderedPageBreak/>
              <w:t>Operation Name</w:t>
            </w:r>
          </w:p>
        </w:tc>
        <w:tc>
          <w:tcPr>
            <w:tcW w:w="7578" w:type="dxa"/>
            <w:tcBorders>
              <w:top w:val="single" w:sz="4" w:space="0" w:color="auto"/>
              <w:left w:val="single" w:sz="4" w:space="0" w:color="auto"/>
              <w:bottom w:val="single" w:sz="4" w:space="0" w:color="auto"/>
              <w:right w:val="single" w:sz="4" w:space="0" w:color="auto"/>
            </w:tcBorders>
          </w:tcPr>
          <w:p w14:paraId="6CB2A489" w14:textId="5E66D95A" w:rsidR="008F2BDB" w:rsidRDefault="006F44EC" w:rsidP="00076DFE">
            <w:pPr>
              <w:rPr>
                <w:szCs w:val="22"/>
              </w:rPr>
            </w:pPr>
            <w:r w:rsidRPr="00E10CD5">
              <w:t xml:space="preserve">Package </w:t>
            </w:r>
            <w:r>
              <w:t>S</w:t>
            </w:r>
            <w:r w:rsidRPr="00E10CD5">
              <w:t xml:space="preserve">ubscription </w:t>
            </w:r>
            <w:r>
              <w:t>M</w:t>
            </w:r>
            <w:r w:rsidRPr="00E10CD5">
              <w:t>odification</w:t>
            </w:r>
          </w:p>
        </w:tc>
      </w:tr>
      <w:tr w:rsidR="008F2BDB" w14:paraId="00229432" w14:textId="77777777" w:rsidTr="00076DFE">
        <w:tc>
          <w:tcPr>
            <w:tcW w:w="1998" w:type="dxa"/>
            <w:tcBorders>
              <w:top w:val="single" w:sz="4" w:space="0" w:color="auto"/>
              <w:left w:val="single" w:sz="4" w:space="0" w:color="auto"/>
              <w:bottom w:val="single" w:sz="4" w:space="0" w:color="auto"/>
              <w:right w:val="single" w:sz="4" w:space="0" w:color="auto"/>
            </w:tcBorders>
          </w:tcPr>
          <w:p w14:paraId="0331E5B7" w14:textId="77777777" w:rsidR="008F2BDB" w:rsidRDefault="008F2BDB" w:rsidP="00076DFE">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2C4648A4" w14:textId="5B566F69" w:rsidR="008F2BDB" w:rsidRDefault="008F2BDB" w:rsidP="00A72AB8">
            <w:pPr>
              <w:pStyle w:val="BodyText"/>
              <w:numPr>
                <w:ilvl w:val="0"/>
                <w:numId w:val="184"/>
              </w:numPr>
              <w:jc w:val="both"/>
            </w:pPr>
            <w:r>
              <w:t>TM is up and running.</w:t>
            </w:r>
          </w:p>
          <w:p w14:paraId="1F5D8709" w14:textId="5E39EA6F" w:rsidR="008F2BDB" w:rsidRDefault="008F2BDB" w:rsidP="00A72AB8">
            <w:pPr>
              <w:pStyle w:val="BodyText"/>
              <w:numPr>
                <w:ilvl w:val="0"/>
                <w:numId w:val="184"/>
              </w:numPr>
              <w:jc w:val="both"/>
            </w:pPr>
            <w:r>
              <w:t>TM DB is up and running.</w:t>
            </w:r>
          </w:p>
          <w:p w14:paraId="62122B60" w14:textId="77777777" w:rsidR="008F2BDB" w:rsidRDefault="008F2BDB" w:rsidP="00A72AB8">
            <w:pPr>
              <w:pStyle w:val="BodyText"/>
              <w:numPr>
                <w:ilvl w:val="0"/>
                <w:numId w:val="184"/>
              </w:numPr>
              <w:jc w:val="both"/>
            </w:pPr>
            <w:r>
              <w:t>Integrator is up and running.</w:t>
            </w:r>
          </w:p>
          <w:p w14:paraId="6E16EA2C" w14:textId="77777777" w:rsidR="008F2BDB" w:rsidRPr="00780694" w:rsidRDefault="008F2BDB" w:rsidP="00A72AB8">
            <w:pPr>
              <w:pStyle w:val="BodyText"/>
              <w:numPr>
                <w:ilvl w:val="0"/>
                <w:numId w:val="184"/>
              </w:numPr>
              <w:jc w:val="both"/>
            </w:pPr>
            <w:r>
              <w:t>OMI Integrator is defined in TM and is in Active state.</w:t>
            </w:r>
          </w:p>
        </w:tc>
      </w:tr>
      <w:tr w:rsidR="008F2BDB" w14:paraId="7EBB58CD" w14:textId="77777777" w:rsidTr="00076DFE">
        <w:tc>
          <w:tcPr>
            <w:tcW w:w="1998" w:type="dxa"/>
            <w:tcBorders>
              <w:top w:val="single" w:sz="4" w:space="0" w:color="auto"/>
              <w:left w:val="single" w:sz="4" w:space="0" w:color="auto"/>
              <w:bottom w:val="single" w:sz="4" w:space="0" w:color="auto"/>
              <w:right w:val="single" w:sz="4" w:space="0" w:color="auto"/>
            </w:tcBorders>
          </w:tcPr>
          <w:p w14:paraId="499BFF88" w14:textId="77777777" w:rsidR="008F2BDB" w:rsidRDefault="008F2BDB" w:rsidP="00076DFE">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00A6D52F" w14:textId="2AD5E720" w:rsidR="008F2BDB" w:rsidRDefault="006F44EC" w:rsidP="00A72AB8">
            <w:pPr>
              <w:pStyle w:val="BodyText"/>
              <w:numPr>
                <w:ilvl w:val="0"/>
                <w:numId w:val="185"/>
              </w:numPr>
            </w:pPr>
            <w:r>
              <w:t>Call the operation ‘Modify</w:t>
            </w:r>
            <w:r w:rsidRPr="00D364E0">
              <w:t>Entitlement</w:t>
            </w:r>
            <w:r>
              <w:t>’of the Integrator to perform entitlement in VMX</w:t>
            </w:r>
            <w:r w:rsidR="008F2BDB">
              <w:t>.</w:t>
            </w:r>
          </w:p>
          <w:p w14:paraId="79CE69BC" w14:textId="3DFF6DE4" w:rsidR="008F2BDB" w:rsidRPr="00780694" w:rsidRDefault="00D82337" w:rsidP="00A72AB8">
            <w:pPr>
              <w:pStyle w:val="BodyText"/>
              <w:numPr>
                <w:ilvl w:val="0"/>
                <w:numId w:val="185"/>
              </w:numPr>
            </w:pPr>
            <w:r>
              <w:t>Subscription modification is done successfully and data is saved in TM DB</w:t>
            </w:r>
            <w:r w:rsidR="008F2BDB">
              <w:t>.</w:t>
            </w:r>
          </w:p>
        </w:tc>
      </w:tr>
      <w:tr w:rsidR="008F2BDB" w14:paraId="1E8A20D1" w14:textId="77777777" w:rsidTr="00076DFE">
        <w:tc>
          <w:tcPr>
            <w:tcW w:w="1998" w:type="dxa"/>
            <w:tcBorders>
              <w:top w:val="single" w:sz="4" w:space="0" w:color="auto"/>
              <w:left w:val="single" w:sz="4" w:space="0" w:color="auto"/>
              <w:bottom w:val="single" w:sz="4" w:space="0" w:color="auto"/>
              <w:right w:val="single" w:sz="4" w:space="0" w:color="auto"/>
            </w:tcBorders>
          </w:tcPr>
          <w:p w14:paraId="744AB0AC" w14:textId="77777777" w:rsidR="008F2BDB" w:rsidRDefault="008F2BDB" w:rsidP="00076DFE">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6A153F41" w14:textId="77777777" w:rsidR="00EA63C2" w:rsidRDefault="00EA63C2" w:rsidP="00A72AB8">
            <w:pPr>
              <w:pStyle w:val="BodyText"/>
              <w:numPr>
                <w:ilvl w:val="0"/>
                <w:numId w:val="186"/>
              </w:numPr>
            </w:pPr>
            <w:r>
              <w:t>Subscription is modified in TM successfully.</w:t>
            </w:r>
          </w:p>
          <w:p w14:paraId="4C287E33" w14:textId="77777777" w:rsidR="00EA63C2" w:rsidRDefault="00EA63C2" w:rsidP="00A72AB8">
            <w:pPr>
              <w:pStyle w:val="BodyText"/>
              <w:numPr>
                <w:ilvl w:val="0"/>
                <w:numId w:val="186"/>
              </w:numPr>
            </w:pPr>
            <w:r>
              <w:t>Entitlement is modified successfully in the VMX by the integrator.</w:t>
            </w:r>
          </w:p>
          <w:p w14:paraId="7AFEDDA6" w14:textId="454DA312" w:rsidR="008F2BDB" w:rsidRPr="007533F7" w:rsidRDefault="00EA63C2" w:rsidP="00A72AB8">
            <w:pPr>
              <w:pStyle w:val="BodyText"/>
              <w:numPr>
                <w:ilvl w:val="0"/>
                <w:numId w:val="186"/>
              </w:numPr>
            </w:pPr>
            <w:r>
              <w:t xml:space="preserve">Success status is saved in the TM </w:t>
            </w:r>
            <w:r w:rsidR="007F40E1">
              <w:t>DB (</w:t>
            </w:r>
            <w:r>
              <w:t>SubscriberPackages) indicating that subscriber-package association is in ‘sync with VMX.</w:t>
            </w:r>
          </w:p>
        </w:tc>
      </w:tr>
      <w:tr w:rsidR="008F2BDB" w14:paraId="1D25AD83" w14:textId="77777777" w:rsidTr="00076DFE">
        <w:tc>
          <w:tcPr>
            <w:tcW w:w="1998" w:type="dxa"/>
            <w:tcBorders>
              <w:top w:val="single" w:sz="4" w:space="0" w:color="auto"/>
              <w:left w:val="single" w:sz="4" w:space="0" w:color="auto"/>
              <w:bottom w:val="single" w:sz="4" w:space="0" w:color="auto"/>
              <w:right w:val="single" w:sz="4" w:space="0" w:color="auto"/>
            </w:tcBorders>
          </w:tcPr>
          <w:p w14:paraId="3419C0FA" w14:textId="77777777" w:rsidR="008F2BDB" w:rsidRDefault="008F2BDB" w:rsidP="00076DFE">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5B0D027F" w14:textId="0D248B76" w:rsidR="008F2BDB" w:rsidRPr="00780694" w:rsidRDefault="009E57B1" w:rsidP="00A72AB8">
            <w:pPr>
              <w:pStyle w:val="BodyText"/>
              <w:numPr>
                <w:ilvl w:val="0"/>
                <w:numId w:val="183"/>
              </w:numPr>
            </w:pPr>
            <w:r>
              <w:t>If the operation is to be called asynchronously then its immediate response is assumed to be failure and TM DB  tables (as mentioned in the post condition) will be updated with ‘not sync’ status  The tables will be updated with ‘sync’ mark if the actual response from the operation is success</w:t>
            </w:r>
            <w:r w:rsidR="008F2BDB">
              <w:t>.</w:t>
            </w:r>
          </w:p>
        </w:tc>
      </w:tr>
      <w:tr w:rsidR="008F2BDB" w14:paraId="090F1826" w14:textId="77777777" w:rsidTr="00076DFE">
        <w:tc>
          <w:tcPr>
            <w:tcW w:w="1998" w:type="dxa"/>
            <w:tcBorders>
              <w:top w:val="single" w:sz="4" w:space="0" w:color="auto"/>
              <w:left w:val="single" w:sz="4" w:space="0" w:color="auto"/>
              <w:bottom w:val="single" w:sz="4" w:space="0" w:color="auto"/>
              <w:right w:val="single" w:sz="4" w:space="0" w:color="auto"/>
            </w:tcBorders>
          </w:tcPr>
          <w:p w14:paraId="497E393B" w14:textId="77777777" w:rsidR="008F2BDB" w:rsidRDefault="008F2BDB" w:rsidP="00076DFE">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7E77AA28" w14:textId="74BC2387" w:rsidR="00176750" w:rsidRDefault="00176750" w:rsidP="00A72AB8">
            <w:pPr>
              <w:pStyle w:val="BodyText"/>
              <w:numPr>
                <w:ilvl w:val="0"/>
                <w:numId w:val="187"/>
              </w:numPr>
            </w:pPr>
            <w:r w:rsidRPr="001542C6">
              <w:t xml:space="preserve">If the synchronous Integrator call fails then </w:t>
            </w:r>
            <w:r>
              <w:t>an exisiting error message will be shown on GUI.</w:t>
            </w:r>
          </w:p>
          <w:p w14:paraId="1493E6EF" w14:textId="5F7E058D" w:rsidR="008F2BDB" w:rsidRPr="00780694" w:rsidRDefault="00176750" w:rsidP="00A72AB8">
            <w:pPr>
              <w:pStyle w:val="BodyText"/>
              <w:numPr>
                <w:ilvl w:val="0"/>
                <w:numId w:val="187"/>
              </w:numPr>
            </w:pPr>
            <w:r>
              <w:t>If any error comes in modifying the package subscription in TM then</w:t>
            </w:r>
            <w:r w:rsidRPr="00B2550A">
              <w:t xml:space="preserve"> </w:t>
            </w:r>
            <w:r>
              <w:t>an exisiting error message will be shown on GUI.</w:t>
            </w:r>
          </w:p>
        </w:tc>
      </w:tr>
      <w:tr w:rsidR="008F2BDB" w14:paraId="7C7C2EEB" w14:textId="77777777" w:rsidTr="00076DFE">
        <w:tc>
          <w:tcPr>
            <w:tcW w:w="1998" w:type="dxa"/>
            <w:tcBorders>
              <w:top w:val="single" w:sz="4" w:space="0" w:color="auto"/>
              <w:left w:val="single" w:sz="4" w:space="0" w:color="auto"/>
              <w:bottom w:val="single" w:sz="4" w:space="0" w:color="auto"/>
              <w:right w:val="single" w:sz="4" w:space="0" w:color="auto"/>
            </w:tcBorders>
          </w:tcPr>
          <w:p w14:paraId="231E1B8F" w14:textId="77777777" w:rsidR="008F2BDB" w:rsidRDefault="008F2BDB" w:rsidP="00076DFE">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551407CD" w14:textId="77777777" w:rsidR="008F2BDB" w:rsidRDefault="008F2BDB" w:rsidP="00A961FD">
            <w:pPr>
              <w:keepNext/>
              <w:rPr>
                <w:szCs w:val="22"/>
              </w:rPr>
            </w:pPr>
          </w:p>
        </w:tc>
      </w:tr>
    </w:tbl>
    <w:p w14:paraId="68866CC1" w14:textId="3F107D90" w:rsidR="00AA2CA4" w:rsidRDefault="00A961FD" w:rsidP="00A961FD">
      <w:pPr>
        <w:pStyle w:val="Caption"/>
        <w:jc w:val="center"/>
      </w:pPr>
      <w:bookmarkStart w:id="283" w:name="_Toc428290088"/>
      <w:r>
        <w:t xml:space="preserve">Table </w:t>
      </w:r>
      <w:r w:rsidR="00167C2C">
        <w:fldChar w:fldCharType="begin"/>
      </w:r>
      <w:r w:rsidR="00167C2C">
        <w:instrText xml:space="preserve"> SEQ Table \* ARABIC </w:instrText>
      </w:r>
      <w:r w:rsidR="00167C2C">
        <w:fldChar w:fldCharType="separate"/>
      </w:r>
      <w:r w:rsidR="001D44B2">
        <w:rPr>
          <w:noProof/>
        </w:rPr>
        <w:t>36</w:t>
      </w:r>
      <w:r w:rsidR="00167C2C">
        <w:rPr>
          <w:noProof/>
        </w:rPr>
        <w:fldChar w:fldCharType="end"/>
      </w:r>
      <w:r>
        <w:t xml:space="preserve">: </w:t>
      </w:r>
      <w:r w:rsidRPr="0059330A">
        <w:t>Package Subscription Modification</w:t>
      </w:r>
      <w:bookmarkEnd w:id="283"/>
    </w:p>
    <w:p w14:paraId="04945718" w14:textId="77777777" w:rsidR="00524825" w:rsidRDefault="00524825" w:rsidP="00F01D6E">
      <w:pPr>
        <w:pStyle w:val="BodyText"/>
      </w:pPr>
    </w:p>
    <w:p w14:paraId="65D02756" w14:textId="77777777" w:rsidR="00AA2CA4" w:rsidRDefault="00AA2CA4" w:rsidP="00AA2CA4">
      <w:pPr>
        <w:pStyle w:val="Heading4"/>
      </w:pPr>
      <w:bookmarkStart w:id="284" w:name="_Toc423345428"/>
      <w:bookmarkStart w:id="285" w:name="_Toc428289894"/>
      <w:r>
        <w:t>Add stream to channel</w:t>
      </w:r>
      <w:bookmarkEnd w:id="284"/>
      <w:bookmarkEnd w:id="285"/>
    </w:p>
    <w:p w14:paraId="720B4C43" w14:textId="77777777" w:rsidR="00A961FD" w:rsidRDefault="00DC12E5" w:rsidP="00A961FD">
      <w:pPr>
        <w:pStyle w:val="BodyText"/>
        <w:keepNext/>
        <w:jc w:val="center"/>
      </w:pPr>
      <w:r>
        <w:rPr>
          <w:noProof/>
          <w:lang w:val="en-IN" w:eastAsia="en-IN"/>
        </w:rPr>
        <w:drawing>
          <wp:inline distT="0" distB="0" distL="0" distR="0" wp14:anchorId="63D09965" wp14:editId="52709B63">
            <wp:extent cx="4295775" cy="11811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5775" cy="1181100"/>
                    </a:xfrm>
                    <a:prstGeom prst="rect">
                      <a:avLst/>
                    </a:prstGeom>
                    <a:noFill/>
                    <a:ln>
                      <a:noFill/>
                    </a:ln>
                  </pic:spPr>
                </pic:pic>
              </a:graphicData>
            </a:graphic>
          </wp:inline>
        </w:drawing>
      </w:r>
    </w:p>
    <w:p w14:paraId="6A309BA6" w14:textId="5DE403CC" w:rsidR="00AA2CA4" w:rsidRDefault="00A961FD" w:rsidP="00A961FD">
      <w:pPr>
        <w:pStyle w:val="Caption"/>
        <w:jc w:val="center"/>
      </w:pPr>
      <w:bookmarkStart w:id="286" w:name="_Toc428290014"/>
      <w:r>
        <w:t xml:space="preserve">Figure </w:t>
      </w:r>
      <w:r w:rsidR="00167C2C">
        <w:fldChar w:fldCharType="begin"/>
      </w:r>
      <w:r w:rsidR="00167C2C">
        <w:instrText xml:space="preserve"> SEQ Figure \* ARABIC </w:instrText>
      </w:r>
      <w:r w:rsidR="00167C2C">
        <w:fldChar w:fldCharType="separate"/>
      </w:r>
      <w:r w:rsidR="00A73595">
        <w:rPr>
          <w:noProof/>
        </w:rPr>
        <w:t>37</w:t>
      </w:r>
      <w:r w:rsidR="00167C2C">
        <w:rPr>
          <w:noProof/>
        </w:rPr>
        <w:fldChar w:fldCharType="end"/>
      </w:r>
      <w:r>
        <w:t xml:space="preserve">: </w:t>
      </w:r>
      <w:r w:rsidRPr="00943B6B">
        <w:t>Add stream to channel</w:t>
      </w:r>
      <w:bookmarkEnd w:id="286"/>
    </w:p>
    <w:tbl>
      <w:tblPr>
        <w:tblW w:w="9576" w:type="dxa"/>
        <w:jc w:val="center"/>
        <w:tblLayout w:type="fixed"/>
        <w:tblLook w:val="0000" w:firstRow="0" w:lastRow="0" w:firstColumn="0" w:lastColumn="0" w:noHBand="0" w:noVBand="0"/>
      </w:tblPr>
      <w:tblGrid>
        <w:gridCol w:w="1998"/>
        <w:gridCol w:w="7578"/>
      </w:tblGrid>
      <w:tr w:rsidR="00A77BC0" w14:paraId="56BCC751" w14:textId="77777777" w:rsidTr="00C578BC">
        <w:trPr>
          <w:jc w:val="center"/>
        </w:trPr>
        <w:tc>
          <w:tcPr>
            <w:tcW w:w="1998" w:type="dxa"/>
            <w:tcBorders>
              <w:top w:val="single" w:sz="4" w:space="0" w:color="auto"/>
              <w:left w:val="single" w:sz="4" w:space="0" w:color="auto"/>
              <w:bottom w:val="single" w:sz="4" w:space="0" w:color="auto"/>
              <w:right w:val="single" w:sz="4" w:space="0" w:color="auto"/>
            </w:tcBorders>
          </w:tcPr>
          <w:p w14:paraId="652B040E" w14:textId="77777777" w:rsidR="00A77BC0" w:rsidRDefault="00A77BC0" w:rsidP="00076DFE">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3E477769" w14:textId="3C8EE2FE" w:rsidR="00A77BC0" w:rsidRDefault="00A77BC0" w:rsidP="00076DFE">
            <w:pPr>
              <w:rPr>
                <w:szCs w:val="22"/>
              </w:rPr>
            </w:pPr>
            <w:r>
              <w:rPr>
                <w:szCs w:val="22"/>
              </w:rPr>
              <w:t>TM</w:t>
            </w:r>
          </w:p>
        </w:tc>
      </w:tr>
      <w:tr w:rsidR="00A77BC0" w14:paraId="7161C65D" w14:textId="77777777" w:rsidTr="00C578BC">
        <w:trPr>
          <w:jc w:val="center"/>
        </w:trPr>
        <w:tc>
          <w:tcPr>
            <w:tcW w:w="1998" w:type="dxa"/>
            <w:tcBorders>
              <w:top w:val="single" w:sz="4" w:space="0" w:color="auto"/>
              <w:left w:val="single" w:sz="4" w:space="0" w:color="auto"/>
              <w:bottom w:val="single" w:sz="4" w:space="0" w:color="auto"/>
              <w:right w:val="single" w:sz="4" w:space="0" w:color="auto"/>
            </w:tcBorders>
          </w:tcPr>
          <w:p w14:paraId="233755E7" w14:textId="77777777" w:rsidR="00A77BC0" w:rsidRDefault="00A77BC0" w:rsidP="00076DFE">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1CE752D7" w14:textId="0F1BBA1D" w:rsidR="00A77BC0" w:rsidRDefault="00337A8C" w:rsidP="00076DFE">
            <w:pPr>
              <w:rPr>
                <w:szCs w:val="22"/>
              </w:rPr>
            </w:pPr>
            <w:r w:rsidRPr="00943B6B">
              <w:t>Add stream to channel</w:t>
            </w:r>
          </w:p>
        </w:tc>
      </w:tr>
      <w:tr w:rsidR="00A77BC0" w14:paraId="73BC8500" w14:textId="77777777" w:rsidTr="00C578BC">
        <w:trPr>
          <w:jc w:val="center"/>
        </w:trPr>
        <w:tc>
          <w:tcPr>
            <w:tcW w:w="1998" w:type="dxa"/>
            <w:tcBorders>
              <w:top w:val="single" w:sz="4" w:space="0" w:color="auto"/>
              <w:left w:val="single" w:sz="4" w:space="0" w:color="auto"/>
              <w:bottom w:val="single" w:sz="4" w:space="0" w:color="auto"/>
              <w:right w:val="single" w:sz="4" w:space="0" w:color="auto"/>
            </w:tcBorders>
          </w:tcPr>
          <w:p w14:paraId="4F03C9D5" w14:textId="77777777" w:rsidR="00A77BC0" w:rsidRDefault="00A77BC0" w:rsidP="00076DFE">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1C077C48" w14:textId="7305F7BD" w:rsidR="00B90AAE" w:rsidRDefault="00B90AAE" w:rsidP="00A72AB8">
            <w:pPr>
              <w:pStyle w:val="BodyText"/>
              <w:numPr>
                <w:ilvl w:val="0"/>
                <w:numId w:val="188"/>
              </w:numPr>
              <w:jc w:val="both"/>
            </w:pPr>
            <w:r>
              <w:t>TM is up and running.</w:t>
            </w:r>
          </w:p>
          <w:p w14:paraId="66379FA9" w14:textId="28D4DEB6" w:rsidR="00B90AAE" w:rsidRDefault="00B90AAE" w:rsidP="00A72AB8">
            <w:pPr>
              <w:pStyle w:val="BodyText"/>
              <w:numPr>
                <w:ilvl w:val="0"/>
                <w:numId w:val="188"/>
              </w:numPr>
              <w:jc w:val="both"/>
            </w:pPr>
            <w:r>
              <w:t>TM DB is up and running.</w:t>
            </w:r>
          </w:p>
          <w:p w14:paraId="7EF4F780" w14:textId="77777777" w:rsidR="00B90AAE" w:rsidRDefault="00B90AAE" w:rsidP="00A72AB8">
            <w:pPr>
              <w:pStyle w:val="BodyText"/>
              <w:numPr>
                <w:ilvl w:val="0"/>
                <w:numId w:val="188"/>
              </w:numPr>
              <w:jc w:val="both"/>
            </w:pPr>
            <w:r>
              <w:t>Integrator is up and running.</w:t>
            </w:r>
          </w:p>
          <w:p w14:paraId="16C7D2ED" w14:textId="77777777" w:rsidR="00B90AAE" w:rsidRDefault="00B90AAE" w:rsidP="00A72AB8">
            <w:pPr>
              <w:pStyle w:val="BodyText"/>
              <w:numPr>
                <w:ilvl w:val="0"/>
                <w:numId w:val="188"/>
              </w:numPr>
              <w:jc w:val="both"/>
            </w:pPr>
            <w:r>
              <w:t>OMI Integrator is defined in TM and is in Active state.</w:t>
            </w:r>
          </w:p>
          <w:p w14:paraId="3683A778" w14:textId="1E2E24B2" w:rsidR="00A77BC0" w:rsidRPr="00780694" w:rsidRDefault="00B90AAE" w:rsidP="00A72AB8">
            <w:pPr>
              <w:pStyle w:val="BodyText"/>
              <w:numPr>
                <w:ilvl w:val="0"/>
                <w:numId w:val="188"/>
              </w:numPr>
              <w:jc w:val="both"/>
            </w:pPr>
            <w:r>
              <w:t>Channel is activated and in sync with VMX.</w:t>
            </w:r>
          </w:p>
        </w:tc>
      </w:tr>
      <w:tr w:rsidR="00A77BC0" w14:paraId="24DF8DB8" w14:textId="77777777" w:rsidTr="00C578BC">
        <w:trPr>
          <w:jc w:val="center"/>
        </w:trPr>
        <w:tc>
          <w:tcPr>
            <w:tcW w:w="1998" w:type="dxa"/>
            <w:tcBorders>
              <w:top w:val="single" w:sz="4" w:space="0" w:color="auto"/>
              <w:left w:val="single" w:sz="4" w:space="0" w:color="auto"/>
              <w:bottom w:val="single" w:sz="4" w:space="0" w:color="auto"/>
              <w:right w:val="single" w:sz="4" w:space="0" w:color="auto"/>
            </w:tcBorders>
          </w:tcPr>
          <w:p w14:paraId="22474C1C" w14:textId="77777777" w:rsidR="00A77BC0" w:rsidRDefault="00A77BC0" w:rsidP="00076DFE">
            <w:pPr>
              <w:rPr>
                <w:szCs w:val="22"/>
              </w:rPr>
            </w:pPr>
            <w:r>
              <w:rPr>
                <w:b/>
                <w:bCs/>
                <w:szCs w:val="22"/>
              </w:rPr>
              <w:lastRenderedPageBreak/>
              <w:t>Flow of events</w:t>
            </w:r>
          </w:p>
        </w:tc>
        <w:tc>
          <w:tcPr>
            <w:tcW w:w="7578" w:type="dxa"/>
            <w:tcBorders>
              <w:top w:val="single" w:sz="4" w:space="0" w:color="auto"/>
              <w:left w:val="single" w:sz="4" w:space="0" w:color="auto"/>
              <w:bottom w:val="single" w:sz="4" w:space="0" w:color="auto"/>
              <w:right w:val="single" w:sz="4" w:space="0" w:color="auto"/>
            </w:tcBorders>
          </w:tcPr>
          <w:p w14:paraId="243F926F" w14:textId="08C49269" w:rsidR="00A77BC0" w:rsidRDefault="00A77BC0" w:rsidP="00A72AB8">
            <w:pPr>
              <w:pStyle w:val="BodyText"/>
              <w:numPr>
                <w:ilvl w:val="0"/>
                <w:numId w:val="189"/>
              </w:numPr>
            </w:pPr>
            <w:r>
              <w:t>Call the operation ‘</w:t>
            </w:r>
            <w:r w:rsidR="00475B7F">
              <w:t xml:space="preserve">AddStreamToChannel’ </w:t>
            </w:r>
            <w:r w:rsidR="006B31B9">
              <w:t>the Integrator with sub tags ‘CreateContent’ and ‘</w:t>
            </w:r>
            <w:r w:rsidR="006B31B9" w:rsidRPr="00D35B33">
              <w:t>AddItemsToPackage</w:t>
            </w:r>
            <w:r w:rsidR="00D46B3E">
              <w:t>’.</w:t>
            </w:r>
          </w:p>
          <w:p w14:paraId="35E17202" w14:textId="5168D477" w:rsidR="00A77BC0" w:rsidRPr="00780694" w:rsidRDefault="00A6097F" w:rsidP="00A72AB8">
            <w:pPr>
              <w:pStyle w:val="BodyText"/>
              <w:numPr>
                <w:ilvl w:val="0"/>
                <w:numId w:val="189"/>
              </w:numPr>
            </w:pPr>
            <w:r>
              <w:t>Stream is added and data is saved in DB</w:t>
            </w:r>
            <w:r w:rsidR="00323437">
              <w:t>.</w:t>
            </w:r>
          </w:p>
        </w:tc>
      </w:tr>
      <w:tr w:rsidR="00A77BC0" w14:paraId="02DF58CD" w14:textId="77777777" w:rsidTr="00C578BC">
        <w:trPr>
          <w:jc w:val="center"/>
        </w:trPr>
        <w:tc>
          <w:tcPr>
            <w:tcW w:w="1998" w:type="dxa"/>
            <w:tcBorders>
              <w:top w:val="single" w:sz="4" w:space="0" w:color="auto"/>
              <w:left w:val="single" w:sz="4" w:space="0" w:color="auto"/>
              <w:bottom w:val="single" w:sz="4" w:space="0" w:color="auto"/>
              <w:right w:val="single" w:sz="4" w:space="0" w:color="auto"/>
            </w:tcBorders>
          </w:tcPr>
          <w:p w14:paraId="2F4CA143" w14:textId="77777777" w:rsidR="00A77BC0" w:rsidRDefault="00A77BC0" w:rsidP="00076DFE">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4D335A90" w14:textId="716418DC" w:rsidR="001A48CA" w:rsidRDefault="001A48CA" w:rsidP="00A72AB8">
            <w:pPr>
              <w:pStyle w:val="BodyText"/>
              <w:numPr>
                <w:ilvl w:val="0"/>
                <w:numId w:val="190"/>
              </w:numPr>
            </w:pPr>
            <w:r>
              <w:t>Channel streams are provisioned successfully in the VMX by the integrator.</w:t>
            </w:r>
          </w:p>
          <w:p w14:paraId="24C3B40F" w14:textId="338BFCFE" w:rsidR="00A77BC0" w:rsidRPr="007533F7" w:rsidRDefault="001A48CA" w:rsidP="00A72AB8">
            <w:pPr>
              <w:pStyle w:val="BodyText"/>
              <w:numPr>
                <w:ilvl w:val="0"/>
                <w:numId w:val="190"/>
              </w:numPr>
            </w:pPr>
            <w:r>
              <w:t>Success status is saved in the TM DB (DtvChannels Table) indicating that the channel is in ‘sync with VMX.</w:t>
            </w:r>
          </w:p>
        </w:tc>
      </w:tr>
      <w:tr w:rsidR="00A77BC0" w14:paraId="743E024C" w14:textId="77777777" w:rsidTr="00C578BC">
        <w:trPr>
          <w:jc w:val="center"/>
        </w:trPr>
        <w:tc>
          <w:tcPr>
            <w:tcW w:w="1998" w:type="dxa"/>
            <w:tcBorders>
              <w:top w:val="single" w:sz="4" w:space="0" w:color="auto"/>
              <w:left w:val="single" w:sz="4" w:space="0" w:color="auto"/>
              <w:bottom w:val="single" w:sz="4" w:space="0" w:color="auto"/>
              <w:right w:val="single" w:sz="4" w:space="0" w:color="auto"/>
            </w:tcBorders>
          </w:tcPr>
          <w:p w14:paraId="4D5E7089" w14:textId="77777777" w:rsidR="00A77BC0" w:rsidRDefault="00A77BC0" w:rsidP="00076DFE">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3B101D3A" w14:textId="3DF5567D" w:rsidR="00586DAC" w:rsidRPr="00780694" w:rsidRDefault="007C4501" w:rsidP="00A72AB8">
            <w:pPr>
              <w:pStyle w:val="BodyText"/>
              <w:numPr>
                <w:ilvl w:val="0"/>
                <w:numId w:val="191"/>
              </w:numPr>
            </w:pPr>
            <w:r>
              <w:t>If the operation is to be called asynchronously then its immediate response is assumed to be failure and TM DB  tables (as mentioned in the post condition) will be updated with ‘not sync’ status  The tables will be updated with ‘sync’ mark if the actual response from the operation is success.</w:t>
            </w:r>
          </w:p>
        </w:tc>
      </w:tr>
      <w:tr w:rsidR="00A77BC0" w14:paraId="23460519" w14:textId="77777777" w:rsidTr="00C578BC">
        <w:trPr>
          <w:jc w:val="center"/>
        </w:trPr>
        <w:tc>
          <w:tcPr>
            <w:tcW w:w="1998" w:type="dxa"/>
            <w:tcBorders>
              <w:top w:val="single" w:sz="4" w:space="0" w:color="auto"/>
              <w:left w:val="single" w:sz="4" w:space="0" w:color="auto"/>
              <w:bottom w:val="single" w:sz="4" w:space="0" w:color="auto"/>
              <w:right w:val="single" w:sz="4" w:space="0" w:color="auto"/>
            </w:tcBorders>
          </w:tcPr>
          <w:p w14:paraId="09EB21B6" w14:textId="77777777" w:rsidR="00A77BC0" w:rsidRDefault="00A77BC0" w:rsidP="00076DFE">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744E92A2" w14:textId="21417E7D" w:rsidR="00DA4438" w:rsidRDefault="00DA4438" w:rsidP="00A72AB8">
            <w:pPr>
              <w:pStyle w:val="BodyText"/>
              <w:numPr>
                <w:ilvl w:val="0"/>
                <w:numId w:val="192"/>
              </w:numPr>
            </w:pPr>
            <w:r w:rsidRPr="006D570B">
              <w:t xml:space="preserve">If the synchronous Integrator call fails then </w:t>
            </w:r>
            <w:r>
              <w:t xml:space="preserve">exisiting error will be shown on GUI. </w:t>
            </w:r>
          </w:p>
          <w:p w14:paraId="68F1E75F" w14:textId="393D7E29" w:rsidR="00A77BC0" w:rsidRPr="00780694" w:rsidRDefault="00DA4438" w:rsidP="00A72AB8">
            <w:pPr>
              <w:pStyle w:val="BodyText"/>
              <w:numPr>
                <w:ilvl w:val="0"/>
                <w:numId w:val="192"/>
              </w:numPr>
            </w:pPr>
            <w:r>
              <w:t>If any error comes during the stream addition then exisiting error will be shown on GUI.</w:t>
            </w:r>
          </w:p>
        </w:tc>
      </w:tr>
      <w:tr w:rsidR="00A77BC0" w14:paraId="31AF3C7F" w14:textId="77777777" w:rsidTr="00C578BC">
        <w:trPr>
          <w:jc w:val="center"/>
        </w:trPr>
        <w:tc>
          <w:tcPr>
            <w:tcW w:w="1998" w:type="dxa"/>
            <w:tcBorders>
              <w:top w:val="single" w:sz="4" w:space="0" w:color="auto"/>
              <w:left w:val="single" w:sz="4" w:space="0" w:color="auto"/>
              <w:bottom w:val="single" w:sz="4" w:space="0" w:color="auto"/>
              <w:right w:val="single" w:sz="4" w:space="0" w:color="auto"/>
            </w:tcBorders>
          </w:tcPr>
          <w:p w14:paraId="503E64E6" w14:textId="77777777" w:rsidR="00A77BC0" w:rsidRDefault="00A77BC0" w:rsidP="00076DFE">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04B1BD13" w14:textId="77777777" w:rsidR="00A77BC0" w:rsidRDefault="00A77BC0" w:rsidP="006960C1">
            <w:pPr>
              <w:keepNext/>
              <w:rPr>
                <w:szCs w:val="22"/>
              </w:rPr>
            </w:pPr>
          </w:p>
        </w:tc>
      </w:tr>
    </w:tbl>
    <w:p w14:paraId="015FBDDE" w14:textId="6005CFD9" w:rsidR="00AA2CA4" w:rsidRDefault="006960C1" w:rsidP="006960C1">
      <w:pPr>
        <w:pStyle w:val="Caption"/>
        <w:jc w:val="center"/>
      </w:pPr>
      <w:bookmarkStart w:id="287" w:name="_Toc428290089"/>
      <w:r>
        <w:t xml:space="preserve">Table </w:t>
      </w:r>
      <w:r w:rsidR="00167C2C">
        <w:fldChar w:fldCharType="begin"/>
      </w:r>
      <w:r w:rsidR="00167C2C">
        <w:instrText xml:space="preserve"> SEQ Table \* ARABIC </w:instrText>
      </w:r>
      <w:r w:rsidR="00167C2C">
        <w:fldChar w:fldCharType="separate"/>
      </w:r>
      <w:r w:rsidR="001D44B2">
        <w:rPr>
          <w:noProof/>
        </w:rPr>
        <w:t>37</w:t>
      </w:r>
      <w:r w:rsidR="00167C2C">
        <w:rPr>
          <w:noProof/>
        </w:rPr>
        <w:fldChar w:fldCharType="end"/>
      </w:r>
      <w:r>
        <w:t xml:space="preserve">: </w:t>
      </w:r>
      <w:r w:rsidRPr="000D7832">
        <w:t>Add stream to channel</w:t>
      </w:r>
      <w:bookmarkEnd w:id="287"/>
    </w:p>
    <w:p w14:paraId="242D4752" w14:textId="77777777" w:rsidR="00AA2CA4" w:rsidRDefault="00AA2CA4" w:rsidP="00AA2CA4">
      <w:pPr>
        <w:pStyle w:val="Heading4"/>
      </w:pPr>
      <w:bookmarkStart w:id="288" w:name="_Toc423345429"/>
      <w:bookmarkStart w:id="289" w:name="_Toc428289895"/>
      <w:r>
        <w:t>Delete stream from channel</w:t>
      </w:r>
      <w:bookmarkEnd w:id="288"/>
      <w:bookmarkEnd w:id="289"/>
    </w:p>
    <w:p w14:paraId="5DA05E00" w14:textId="77777777" w:rsidR="00013146" w:rsidRDefault="00DC12E5" w:rsidP="00013146">
      <w:pPr>
        <w:pStyle w:val="BodyText"/>
        <w:keepNext/>
        <w:jc w:val="center"/>
      </w:pPr>
      <w:r>
        <w:rPr>
          <w:noProof/>
          <w:lang w:val="en-IN" w:eastAsia="en-IN"/>
        </w:rPr>
        <w:drawing>
          <wp:inline distT="0" distB="0" distL="0" distR="0" wp14:anchorId="7DC20C6C" wp14:editId="6951FF50">
            <wp:extent cx="4324350" cy="11715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4350" cy="1171575"/>
                    </a:xfrm>
                    <a:prstGeom prst="rect">
                      <a:avLst/>
                    </a:prstGeom>
                    <a:noFill/>
                    <a:ln>
                      <a:noFill/>
                    </a:ln>
                  </pic:spPr>
                </pic:pic>
              </a:graphicData>
            </a:graphic>
          </wp:inline>
        </w:drawing>
      </w:r>
    </w:p>
    <w:p w14:paraId="7ACCF704" w14:textId="0B86727B" w:rsidR="00AA2CA4" w:rsidRDefault="00013146" w:rsidP="00013146">
      <w:pPr>
        <w:pStyle w:val="Caption"/>
        <w:jc w:val="center"/>
      </w:pPr>
      <w:bookmarkStart w:id="290" w:name="_Toc428290015"/>
      <w:r>
        <w:t xml:space="preserve">Figure </w:t>
      </w:r>
      <w:r w:rsidR="00167C2C">
        <w:fldChar w:fldCharType="begin"/>
      </w:r>
      <w:r w:rsidR="00167C2C">
        <w:instrText xml:space="preserve"> SEQ Figure \* ARABIC </w:instrText>
      </w:r>
      <w:r w:rsidR="00167C2C">
        <w:fldChar w:fldCharType="separate"/>
      </w:r>
      <w:r w:rsidR="00A73595">
        <w:rPr>
          <w:noProof/>
        </w:rPr>
        <w:t>38</w:t>
      </w:r>
      <w:r w:rsidR="00167C2C">
        <w:rPr>
          <w:noProof/>
        </w:rPr>
        <w:fldChar w:fldCharType="end"/>
      </w:r>
      <w:r>
        <w:t xml:space="preserve">: </w:t>
      </w:r>
      <w:r w:rsidRPr="002F6B2F">
        <w:t>Delete stream from channel</w:t>
      </w:r>
      <w:bookmarkEnd w:id="290"/>
    </w:p>
    <w:tbl>
      <w:tblPr>
        <w:tblW w:w="9576" w:type="dxa"/>
        <w:tblLayout w:type="fixed"/>
        <w:tblLook w:val="0000" w:firstRow="0" w:lastRow="0" w:firstColumn="0" w:lastColumn="0" w:noHBand="0" w:noVBand="0"/>
      </w:tblPr>
      <w:tblGrid>
        <w:gridCol w:w="1998"/>
        <w:gridCol w:w="7578"/>
      </w:tblGrid>
      <w:tr w:rsidR="005115E9" w14:paraId="21C56BCC" w14:textId="77777777" w:rsidTr="00076DFE">
        <w:tc>
          <w:tcPr>
            <w:tcW w:w="1998" w:type="dxa"/>
            <w:tcBorders>
              <w:top w:val="single" w:sz="4" w:space="0" w:color="auto"/>
              <w:left w:val="single" w:sz="4" w:space="0" w:color="auto"/>
              <w:bottom w:val="single" w:sz="4" w:space="0" w:color="auto"/>
              <w:right w:val="single" w:sz="4" w:space="0" w:color="auto"/>
            </w:tcBorders>
          </w:tcPr>
          <w:p w14:paraId="45B7118F" w14:textId="77777777" w:rsidR="005115E9" w:rsidRDefault="005115E9" w:rsidP="00076DFE">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1B297DA2" w14:textId="71EC6C29" w:rsidR="005115E9" w:rsidRDefault="005115E9" w:rsidP="00076DFE">
            <w:pPr>
              <w:rPr>
                <w:szCs w:val="22"/>
              </w:rPr>
            </w:pPr>
            <w:r>
              <w:rPr>
                <w:szCs w:val="22"/>
              </w:rPr>
              <w:t>TM</w:t>
            </w:r>
          </w:p>
        </w:tc>
      </w:tr>
      <w:tr w:rsidR="005115E9" w14:paraId="778D3326" w14:textId="77777777" w:rsidTr="00076DFE">
        <w:tc>
          <w:tcPr>
            <w:tcW w:w="1998" w:type="dxa"/>
            <w:tcBorders>
              <w:top w:val="single" w:sz="4" w:space="0" w:color="auto"/>
              <w:left w:val="single" w:sz="4" w:space="0" w:color="auto"/>
              <w:bottom w:val="single" w:sz="4" w:space="0" w:color="auto"/>
              <w:right w:val="single" w:sz="4" w:space="0" w:color="auto"/>
            </w:tcBorders>
          </w:tcPr>
          <w:p w14:paraId="2DC53093" w14:textId="77777777" w:rsidR="005115E9" w:rsidRDefault="005115E9" w:rsidP="00076DFE">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00E54B7A" w14:textId="0980192F" w:rsidR="005115E9" w:rsidRDefault="00AD3B9C" w:rsidP="00076DFE">
            <w:pPr>
              <w:rPr>
                <w:szCs w:val="22"/>
              </w:rPr>
            </w:pPr>
            <w:r w:rsidRPr="002F6B2F">
              <w:t>Delete stream from channel</w:t>
            </w:r>
          </w:p>
        </w:tc>
      </w:tr>
      <w:tr w:rsidR="005115E9" w14:paraId="2A28D571" w14:textId="77777777" w:rsidTr="00076DFE">
        <w:tc>
          <w:tcPr>
            <w:tcW w:w="1998" w:type="dxa"/>
            <w:tcBorders>
              <w:top w:val="single" w:sz="4" w:space="0" w:color="auto"/>
              <w:left w:val="single" w:sz="4" w:space="0" w:color="auto"/>
              <w:bottom w:val="single" w:sz="4" w:space="0" w:color="auto"/>
              <w:right w:val="single" w:sz="4" w:space="0" w:color="auto"/>
            </w:tcBorders>
          </w:tcPr>
          <w:p w14:paraId="7EF042F8" w14:textId="77777777" w:rsidR="005115E9" w:rsidRDefault="005115E9" w:rsidP="00076DFE">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5C9029E7" w14:textId="2CE248EE" w:rsidR="0029536B" w:rsidRDefault="0029536B" w:rsidP="00A72AB8">
            <w:pPr>
              <w:pStyle w:val="BodyText"/>
              <w:numPr>
                <w:ilvl w:val="0"/>
                <w:numId w:val="193"/>
              </w:numPr>
              <w:jc w:val="both"/>
            </w:pPr>
            <w:r>
              <w:t>TM is up and running.</w:t>
            </w:r>
          </w:p>
          <w:p w14:paraId="21A46A05" w14:textId="48EF7C2D" w:rsidR="0029536B" w:rsidRDefault="0029536B" w:rsidP="00A72AB8">
            <w:pPr>
              <w:pStyle w:val="BodyText"/>
              <w:numPr>
                <w:ilvl w:val="0"/>
                <w:numId w:val="192"/>
              </w:numPr>
              <w:jc w:val="both"/>
            </w:pPr>
            <w:r>
              <w:t>TM DB is up and running.</w:t>
            </w:r>
          </w:p>
          <w:p w14:paraId="3B841942" w14:textId="77777777" w:rsidR="0029536B" w:rsidRDefault="0029536B" w:rsidP="00A72AB8">
            <w:pPr>
              <w:pStyle w:val="BodyText"/>
              <w:numPr>
                <w:ilvl w:val="0"/>
                <w:numId w:val="192"/>
              </w:numPr>
              <w:jc w:val="both"/>
            </w:pPr>
            <w:r>
              <w:t>Integrator is up and running.</w:t>
            </w:r>
          </w:p>
          <w:p w14:paraId="55C9D1D7" w14:textId="77777777" w:rsidR="0029536B" w:rsidRDefault="0029536B" w:rsidP="00A72AB8">
            <w:pPr>
              <w:pStyle w:val="BodyText"/>
              <w:numPr>
                <w:ilvl w:val="0"/>
                <w:numId w:val="192"/>
              </w:numPr>
              <w:jc w:val="both"/>
            </w:pPr>
            <w:r>
              <w:t>OMI Integrator is defined in TM and is in Active state.</w:t>
            </w:r>
          </w:p>
          <w:p w14:paraId="16613487" w14:textId="3A840F48" w:rsidR="005115E9" w:rsidRPr="00780694" w:rsidRDefault="0029536B" w:rsidP="00A72AB8">
            <w:pPr>
              <w:pStyle w:val="BodyText"/>
              <w:numPr>
                <w:ilvl w:val="0"/>
                <w:numId w:val="192"/>
              </w:numPr>
              <w:jc w:val="both"/>
            </w:pPr>
            <w:r>
              <w:t>Channel is activated and in sync with VMX.</w:t>
            </w:r>
          </w:p>
        </w:tc>
      </w:tr>
      <w:tr w:rsidR="005115E9" w14:paraId="05FC7FAD" w14:textId="77777777" w:rsidTr="00076DFE">
        <w:tc>
          <w:tcPr>
            <w:tcW w:w="1998" w:type="dxa"/>
            <w:tcBorders>
              <w:top w:val="single" w:sz="4" w:space="0" w:color="auto"/>
              <w:left w:val="single" w:sz="4" w:space="0" w:color="auto"/>
              <w:bottom w:val="single" w:sz="4" w:space="0" w:color="auto"/>
              <w:right w:val="single" w:sz="4" w:space="0" w:color="auto"/>
            </w:tcBorders>
          </w:tcPr>
          <w:p w14:paraId="7B9124F1" w14:textId="77777777" w:rsidR="005115E9" w:rsidRDefault="005115E9" w:rsidP="00076DFE">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0A432A0A" w14:textId="6830915B" w:rsidR="005115E9" w:rsidRDefault="00B26189" w:rsidP="00A72AB8">
            <w:pPr>
              <w:pStyle w:val="BodyText"/>
              <w:numPr>
                <w:ilvl w:val="0"/>
                <w:numId w:val="194"/>
              </w:numPr>
            </w:pPr>
            <w:r>
              <w:t>Call the operation ‘DeleteStreamFromChannel’ of the integrator.</w:t>
            </w:r>
          </w:p>
          <w:p w14:paraId="4DB0781B" w14:textId="0580C354" w:rsidR="005115E9" w:rsidRPr="00780694" w:rsidRDefault="0040476A" w:rsidP="00A72AB8">
            <w:pPr>
              <w:pStyle w:val="BodyText"/>
              <w:numPr>
                <w:ilvl w:val="0"/>
                <w:numId w:val="194"/>
              </w:numPr>
            </w:pPr>
            <w:r>
              <w:t>Stream is removed and data is saved in DB</w:t>
            </w:r>
            <w:r w:rsidR="005115E9">
              <w:t>.</w:t>
            </w:r>
          </w:p>
        </w:tc>
      </w:tr>
      <w:tr w:rsidR="005115E9" w14:paraId="03FF3E2A" w14:textId="77777777" w:rsidTr="00076DFE">
        <w:tc>
          <w:tcPr>
            <w:tcW w:w="1998" w:type="dxa"/>
            <w:tcBorders>
              <w:top w:val="single" w:sz="4" w:space="0" w:color="auto"/>
              <w:left w:val="single" w:sz="4" w:space="0" w:color="auto"/>
              <w:bottom w:val="single" w:sz="4" w:space="0" w:color="auto"/>
              <w:right w:val="single" w:sz="4" w:space="0" w:color="auto"/>
            </w:tcBorders>
          </w:tcPr>
          <w:p w14:paraId="42BAB77C" w14:textId="77777777" w:rsidR="005115E9" w:rsidRDefault="005115E9" w:rsidP="00076DFE">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4B1888D4" w14:textId="4CC3CFF1" w:rsidR="002B3379" w:rsidRDefault="002B3379" w:rsidP="00A72AB8">
            <w:pPr>
              <w:pStyle w:val="BodyText"/>
              <w:numPr>
                <w:ilvl w:val="0"/>
                <w:numId w:val="195"/>
              </w:numPr>
            </w:pPr>
            <w:r>
              <w:t>Channel streams are removed successfully in the VMX by the integrator.</w:t>
            </w:r>
          </w:p>
          <w:p w14:paraId="64BB642F" w14:textId="66D8D7EB" w:rsidR="002B3379" w:rsidRPr="007533F7" w:rsidRDefault="002B3379" w:rsidP="00A72AB8">
            <w:pPr>
              <w:pStyle w:val="BodyText"/>
              <w:numPr>
                <w:ilvl w:val="0"/>
                <w:numId w:val="195"/>
              </w:numPr>
            </w:pPr>
            <w:r>
              <w:t>Success status is saved in the TM DB (DtvChannels Table) indicating that the channel is in ‘sync with VMX.</w:t>
            </w:r>
          </w:p>
        </w:tc>
      </w:tr>
      <w:tr w:rsidR="005115E9" w14:paraId="165C1671" w14:textId="77777777" w:rsidTr="00076DFE">
        <w:tc>
          <w:tcPr>
            <w:tcW w:w="1998" w:type="dxa"/>
            <w:tcBorders>
              <w:top w:val="single" w:sz="4" w:space="0" w:color="auto"/>
              <w:left w:val="single" w:sz="4" w:space="0" w:color="auto"/>
              <w:bottom w:val="single" w:sz="4" w:space="0" w:color="auto"/>
              <w:right w:val="single" w:sz="4" w:space="0" w:color="auto"/>
            </w:tcBorders>
          </w:tcPr>
          <w:p w14:paraId="720071A0" w14:textId="77777777" w:rsidR="005115E9" w:rsidRDefault="005115E9" w:rsidP="00076DFE">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1613F2F3" w14:textId="4287A401" w:rsidR="00173CC1" w:rsidRPr="00780694" w:rsidRDefault="00651580" w:rsidP="00A72AB8">
            <w:pPr>
              <w:pStyle w:val="BodyText"/>
              <w:numPr>
                <w:ilvl w:val="0"/>
                <w:numId w:val="196"/>
              </w:numPr>
            </w:pPr>
            <w:r>
              <w:t xml:space="preserve">If the operation is to be called asynchronously then its immediate response is assumed to be failure and TM DB  tables (as mentioned </w:t>
            </w:r>
            <w:r>
              <w:lastRenderedPageBreak/>
              <w:t>in the post condition) will be updated with ‘not sync’ status  The tables will be updated with ‘sync’ mark if the actual response from the operation is success</w:t>
            </w:r>
            <w:r w:rsidR="005115E9">
              <w:t>.</w:t>
            </w:r>
          </w:p>
        </w:tc>
      </w:tr>
      <w:tr w:rsidR="005115E9" w14:paraId="6C5A2E96" w14:textId="77777777" w:rsidTr="00076DFE">
        <w:tc>
          <w:tcPr>
            <w:tcW w:w="1998" w:type="dxa"/>
            <w:tcBorders>
              <w:top w:val="single" w:sz="4" w:space="0" w:color="auto"/>
              <w:left w:val="single" w:sz="4" w:space="0" w:color="auto"/>
              <w:bottom w:val="single" w:sz="4" w:space="0" w:color="auto"/>
              <w:right w:val="single" w:sz="4" w:space="0" w:color="auto"/>
            </w:tcBorders>
          </w:tcPr>
          <w:p w14:paraId="65D5AF6F" w14:textId="77777777" w:rsidR="005115E9" w:rsidRDefault="005115E9" w:rsidP="00076DFE">
            <w:pPr>
              <w:rPr>
                <w:szCs w:val="22"/>
              </w:rPr>
            </w:pPr>
            <w:r>
              <w:rPr>
                <w:b/>
                <w:bCs/>
                <w:szCs w:val="22"/>
              </w:rPr>
              <w:lastRenderedPageBreak/>
              <w:t>Exceptional flow</w:t>
            </w:r>
          </w:p>
        </w:tc>
        <w:tc>
          <w:tcPr>
            <w:tcW w:w="7578" w:type="dxa"/>
            <w:tcBorders>
              <w:top w:val="single" w:sz="4" w:space="0" w:color="auto"/>
              <w:left w:val="single" w:sz="4" w:space="0" w:color="auto"/>
              <w:bottom w:val="single" w:sz="4" w:space="0" w:color="auto"/>
              <w:right w:val="single" w:sz="4" w:space="0" w:color="auto"/>
            </w:tcBorders>
          </w:tcPr>
          <w:p w14:paraId="0BC1FC95" w14:textId="05F42712" w:rsidR="00173CC1" w:rsidRDefault="00173CC1" w:rsidP="00A72AB8">
            <w:pPr>
              <w:pStyle w:val="BodyText"/>
              <w:numPr>
                <w:ilvl w:val="0"/>
                <w:numId w:val="197"/>
              </w:numPr>
            </w:pPr>
            <w:r w:rsidRPr="006D570B">
              <w:t xml:space="preserve">If the synchronous Integrator call fails then </w:t>
            </w:r>
            <w:r>
              <w:t xml:space="preserve">exisiting error will be shown on GUI. </w:t>
            </w:r>
          </w:p>
          <w:p w14:paraId="2288921D" w14:textId="41E56F2A" w:rsidR="005115E9" w:rsidRPr="00780694" w:rsidRDefault="00173CC1" w:rsidP="00A72AB8">
            <w:pPr>
              <w:pStyle w:val="BodyText"/>
              <w:numPr>
                <w:ilvl w:val="0"/>
                <w:numId w:val="197"/>
              </w:numPr>
            </w:pPr>
            <w:r>
              <w:t>If any error comes during the asset addition then exisiting error will be shown on GUI.</w:t>
            </w:r>
          </w:p>
        </w:tc>
      </w:tr>
      <w:tr w:rsidR="005115E9" w14:paraId="576783E8" w14:textId="77777777" w:rsidTr="00076DFE">
        <w:tc>
          <w:tcPr>
            <w:tcW w:w="1998" w:type="dxa"/>
            <w:tcBorders>
              <w:top w:val="single" w:sz="4" w:space="0" w:color="auto"/>
              <w:left w:val="single" w:sz="4" w:space="0" w:color="auto"/>
              <w:bottom w:val="single" w:sz="4" w:space="0" w:color="auto"/>
              <w:right w:val="single" w:sz="4" w:space="0" w:color="auto"/>
            </w:tcBorders>
          </w:tcPr>
          <w:p w14:paraId="5ABA1857" w14:textId="77777777" w:rsidR="005115E9" w:rsidRDefault="005115E9" w:rsidP="00076DFE">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3044B885" w14:textId="77777777" w:rsidR="005115E9" w:rsidRDefault="005115E9" w:rsidP="00FE4F20">
            <w:pPr>
              <w:keepNext/>
              <w:rPr>
                <w:szCs w:val="22"/>
              </w:rPr>
            </w:pPr>
          </w:p>
        </w:tc>
      </w:tr>
    </w:tbl>
    <w:p w14:paraId="79514C1C" w14:textId="321DB843" w:rsidR="00AA2CA4" w:rsidRDefault="00FE4F20" w:rsidP="00FE4F20">
      <w:pPr>
        <w:pStyle w:val="Caption"/>
        <w:jc w:val="center"/>
      </w:pPr>
      <w:bookmarkStart w:id="291" w:name="_Toc428290090"/>
      <w:r>
        <w:t xml:space="preserve">Table </w:t>
      </w:r>
      <w:r w:rsidR="00167C2C">
        <w:fldChar w:fldCharType="begin"/>
      </w:r>
      <w:r w:rsidR="00167C2C">
        <w:instrText xml:space="preserve"> SEQ Table \* ARABIC </w:instrText>
      </w:r>
      <w:r w:rsidR="00167C2C">
        <w:fldChar w:fldCharType="separate"/>
      </w:r>
      <w:r w:rsidR="001D44B2">
        <w:rPr>
          <w:noProof/>
        </w:rPr>
        <w:t>38</w:t>
      </w:r>
      <w:r w:rsidR="00167C2C">
        <w:rPr>
          <w:noProof/>
        </w:rPr>
        <w:fldChar w:fldCharType="end"/>
      </w:r>
      <w:r>
        <w:t xml:space="preserve">: </w:t>
      </w:r>
      <w:r w:rsidRPr="0057768C">
        <w:t>Delete stream from channel</w:t>
      </w:r>
      <w:bookmarkEnd w:id="291"/>
    </w:p>
    <w:p w14:paraId="068FDE1C" w14:textId="77777777" w:rsidR="00AA2CA4" w:rsidRDefault="00AA2CA4" w:rsidP="00AA2CA4">
      <w:pPr>
        <w:pStyle w:val="Heading4"/>
      </w:pPr>
      <w:bookmarkStart w:id="292" w:name="_Toc423345430"/>
      <w:bookmarkStart w:id="293" w:name="_Toc428289896"/>
      <w:r>
        <w:t>Add asset to VoD</w:t>
      </w:r>
      <w:bookmarkEnd w:id="292"/>
      <w:bookmarkEnd w:id="293"/>
    </w:p>
    <w:p w14:paraId="48FDB71E" w14:textId="77777777" w:rsidR="00645903" w:rsidRDefault="00DC12E5" w:rsidP="00645903">
      <w:pPr>
        <w:pStyle w:val="BodyText"/>
        <w:keepNext/>
        <w:jc w:val="center"/>
      </w:pPr>
      <w:r>
        <w:rPr>
          <w:noProof/>
          <w:lang w:val="en-IN" w:eastAsia="en-IN"/>
        </w:rPr>
        <w:drawing>
          <wp:inline distT="0" distB="0" distL="0" distR="0" wp14:anchorId="49315D80" wp14:editId="4A0E4E4D">
            <wp:extent cx="4295775" cy="11525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95775" cy="1152525"/>
                    </a:xfrm>
                    <a:prstGeom prst="rect">
                      <a:avLst/>
                    </a:prstGeom>
                    <a:noFill/>
                    <a:ln>
                      <a:noFill/>
                    </a:ln>
                  </pic:spPr>
                </pic:pic>
              </a:graphicData>
            </a:graphic>
          </wp:inline>
        </w:drawing>
      </w:r>
    </w:p>
    <w:p w14:paraId="0737E66F" w14:textId="2C1147B5" w:rsidR="00AA2CA4" w:rsidRDefault="00645903" w:rsidP="00645903">
      <w:pPr>
        <w:pStyle w:val="Caption"/>
        <w:jc w:val="center"/>
      </w:pPr>
      <w:bookmarkStart w:id="294" w:name="_Toc428290016"/>
      <w:r>
        <w:t xml:space="preserve">Figure </w:t>
      </w:r>
      <w:r w:rsidR="00167C2C">
        <w:fldChar w:fldCharType="begin"/>
      </w:r>
      <w:r w:rsidR="00167C2C">
        <w:instrText xml:space="preserve"> SEQ Figure \* ARABIC </w:instrText>
      </w:r>
      <w:r w:rsidR="00167C2C">
        <w:fldChar w:fldCharType="separate"/>
      </w:r>
      <w:r w:rsidR="00A73595">
        <w:rPr>
          <w:noProof/>
        </w:rPr>
        <w:t>39</w:t>
      </w:r>
      <w:r w:rsidR="00167C2C">
        <w:rPr>
          <w:noProof/>
        </w:rPr>
        <w:fldChar w:fldCharType="end"/>
      </w:r>
      <w:r>
        <w:t xml:space="preserve">: </w:t>
      </w:r>
      <w:r w:rsidRPr="00154638">
        <w:t>Add asset to VoD</w:t>
      </w:r>
      <w:bookmarkEnd w:id="294"/>
    </w:p>
    <w:tbl>
      <w:tblPr>
        <w:tblW w:w="9576" w:type="dxa"/>
        <w:tblLayout w:type="fixed"/>
        <w:tblLook w:val="0000" w:firstRow="0" w:lastRow="0" w:firstColumn="0" w:lastColumn="0" w:noHBand="0" w:noVBand="0"/>
      </w:tblPr>
      <w:tblGrid>
        <w:gridCol w:w="1998"/>
        <w:gridCol w:w="7578"/>
      </w:tblGrid>
      <w:tr w:rsidR="00883D53" w14:paraId="14FE94DE" w14:textId="77777777" w:rsidTr="00076DFE">
        <w:tc>
          <w:tcPr>
            <w:tcW w:w="1998" w:type="dxa"/>
            <w:tcBorders>
              <w:top w:val="single" w:sz="4" w:space="0" w:color="auto"/>
              <w:left w:val="single" w:sz="4" w:space="0" w:color="auto"/>
              <w:bottom w:val="single" w:sz="4" w:space="0" w:color="auto"/>
              <w:right w:val="single" w:sz="4" w:space="0" w:color="auto"/>
            </w:tcBorders>
          </w:tcPr>
          <w:p w14:paraId="54A4DCC5" w14:textId="77777777" w:rsidR="00883D53" w:rsidRDefault="00883D53" w:rsidP="00076DFE">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53B65598" w14:textId="60605138" w:rsidR="00883D53" w:rsidRDefault="00883D53" w:rsidP="00076DFE">
            <w:pPr>
              <w:rPr>
                <w:szCs w:val="22"/>
              </w:rPr>
            </w:pPr>
            <w:r>
              <w:rPr>
                <w:szCs w:val="22"/>
              </w:rPr>
              <w:t>TM</w:t>
            </w:r>
          </w:p>
        </w:tc>
      </w:tr>
      <w:tr w:rsidR="00883D53" w14:paraId="36F120CA" w14:textId="77777777" w:rsidTr="00076DFE">
        <w:tc>
          <w:tcPr>
            <w:tcW w:w="1998" w:type="dxa"/>
            <w:tcBorders>
              <w:top w:val="single" w:sz="4" w:space="0" w:color="auto"/>
              <w:left w:val="single" w:sz="4" w:space="0" w:color="auto"/>
              <w:bottom w:val="single" w:sz="4" w:space="0" w:color="auto"/>
              <w:right w:val="single" w:sz="4" w:space="0" w:color="auto"/>
            </w:tcBorders>
          </w:tcPr>
          <w:p w14:paraId="05A1CAAA" w14:textId="77777777" w:rsidR="00883D53" w:rsidRDefault="00883D53" w:rsidP="00076DFE">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2AE89036" w14:textId="57FBBB21" w:rsidR="00883D53" w:rsidRDefault="00A874DE" w:rsidP="00076DFE">
            <w:pPr>
              <w:rPr>
                <w:szCs w:val="22"/>
              </w:rPr>
            </w:pPr>
            <w:r w:rsidRPr="00154638">
              <w:t>Add asset to VoD</w:t>
            </w:r>
          </w:p>
        </w:tc>
      </w:tr>
      <w:tr w:rsidR="00883D53" w14:paraId="2D033954" w14:textId="77777777" w:rsidTr="00076DFE">
        <w:tc>
          <w:tcPr>
            <w:tcW w:w="1998" w:type="dxa"/>
            <w:tcBorders>
              <w:top w:val="single" w:sz="4" w:space="0" w:color="auto"/>
              <w:left w:val="single" w:sz="4" w:space="0" w:color="auto"/>
              <w:bottom w:val="single" w:sz="4" w:space="0" w:color="auto"/>
              <w:right w:val="single" w:sz="4" w:space="0" w:color="auto"/>
            </w:tcBorders>
          </w:tcPr>
          <w:p w14:paraId="5B83AF8F" w14:textId="77777777" w:rsidR="00883D53" w:rsidRDefault="00883D53" w:rsidP="00076DFE">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33853D5C" w14:textId="4E05E019" w:rsidR="006C7637" w:rsidRDefault="006C7637" w:rsidP="00A72AB8">
            <w:pPr>
              <w:pStyle w:val="BodyText"/>
              <w:numPr>
                <w:ilvl w:val="0"/>
                <w:numId w:val="198"/>
              </w:numPr>
              <w:jc w:val="both"/>
            </w:pPr>
            <w:r>
              <w:t>TM is up and running.</w:t>
            </w:r>
          </w:p>
          <w:p w14:paraId="198FCD03" w14:textId="77777777" w:rsidR="006C7637" w:rsidRDefault="006C7637" w:rsidP="00A72AB8">
            <w:pPr>
              <w:pStyle w:val="BodyText"/>
              <w:numPr>
                <w:ilvl w:val="0"/>
                <w:numId w:val="198"/>
              </w:numPr>
              <w:jc w:val="both"/>
            </w:pPr>
            <w:r>
              <w:t>TM DB is up and running.</w:t>
            </w:r>
          </w:p>
          <w:p w14:paraId="3CB8B6B8" w14:textId="77777777" w:rsidR="006C7637" w:rsidRDefault="006C7637" w:rsidP="00A72AB8">
            <w:pPr>
              <w:pStyle w:val="BodyText"/>
              <w:numPr>
                <w:ilvl w:val="0"/>
                <w:numId w:val="198"/>
              </w:numPr>
              <w:jc w:val="both"/>
            </w:pPr>
            <w:r>
              <w:t>Integrator is up and running.</w:t>
            </w:r>
          </w:p>
          <w:p w14:paraId="15468764" w14:textId="77777777" w:rsidR="006C7637" w:rsidRDefault="006C7637" w:rsidP="00A72AB8">
            <w:pPr>
              <w:pStyle w:val="BodyText"/>
              <w:numPr>
                <w:ilvl w:val="0"/>
                <w:numId w:val="198"/>
              </w:numPr>
              <w:jc w:val="both"/>
            </w:pPr>
            <w:r>
              <w:t>OMI Integrator is defined in TM and is in Active state.</w:t>
            </w:r>
          </w:p>
          <w:p w14:paraId="4B23871D" w14:textId="6DB9F3E6" w:rsidR="00883D53" w:rsidRPr="00780694" w:rsidRDefault="006C7637" w:rsidP="00A72AB8">
            <w:pPr>
              <w:pStyle w:val="BodyText"/>
              <w:numPr>
                <w:ilvl w:val="0"/>
                <w:numId w:val="198"/>
              </w:numPr>
              <w:jc w:val="both"/>
            </w:pPr>
            <w:r>
              <w:t>VoD is activated and in sync with VMX.</w:t>
            </w:r>
          </w:p>
        </w:tc>
      </w:tr>
      <w:tr w:rsidR="00883D53" w14:paraId="23C07C18" w14:textId="77777777" w:rsidTr="00076DFE">
        <w:tc>
          <w:tcPr>
            <w:tcW w:w="1998" w:type="dxa"/>
            <w:tcBorders>
              <w:top w:val="single" w:sz="4" w:space="0" w:color="auto"/>
              <w:left w:val="single" w:sz="4" w:space="0" w:color="auto"/>
              <w:bottom w:val="single" w:sz="4" w:space="0" w:color="auto"/>
              <w:right w:val="single" w:sz="4" w:space="0" w:color="auto"/>
            </w:tcBorders>
          </w:tcPr>
          <w:p w14:paraId="6FBB2487" w14:textId="77777777" w:rsidR="00883D53" w:rsidRDefault="00883D53" w:rsidP="00076DFE">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79754726" w14:textId="639703A6" w:rsidR="00883D53" w:rsidRDefault="00C00FF5" w:rsidP="00A72AB8">
            <w:pPr>
              <w:pStyle w:val="BodyText"/>
              <w:numPr>
                <w:ilvl w:val="0"/>
                <w:numId w:val="199"/>
              </w:numPr>
            </w:pPr>
            <w:r>
              <w:t>Call the operation ‘AddAssetToVoD’ of the integrator with sub tag ‘CreateContent’ and ‘</w:t>
            </w:r>
            <w:r w:rsidRPr="00D35B33">
              <w:t>AddItemsToPackage</w:t>
            </w:r>
            <w:r>
              <w:t>’.</w:t>
            </w:r>
          </w:p>
          <w:p w14:paraId="2337839A" w14:textId="4D688D11" w:rsidR="00985418" w:rsidRPr="00780694" w:rsidRDefault="007157AF" w:rsidP="00A72AB8">
            <w:pPr>
              <w:pStyle w:val="BodyText"/>
              <w:numPr>
                <w:ilvl w:val="0"/>
                <w:numId w:val="199"/>
              </w:numPr>
            </w:pPr>
            <w:r>
              <w:t>Asset is added and data is saved in DB</w:t>
            </w:r>
            <w:r w:rsidR="00883D53">
              <w:t>.</w:t>
            </w:r>
          </w:p>
        </w:tc>
      </w:tr>
      <w:tr w:rsidR="00883D53" w14:paraId="53622DF0" w14:textId="77777777" w:rsidTr="00076DFE">
        <w:tc>
          <w:tcPr>
            <w:tcW w:w="1998" w:type="dxa"/>
            <w:tcBorders>
              <w:top w:val="single" w:sz="4" w:space="0" w:color="auto"/>
              <w:left w:val="single" w:sz="4" w:space="0" w:color="auto"/>
              <w:bottom w:val="single" w:sz="4" w:space="0" w:color="auto"/>
              <w:right w:val="single" w:sz="4" w:space="0" w:color="auto"/>
            </w:tcBorders>
          </w:tcPr>
          <w:p w14:paraId="2A6573B2" w14:textId="77777777" w:rsidR="00883D53" w:rsidRDefault="00883D53" w:rsidP="00076DFE">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6907F562" w14:textId="59C565EB" w:rsidR="00D26C22" w:rsidRDefault="00D26C22" w:rsidP="00A72AB8">
            <w:pPr>
              <w:pStyle w:val="BodyText"/>
              <w:numPr>
                <w:ilvl w:val="0"/>
                <w:numId w:val="200"/>
              </w:numPr>
            </w:pPr>
            <w:r>
              <w:t>Asset is provisioned successfully in the VMX by the integrator.</w:t>
            </w:r>
          </w:p>
          <w:p w14:paraId="1AABFEFF" w14:textId="3CE00416" w:rsidR="00883D53" w:rsidRPr="007533F7" w:rsidRDefault="00D26C22" w:rsidP="00A72AB8">
            <w:pPr>
              <w:pStyle w:val="BodyText"/>
              <w:numPr>
                <w:ilvl w:val="0"/>
                <w:numId w:val="200"/>
              </w:numPr>
            </w:pPr>
            <w:r>
              <w:t>Success status is saved in the TM DB (ContentItems Table) indicating that the VoD is in ‘sync with VMX.</w:t>
            </w:r>
          </w:p>
        </w:tc>
      </w:tr>
      <w:tr w:rsidR="00883D53" w14:paraId="50F0BE49" w14:textId="77777777" w:rsidTr="00076DFE">
        <w:tc>
          <w:tcPr>
            <w:tcW w:w="1998" w:type="dxa"/>
            <w:tcBorders>
              <w:top w:val="single" w:sz="4" w:space="0" w:color="auto"/>
              <w:left w:val="single" w:sz="4" w:space="0" w:color="auto"/>
              <w:bottom w:val="single" w:sz="4" w:space="0" w:color="auto"/>
              <w:right w:val="single" w:sz="4" w:space="0" w:color="auto"/>
            </w:tcBorders>
          </w:tcPr>
          <w:p w14:paraId="78893DF4" w14:textId="77777777" w:rsidR="00883D53" w:rsidRDefault="00883D53" w:rsidP="00076DFE">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441ABDD0" w14:textId="24D00CBE" w:rsidR="00011660" w:rsidRPr="00780694" w:rsidRDefault="00DD7394" w:rsidP="00A72AB8">
            <w:pPr>
              <w:pStyle w:val="BodyText"/>
              <w:numPr>
                <w:ilvl w:val="0"/>
                <w:numId w:val="201"/>
              </w:numPr>
            </w:pPr>
            <w:r>
              <w:t>If the operation is to be called asynchronously then its immediate response is assumed to be failure and TM DB  tables (as mentioned in the post condition) will be updated with ‘not sync’ status  The tables will be updated with ‘sync’ mark if the actual response from the operation is success.</w:t>
            </w:r>
          </w:p>
        </w:tc>
      </w:tr>
      <w:tr w:rsidR="00883D53" w14:paraId="30907C04" w14:textId="77777777" w:rsidTr="00076DFE">
        <w:tc>
          <w:tcPr>
            <w:tcW w:w="1998" w:type="dxa"/>
            <w:tcBorders>
              <w:top w:val="single" w:sz="4" w:space="0" w:color="auto"/>
              <w:left w:val="single" w:sz="4" w:space="0" w:color="auto"/>
              <w:bottom w:val="single" w:sz="4" w:space="0" w:color="auto"/>
              <w:right w:val="single" w:sz="4" w:space="0" w:color="auto"/>
            </w:tcBorders>
          </w:tcPr>
          <w:p w14:paraId="3EC0DBAC" w14:textId="77777777" w:rsidR="00883D53" w:rsidRDefault="00883D53" w:rsidP="00076DFE">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48653404" w14:textId="4F3DC0CD" w:rsidR="00011660" w:rsidRDefault="00011660" w:rsidP="00A72AB8">
            <w:pPr>
              <w:pStyle w:val="BodyText"/>
              <w:numPr>
                <w:ilvl w:val="0"/>
                <w:numId w:val="202"/>
              </w:numPr>
            </w:pPr>
            <w:r w:rsidRPr="006D570B">
              <w:t xml:space="preserve">If the synchronous Integrator call fails then </w:t>
            </w:r>
            <w:r>
              <w:t xml:space="preserve">exisiting error will be shown on GUI. </w:t>
            </w:r>
          </w:p>
          <w:p w14:paraId="41388699" w14:textId="5C859443" w:rsidR="00883D53" w:rsidRPr="00780694" w:rsidRDefault="00011660" w:rsidP="00A72AB8">
            <w:pPr>
              <w:pStyle w:val="BodyText"/>
              <w:numPr>
                <w:ilvl w:val="0"/>
                <w:numId w:val="202"/>
              </w:numPr>
            </w:pPr>
            <w:r>
              <w:t>If any error comes during the asset addition then exisiting error will be shown on GUI.</w:t>
            </w:r>
          </w:p>
        </w:tc>
      </w:tr>
      <w:tr w:rsidR="00883D53" w14:paraId="1EFB788E" w14:textId="77777777" w:rsidTr="00076DFE">
        <w:tc>
          <w:tcPr>
            <w:tcW w:w="1998" w:type="dxa"/>
            <w:tcBorders>
              <w:top w:val="single" w:sz="4" w:space="0" w:color="auto"/>
              <w:left w:val="single" w:sz="4" w:space="0" w:color="auto"/>
              <w:bottom w:val="single" w:sz="4" w:space="0" w:color="auto"/>
              <w:right w:val="single" w:sz="4" w:space="0" w:color="auto"/>
            </w:tcBorders>
          </w:tcPr>
          <w:p w14:paraId="31F27687" w14:textId="77777777" w:rsidR="00883D53" w:rsidRDefault="00883D53" w:rsidP="00076DFE">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3DB9E10D" w14:textId="77777777" w:rsidR="00883D53" w:rsidRDefault="00883D53" w:rsidP="00A37E8C">
            <w:pPr>
              <w:keepNext/>
              <w:rPr>
                <w:szCs w:val="22"/>
              </w:rPr>
            </w:pPr>
          </w:p>
        </w:tc>
      </w:tr>
    </w:tbl>
    <w:p w14:paraId="72085223" w14:textId="1F15A3A3" w:rsidR="00AA2CA4" w:rsidRDefault="00A37E8C" w:rsidP="00A37E8C">
      <w:pPr>
        <w:pStyle w:val="Caption"/>
        <w:jc w:val="center"/>
      </w:pPr>
      <w:bookmarkStart w:id="295" w:name="_Toc428290091"/>
      <w:r>
        <w:t xml:space="preserve">Table </w:t>
      </w:r>
      <w:r w:rsidR="00167C2C">
        <w:fldChar w:fldCharType="begin"/>
      </w:r>
      <w:r w:rsidR="00167C2C">
        <w:instrText xml:space="preserve"> SEQ Table \* ARABIC </w:instrText>
      </w:r>
      <w:r w:rsidR="00167C2C">
        <w:fldChar w:fldCharType="separate"/>
      </w:r>
      <w:r w:rsidR="001D44B2">
        <w:rPr>
          <w:noProof/>
        </w:rPr>
        <w:t>39</w:t>
      </w:r>
      <w:r w:rsidR="00167C2C">
        <w:rPr>
          <w:noProof/>
        </w:rPr>
        <w:fldChar w:fldCharType="end"/>
      </w:r>
      <w:r>
        <w:t xml:space="preserve">: </w:t>
      </w:r>
      <w:r w:rsidRPr="00AE1B91">
        <w:t>Add asset to VoD</w:t>
      </w:r>
      <w:bookmarkEnd w:id="295"/>
    </w:p>
    <w:p w14:paraId="644ECB87" w14:textId="77777777" w:rsidR="00AA2CA4" w:rsidRDefault="00AA2CA4" w:rsidP="00AA2CA4">
      <w:pPr>
        <w:pStyle w:val="Heading4"/>
      </w:pPr>
      <w:bookmarkStart w:id="296" w:name="_Toc423345431"/>
      <w:bookmarkStart w:id="297" w:name="_Toc428289897"/>
      <w:r>
        <w:lastRenderedPageBreak/>
        <w:t>Remove asset from VoD</w:t>
      </w:r>
      <w:bookmarkEnd w:id="296"/>
      <w:bookmarkEnd w:id="297"/>
    </w:p>
    <w:p w14:paraId="00A2D612" w14:textId="77777777" w:rsidR="00097CC3" w:rsidRDefault="00DC12E5" w:rsidP="00097CC3">
      <w:pPr>
        <w:pStyle w:val="BodyText"/>
        <w:keepNext/>
        <w:jc w:val="center"/>
      </w:pPr>
      <w:r>
        <w:rPr>
          <w:noProof/>
          <w:lang w:val="en-IN" w:eastAsia="en-IN"/>
        </w:rPr>
        <w:drawing>
          <wp:inline distT="0" distB="0" distL="0" distR="0" wp14:anchorId="1A11C00C" wp14:editId="1D0BBBD5">
            <wp:extent cx="4305300" cy="11620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05300" cy="1162050"/>
                    </a:xfrm>
                    <a:prstGeom prst="rect">
                      <a:avLst/>
                    </a:prstGeom>
                    <a:noFill/>
                    <a:ln>
                      <a:noFill/>
                    </a:ln>
                  </pic:spPr>
                </pic:pic>
              </a:graphicData>
            </a:graphic>
          </wp:inline>
        </w:drawing>
      </w:r>
    </w:p>
    <w:p w14:paraId="7FD688E6" w14:textId="5A61CBD7" w:rsidR="00AA2CA4" w:rsidRDefault="00097CC3" w:rsidP="00097CC3">
      <w:pPr>
        <w:pStyle w:val="Caption"/>
        <w:jc w:val="center"/>
      </w:pPr>
      <w:bookmarkStart w:id="298" w:name="_Toc428290017"/>
      <w:r>
        <w:t xml:space="preserve">Figure </w:t>
      </w:r>
      <w:r w:rsidR="00167C2C">
        <w:fldChar w:fldCharType="begin"/>
      </w:r>
      <w:r w:rsidR="00167C2C">
        <w:instrText xml:space="preserve"> SEQ Figure \* ARABIC </w:instrText>
      </w:r>
      <w:r w:rsidR="00167C2C">
        <w:fldChar w:fldCharType="separate"/>
      </w:r>
      <w:r w:rsidR="00A73595">
        <w:rPr>
          <w:noProof/>
        </w:rPr>
        <w:t>40</w:t>
      </w:r>
      <w:r w:rsidR="00167C2C">
        <w:rPr>
          <w:noProof/>
        </w:rPr>
        <w:fldChar w:fldCharType="end"/>
      </w:r>
      <w:r>
        <w:t xml:space="preserve">: </w:t>
      </w:r>
      <w:r w:rsidRPr="006E77F5">
        <w:t>Remove asset from VoD</w:t>
      </w:r>
      <w:bookmarkEnd w:id="298"/>
    </w:p>
    <w:tbl>
      <w:tblPr>
        <w:tblW w:w="9576" w:type="dxa"/>
        <w:tblLayout w:type="fixed"/>
        <w:tblLook w:val="0000" w:firstRow="0" w:lastRow="0" w:firstColumn="0" w:lastColumn="0" w:noHBand="0" w:noVBand="0"/>
      </w:tblPr>
      <w:tblGrid>
        <w:gridCol w:w="1998"/>
        <w:gridCol w:w="7578"/>
      </w:tblGrid>
      <w:tr w:rsidR="00280E8E" w14:paraId="6234C246" w14:textId="77777777" w:rsidTr="00076DFE">
        <w:tc>
          <w:tcPr>
            <w:tcW w:w="1998" w:type="dxa"/>
            <w:tcBorders>
              <w:top w:val="single" w:sz="4" w:space="0" w:color="auto"/>
              <w:left w:val="single" w:sz="4" w:space="0" w:color="auto"/>
              <w:bottom w:val="single" w:sz="4" w:space="0" w:color="auto"/>
              <w:right w:val="single" w:sz="4" w:space="0" w:color="auto"/>
            </w:tcBorders>
          </w:tcPr>
          <w:p w14:paraId="3D0048E9" w14:textId="77777777" w:rsidR="00280E8E" w:rsidRDefault="00280E8E" w:rsidP="00076DFE">
            <w:pPr>
              <w:rPr>
                <w:szCs w:val="22"/>
              </w:rPr>
            </w:pPr>
            <w:r>
              <w:rPr>
                <w:b/>
                <w:bCs/>
                <w:szCs w:val="22"/>
              </w:rPr>
              <w:t>Actor</w:t>
            </w:r>
          </w:p>
        </w:tc>
        <w:tc>
          <w:tcPr>
            <w:tcW w:w="7578" w:type="dxa"/>
            <w:tcBorders>
              <w:top w:val="single" w:sz="4" w:space="0" w:color="auto"/>
              <w:left w:val="single" w:sz="4" w:space="0" w:color="auto"/>
              <w:bottom w:val="single" w:sz="4" w:space="0" w:color="auto"/>
              <w:right w:val="single" w:sz="4" w:space="0" w:color="auto"/>
            </w:tcBorders>
          </w:tcPr>
          <w:p w14:paraId="4EF9DA33" w14:textId="7B6DB315" w:rsidR="00280E8E" w:rsidRDefault="00280E8E" w:rsidP="00076DFE">
            <w:pPr>
              <w:rPr>
                <w:szCs w:val="22"/>
              </w:rPr>
            </w:pPr>
            <w:r>
              <w:rPr>
                <w:szCs w:val="22"/>
              </w:rPr>
              <w:t>TM</w:t>
            </w:r>
          </w:p>
        </w:tc>
      </w:tr>
      <w:tr w:rsidR="00280E8E" w14:paraId="44B6FDE6" w14:textId="77777777" w:rsidTr="00076DFE">
        <w:tc>
          <w:tcPr>
            <w:tcW w:w="1998" w:type="dxa"/>
            <w:tcBorders>
              <w:top w:val="single" w:sz="4" w:space="0" w:color="auto"/>
              <w:left w:val="single" w:sz="4" w:space="0" w:color="auto"/>
              <w:bottom w:val="single" w:sz="4" w:space="0" w:color="auto"/>
              <w:right w:val="single" w:sz="4" w:space="0" w:color="auto"/>
            </w:tcBorders>
          </w:tcPr>
          <w:p w14:paraId="1D0DD8EA" w14:textId="77777777" w:rsidR="00280E8E" w:rsidRDefault="00280E8E" w:rsidP="00076DFE">
            <w:pPr>
              <w:rPr>
                <w:szCs w:val="22"/>
              </w:rPr>
            </w:pPr>
            <w:r>
              <w:rPr>
                <w:b/>
                <w:bCs/>
                <w:szCs w:val="22"/>
              </w:rPr>
              <w:t>Operation Name</w:t>
            </w:r>
          </w:p>
        </w:tc>
        <w:tc>
          <w:tcPr>
            <w:tcW w:w="7578" w:type="dxa"/>
            <w:tcBorders>
              <w:top w:val="single" w:sz="4" w:space="0" w:color="auto"/>
              <w:left w:val="single" w:sz="4" w:space="0" w:color="auto"/>
              <w:bottom w:val="single" w:sz="4" w:space="0" w:color="auto"/>
              <w:right w:val="single" w:sz="4" w:space="0" w:color="auto"/>
            </w:tcBorders>
          </w:tcPr>
          <w:p w14:paraId="3747488C" w14:textId="70294E0B" w:rsidR="00280E8E" w:rsidRDefault="009E07BF" w:rsidP="00076DFE">
            <w:pPr>
              <w:rPr>
                <w:szCs w:val="22"/>
              </w:rPr>
            </w:pPr>
            <w:r w:rsidRPr="006E77F5">
              <w:t>Remove asset from VoD</w:t>
            </w:r>
          </w:p>
        </w:tc>
      </w:tr>
      <w:tr w:rsidR="0073413D" w14:paraId="2D4E2859" w14:textId="77777777" w:rsidTr="00076DFE">
        <w:tc>
          <w:tcPr>
            <w:tcW w:w="1998" w:type="dxa"/>
            <w:tcBorders>
              <w:top w:val="single" w:sz="4" w:space="0" w:color="auto"/>
              <w:left w:val="single" w:sz="4" w:space="0" w:color="auto"/>
              <w:bottom w:val="single" w:sz="4" w:space="0" w:color="auto"/>
              <w:right w:val="single" w:sz="4" w:space="0" w:color="auto"/>
            </w:tcBorders>
          </w:tcPr>
          <w:p w14:paraId="3B372EA1" w14:textId="77777777" w:rsidR="0073413D" w:rsidRDefault="0073413D" w:rsidP="00076DFE">
            <w:pPr>
              <w:rPr>
                <w:szCs w:val="22"/>
              </w:rPr>
            </w:pPr>
            <w:r>
              <w:rPr>
                <w:b/>
                <w:bCs/>
                <w:szCs w:val="22"/>
              </w:rPr>
              <w:t>Pre-condition</w:t>
            </w:r>
          </w:p>
        </w:tc>
        <w:tc>
          <w:tcPr>
            <w:tcW w:w="7578" w:type="dxa"/>
            <w:tcBorders>
              <w:top w:val="single" w:sz="4" w:space="0" w:color="auto"/>
              <w:left w:val="single" w:sz="4" w:space="0" w:color="auto"/>
              <w:bottom w:val="single" w:sz="4" w:space="0" w:color="auto"/>
              <w:right w:val="single" w:sz="4" w:space="0" w:color="auto"/>
            </w:tcBorders>
          </w:tcPr>
          <w:p w14:paraId="59ADABFD" w14:textId="44A26D27" w:rsidR="0073413D" w:rsidRDefault="0073413D" w:rsidP="00A72AB8">
            <w:pPr>
              <w:pStyle w:val="BodyText"/>
              <w:numPr>
                <w:ilvl w:val="0"/>
                <w:numId w:val="203"/>
              </w:numPr>
              <w:jc w:val="both"/>
            </w:pPr>
            <w:r>
              <w:t>TM is up and running.</w:t>
            </w:r>
          </w:p>
          <w:p w14:paraId="76ABE212" w14:textId="3EB33A0A" w:rsidR="0073413D" w:rsidRDefault="0073413D" w:rsidP="00A72AB8">
            <w:pPr>
              <w:pStyle w:val="BodyText"/>
              <w:numPr>
                <w:ilvl w:val="0"/>
                <w:numId w:val="203"/>
              </w:numPr>
              <w:jc w:val="both"/>
            </w:pPr>
            <w:r>
              <w:t>TM DB is up and running.</w:t>
            </w:r>
          </w:p>
          <w:p w14:paraId="3B0CD296" w14:textId="77777777" w:rsidR="0073413D" w:rsidRDefault="0073413D" w:rsidP="00A72AB8">
            <w:pPr>
              <w:pStyle w:val="BodyText"/>
              <w:numPr>
                <w:ilvl w:val="0"/>
                <w:numId w:val="203"/>
              </w:numPr>
              <w:jc w:val="both"/>
            </w:pPr>
            <w:r>
              <w:t>Integrator is up and running.</w:t>
            </w:r>
          </w:p>
          <w:p w14:paraId="75F79CAE" w14:textId="77777777" w:rsidR="0073413D" w:rsidRDefault="0073413D" w:rsidP="00A72AB8">
            <w:pPr>
              <w:pStyle w:val="BodyText"/>
              <w:numPr>
                <w:ilvl w:val="0"/>
                <w:numId w:val="203"/>
              </w:numPr>
              <w:jc w:val="both"/>
            </w:pPr>
            <w:r>
              <w:t>OMI Integrator is defined in TM and is in Active state.</w:t>
            </w:r>
          </w:p>
          <w:p w14:paraId="1765893A" w14:textId="3742B766" w:rsidR="0073413D" w:rsidRPr="00780694" w:rsidRDefault="0073413D" w:rsidP="00A72AB8">
            <w:pPr>
              <w:pStyle w:val="BodyText"/>
              <w:numPr>
                <w:ilvl w:val="0"/>
                <w:numId w:val="203"/>
              </w:numPr>
              <w:jc w:val="both"/>
            </w:pPr>
            <w:r>
              <w:t>VoD is activated and in sync with VMX.</w:t>
            </w:r>
          </w:p>
        </w:tc>
      </w:tr>
      <w:tr w:rsidR="0073413D" w14:paraId="3D4E1817" w14:textId="77777777" w:rsidTr="00076DFE">
        <w:tc>
          <w:tcPr>
            <w:tcW w:w="1998" w:type="dxa"/>
            <w:tcBorders>
              <w:top w:val="single" w:sz="4" w:space="0" w:color="auto"/>
              <w:left w:val="single" w:sz="4" w:space="0" w:color="auto"/>
              <w:bottom w:val="single" w:sz="4" w:space="0" w:color="auto"/>
              <w:right w:val="single" w:sz="4" w:space="0" w:color="auto"/>
            </w:tcBorders>
          </w:tcPr>
          <w:p w14:paraId="2A6EB39A" w14:textId="77777777" w:rsidR="0073413D" w:rsidRDefault="0073413D" w:rsidP="00076DFE">
            <w:pPr>
              <w:rPr>
                <w:szCs w:val="22"/>
              </w:rPr>
            </w:pPr>
            <w:r>
              <w:rPr>
                <w:b/>
                <w:bCs/>
                <w:szCs w:val="22"/>
              </w:rPr>
              <w:t>Flow of events</w:t>
            </w:r>
          </w:p>
        </w:tc>
        <w:tc>
          <w:tcPr>
            <w:tcW w:w="7578" w:type="dxa"/>
            <w:tcBorders>
              <w:top w:val="single" w:sz="4" w:space="0" w:color="auto"/>
              <w:left w:val="single" w:sz="4" w:space="0" w:color="auto"/>
              <w:bottom w:val="single" w:sz="4" w:space="0" w:color="auto"/>
              <w:right w:val="single" w:sz="4" w:space="0" w:color="auto"/>
            </w:tcBorders>
          </w:tcPr>
          <w:p w14:paraId="4B35D6CD" w14:textId="0AAF592D" w:rsidR="0073413D" w:rsidRDefault="0073413D" w:rsidP="00A72AB8">
            <w:pPr>
              <w:pStyle w:val="BodyText"/>
              <w:numPr>
                <w:ilvl w:val="0"/>
                <w:numId w:val="204"/>
              </w:numPr>
            </w:pPr>
            <w:r>
              <w:t>Call the operation ‘</w:t>
            </w:r>
            <w:r w:rsidR="006C4FEE">
              <w:t xml:space="preserve">DeleteAssetFromVoD’ </w:t>
            </w:r>
            <w:r>
              <w:t>of the integrator.</w:t>
            </w:r>
          </w:p>
          <w:p w14:paraId="729E38DD" w14:textId="3CD67C03" w:rsidR="004172C0" w:rsidRDefault="004172C0" w:rsidP="00A72AB8">
            <w:pPr>
              <w:pStyle w:val="BodyText"/>
              <w:numPr>
                <w:ilvl w:val="0"/>
                <w:numId w:val="204"/>
              </w:numPr>
            </w:pPr>
            <w:r>
              <w:t>Asset is removed to VoD on TM UI.</w:t>
            </w:r>
          </w:p>
          <w:p w14:paraId="62C86817" w14:textId="6B7E42F9" w:rsidR="0073413D" w:rsidRPr="00780694" w:rsidRDefault="0073413D" w:rsidP="00A72AB8">
            <w:pPr>
              <w:pStyle w:val="BodyText"/>
              <w:numPr>
                <w:ilvl w:val="0"/>
                <w:numId w:val="204"/>
              </w:numPr>
            </w:pPr>
            <w:r>
              <w:t>Asset is added and data is saved in DB.</w:t>
            </w:r>
          </w:p>
        </w:tc>
      </w:tr>
      <w:tr w:rsidR="0073413D" w14:paraId="04816053" w14:textId="77777777" w:rsidTr="00076DFE">
        <w:tc>
          <w:tcPr>
            <w:tcW w:w="1998" w:type="dxa"/>
            <w:tcBorders>
              <w:top w:val="single" w:sz="4" w:space="0" w:color="auto"/>
              <w:left w:val="single" w:sz="4" w:space="0" w:color="auto"/>
              <w:bottom w:val="single" w:sz="4" w:space="0" w:color="auto"/>
              <w:right w:val="single" w:sz="4" w:space="0" w:color="auto"/>
            </w:tcBorders>
          </w:tcPr>
          <w:p w14:paraId="77FF0D1C" w14:textId="77777777" w:rsidR="0073413D" w:rsidRDefault="0073413D" w:rsidP="00076DFE">
            <w:pPr>
              <w:rPr>
                <w:b/>
                <w:bCs/>
                <w:szCs w:val="22"/>
              </w:rPr>
            </w:pPr>
            <w:r>
              <w:rPr>
                <w:b/>
                <w:bCs/>
                <w:szCs w:val="22"/>
              </w:rPr>
              <w:t>Post condition</w:t>
            </w:r>
          </w:p>
        </w:tc>
        <w:tc>
          <w:tcPr>
            <w:tcW w:w="7578" w:type="dxa"/>
            <w:tcBorders>
              <w:top w:val="single" w:sz="4" w:space="0" w:color="auto"/>
              <w:left w:val="single" w:sz="4" w:space="0" w:color="auto"/>
              <w:bottom w:val="single" w:sz="4" w:space="0" w:color="auto"/>
              <w:right w:val="single" w:sz="4" w:space="0" w:color="auto"/>
            </w:tcBorders>
          </w:tcPr>
          <w:p w14:paraId="12992A32" w14:textId="7718CD24" w:rsidR="00D56BF9" w:rsidRDefault="00D56BF9" w:rsidP="00A72AB8">
            <w:pPr>
              <w:pStyle w:val="BodyText"/>
              <w:numPr>
                <w:ilvl w:val="0"/>
                <w:numId w:val="205"/>
              </w:numPr>
            </w:pPr>
            <w:r>
              <w:t>Asset is removed successfully in the VMX by the integrator.</w:t>
            </w:r>
          </w:p>
          <w:p w14:paraId="3F218894" w14:textId="6BB1DEBA" w:rsidR="00D06FA1" w:rsidRPr="007533F7" w:rsidRDefault="00D56BF9" w:rsidP="00A72AB8">
            <w:pPr>
              <w:pStyle w:val="BodyText"/>
              <w:numPr>
                <w:ilvl w:val="0"/>
                <w:numId w:val="205"/>
              </w:numPr>
            </w:pPr>
            <w:r>
              <w:t>Success status is saved in the TM DB (ContentItems Table) indicating that the VoD is in ‘sync with VMX.</w:t>
            </w:r>
          </w:p>
        </w:tc>
      </w:tr>
      <w:tr w:rsidR="0073413D" w14:paraId="2BD69857" w14:textId="77777777" w:rsidTr="00076DFE">
        <w:tc>
          <w:tcPr>
            <w:tcW w:w="1998" w:type="dxa"/>
            <w:tcBorders>
              <w:top w:val="single" w:sz="4" w:space="0" w:color="auto"/>
              <w:left w:val="single" w:sz="4" w:space="0" w:color="auto"/>
              <w:bottom w:val="single" w:sz="4" w:space="0" w:color="auto"/>
              <w:right w:val="single" w:sz="4" w:space="0" w:color="auto"/>
            </w:tcBorders>
          </w:tcPr>
          <w:p w14:paraId="7258F95C" w14:textId="77777777" w:rsidR="0073413D" w:rsidRDefault="0073413D" w:rsidP="00076DFE">
            <w:pPr>
              <w:rPr>
                <w:b/>
                <w:bCs/>
                <w:szCs w:val="22"/>
              </w:rPr>
            </w:pPr>
            <w:r>
              <w:rPr>
                <w:b/>
                <w:bCs/>
                <w:szCs w:val="22"/>
              </w:rPr>
              <w:t>Alternative flow of events</w:t>
            </w:r>
          </w:p>
        </w:tc>
        <w:tc>
          <w:tcPr>
            <w:tcW w:w="7578" w:type="dxa"/>
            <w:tcBorders>
              <w:top w:val="single" w:sz="4" w:space="0" w:color="auto"/>
              <w:left w:val="single" w:sz="4" w:space="0" w:color="auto"/>
              <w:bottom w:val="single" w:sz="4" w:space="0" w:color="auto"/>
              <w:right w:val="single" w:sz="4" w:space="0" w:color="auto"/>
            </w:tcBorders>
          </w:tcPr>
          <w:p w14:paraId="5A633AE0" w14:textId="7B144D61" w:rsidR="00D55C3B" w:rsidRPr="00780694" w:rsidRDefault="0073413D" w:rsidP="00A72AB8">
            <w:pPr>
              <w:pStyle w:val="BodyText"/>
              <w:numPr>
                <w:ilvl w:val="0"/>
                <w:numId w:val="206"/>
              </w:numPr>
            </w:pPr>
            <w:r>
              <w:t>If the operation is to be called asynchronously then its immediate response is assumed to be failure and TM DB  tables (as mentioned in the post condition) will be updated with ‘not sync’ status  The tables will be updated with ‘sync’ mark if the actual response from the operation is success.</w:t>
            </w:r>
          </w:p>
        </w:tc>
      </w:tr>
      <w:tr w:rsidR="0073413D" w14:paraId="00A2352E" w14:textId="77777777" w:rsidTr="00076DFE">
        <w:tc>
          <w:tcPr>
            <w:tcW w:w="1998" w:type="dxa"/>
            <w:tcBorders>
              <w:top w:val="single" w:sz="4" w:space="0" w:color="auto"/>
              <w:left w:val="single" w:sz="4" w:space="0" w:color="auto"/>
              <w:bottom w:val="single" w:sz="4" w:space="0" w:color="auto"/>
              <w:right w:val="single" w:sz="4" w:space="0" w:color="auto"/>
            </w:tcBorders>
          </w:tcPr>
          <w:p w14:paraId="629F09D6" w14:textId="77777777" w:rsidR="0073413D" w:rsidRDefault="0073413D" w:rsidP="00076DFE">
            <w:pPr>
              <w:rPr>
                <w:szCs w:val="22"/>
              </w:rPr>
            </w:pPr>
            <w:r>
              <w:rPr>
                <w:b/>
                <w:bCs/>
                <w:szCs w:val="22"/>
              </w:rPr>
              <w:t>Exceptional flow</w:t>
            </w:r>
          </w:p>
        </w:tc>
        <w:tc>
          <w:tcPr>
            <w:tcW w:w="7578" w:type="dxa"/>
            <w:tcBorders>
              <w:top w:val="single" w:sz="4" w:space="0" w:color="auto"/>
              <w:left w:val="single" w:sz="4" w:space="0" w:color="auto"/>
              <w:bottom w:val="single" w:sz="4" w:space="0" w:color="auto"/>
              <w:right w:val="single" w:sz="4" w:space="0" w:color="auto"/>
            </w:tcBorders>
          </w:tcPr>
          <w:p w14:paraId="2398CB45" w14:textId="2EFC8225" w:rsidR="00EF2255" w:rsidRDefault="00EF2255" w:rsidP="00A72AB8">
            <w:pPr>
              <w:pStyle w:val="BodyText"/>
              <w:numPr>
                <w:ilvl w:val="0"/>
                <w:numId w:val="207"/>
              </w:numPr>
            </w:pPr>
            <w:r w:rsidRPr="006D570B">
              <w:t xml:space="preserve">If the synchronous Integrator call fails then </w:t>
            </w:r>
            <w:r>
              <w:t xml:space="preserve">exisiting error will be shown on GUI. </w:t>
            </w:r>
          </w:p>
          <w:p w14:paraId="356F0F14" w14:textId="42B028A6" w:rsidR="0073413D" w:rsidRPr="00780694" w:rsidRDefault="00EF2255" w:rsidP="00A72AB8">
            <w:pPr>
              <w:pStyle w:val="BodyText"/>
              <w:numPr>
                <w:ilvl w:val="0"/>
                <w:numId w:val="207"/>
              </w:numPr>
            </w:pPr>
            <w:r>
              <w:t>If any error comes during the asset addition then exisiting error will be shown on GUI.</w:t>
            </w:r>
          </w:p>
        </w:tc>
      </w:tr>
      <w:tr w:rsidR="00280E8E" w14:paraId="31D6FD8C" w14:textId="77777777" w:rsidTr="00076DFE">
        <w:tc>
          <w:tcPr>
            <w:tcW w:w="1998" w:type="dxa"/>
            <w:tcBorders>
              <w:top w:val="single" w:sz="4" w:space="0" w:color="auto"/>
              <w:left w:val="single" w:sz="4" w:space="0" w:color="auto"/>
              <w:bottom w:val="single" w:sz="4" w:space="0" w:color="auto"/>
              <w:right w:val="single" w:sz="4" w:space="0" w:color="auto"/>
            </w:tcBorders>
          </w:tcPr>
          <w:p w14:paraId="69DEE10D" w14:textId="77777777" w:rsidR="00280E8E" w:rsidRDefault="00280E8E" w:rsidP="00076DFE">
            <w:pPr>
              <w:rPr>
                <w:szCs w:val="22"/>
              </w:rPr>
            </w:pPr>
            <w:r>
              <w:rPr>
                <w:b/>
                <w:bCs/>
                <w:szCs w:val="22"/>
              </w:rPr>
              <w:t>Reference</w:t>
            </w:r>
          </w:p>
        </w:tc>
        <w:tc>
          <w:tcPr>
            <w:tcW w:w="7578" w:type="dxa"/>
            <w:tcBorders>
              <w:top w:val="single" w:sz="4" w:space="0" w:color="auto"/>
              <w:left w:val="single" w:sz="4" w:space="0" w:color="auto"/>
              <w:bottom w:val="single" w:sz="4" w:space="0" w:color="auto"/>
              <w:right w:val="single" w:sz="4" w:space="0" w:color="auto"/>
            </w:tcBorders>
          </w:tcPr>
          <w:p w14:paraId="266CAA88" w14:textId="77777777" w:rsidR="00280E8E" w:rsidRDefault="00280E8E" w:rsidP="0056194E">
            <w:pPr>
              <w:keepNext/>
              <w:rPr>
                <w:szCs w:val="22"/>
              </w:rPr>
            </w:pPr>
          </w:p>
        </w:tc>
      </w:tr>
    </w:tbl>
    <w:p w14:paraId="6B65D744" w14:textId="60ADFD2C" w:rsidR="00280E8E" w:rsidRPr="00280E8E" w:rsidRDefault="0056194E" w:rsidP="0056194E">
      <w:pPr>
        <w:pStyle w:val="Caption"/>
        <w:jc w:val="center"/>
      </w:pPr>
      <w:bookmarkStart w:id="299" w:name="_Toc428290092"/>
      <w:r>
        <w:t xml:space="preserve">Table </w:t>
      </w:r>
      <w:r w:rsidR="00167C2C">
        <w:fldChar w:fldCharType="begin"/>
      </w:r>
      <w:r w:rsidR="00167C2C">
        <w:instrText xml:space="preserve"> SEQ Table \* ARABIC </w:instrText>
      </w:r>
      <w:r w:rsidR="00167C2C">
        <w:fldChar w:fldCharType="separate"/>
      </w:r>
      <w:r w:rsidR="001D44B2">
        <w:rPr>
          <w:noProof/>
        </w:rPr>
        <w:t>40</w:t>
      </w:r>
      <w:r w:rsidR="00167C2C">
        <w:rPr>
          <w:noProof/>
        </w:rPr>
        <w:fldChar w:fldCharType="end"/>
      </w:r>
      <w:r>
        <w:t xml:space="preserve">: </w:t>
      </w:r>
      <w:r w:rsidRPr="00CE122A">
        <w:t>Remove asset from VoD</w:t>
      </w:r>
      <w:bookmarkEnd w:id="299"/>
    </w:p>
    <w:p w14:paraId="594E2843" w14:textId="4235AFD1" w:rsidR="000E40F6" w:rsidRPr="00076DFE" w:rsidRDefault="000E40F6" w:rsidP="00A1252E">
      <w:pPr>
        <w:pStyle w:val="Heading2"/>
        <w:rPr>
          <w:color w:val="FF0000"/>
        </w:rPr>
      </w:pPr>
      <w:bookmarkStart w:id="300" w:name="_Toc428289898"/>
      <w:r w:rsidRPr="00076DFE">
        <w:rPr>
          <w:color w:val="FF0000"/>
        </w:rPr>
        <w:lastRenderedPageBreak/>
        <w:t xml:space="preserve">Class </w:t>
      </w:r>
      <w:bookmarkEnd w:id="62"/>
      <w:r w:rsidR="00442B96" w:rsidRPr="00076DFE">
        <w:rPr>
          <w:color w:val="FF0000"/>
        </w:rPr>
        <w:t>Diagrams</w:t>
      </w:r>
      <w:bookmarkEnd w:id="300"/>
    </w:p>
    <w:p w14:paraId="2940003F" w14:textId="17563A3F" w:rsidR="001572FD" w:rsidRDefault="001572FD" w:rsidP="001572FD">
      <w:pPr>
        <w:pStyle w:val="Heading3"/>
      </w:pPr>
      <w:bookmarkStart w:id="301" w:name="_Toc428289899"/>
      <w:r>
        <w:t>TM GUI Class Diagram</w:t>
      </w:r>
      <w:bookmarkEnd w:id="301"/>
    </w:p>
    <w:p w14:paraId="65885FE6" w14:textId="77777777" w:rsidR="004E0304" w:rsidRDefault="001572FD" w:rsidP="004E0304">
      <w:pPr>
        <w:pStyle w:val="BodyText"/>
        <w:keepNext/>
      </w:pPr>
      <w:r w:rsidRPr="0049016B">
        <w:rPr>
          <w:noProof/>
          <w:lang w:val="en-IN" w:eastAsia="en-IN"/>
        </w:rPr>
        <w:drawing>
          <wp:inline distT="0" distB="0" distL="0" distR="0" wp14:anchorId="57DF115F" wp14:editId="7B3137E0">
            <wp:extent cx="5940425" cy="7841615"/>
            <wp:effectExtent l="0" t="0" r="3175" b="6985"/>
            <wp:docPr id="5" name="Picture 5" descr="class_diagram_DRM_SYNC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lass_diagram_DRM_SYNC_upda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7841615"/>
                    </a:xfrm>
                    <a:prstGeom prst="rect">
                      <a:avLst/>
                    </a:prstGeom>
                    <a:noFill/>
                    <a:ln>
                      <a:noFill/>
                    </a:ln>
                  </pic:spPr>
                </pic:pic>
              </a:graphicData>
            </a:graphic>
          </wp:inline>
        </w:drawing>
      </w:r>
    </w:p>
    <w:p w14:paraId="7C038AF7" w14:textId="6FBE1A47" w:rsidR="001572FD" w:rsidRPr="001572FD" w:rsidRDefault="004E0304" w:rsidP="004E0304">
      <w:pPr>
        <w:pStyle w:val="Caption"/>
        <w:jc w:val="center"/>
      </w:pPr>
      <w:bookmarkStart w:id="302" w:name="_Toc428290018"/>
      <w:r>
        <w:t xml:space="preserve">Figure </w:t>
      </w:r>
      <w:r w:rsidR="00167C2C">
        <w:fldChar w:fldCharType="begin"/>
      </w:r>
      <w:r w:rsidR="00167C2C">
        <w:instrText xml:space="preserve"> SEQ Figure \* ARABIC </w:instrText>
      </w:r>
      <w:r w:rsidR="00167C2C">
        <w:fldChar w:fldCharType="separate"/>
      </w:r>
      <w:r w:rsidR="00A73595">
        <w:rPr>
          <w:noProof/>
        </w:rPr>
        <w:t>41</w:t>
      </w:r>
      <w:r w:rsidR="00167C2C">
        <w:rPr>
          <w:noProof/>
        </w:rPr>
        <w:fldChar w:fldCharType="end"/>
      </w:r>
      <w:r>
        <w:t xml:space="preserve">: </w:t>
      </w:r>
      <w:r w:rsidRPr="00AB55A3">
        <w:t>TM GUI Class Diagram</w:t>
      </w:r>
      <w:bookmarkEnd w:id="302"/>
    </w:p>
    <w:p w14:paraId="0601A5C5" w14:textId="6F62476C" w:rsidR="00CF2DE0" w:rsidRDefault="00442B96" w:rsidP="001572FD">
      <w:pPr>
        <w:pStyle w:val="Heading3"/>
      </w:pPr>
      <w:bookmarkStart w:id="303" w:name="_GlobalInstall_document_generation"/>
      <w:bookmarkStart w:id="304" w:name="_Toc428289900"/>
      <w:bookmarkEnd w:id="303"/>
      <w:r>
        <w:lastRenderedPageBreak/>
        <w:t xml:space="preserve">OMI Client Class </w:t>
      </w:r>
      <w:r w:rsidR="000E40F6">
        <w:t>Diagram</w:t>
      </w:r>
      <w:bookmarkEnd w:id="304"/>
    </w:p>
    <w:p w14:paraId="645B9882" w14:textId="77777777" w:rsidR="00D3429C" w:rsidRDefault="00D3429C" w:rsidP="00D3429C">
      <w:pPr>
        <w:pStyle w:val="BodyText"/>
      </w:pPr>
    </w:p>
    <w:p w14:paraId="646E0758" w14:textId="67D4F76C" w:rsidR="00452D7C" w:rsidRDefault="00912334" w:rsidP="00452D7C">
      <w:pPr>
        <w:pStyle w:val="BodyText"/>
        <w:keepNext/>
      </w:pPr>
      <w:r>
        <w:rPr>
          <w:noProof/>
          <w:lang w:val="en-IN" w:eastAsia="en-IN"/>
        </w:rPr>
        <w:drawing>
          <wp:inline distT="0" distB="0" distL="0" distR="0" wp14:anchorId="25291529" wp14:editId="3326854F">
            <wp:extent cx="5934075" cy="56578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5657850"/>
                    </a:xfrm>
                    <a:prstGeom prst="rect">
                      <a:avLst/>
                    </a:prstGeom>
                    <a:noFill/>
                    <a:ln>
                      <a:noFill/>
                    </a:ln>
                  </pic:spPr>
                </pic:pic>
              </a:graphicData>
            </a:graphic>
          </wp:inline>
        </w:drawing>
      </w:r>
    </w:p>
    <w:p w14:paraId="28F6AF3C" w14:textId="139C30B5" w:rsidR="00D3429C" w:rsidRDefault="00452D7C" w:rsidP="00452D7C">
      <w:pPr>
        <w:pStyle w:val="Caption"/>
        <w:jc w:val="center"/>
      </w:pPr>
      <w:bookmarkStart w:id="305" w:name="_Toc428290019"/>
      <w:r>
        <w:t xml:space="preserve">Figure </w:t>
      </w:r>
      <w:r w:rsidR="00167C2C">
        <w:fldChar w:fldCharType="begin"/>
      </w:r>
      <w:r w:rsidR="00167C2C">
        <w:instrText xml:space="preserve"> SEQ Figure \* ARABIC </w:instrText>
      </w:r>
      <w:r w:rsidR="00167C2C">
        <w:fldChar w:fldCharType="separate"/>
      </w:r>
      <w:r w:rsidR="00A73595">
        <w:rPr>
          <w:noProof/>
        </w:rPr>
        <w:t>42</w:t>
      </w:r>
      <w:r w:rsidR="00167C2C">
        <w:rPr>
          <w:noProof/>
        </w:rPr>
        <w:fldChar w:fldCharType="end"/>
      </w:r>
      <w:r>
        <w:t xml:space="preserve">: </w:t>
      </w:r>
      <w:r w:rsidRPr="002D3966">
        <w:t>OMI Client Class Diagram</w:t>
      </w:r>
      <w:r>
        <w:t xml:space="preserve"> 1</w:t>
      </w:r>
      <w:bookmarkEnd w:id="305"/>
    </w:p>
    <w:p w14:paraId="40EDF1D8" w14:textId="0C67AC1E" w:rsidR="00D3429C" w:rsidRDefault="00D3429C" w:rsidP="00D3429C"/>
    <w:p w14:paraId="257CB904" w14:textId="61CF1FBE" w:rsidR="00452D7C" w:rsidRDefault="00847E3B" w:rsidP="00D1537A">
      <w:pPr>
        <w:pStyle w:val="BodyText"/>
        <w:keepNext/>
        <w:jc w:val="center"/>
      </w:pPr>
      <w:commentRangeStart w:id="306"/>
      <w:r>
        <w:rPr>
          <w:noProof/>
          <w:lang w:val="en-IN" w:eastAsia="en-IN"/>
        </w:rPr>
        <w:lastRenderedPageBreak/>
        <w:drawing>
          <wp:inline distT="0" distB="0" distL="0" distR="0" wp14:anchorId="13A7538E" wp14:editId="00F5C766">
            <wp:extent cx="4391025" cy="80676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91025" cy="8067675"/>
                    </a:xfrm>
                    <a:prstGeom prst="rect">
                      <a:avLst/>
                    </a:prstGeom>
                    <a:noFill/>
                    <a:ln>
                      <a:noFill/>
                    </a:ln>
                  </pic:spPr>
                </pic:pic>
              </a:graphicData>
            </a:graphic>
          </wp:inline>
        </w:drawing>
      </w:r>
      <w:commentRangeEnd w:id="306"/>
      <w:r w:rsidR="006D1C2E">
        <w:rPr>
          <w:rStyle w:val="CommentReference"/>
        </w:rPr>
        <w:commentReference w:id="306"/>
      </w:r>
    </w:p>
    <w:p w14:paraId="6A7A4EF8" w14:textId="53F00DAB" w:rsidR="00D877DD" w:rsidRPr="00F00795" w:rsidRDefault="00452D7C" w:rsidP="00C70875">
      <w:pPr>
        <w:pStyle w:val="Caption"/>
        <w:jc w:val="center"/>
      </w:pPr>
      <w:bookmarkStart w:id="307" w:name="_Toc428290020"/>
      <w:r>
        <w:t xml:space="preserve">Figure </w:t>
      </w:r>
      <w:r w:rsidR="00167C2C">
        <w:fldChar w:fldCharType="begin"/>
      </w:r>
      <w:r w:rsidR="00167C2C">
        <w:instrText xml:space="preserve"> SEQ Figure \* ARABIC </w:instrText>
      </w:r>
      <w:r w:rsidR="00167C2C">
        <w:fldChar w:fldCharType="separate"/>
      </w:r>
      <w:r w:rsidR="00A73595">
        <w:rPr>
          <w:noProof/>
        </w:rPr>
        <w:t>43</w:t>
      </w:r>
      <w:r w:rsidR="00167C2C">
        <w:rPr>
          <w:noProof/>
        </w:rPr>
        <w:fldChar w:fldCharType="end"/>
      </w:r>
      <w:r>
        <w:t xml:space="preserve">: </w:t>
      </w:r>
      <w:r w:rsidRPr="00C57A01">
        <w:t>OMI Client Class Di</w:t>
      </w:r>
      <w:r>
        <w:t>agram 2</w:t>
      </w:r>
      <w:bookmarkEnd w:id="307"/>
    </w:p>
    <w:p w14:paraId="1280E707" w14:textId="77777777" w:rsidR="00162B70" w:rsidRDefault="00162B70" w:rsidP="00B756C1">
      <w:pPr>
        <w:pStyle w:val="BodyText"/>
      </w:pPr>
    </w:p>
    <w:p w14:paraId="263693A6" w14:textId="77777777" w:rsidR="00753516" w:rsidRPr="002E0179" w:rsidRDefault="00753516" w:rsidP="00753516">
      <w:pPr>
        <w:pStyle w:val="Heading1"/>
      </w:pPr>
      <w:bookmarkStart w:id="308" w:name="_MovieList_document_generation"/>
      <w:bookmarkStart w:id="309" w:name="_Toc404937292"/>
      <w:bookmarkStart w:id="310" w:name="_Toc428289901"/>
      <w:bookmarkStart w:id="311" w:name="_Toc66190160"/>
      <w:bookmarkStart w:id="312" w:name="_Toc278896732"/>
      <w:bookmarkEnd w:id="308"/>
      <w:r w:rsidRPr="002E0179">
        <w:lastRenderedPageBreak/>
        <w:t>Implementation</w:t>
      </w:r>
      <w:bookmarkEnd w:id="309"/>
      <w:bookmarkEnd w:id="310"/>
    </w:p>
    <w:p w14:paraId="16CB037A" w14:textId="6966B8B8" w:rsidR="00753516" w:rsidRDefault="007E346D" w:rsidP="00753516">
      <w:pPr>
        <w:pStyle w:val="Heading2"/>
      </w:pPr>
      <w:bookmarkStart w:id="313" w:name="_Toc404937293"/>
      <w:bookmarkStart w:id="314" w:name="_Toc428289902"/>
      <w:r>
        <w:t>TM GUI changes for Migration</w:t>
      </w:r>
      <w:bookmarkEnd w:id="313"/>
      <w:bookmarkEnd w:id="314"/>
    </w:p>
    <w:p w14:paraId="1ABA2AE7" w14:textId="661B2E10" w:rsidR="001924DC" w:rsidRDefault="001013B2" w:rsidP="001924DC">
      <w:pPr>
        <w:pStyle w:val="Heading3"/>
      </w:pPr>
      <w:bookmarkStart w:id="315" w:name="_Toc370311325"/>
      <w:bookmarkStart w:id="316" w:name="_Toc428289903"/>
      <w:r>
        <w:t>Use Case Modeling</w:t>
      </w:r>
      <w:bookmarkEnd w:id="315"/>
      <w:bookmarkEnd w:id="316"/>
    </w:p>
    <w:p w14:paraId="55D89FDC" w14:textId="44878B3D" w:rsidR="00676379" w:rsidRPr="00676379" w:rsidRDefault="0058327A" w:rsidP="00676379">
      <w:pPr>
        <w:pStyle w:val="Heading4"/>
      </w:pPr>
      <w:bookmarkStart w:id="317" w:name="_Toc428289904"/>
      <w:r>
        <w:t>Synchronization of</w:t>
      </w:r>
      <w:r w:rsidR="00676379">
        <w:t xml:space="preserve"> Entities</w:t>
      </w:r>
      <w:bookmarkEnd w:id="317"/>
    </w:p>
    <w:p w14:paraId="096698F3" w14:textId="77777777" w:rsidR="00640E13" w:rsidRDefault="00640E13" w:rsidP="00640E13">
      <w:pPr>
        <w:pStyle w:val="BodyText"/>
      </w:pPr>
    </w:p>
    <w:p w14:paraId="5D834A89" w14:textId="77777777" w:rsidR="00E16C63" w:rsidRDefault="00640E13" w:rsidP="00AD48CF">
      <w:pPr>
        <w:pStyle w:val="BodyText"/>
        <w:keepNext/>
        <w:jc w:val="center"/>
      </w:pPr>
      <w:r w:rsidRPr="00645E45">
        <w:rPr>
          <w:noProof/>
          <w:lang w:val="en-IN" w:eastAsia="en-IN"/>
        </w:rPr>
        <w:drawing>
          <wp:inline distT="0" distB="0" distL="0" distR="0" wp14:anchorId="73330FCA" wp14:editId="08F1B884">
            <wp:extent cx="5118100" cy="201993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18100" cy="2019935"/>
                    </a:xfrm>
                    <a:prstGeom prst="rect">
                      <a:avLst/>
                    </a:prstGeom>
                    <a:noFill/>
                    <a:ln>
                      <a:noFill/>
                    </a:ln>
                  </pic:spPr>
                </pic:pic>
              </a:graphicData>
            </a:graphic>
          </wp:inline>
        </w:drawing>
      </w:r>
    </w:p>
    <w:p w14:paraId="40065F7E" w14:textId="0EA7F7E2" w:rsidR="00640E13" w:rsidRDefault="00E16C63" w:rsidP="00E16C63">
      <w:pPr>
        <w:pStyle w:val="Caption"/>
        <w:jc w:val="center"/>
      </w:pPr>
      <w:bookmarkStart w:id="318" w:name="_Toc428290021"/>
      <w:r>
        <w:t xml:space="preserve">Figure </w:t>
      </w:r>
      <w:r w:rsidR="00167C2C">
        <w:fldChar w:fldCharType="begin"/>
      </w:r>
      <w:r w:rsidR="00167C2C">
        <w:instrText xml:space="preserve"> SEQ Figure \* ARABIC </w:instrText>
      </w:r>
      <w:r w:rsidR="00167C2C">
        <w:fldChar w:fldCharType="separate"/>
      </w:r>
      <w:r w:rsidR="00A73595">
        <w:rPr>
          <w:noProof/>
        </w:rPr>
        <w:t>44</w:t>
      </w:r>
      <w:r w:rsidR="00167C2C">
        <w:rPr>
          <w:noProof/>
        </w:rPr>
        <w:fldChar w:fldCharType="end"/>
      </w:r>
      <w:r>
        <w:t xml:space="preserve">: </w:t>
      </w:r>
      <w:r w:rsidRPr="00EC12FF">
        <w:t>Synchronization of Entities</w:t>
      </w:r>
      <w:bookmarkEnd w:id="318"/>
    </w:p>
    <w:p w14:paraId="69C43A42" w14:textId="77777777" w:rsidR="00F63F91" w:rsidRPr="00F63F91" w:rsidRDefault="00F63F91" w:rsidP="00F63F91">
      <w:pPr>
        <w:pStyle w:val="BodyText"/>
      </w:pPr>
    </w:p>
    <w:tbl>
      <w:tblPr>
        <w:tblW w:w="9576" w:type="dxa"/>
        <w:tblLayout w:type="fixed"/>
        <w:tblLook w:val="0000" w:firstRow="0" w:lastRow="0" w:firstColumn="0" w:lastColumn="0" w:noHBand="0" w:noVBand="0"/>
      </w:tblPr>
      <w:tblGrid>
        <w:gridCol w:w="1906"/>
        <w:gridCol w:w="7670"/>
      </w:tblGrid>
      <w:tr w:rsidR="00640E13" w:rsidRPr="00936B30" w14:paraId="701F6ABA" w14:textId="77777777" w:rsidTr="001B4F46">
        <w:tc>
          <w:tcPr>
            <w:tcW w:w="1906" w:type="dxa"/>
            <w:tcBorders>
              <w:top w:val="single" w:sz="4" w:space="0" w:color="auto"/>
              <w:left w:val="single" w:sz="4" w:space="0" w:color="auto"/>
              <w:bottom w:val="single" w:sz="4" w:space="0" w:color="auto"/>
              <w:right w:val="single" w:sz="4" w:space="0" w:color="auto"/>
            </w:tcBorders>
          </w:tcPr>
          <w:p w14:paraId="4F8A4DF9" w14:textId="77777777" w:rsidR="00640E13" w:rsidRPr="00936B30" w:rsidRDefault="00640E13" w:rsidP="001B4F46">
            <w:pPr>
              <w:rPr>
                <w:rFonts w:cs="Calibri"/>
              </w:rPr>
            </w:pPr>
            <w:r w:rsidRPr="00936B30">
              <w:rPr>
                <w:rFonts w:cs="Calibri"/>
                <w:b/>
                <w:bCs/>
              </w:rPr>
              <w:t>Actor</w:t>
            </w:r>
          </w:p>
        </w:tc>
        <w:tc>
          <w:tcPr>
            <w:tcW w:w="7670" w:type="dxa"/>
            <w:tcBorders>
              <w:top w:val="single" w:sz="4" w:space="0" w:color="auto"/>
              <w:left w:val="single" w:sz="4" w:space="0" w:color="auto"/>
              <w:bottom w:val="single" w:sz="4" w:space="0" w:color="auto"/>
              <w:right w:val="single" w:sz="4" w:space="0" w:color="auto"/>
            </w:tcBorders>
          </w:tcPr>
          <w:p w14:paraId="07DE2433" w14:textId="77777777" w:rsidR="00640E13" w:rsidRPr="00936B30" w:rsidRDefault="00640E13" w:rsidP="001B4F46">
            <w:pPr>
              <w:rPr>
                <w:rFonts w:cs="Calibri"/>
              </w:rPr>
            </w:pPr>
            <w:r w:rsidRPr="00936B30">
              <w:rPr>
                <w:rFonts w:cs="Calibri"/>
              </w:rPr>
              <w:t>TM User</w:t>
            </w:r>
          </w:p>
        </w:tc>
      </w:tr>
      <w:tr w:rsidR="00640E13" w:rsidRPr="00936B30" w14:paraId="6BEFAC0B" w14:textId="77777777" w:rsidTr="001B4F46">
        <w:tc>
          <w:tcPr>
            <w:tcW w:w="1906" w:type="dxa"/>
            <w:tcBorders>
              <w:top w:val="single" w:sz="4" w:space="0" w:color="auto"/>
              <w:left w:val="single" w:sz="4" w:space="0" w:color="auto"/>
              <w:bottom w:val="single" w:sz="4" w:space="0" w:color="auto"/>
              <w:right w:val="single" w:sz="4" w:space="0" w:color="auto"/>
            </w:tcBorders>
          </w:tcPr>
          <w:p w14:paraId="004E563D" w14:textId="77777777" w:rsidR="00640E13" w:rsidRPr="00936B30" w:rsidRDefault="00640E13" w:rsidP="001B4F46">
            <w:pPr>
              <w:rPr>
                <w:rFonts w:cs="Calibri"/>
              </w:rPr>
            </w:pPr>
            <w:r w:rsidRPr="00936B30">
              <w:rPr>
                <w:rFonts w:cs="Calibri"/>
                <w:b/>
                <w:bCs/>
              </w:rPr>
              <w:t>Information</w:t>
            </w:r>
          </w:p>
        </w:tc>
        <w:tc>
          <w:tcPr>
            <w:tcW w:w="7670" w:type="dxa"/>
            <w:tcBorders>
              <w:top w:val="single" w:sz="4" w:space="0" w:color="auto"/>
              <w:left w:val="single" w:sz="4" w:space="0" w:color="auto"/>
              <w:bottom w:val="single" w:sz="4" w:space="0" w:color="auto"/>
              <w:right w:val="single" w:sz="4" w:space="0" w:color="auto"/>
            </w:tcBorders>
          </w:tcPr>
          <w:p w14:paraId="584F0E97" w14:textId="77777777" w:rsidR="00640E13" w:rsidRPr="00936B30" w:rsidRDefault="00640E13" w:rsidP="001B4F46">
            <w:pPr>
              <w:rPr>
                <w:rFonts w:cs="Calibri"/>
              </w:rPr>
            </w:pPr>
            <w:r w:rsidRPr="00936B30">
              <w:rPr>
                <w:rFonts w:cs="Calibri"/>
              </w:rPr>
              <w:t>Fetching the list of non-sync Entities from DB and forward it on OMI Integrator for synchronization.</w:t>
            </w:r>
          </w:p>
        </w:tc>
      </w:tr>
      <w:tr w:rsidR="00640E13" w:rsidRPr="00936B30" w14:paraId="791EDDB1" w14:textId="77777777" w:rsidTr="001B4F46">
        <w:tc>
          <w:tcPr>
            <w:tcW w:w="1906" w:type="dxa"/>
            <w:tcBorders>
              <w:top w:val="single" w:sz="4" w:space="0" w:color="auto"/>
              <w:left w:val="single" w:sz="4" w:space="0" w:color="auto"/>
              <w:bottom w:val="single" w:sz="4" w:space="0" w:color="auto"/>
              <w:right w:val="single" w:sz="4" w:space="0" w:color="auto"/>
            </w:tcBorders>
          </w:tcPr>
          <w:p w14:paraId="64A80D84" w14:textId="77777777" w:rsidR="00640E13" w:rsidRPr="00936B30" w:rsidRDefault="00640E13" w:rsidP="001B4F46">
            <w:pPr>
              <w:rPr>
                <w:rFonts w:cs="Calibri"/>
              </w:rPr>
            </w:pPr>
            <w:r w:rsidRPr="00936B30">
              <w:rPr>
                <w:rFonts w:cs="Calibri"/>
                <w:b/>
                <w:bCs/>
              </w:rPr>
              <w:t>Pre-condition</w:t>
            </w:r>
          </w:p>
        </w:tc>
        <w:tc>
          <w:tcPr>
            <w:tcW w:w="7670" w:type="dxa"/>
            <w:tcBorders>
              <w:top w:val="single" w:sz="4" w:space="0" w:color="auto"/>
              <w:left w:val="single" w:sz="4" w:space="0" w:color="auto"/>
              <w:bottom w:val="single" w:sz="4" w:space="0" w:color="auto"/>
              <w:right w:val="single" w:sz="4" w:space="0" w:color="auto"/>
            </w:tcBorders>
          </w:tcPr>
          <w:p w14:paraId="1E1B73F8" w14:textId="77777777" w:rsidR="00640E13" w:rsidRPr="00936B30" w:rsidRDefault="00640E13" w:rsidP="0039515D">
            <w:pPr>
              <w:pStyle w:val="BodyText"/>
              <w:numPr>
                <w:ilvl w:val="0"/>
                <w:numId w:val="13"/>
              </w:numPr>
              <w:jc w:val="both"/>
              <w:rPr>
                <w:rFonts w:cs="Calibri"/>
              </w:rPr>
            </w:pPr>
            <w:r w:rsidRPr="00936B30">
              <w:rPr>
                <w:rFonts w:cs="Calibri"/>
              </w:rPr>
              <w:t>TM is up and running.</w:t>
            </w:r>
          </w:p>
          <w:p w14:paraId="1E3CC3F8" w14:textId="77777777" w:rsidR="00640E13" w:rsidRPr="00936B30" w:rsidRDefault="00640E13" w:rsidP="0039515D">
            <w:pPr>
              <w:pStyle w:val="BodyText"/>
              <w:numPr>
                <w:ilvl w:val="0"/>
                <w:numId w:val="13"/>
              </w:numPr>
              <w:jc w:val="both"/>
              <w:rPr>
                <w:rFonts w:cs="Calibri"/>
              </w:rPr>
            </w:pPr>
            <w:r w:rsidRPr="00936B30">
              <w:rPr>
                <w:rFonts w:cs="Calibri"/>
              </w:rPr>
              <w:t>TM DB is up and running.</w:t>
            </w:r>
          </w:p>
          <w:p w14:paraId="1C36B087" w14:textId="77777777" w:rsidR="00640E13" w:rsidRPr="00936B30" w:rsidRDefault="00640E13" w:rsidP="0039515D">
            <w:pPr>
              <w:pStyle w:val="BodyText"/>
              <w:numPr>
                <w:ilvl w:val="0"/>
                <w:numId w:val="13"/>
              </w:numPr>
              <w:jc w:val="both"/>
              <w:rPr>
                <w:rFonts w:cs="Calibri"/>
              </w:rPr>
            </w:pPr>
            <w:r w:rsidRPr="00936B30">
              <w:rPr>
                <w:rFonts w:cs="Calibri"/>
              </w:rPr>
              <w:t>OMI Integrator is up and running.</w:t>
            </w:r>
          </w:p>
        </w:tc>
      </w:tr>
      <w:tr w:rsidR="00640E13" w:rsidRPr="00936B30" w14:paraId="589E112C" w14:textId="77777777" w:rsidTr="001B4F46">
        <w:tc>
          <w:tcPr>
            <w:tcW w:w="1906" w:type="dxa"/>
            <w:tcBorders>
              <w:top w:val="single" w:sz="4" w:space="0" w:color="auto"/>
              <w:left w:val="single" w:sz="4" w:space="0" w:color="auto"/>
              <w:bottom w:val="single" w:sz="4" w:space="0" w:color="auto"/>
              <w:right w:val="single" w:sz="4" w:space="0" w:color="auto"/>
            </w:tcBorders>
          </w:tcPr>
          <w:p w14:paraId="302BC76A" w14:textId="77777777" w:rsidR="00640E13" w:rsidRPr="00936B30" w:rsidRDefault="00640E13" w:rsidP="001B4F46">
            <w:pPr>
              <w:rPr>
                <w:rFonts w:cs="Calibri"/>
              </w:rPr>
            </w:pPr>
            <w:r w:rsidRPr="00936B30">
              <w:rPr>
                <w:rFonts w:cs="Calibri"/>
                <w:b/>
                <w:bCs/>
              </w:rPr>
              <w:t>Flow of events</w:t>
            </w:r>
          </w:p>
        </w:tc>
        <w:tc>
          <w:tcPr>
            <w:tcW w:w="7670" w:type="dxa"/>
            <w:tcBorders>
              <w:top w:val="single" w:sz="4" w:space="0" w:color="auto"/>
              <w:left w:val="single" w:sz="4" w:space="0" w:color="auto"/>
              <w:bottom w:val="single" w:sz="4" w:space="0" w:color="auto"/>
              <w:right w:val="single" w:sz="4" w:space="0" w:color="auto"/>
            </w:tcBorders>
          </w:tcPr>
          <w:p w14:paraId="1A8DE794" w14:textId="77777777" w:rsidR="00640E13" w:rsidRPr="00936B30" w:rsidRDefault="00640E13" w:rsidP="0039515D">
            <w:pPr>
              <w:numPr>
                <w:ilvl w:val="0"/>
                <w:numId w:val="14"/>
              </w:numPr>
              <w:rPr>
                <w:rFonts w:cs="Calibri"/>
              </w:rPr>
            </w:pPr>
            <w:r w:rsidRPr="00936B30">
              <w:rPr>
                <w:rFonts w:cs="Calibri"/>
              </w:rPr>
              <w:t>Login to TM</w:t>
            </w:r>
          </w:p>
          <w:p w14:paraId="50F9E9D6" w14:textId="77777777" w:rsidR="00640E13" w:rsidRPr="00936B30" w:rsidRDefault="00640E13" w:rsidP="0039515D">
            <w:pPr>
              <w:numPr>
                <w:ilvl w:val="0"/>
                <w:numId w:val="14"/>
              </w:numPr>
              <w:rPr>
                <w:rFonts w:cs="Calibri"/>
              </w:rPr>
            </w:pPr>
            <w:r w:rsidRPr="00936B30">
              <w:rPr>
                <w:rFonts w:cs="Calibri"/>
              </w:rPr>
              <w:t xml:space="preserve">Select Setup -&gt; </w:t>
            </w:r>
            <w:r w:rsidRPr="00936B30">
              <w:t>Company -&gt; DRM Synchronization</w:t>
            </w:r>
          </w:p>
          <w:p w14:paraId="1E8CA51D" w14:textId="77777777" w:rsidR="00640E13" w:rsidRPr="00936B30" w:rsidRDefault="00640E13" w:rsidP="0039515D">
            <w:pPr>
              <w:numPr>
                <w:ilvl w:val="0"/>
                <w:numId w:val="14"/>
              </w:numPr>
              <w:rPr>
                <w:rFonts w:cs="Calibri"/>
              </w:rPr>
            </w:pPr>
            <w:r w:rsidRPr="00936B30">
              <w:t>Select Entities RadioButton</w:t>
            </w:r>
          </w:p>
          <w:p w14:paraId="14A7125E" w14:textId="77777777" w:rsidR="00640E13" w:rsidRPr="00936B30" w:rsidRDefault="00640E13" w:rsidP="0039515D">
            <w:pPr>
              <w:numPr>
                <w:ilvl w:val="0"/>
                <w:numId w:val="14"/>
              </w:numPr>
              <w:rPr>
                <w:rFonts w:cs="Calibri"/>
              </w:rPr>
            </w:pPr>
            <w:r w:rsidRPr="00936B30">
              <w:t>Select entity type from combo-box</w:t>
            </w:r>
          </w:p>
          <w:p w14:paraId="687868E7" w14:textId="77777777" w:rsidR="00640E13" w:rsidRPr="00936B30" w:rsidRDefault="00640E13" w:rsidP="0039515D">
            <w:pPr>
              <w:numPr>
                <w:ilvl w:val="0"/>
                <w:numId w:val="14"/>
              </w:numPr>
              <w:rPr>
                <w:rFonts w:cs="Calibri"/>
              </w:rPr>
            </w:pPr>
            <w:r w:rsidRPr="00936B30">
              <w:t>According to selected entity type Non-Sync Items table will be loaded.</w:t>
            </w:r>
          </w:p>
          <w:p w14:paraId="6E5D4E11" w14:textId="77777777" w:rsidR="00640E13" w:rsidRPr="00936B30" w:rsidRDefault="00640E13" w:rsidP="0039515D">
            <w:pPr>
              <w:numPr>
                <w:ilvl w:val="0"/>
                <w:numId w:val="14"/>
              </w:numPr>
              <w:rPr>
                <w:rFonts w:cs="Calibri"/>
              </w:rPr>
            </w:pPr>
            <w:r w:rsidRPr="00936B30">
              <w:t>Synchronization:</w:t>
            </w:r>
          </w:p>
          <w:p w14:paraId="0C88CE73" w14:textId="77777777" w:rsidR="00640E13" w:rsidRPr="00936B30" w:rsidRDefault="00640E13" w:rsidP="0039515D">
            <w:pPr>
              <w:numPr>
                <w:ilvl w:val="1"/>
                <w:numId w:val="14"/>
              </w:numPr>
              <w:rPr>
                <w:rFonts w:cs="Calibri"/>
              </w:rPr>
            </w:pPr>
            <w:r w:rsidRPr="00936B30">
              <w:rPr>
                <w:rFonts w:cs="Calibri"/>
              </w:rPr>
              <w:t>Selected items synchronization:</w:t>
            </w:r>
          </w:p>
          <w:p w14:paraId="7764D762" w14:textId="77777777" w:rsidR="00640E13" w:rsidRPr="00936B30" w:rsidRDefault="00640E13" w:rsidP="0039515D">
            <w:pPr>
              <w:numPr>
                <w:ilvl w:val="2"/>
                <w:numId w:val="14"/>
              </w:numPr>
              <w:rPr>
                <w:rFonts w:cs="Calibri"/>
              </w:rPr>
            </w:pPr>
            <w:r w:rsidRPr="00936B30">
              <w:rPr>
                <w:rFonts w:cs="Calibri"/>
              </w:rPr>
              <w:t xml:space="preserve">Select item from </w:t>
            </w:r>
            <w:r w:rsidRPr="00936B30">
              <w:t xml:space="preserve">Non-Sync Items </w:t>
            </w:r>
            <w:r w:rsidRPr="00936B30">
              <w:rPr>
                <w:rFonts w:cs="Calibri"/>
              </w:rPr>
              <w:t>table</w:t>
            </w:r>
          </w:p>
          <w:p w14:paraId="72A7C0FC" w14:textId="77777777" w:rsidR="00640E13" w:rsidRPr="00936B30" w:rsidRDefault="00640E13" w:rsidP="0039515D">
            <w:pPr>
              <w:numPr>
                <w:ilvl w:val="2"/>
                <w:numId w:val="14"/>
              </w:numPr>
              <w:rPr>
                <w:rFonts w:cs="Calibri"/>
              </w:rPr>
            </w:pPr>
            <w:r w:rsidRPr="00936B30">
              <w:rPr>
                <w:rFonts w:cs="Calibri"/>
              </w:rPr>
              <w:t>Click on Sync button.</w:t>
            </w:r>
          </w:p>
          <w:p w14:paraId="28A38374" w14:textId="77777777" w:rsidR="00640E13" w:rsidRPr="00936B30" w:rsidRDefault="00640E13" w:rsidP="0039515D">
            <w:pPr>
              <w:numPr>
                <w:ilvl w:val="1"/>
                <w:numId w:val="14"/>
              </w:numPr>
              <w:rPr>
                <w:rFonts w:cs="Calibri"/>
              </w:rPr>
            </w:pPr>
            <w:r w:rsidRPr="00936B30">
              <w:rPr>
                <w:rFonts w:cs="Calibri"/>
              </w:rPr>
              <w:t>All items synchronization:</w:t>
            </w:r>
          </w:p>
          <w:p w14:paraId="23F6AF04" w14:textId="77777777" w:rsidR="00640E13" w:rsidRPr="00936B30" w:rsidRDefault="00640E13" w:rsidP="0039515D">
            <w:pPr>
              <w:numPr>
                <w:ilvl w:val="2"/>
                <w:numId w:val="14"/>
              </w:numPr>
              <w:rPr>
                <w:rFonts w:cs="Calibri"/>
              </w:rPr>
            </w:pPr>
            <w:r w:rsidRPr="00936B30">
              <w:rPr>
                <w:rFonts w:cs="Calibri"/>
              </w:rPr>
              <w:t>Enter batch size from 1 to 1000 in batch text box</w:t>
            </w:r>
          </w:p>
          <w:p w14:paraId="49A4F6EE" w14:textId="77777777" w:rsidR="00640E13" w:rsidRPr="00936B30" w:rsidRDefault="00640E13" w:rsidP="0039515D">
            <w:pPr>
              <w:numPr>
                <w:ilvl w:val="2"/>
                <w:numId w:val="14"/>
              </w:numPr>
              <w:rPr>
                <w:rFonts w:cs="Calibri"/>
              </w:rPr>
            </w:pPr>
            <w:r w:rsidRPr="00936B30">
              <w:rPr>
                <w:rFonts w:cs="Calibri"/>
              </w:rPr>
              <w:t>Click in Sync all button</w:t>
            </w:r>
          </w:p>
          <w:p w14:paraId="58A1F76E" w14:textId="77777777" w:rsidR="00640E13" w:rsidRPr="00936B30" w:rsidRDefault="00640E13" w:rsidP="001B4F46">
            <w:pPr>
              <w:rPr>
                <w:rFonts w:cs="Calibri"/>
              </w:rPr>
            </w:pPr>
          </w:p>
        </w:tc>
      </w:tr>
      <w:tr w:rsidR="00640E13" w:rsidRPr="00936B30" w14:paraId="6B66B5E7" w14:textId="77777777" w:rsidTr="001B4F46">
        <w:tc>
          <w:tcPr>
            <w:tcW w:w="1906" w:type="dxa"/>
            <w:tcBorders>
              <w:top w:val="single" w:sz="4" w:space="0" w:color="auto"/>
              <w:left w:val="single" w:sz="4" w:space="0" w:color="auto"/>
              <w:bottom w:val="single" w:sz="4" w:space="0" w:color="auto"/>
              <w:right w:val="single" w:sz="4" w:space="0" w:color="auto"/>
            </w:tcBorders>
          </w:tcPr>
          <w:p w14:paraId="4305B97F" w14:textId="77777777" w:rsidR="00640E13" w:rsidRPr="00936B30" w:rsidRDefault="00640E13" w:rsidP="001B4F46">
            <w:pPr>
              <w:rPr>
                <w:rFonts w:cs="Calibri"/>
                <w:b/>
                <w:bCs/>
              </w:rPr>
            </w:pPr>
            <w:r w:rsidRPr="00936B30">
              <w:rPr>
                <w:rFonts w:cs="Calibri"/>
                <w:b/>
                <w:bCs/>
              </w:rPr>
              <w:t>Post condition</w:t>
            </w:r>
          </w:p>
        </w:tc>
        <w:tc>
          <w:tcPr>
            <w:tcW w:w="7670" w:type="dxa"/>
            <w:tcBorders>
              <w:top w:val="single" w:sz="4" w:space="0" w:color="auto"/>
              <w:left w:val="single" w:sz="4" w:space="0" w:color="auto"/>
              <w:bottom w:val="single" w:sz="4" w:space="0" w:color="auto"/>
              <w:right w:val="single" w:sz="4" w:space="0" w:color="auto"/>
            </w:tcBorders>
          </w:tcPr>
          <w:p w14:paraId="4DAA2849" w14:textId="77777777" w:rsidR="00640E13" w:rsidRPr="00936B30" w:rsidRDefault="00640E13" w:rsidP="0039515D">
            <w:pPr>
              <w:numPr>
                <w:ilvl w:val="0"/>
                <w:numId w:val="15"/>
              </w:numPr>
              <w:rPr>
                <w:rFonts w:cs="Calibri"/>
              </w:rPr>
            </w:pPr>
            <w:r w:rsidRPr="00936B30">
              <w:rPr>
                <w:rFonts w:cs="Calibri"/>
              </w:rPr>
              <w:t>Selected items/all (for selected type) entities will be forwarded to OMI Integrator for synchronization.</w:t>
            </w:r>
          </w:p>
          <w:p w14:paraId="13D8489F" w14:textId="77777777" w:rsidR="00640E13" w:rsidRPr="00936B30" w:rsidRDefault="00640E13" w:rsidP="0039515D">
            <w:pPr>
              <w:numPr>
                <w:ilvl w:val="0"/>
                <w:numId w:val="15"/>
              </w:numPr>
              <w:rPr>
                <w:rFonts w:cs="Calibri"/>
              </w:rPr>
            </w:pPr>
            <w:r w:rsidRPr="00936B30">
              <w:rPr>
                <w:rFonts w:cs="Calibri"/>
              </w:rPr>
              <w:t>The status of VMXSYNC column in TM DB will be updated</w:t>
            </w:r>
            <w:r>
              <w:rPr>
                <w:rFonts w:cs="Calibri"/>
              </w:rPr>
              <w:t xml:space="preserve"> according to OMI response</w:t>
            </w:r>
            <w:r w:rsidRPr="00936B30">
              <w:rPr>
                <w:rFonts w:cs="Calibri"/>
              </w:rPr>
              <w:t>.</w:t>
            </w:r>
          </w:p>
        </w:tc>
      </w:tr>
      <w:tr w:rsidR="00640E13" w:rsidRPr="00936B30" w14:paraId="18E811B6" w14:textId="77777777" w:rsidTr="001B4F46">
        <w:tc>
          <w:tcPr>
            <w:tcW w:w="1906" w:type="dxa"/>
            <w:tcBorders>
              <w:top w:val="single" w:sz="4" w:space="0" w:color="auto"/>
              <w:left w:val="single" w:sz="4" w:space="0" w:color="auto"/>
              <w:bottom w:val="single" w:sz="4" w:space="0" w:color="auto"/>
              <w:right w:val="single" w:sz="4" w:space="0" w:color="auto"/>
            </w:tcBorders>
          </w:tcPr>
          <w:p w14:paraId="5E5D5D52" w14:textId="77777777" w:rsidR="00640E13" w:rsidRPr="00936B30" w:rsidRDefault="00640E13" w:rsidP="001B4F46">
            <w:pPr>
              <w:rPr>
                <w:rFonts w:cs="Calibri"/>
                <w:b/>
                <w:bCs/>
              </w:rPr>
            </w:pPr>
            <w:r w:rsidRPr="00936B30">
              <w:rPr>
                <w:rFonts w:cs="Calibri"/>
                <w:b/>
                <w:bCs/>
              </w:rPr>
              <w:t>Alternative flow of events</w:t>
            </w:r>
          </w:p>
        </w:tc>
        <w:tc>
          <w:tcPr>
            <w:tcW w:w="7670" w:type="dxa"/>
            <w:tcBorders>
              <w:top w:val="single" w:sz="4" w:space="0" w:color="auto"/>
              <w:left w:val="single" w:sz="4" w:space="0" w:color="auto"/>
              <w:bottom w:val="single" w:sz="4" w:space="0" w:color="auto"/>
              <w:right w:val="single" w:sz="4" w:space="0" w:color="auto"/>
            </w:tcBorders>
          </w:tcPr>
          <w:p w14:paraId="3ED1FD1D" w14:textId="77777777" w:rsidR="00640E13" w:rsidRPr="00936B30" w:rsidRDefault="00640E13" w:rsidP="001B4F46">
            <w:pPr>
              <w:rPr>
                <w:rFonts w:cs="Calibri"/>
              </w:rPr>
            </w:pPr>
            <w:r w:rsidRPr="00936B30">
              <w:rPr>
                <w:rFonts w:cs="Calibri"/>
              </w:rPr>
              <w:t>None.</w:t>
            </w:r>
          </w:p>
        </w:tc>
      </w:tr>
      <w:tr w:rsidR="00640E13" w:rsidRPr="00936B30" w14:paraId="0EC45A52" w14:textId="77777777" w:rsidTr="001B4F46">
        <w:tc>
          <w:tcPr>
            <w:tcW w:w="1906" w:type="dxa"/>
            <w:tcBorders>
              <w:top w:val="single" w:sz="4" w:space="0" w:color="auto"/>
              <w:left w:val="single" w:sz="4" w:space="0" w:color="auto"/>
              <w:bottom w:val="single" w:sz="4" w:space="0" w:color="auto"/>
              <w:right w:val="single" w:sz="4" w:space="0" w:color="auto"/>
            </w:tcBorders>
          </w:tcPr>
          <w:p w14:paraId="19FC343C" w14:textId="77777777" w:rsidR="00640E13" w:rsidRPr="00936B30" w:rsidRDefault="00640E13" w:rsidP="001B4F46">
            <w:pPr>
              <w:rPr>
                <w:rFonts w:cs="Calibri"/>
              </w:rPr>
            </w:pPr>
            <w:r w:rsidRPr="00936B30">
              <w:rPr>
                <w:rFonts w:cs="Calibri"/>
                <w:b/>
                <w:bCs/>
              </w:rPr>
              <w:lastRenderedPageBreak/>
              <w:t>Exception</w:t>
            </w:r>
          </w:p>
        </w:tc>
        <w:tc>
          <w:tcPr>
            <w:tcW w:w="7670" w:type="dxa"/>
            <w:tcBorders>
              <w:top w:val="single" w:sz="4" w:space="0" w:color="auto"/>
              <w:left w:val="single" w:sz="4" w:space="0" w:color="auto"/>
              <w:bottom w:val="single" w:sz="4" w:space="0" w:color="auto"/>
              <w:right w:val="single" w:sz="4" w:space="0" w:color="auto"/>
            </w:tcBorders>
          </w:tcPr>
          <w:p w14:paraId="7B6C8F5A" w14:textId="77777777" w:rsidR="00640E13" w:rsidRPr="00936B30" w:rsidRDefault="00640E13" w:rsidP="001B4F46">
            <w:pPr>
              <w:ind w:left="360"/>
            </w:pPr>
            <w:r w:rsidRPr="00936B30">
              <w:rPr>
                <w:rFonts w:cs="Calibri"/>
              </w:rPr>
              <w:t xml:space="preserve">1. Click on Sync button without selecting items from </w:t>
            </w:r>
            <w:r>
              <w:rPr>
                <w:rFonts w:cs="Calibri"/>
              </w:rPr>
              <w:t>“</w:t>
            </w:r>
            <w:r w:rsidRPr="00936B30">
              <w:t>Non-Sync Items table</w:t>
            </w:r>
            <w:r>
              <w:t>” then message should be shown “Please select item(s) to sync”</w:t>
            </w:r>
            <w:r w:rsidRPr="00936B30">
              <w:t>.</w:t>
            </w:r>
          </w:p>
        </w:tc>
      </w:tr>
      <w:tr w:rsidR="00640E13" w:rsidRPr="00936B30" w14:paraId="526D4A96" w14:textId="77777777" w:rsidTr="001B4F46">
        <w:tc>
          <w:tcPr>
            <w:tcW w:w="1906" w:type="dxa"/>
            <w:tcBorders>
              <w:top w:val="single" w:sz="4" w:space="0" w:color="auto"/>
              <w:left w:val="single" w:sz="4" w:space="0" w:color="auto"/>
              <w:bottom w:val="single" w:sz="4" w:space="0" w:color="auto"/>
              <w:right w:val="single" w:sz="4" w:space="0" w:color="auto"/>
            </w:tcBorders>
          </w:tcPr>
          <w:p w14:paraId="1DC9C18D" w14:textId="77777777" w:rsidR="00640E13" w:rsidRPr="00936B30" w:rsidRDefault="00640E13" w:rsidP="001B4F46">
            <w:pPr>
              <w:rPr>
                <w:rFonts w:cs="Calibri"/>
              </w:rPr>
            </w:pPr>
            <w:r w:rsidRPr="00936B30">
              <w:rPr>
                <w:rFonts w:cs="Calibri"/>
                <w:b/>
                <w:bCs/>
              </w:rPr>
              <w:t>Reference</w:t>
            </w:r>
          </w:p>
        </w:tc>
        <w:tc>
          <w:tcPr>
            <w:tcW w:w="7670" w:type="dxa"/>
            <w:tcBorders>
              <w:top w:val="single" w:sz="4" w:space="0" w:color="auto"/>
              <w:left w:val="single" w:sz="4" w:space="0" w:color="auto"/>
              <w:bottom w:val="single" w:sz="4" w:space="0" w:color="auto"/>
              <w:right w:val="single" w:sz="4" w:space="0" w:color="auto"/>
            </w:tcBorders>
          </w:tcPr>
          <w:p w14:paraId="6012F5D1" w14:textId="77777777" w:rsidR="00640E13" w:rsidRPr="00936B30" w:rsidRDefault="00640E13" w:rsidP="00EA5C96">
            <w:pPr>
              <w:keepNext/>
              <w:rPr>
                <w:rFonts w:cs="Calibri"/>
              </w:rPr>
            </w:pPr>
          </w:p>
        </w:tc>
      </w:tr>
    </w:tbl>
    <w:p w14:paraId="45D33967" w14:textId="3A71EE37" w:rsidR="00640E13" w:rsidRDefault="00EA5C96" w:rsidP="00EA5C96">
      <w:pPr>
        <w:pStyle w:val="Caption"/>
        <w:jc w:val="center"/>
      </w:pPr>
      <w:bookmarkStart w:id="319" w:name="_Toc428290093"/>
      <w:r>
        <w:t xml:space="preserve">Table </w:t>
      </w:r>
      <w:r w:rsidR="00167C2C">
        <w:fldChar w:fldCharType="begin"/>
      </w:r>
      <w:r w:rsidR="00167C2C">
        <w:instrText xml:space="preserve"> SEQ Table \* ARABIC </w:instrText>
      </w:r>
      <w:r w:rsidR="00167C2C">
        <w:fldChar w:fldCharType="separate"/>
      </w:r>
      <w:r w:rsidR="001D44B2">
        <w:rPr>
          <w:noProof/>
        </w:rPr>
        <w:t>41</w:t>
      </w:r>
      <w:r w:rsidR="00167C2C">
        <w:rPr>
          <w:noProof/>
        </w:rPr>
        <w:fldChar w:fldCharType="end"/>
      </w:r>
      <w:r>
        <w:t xml:space="preserve">: </w:t>
      </w:r>
      <w:r w:rsidRPr="006731FF">
        <w:t>Synchronization of Entities</w:t>
      </w:r>
      <w:r>
        <w:t xml:space="preserve"> Table</w:t>
      </w:r>
      <w:bookmarkEnd w:id="319"/>
    </w:p>
    <w:p w14:paraId="6A397D91" w14:textId="23E78E45" w:rsidR="0058327A" w:rsidRPr="00676379" w:rsidRDefault="0058327A" w:rsidP="0058327A">
      <w:pPr>
        <w:pStyle w:val="Heading4"/>
      </w:pPr>
      <w:bookmarkStart w:id="320" w:name="_Toc428289905"/>
      <w:r>
        <w:t>Synchronization of Associations</w:t>
      </w:r>
      <w:bookmarkEnd w:id="320"/>
    </w:p>
    <w:p w14:paraId="30F587F6" w14:textId="77777777" w:rsidR="0058327A" w:rsidRDefault="0058327A" w:rsidP="00640E13">
      <w:pPr>
        <w:pStyle w:val="BodyText"/>
      </w:pPr>
    </w:p>
    <w:p w14:paraId="63F98630" w14:textId="77777777" w:rsidR="0092007A" w:rsidRDefault="00640E13" w:rsidP="0092007A">
      <w:pPr>
        <w:pStyle w:val="BodyText"/>
        <w:keepNext/>
        <w:jc w:val="center"/>
      </w:pPr>
      <w:r w:rsidRPr="00645E45">
        <w:rPr>
          <w:noProof/>
          <w:lang w:val="en-IN" w:eastAsia="en-IN"/>
        </w:rPr>
        <w:drawing>
          <wp:inline distT="0" distB="0" distL="0" distR="0" wp14:anchorId="3C404472" wp14:editId="088E8E80">
            <wp:extent cx="5118100" cy="200596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8100" cy="2005965"/>
                    </a:xfrm>
                    <a:prstGeom prst="rect">
                      <a:avLst/>
                    </a:prstGeom>
                    <a:noFill/>
                    <a:ln>
                      <a:noFill/>
                    </a:ln>
                  </pic:spPr>
                </pic:pic>
              </a:graphicData>
            </a:graphic>
          </wp:inline>
        </w:drawing>
      </w:r>
    </w:p>
    <w:p w14:paraId="534E073F" w14:textId="670B9B3E" w:rsidR="00640E13" w:rsidRDefault="0092007A" w:rsidP="0092007A">
      <w:pPr>
        <w:pStyle w:val="Caption"/>
        <w:jc w:val="center"/>
      </w:pPr>
      <w:bookmarkStart w:id="321" w:name="_Toc428290022"/>
      <w:r>
        <w:t xml:space="preserve">Figure </w:t>
      </w:r>
      <w:r w:rsidR="00167C2C">
        <w:fldChar w:fldCharType="begin"/>
      </w:r>
      <w:r w:rsidR="00167C2C">
        <w:instrText xml:space="preserve"> SEQ Figure \* ARABIC </w:instrText>
      </w:r>
      <w:r w:rsidR="00167C2C">
        <w:fldChar w:fldCharType="separate"/>
      </w:r>
      <w:r w:rsidR="00A73595">
        <w:rPr>
          <w:noProof/>
        </w:rPr>
        <w:t>45</w:t>
      </w:r>
      <w:r w:rsidR="00167C2C">
        <w:rPr>
          <w:noProof/>
        </w:rPr>
        <w:fldChar w:fldCharType="end"/>
      </w:r>
      <w:r>
        <w:t xml:space="preserve">: </w:t>
      </w:r>
      <w:r w:rsidRPr="004F4A2C">
        <w:t>Synchronization of Associations</w:t>
      </w:r>
      <w:bookmarkEnd w:id="321"/>
    </w:p>
    <w:p w14:paraId="62978488" w14:textId="77777777" w:rsidR="00F63F91" w:rsidRPr="00F63F91" w:rsidRDefault="00F63F91" w:rsidP="00F63F91">
      <w:pPr>
        <w:pStyle w:val="BodyText"/>
      </w:pPr>
    </w:p>
    <w:tbl>
      <w:tblPr>
        <w:tblW w:w="9576" w:type="dxa"/>
        <w:tblLayout w:type="fixed"/>
        <w:tblLook w:val="0000" w:firstRow="0" w:lastRow="0" w:firstColumn="0" w:lastColumn="0" w:noHBand="0" w:noVBand="0"/>
      </w:tblPr>
      <w:tblGrid>
        <w:gridCol w:w="1906"/>
        <w:gridCol w:w="7670"/>
      </w:tblGrid>
      <w:tr w:rsidR="00640E13" w:rsidRPr="00936B30" w14:paraId="19825B4C" w14:textId="77777777" w:rsidTr="001B4F46">
        <w:tc>
          <w:tcPr>
            <w:tcW w:w="1906" w:type="dxa"/>
            <w:tcBorders>
              <w:top w:val="single" w:sz="4" w:space="0" w:color="auto"/>
              <w:left w:val="single" w:sz="4" w:space="0" w:color="auto"/>
              <w:bottom w:val="single" w:sz="4" w:space="0" w:color="auto"/>
              <w:right w:val="single" w:sz="4" w:space="0" w:color="auto"/>
            </w:tcBorders>
          </w:tcPr>
          <w:p w14:paraId="7378EC20" w14:textId="77777777" w:rsidR="00640E13" w:rsidRPr="00936B30" w:rsidRDefault="00640E13" w:rsidP="001B4F46">
            <w:pPr>
              <w:rPr>
                <w:rFonts w:cs="Calibri"/>
              </w:rPr>
            </w:pPr>
            <w:r w:rsidRPr="00936B30">
              <w:rPr>
                <w:rFonts w:cs="Calibri"/>
                <w:b/>
                <w:bCs/>
              </w:rPr>
              <w:t>Actor</w:t>
            </w:r>
          </w:p>
        </w:tc>
        <w:tc>
          <w:tcPr>
            <w:tcW w:w="7670" w:type="dxa"/>
            <w:tcBorders>
              <w:top w:val="single" w:sz="4" w:space="0" w:color="auto"/>
              <w:left w:val="single" w:sz="4" w:space="0" w:color="auto"/>
              <w:bottom w:val="single" w:sz="4" w:space="0" w:color="auto"/>
              <w:right w:val="single" w:sz="4" w:space="0" w:color="auto"/>
            </w:tcBorders>
          </w:tcPr>
          <w:p w14:paraId="01078B94" w14:textId="77777777" w:rsidR="00640E13" w:rsidRPr="00936B30" w:rsidRDefault="00640E13" w:rsidP="001B4F46">
            <w:pPr>
              <w:rPr>
                <w:rFonts w:cs="Calibri"/>
              </w:rPr>
            </w:pPr>
            <w:r w:rsidRPr="00936B30">
              <w:rPr>
                <w:rFonts w:cs="Calibri"/>
              </w:rPr>
              <w:t>TM User</w:t>
            </w:r>
          </w:p>
        </w:tc>
      </w:tr>
      <w:tr w:rsidR="00640E13" w:rsidRPr="00936B30" w14:paraId="14101B9E" w14:textId="77777777" w:rsidTr="001B4F46">
        <w:tc>
          <w:tcPr>
            <w:tcW w:w="1906" w:type="dxa"/>
            <w:tcBorders>
              <w:top w:val="single" w:sz="4" w:space="0" w:color="auto"/>
              <w:left w:val="single" w:sz="4" w:space="0" w:color="auto"/>
              <w:bottom w:val="single" w:sz="4" w:space="0" w:color="auto"/>
              <w:right w:val="single" w:sz="4" w:space="0" w:color="auto"/>
            </w:tcBorders>
          </w:tcPr>
          <w:p w14:paraId="38F544BC" w14:textId="77777777" w:rsidR="00640E13" w:rsidRPr="00936B30" w:rsidRDefault="00640E13" w:rsidP="001B4F46">
            <w:pPr>
              <w:rPr>
                <w:rFonts w:cs="Calibri"/>
              </w:rPr>
            </w:pPr>
            <w:r w:rsidRPr="00936B30">
              <w:rPr>
                <w:rFonts w:cs="Calibri"/>
                <w:b/>
                <w:bCs/>
              </w:rPr>
              <w:t>Information</w:t>
            </w:r>
          </w:p>
        </w:tc>
        <w:tc>
          <w:tcPr>
            <w:tcW w:w="7670" w:type="dxa"/>
            <w:tcBorders>
              <w:top w:val="single" w:sz="4" w:space="0" w:color="auto"/>
              <w:left w:val="single" w:sz="4" w:space="0" w:color="auto"/>
              <w:bottom w:val="single" w:sz="4" w:space="0" w:color="auto"/>
              <w:right w:val="single" w:sz="4" w:space="0" w:color="auto"/>
            </w:tcBorders>
          </w:tcPr>
          <w:p w14:paraId="345AA246" w14:textId="77777777" w:rsidR="00640E13" w:rsidRPr="00936B30" w:rsidRDefault="00640E13" w:rsidP="001B4F46">
            <w:pPr>
              <w:rPr>
                <w:rFonts w:cs="Calibri"/>
              </w:rPr>
            </w:pPr>
            <w:r w:rsidRPr="00936B30">
              <w:rPr>
                <w:rFonts w:cs="Calibri"/>
              </w:rPr>
              <w:t>Fetching the list of non-sync Entities from DB and forward it on OMI Integrator for synchronization.</w:t>
            </w:r>
          </w:p>
        </w:tc>
      </w:tr>
      <w:tr w:rsidR="00640E13" w:rsidRPr="00936B30" w14:paraId="1AFCB613" w14:textId="77777777" w:rsidTr="001B4F46">
        <w:tc>
          <w:tcPr>
            <w:tcW w:w="1906" w:type="dxa"/>
            <w:tcBorders>
              <w:top w:val="single" w:sz="4" w:space="0" w:color="auto"/>
              <w:left w:val="single" w:sz="4" w:space="0" w:color="auto"/>
              <w:bottom w:val="single" w:sz="4" w:space="0" w:color="auto"/>
              <w:right w:val="single" w:sz="4" w:space="0" w:color="auto"/>
            </w:tcBorders>
          </w:tcPr>
          <w:p w14:paraId="49003B1D" w14:textId="77777777" w:rsidR="00640E13" w:rsidRPr="00936B30" w:rsidRDefault="00640E13" w:rsidP="001B4F46">
            <w:pPr>
              <w:rPr>
                <w:rFonts w:cs="Calibri"/>
              </w:rPr>
            </w:pPr>
            <w:r w:rsidRPr="00936B30">
              <w:rPr>
                <w:rFonts w:cs="Calibri"/>
                <w:b/>
                <w:bCs/>
              </w:rPr>
              <w:t>Pre-condition</w:t>
            </w:r>
          </w:p>
        </w:tc>
        <w:tc>
          <w:tcPr>
            <w:tcW w:w="7670" w:type="dxa"/>
            <w:tcBorders>
              <w:top w:val="single" w:sz="4" w:space="0" w:color="auto"/>
              <w:left w:val="single" w:sz="4" w:space="0" w:color="auto"/>
              <w:bottom w:val="single" w:sz="4" w:space="0" w:color="auto"/>
              <w:right w:val="single" w:sz="4" w:space="0" w:color="auto"/>
            </w:tcBorders>
          </w:tcPr>
          <w:p w14:paraId="28E8A2A6" w14:textId="77777777" w:rsidR="00640E13" w:rsidRPr="00936B30" w:rsidRDefault="00640E13" w:rsidP="0039515D">
            <w:pPr>
              <w:pStyle w:val="BodyText"/>
              <w:numPr>
                <w:ilvl w:val="0"/>
                <w:numId w:val="16"/>
              </w:numPr>
              <w:jc w:val="both"/>
              <w:rPr>
                <w:rFonts w:cs="Calibri"/>
              </w:rPr>
            </w:pPr>
            <w:r w:rsidRPr="00936B30">
              <w:rPr>
                <w:rFonts w:cs="Calibri"/>
              </w:rPr>
              <w:t>TM is up and running.</w:t>
            </w:r>
          </w:p>
          <w:p w14:paraId="7FB48F58" w14:textId="77777777" w:rsidR="00640E13" w:rsidRPr="00936B30" w:rsidRDefault="00640E13" w:rsidP="0039515D">
            <w:pPr>
              <w:pStyle w:val="BodyText"/>
              <w:numPr>
                <w:ilvl w:val="0"/>
                <w:numId w:val="16"/>
              </w:numPr>
              <w:jc w:val="both"/>
              <w:rPr>
                <w:rFonts w:cs="Calibri"/>
              </w:rPr>
            </w:pPr>
            <w:r w:rsidRPr="00936B30">
              <w:rPr>
                <w:rFonts w:cs="Calibri"/>
              </w:rPr>
              <w:t>TM DB is up and running.</w:t>
            </w:r>
          </w:p>
          <w:p w14:paraId="4CEC2964" w14:textId="77777777" w:rsidR="00640E13" w:rsidRPr="00936B30" w:rsidRDefault="00640E13" w:rsidP="0039515D">
            <w:pPr>
              <w:pStyle w:val="BodyText"/>
              <w:numPr>
                <w:ilvl w:val="0"/>
                <w:numId w:val="16"/>
              </w:numPr>
              <w:jc w:val="both"/>
              <w:rPr>
                <w:rFonts w:cs="Calibri"/>
              </w:rPr>
            </w:pPr>
            <w:r w:rsidRPr="00936B30">
              <w:rPr>
                <w:rFonts w:cs="Calibri"/>
              </w:rPr>
              <w:t>OMI Integrator is up and running.</w:t>
            </w:r>
          </w:p>
        </w:tc>
      </w:tr>
      <w:tr w:rsidR="00640E13" w:rsidRPr="00936B30" w14:paraId="1115D73D" w14:textId="77777777" w:rsidTr="001B4F46">
        <w:tc>
          <w:tcPr>
            <w:tcW w:w="1906" w:type="dxa"/>
            <w:tcBorders>
              <w:top w:val="single" w:sz="4" w:space="0" w:color="auto"/>
              <w:left w:val="single" w:sz="4" w:space="0" w:color="auto"/>
              <w:bottom w:val="single" w:sz="4" w:space="0" w:color="auto"/>
              <w:right w:val="single" w:sz="4" w:space="0" w:color="auto"/>
            </w:tcBorders>
          </w:tcPr>
          <w:p w14:paraId="6BE1BB16" w14:textId="77777777" w:rsidR="00640E13" w:rsidRPr="00936B30" w:rsidRDefault="00640E13" w:rsidP="001B4F46">
            <w:pPr>
              <w:rPr>
                <w:rFonts w:cs="Calibri"/>
              </w:rPr>
            </w:pPr>
            <w:r w:rsidRPr="00936B30">
              <w:rPr>
                <w:rFonts w:cs="Calibri"/>
                <w:b/>
                <w:bCs/>
              </w:rPr>
              <w:t>Flow of events</w:t>
            </w:r>
          </w:p>
        </w:tc>
        <w:tc>
          <w:tcPr>
            <w:tcW w:w="7670" w:type="dxa"/>
            <w:tcBorders>
              <w:top w:val="single" w:sz="4" w:space="0" w:color="auto"/>
              <w:left w:val="single" w:sz="4" w:space="0" w:color="auto"/>
              <w:bottom w:val="single" w:sz="4" w:space="0" w:color="auto"/>
              <w:right w:val="single" w:sz="4" w:space="0" w:color="auto"/>
            </w:tcBorders>
          </w:tcPr>
          <w:p w14:paraId="4DD32012" w14:textId="77777777" w:rsidR="00640E13" w:rsidRPr="00936B30" w:rsidRDefault="00640E13" w:rsidP="0039515D">
            <w:pPr>
              <w:numPr>
                <w:ilvl w:val="0"/>
                <w:numId w:val="17"/>
              </w:numPr>
              <w:rPr>
                <w:rFonts w:cs="Calibri"/>
              </w:rPr>
            </w:pPr>
            <w:r w:rsidRPr="00936B30">
              <w:rPr>
                <w:rFonts w:cs="Calibri"/>
              </w:rPr>
              <w:t>Login to TM</w:t>
            </w:r>
          </w:p>
          <w:p w14:paraId="37822DBA" w14:textId="77777777" w:rsidR="00640E13" w:rsidRPr="00936B30" w:rsidRDefault="00640E13" w:rsidP="0039515D">
            <w:pPr>
              <w:numPr>
                <w:ilvl w:val="0"/>
                <w:numId w:val="17"/>
              </w:numPr>
              <w:rPr>
                <w:rFonts w:cs="Calibri"/>
              </w:rPr>
            </w:pPr>
            <w:r w:rsidRPr="00936B30">
              <w:rPr>
                <w:rFonts w:cs="Calibri"/>
              </w:rPr>
              <w:t xml:space="preserve">Select Setup -&gt; </w:t>
            </w:r>
            <w:r w:rsidRPr="00936B30">
              <w:t>Company -&gt; DRM Synchronization</w:t>
            </w:r>
          </w:p>
          <w:p w14:paraId="18211496" w14:textId="77777777" w:rsidR="00640E13" w:rsidRPr="00936B30" w:rsidRDefault="00640E13" w:rsidP="0039515D">
            <w:pPr>
              <w:numPr>
                <w:ilvl w:val="0"/>
                <w:numId w:val="17"/>
              </w:numPr>
              <w:rPr>
                <w:rFonts w:cs="Calibri"/>
              </w:rPr>
            </w:pPr>
            <w:r w:rsidRPr="00936B30">
              <w:t>Select Associations RadioButton</w:t>
            </w:r>
          </w:p>
          <w:p w14:paraId="481F7411" w14:textId="77777777" w:rsidR="00640E13" w:rsidRPr="00936B30" w:rsidRDefault="00640E13" w:rsidP="0039515D">
            <w:pPr>
              <w:numPr>
                <w:ilvl w:val="0"/>
                <w:numId w:val="17"/>
              </w:numPr>
              <w:rPr>
                <w:rFonts w:cs="Calibri"/>
              </w:rPr>
            </w:pPr>
            <w:r w:rsidRPr="00936B30">
              <w:t>Select association type from combo-box</w:t>
            </w:r>
          </w:p>
          <w:p w14:paraId="79B48524" w14:textId="77777777" w:rsidR="00640E13" w:rsidRPr="00936B30" w:rsidRDefault="00640E13" w:rsidP="0039515D">
            <w:pPr>
              <w:numPr>
                <w:ilvl w:val="0"/>
                <w:numId w:val="17"/>
              </w:numPr>
              <w:rPr>
                <w:rFonts w:cs="Calibri"/>
              </w:rPr>
            </w:pPr>
            <w:r w:rsidRPr="00936B30">
              <w:t>According to selected association type Non-Sync Items table will be loaded.</w:t>
            </w:r>
          </w:p>
          <w:p w14:paraId="1D64B589" w14:textId="77777777" w:rsidR="00640E13" w:rsidRPr="00936B30" w:rsidRDefault="00640E13" w:rsidP="0039515D">
            <w:pPr>
              <w:numPr>
                <w:ilvl w:val="0"/>
                <w:numId w:val="17"/>
              </w:numPr>
              <w:rPr>
                <w:rFonts w:cs="Calibri"/>
              </w:rPr>
            </w:pPr>
            <w:r w:rsidRPr="00936B30">
              <w:t>Synchronization:</w:t>
            </w:r>
          </w:p>
          <w:p w14:paraId="3B94FB32" w14:textId="77777777" w:rsidR="00640E13" w:rsidRPr="00936B30" w:rsidRDefault="00640E13" w:rsidP="0039515D">
            <w:pPr>
              <w:numPr>
                <w:ilvl w:val="1"/>
                <w:numId w:val="14"/>
              </w:numPr>
              <w:rPr>
                <w:rFonts w:cs="Calibri"/>
              </w:rPr>
            </w:pPr>
            <w:r w:rsidRPr="00936B30">
              <w:rPr>
                <w:rFonts w:cs="Calibri"/>
              </w:rPr>
              <w:t>Selected items synchronization:</w:t>
            </w:r>
          </w:p>
          <w:p w14:paraId="5D75905E" w14:textId="77777777" w:rsidR="00640E13" w:rsidRPr="00936B30" w:rsidRDefault="00640E13" w:rsidP="0039515D">
            <w:pPr>
              <w:numPr>
                <w:ilvl w:val="2"/>
                <w:numId w:val="14"/>
              </w:numPr>
              <w:rPr>
                <w:rFonts w:cs="Calibri"/>
              </w:rPr>
            </w:pPr>
            <w:r w:rsidRPr="00936B30">
              <w:rPr>
                <w:rFonts w:cs="Calibri"/>
              </w:rPr>
              <w:t xml:space="preserve">Select item from </w:t>
            </w:r>
            <w:r w:rsidRPr="00936B30">
              <w:t xml:space="preserve">Non-Sync Items </w:t>
            </w:r>
            <w:r w:rsidRPr="00936B30">
              <w:rPr>
                <w:rFonts w:cs="Calibri"/>
              </w:rPr>
              <w:t>table</w:t>
            </w:r>
          </w:p>
          <w:p w14:paraId="023052E0" w14:textId="77777777" w:rsidR="00640E13" w:rsidRPr="00936B30" w:rsidRDefault="00640E13" w:rsidP="0039515D">
            <w:pPr>
              <w:numPr>
                <w:ilvl w:val="2"/>
                <w:numId w:val="14"/>
              </w:numPr>
              <w:rPr>
                <w:rFonts w:cs="Calibri"/>
              </w:rPr>
            </w:pPr>
            <w:r w:rsidRPr="00936B30">
              <w:rPr>
                <w:rFonts w:cs="Calibri"/>
              </w:rPr>
              <w:t>Click on Sync button.</w:t>
            </w:r>
          </w:p>
          <w:p w14:paraId="12E7FDFF" w14:textId="77777777" w:rsidR="00640E13" w:rsidRPr="00936B30" w:rsidRDefault="00640E13" w:rsidP="0039515D">
            <w:pPr>
              <w:numPr>
                <w:ilvl w:val="1"/>
                <w:numId w:val="14"/>
              </w:numPr>
              <w:rPr>
                <w:rFonts w:cs="Calibri"/>
              </w:rPr>
            </w:pPr>
            <w:r w:rsidRPr="00936B30">
              <w:rPr>
                <w:rFonts w:cs="Calibri"/>
              </w:rPr>
              <w:t>All items synchronization:</w:t>
            </w:r>
          </w:p>
          <w:p w14:paraId="6907CFF7" w14:textId="77777777" w:rsidR="00640E13" w:rsidRPr="00936B30" w:rsidRDefault="00640E13" w:rsidP="0039515D">
            <w:pPr>
              <w:numPr>
                <w:ilvl w:val="2"/>
                <w:numId w:val="14"/>
              </w:numPr>
              <w:rPr>
                <w:rFonts w:cs="Calibri"/>
              </w:rPr>
            </w:pPr>
            <w:r w:rsidRPr="00936B30">
              <w:rPr>
                <w:rFonts w:cs="Calibri"/>
              </w:rPr>
              <w:t>Enter batch size from 1 to 1000 in batch text box</w:t>
            </w:r>
          </w:p>
          <w:p w14:paraId="6BC22DA4" w14:textId="77777777" w:rsidR="00640E13" w:rsidRPr="00936B30" w:rsidRDefault="00640E13" w:rsidP="0039515D">
            <w:pPr>
              <w:numPr>
                <w:ilvl w:val="2"/>
                <w:numId w:val="14"/>
              </w:numPr>
              <w:rPr>
                <w:rFonts w:cs="Calibri"/>
              </w:rPr>
            </w:pPr>
            <w:r w:rsidRPr="00936B30">
              <w:rPr>
                <w:rFonts w:cs="Calibri"/>
              </w:rPr>
              <w:t>Click in Sync all button</w:t>
            </w:r>
          </w:p>
          <w:p w14:paraId="135DD089" w14:textId="77777777" w:rsidR="00640E13" w:rsidRPr="00936B30" w:rsidRDefault="00640E13" w:rsidP="001B4F46">
            <w:pPr>
              <w:rPr>
                <w:rFonts w:cs="Calibri"/>
              </w:rPr>
            </w:pPr>
          </w:p>
        </w:tc>
      </w:tr>
      <w:tr w:rsidR="00640E13" w:rsidRPr="00936B30" w14:paraId="6BCC312B" w14:textId="77777777" w:rsidTr="001B4F46">
        <w:tc>
          <w:tcPr>
            <w:tcW w:w="1906" w:type="dxa"/>
            <w:tcBorders>
              <w:top w:val="single" w:sz="4" w:space="0" w:color="auto"/>
              <w:left w:val="single" w:sz="4" w:space="0" w:color="auto"/>
              <w:bottom w:val="single" w:sz="4" w:space="0" w:color="auto"/>
              <w:right w:val="single" w:sz="4" w:space="0" w:color="auto"/>
            </w:tcBorders>
          </w:tcPr>
          <w:p w14:paraId="0DEEECDF" w14:textId="77777777" w:rsidR="00640E13" w:rsidRPr="00936B30" w:rsidRDefault="00640E13" w:rsidP="001B4F46">
            <w:pPr>
              <w:rPr>
                <w:rFonts w:cs="Calibri"/>
                <w:b/>
                <w:bCs/>
              </w:rPr>
            </w:pPr>
            <w:r w:rsidRPr="00936B30">
              <w:rPr>
                <w:rFonts w:cs="Calibri"/>
                <w:b/>
                <w:bCs/>
              </w:rPr>
              <w:t>Post condition</w:t>
            </w:r>
          </w:p>
        </w:tc>
        <w:tc>
          <w:tcPr>
            <w:tcW w:w="7670" w:type="dxa"/>
            <w:tcBorders>
              <w:top w:val="single" w:sz="4" w:space="0" w:color="auto"/>
              <w:left w:val="single" w:sz="4" w:space="0" w:color="auto"/>
              <w:bottom w:val="single" w:sz="4" w:space="0" w:color="auto"/>
              <w:right w:val="single" w:sz="4" w:space="0" w:color="auto"/>
            </w:tcBorders>
          </w:tcPr>
          <w:p w14:paraId="2201D2D9" w14:textId="77777777" w:rsidR="00640E13" w:rsidRPr="00936B30" w:rsidRDefault="00640E13" w:rsidP="0039515D">
            <w:pPr>
              <w:numPr>
                <w:ilvl w:val="0"/>
                <w:numId w:val="18"/>
              </w:numPr>
              <w:rPr>
                <w:rFonts w:cs="Calibri"/>
              </w:rPr>
            </w:pPr>
            <w:r w:rsidRPr="00936B30">
              <w:rPr>
                <w:rFonts w:cs="Calibri"/>
              </w:rPr>
              <w:t xml:space="preserve">Selected items/all (for selected type) </w:t>
            </w:r>
            <w:r w:rsidRPr="00936B30">
              <w:t xml:space="preserve">associations </w:t>
            </w:r>
            <w:r w:rsidRPr="00936B30">
              <w:rPr>
                <w:rFonts w:cs="Calibri"/>
              </w:rPr>
              <w:t>will be forwarded to OMI Integrator for synchronization.</w:t>
            </w:r>
          </w:p>
          <w:p w14:paraId="3B028C46" w14:textId="77777777" w:rsidR="00640E13" w:rsidRPr="00936B30" w:rsidRDefault="00640E13" w:rsidP="0039515D">
            <w:pPr>
              <w:numPr>
                <w:ilvl w:val="0"/>
                <w:numId w:val="18"/>
              </w:numPr>
              <w:rPr>
                <w:rFonts w:cs="Calibri"/>
              </w:rPr>
            </w:pPr>
            <w:r w:rsidRPr="00936B30">
              <w:rPr>
                <w:rFonts w:cs="Calibri"/>
              </w:rPr>
              <w:t>The status of VMXSYNC column in TM DB will be updated</w:t>
            </w:r>
            <w:r>
              <w:rPr>
                <w:rFonts w:cs="Calibri"/>
              </w:rPr>
              <w:t xml:space="preserve"> according to OMI response</w:t>
            </w:r>
            <w:r w:rsidRPr="00936B30">
              <w:rPr>
                <w:rFonts w:cs="Calibri"/>
              </w:rPr>
              <w:t>.</w:t>
            </w:r>
          </w:p>
        </w:tc>
      </w:tr>
      <w:tr w:rsidR="00640E13" w:rsidRPr="00936B30" w14:paraId="1AC41E04" w14:textId="77777777" w:rsidTr="001B4F46">
        <w:tc>
          <w:tcPr>
            <w:tcW w:w="1906" w:type="dxa"/>
            <w:tcBorders>
              <w:top w:val="single" w:sz="4" w:space="0" w:color="auto"/>
              <w:left w:val="single" w:sz="4" w:space="0" w:color="auto"/>
              <w:bottom w:val="single" w:sz="4" w:space="0" w:color="auto"/>
              <w:right w:val="single" w:sz="4" w:space="0" w:color="auto"/>
            </w:tcBorders>
          </w:tcPr>
          <w:p w14:paraId="1387335D" w14:textId="77777777" w:rsidR="00640E13" w:rsidRPr="00936B30" w:rsidRDefault="00640E13" w:rsidP="001B4F46">
            <w:pPr>
              <w:rPr>
                <w:rFonts w:cs="Calibri"/>
                <w:b/>
                <w:bCs/>
              </w:rPr>
            </w:pPr>
            <w:r w:rsidRPr="00936B30">
              <w:rPr>
                <w:rFonts w:cs="Calibri"/>
                <w:b/>
                <w:bCs/>
              </w:rPr>
              <w:t>Alternative flow of events</w:t>
            </w:r>
          </w:p>
        </w:tc>
        <w:tc>
          <w:tcPr>
            <w:tcW w:w="7670" w:type="dxa"/>
            <w:tcBorders>
              <w:top w:val="single" w:sz="4" w:space="0" w:color="auto"/>
              <w:left w:val="single" w:sz="4" w:space="0" w:color="auto"/>
              <w:bottom w:val="single" w:sz="4" w:space="0" w:color="auto"/>
              <w:right w:val="single" w:sz="4" w:space="0" w:color="auto"/>
            </w:tcBorders>
          </w:tcPr>
          <w:p w14:paraId="44CA2A43" w14:textId="77777777" w:rsidR="00640E13" w:rsidRPr="00936B30" w:rsidRDefault="00640E13" w:rsidP="001B4F46">
            <w:pPr>
              <w:rPr>
                <w:rFonts w:cs="Calibri"/>
              </w:rPr>
            </w:pPr>
            <w:r w:rsidRPr="00936B30">
              <w:rPr>
                <w:rFonts w:cs="Calibri"/>
              </w:rPr>
              <w:t>None.</w:t>
            </w:r>
          </w:p>
        </w:tc>
      </w:tr>
      <w:tr w:rsidR="00640E13" w:rsidRPr="00936B30" w14:paraId="5241C465" w14:textId="77777777" w:rsidTr="001B4F46">
        <w:tc>
          <w:tcPr>
            <w:tcW w:w="1906" w:type="dxa"/>
            <w:tcBorders>
              <w:top w:val="single" w:sz="4" w:space="0" w:color="auto"/>
              <w:left w:val="single" w:sz="4" w:space="0" w:color="auto"/>
              <w:bottom w:val="single" w:sz="4" w:space="0" w:color="auto"/>
              <w:right w:val="single" w:sz="4" w:space="0" w:color="auto"/>
            </w:tcBorders>
          </w:tcPr>
          <w:p w14:paraId="70C0327A" w14:textId="77777777" w:rsidR="00640E13" w:rsidRPr="00936B30" w:rsidRDefault="00640E13" w:rsidP="001B4F46">
            <w:pPr>
              <w:rPr>
                <w:rFonts w:cs="Calibri"/>
              </w:rPr>
            </w:pPr>
            <w:r w:rsidRPr="00936B30">
              <w:rPr>
                <w:rFonts w:cs="Calibri"/>
                <w:b/>
                <w:bCs/>
              </w:rPr>
              <w:t>Exception</w:t>
            </w:r>
          </w:p>
        </w:tc>
        <w:tc>
          <w:tcPr>
            <w:tcW w:w="7670" w:type="dxa"/>
            <w:tcBorders>
              <w:top w:val="single" w:sz="4" w:space="0" w:color="auto"/>
              <w:left w:val="single" w:sz="4" w:space="0" w:color="auto"/>
              <w:bottom w:val="single" w:sz="4" w:space="0" w:color="auto"/>
              <w:right w:val="single" w:sz="4" w:space="0" w:color="auto"/>
            </w:tcBorders>
          </w:tcPr>
          <w:p w14:paraId="185D66E9" w14:textId="77777777" w:rsidR="00640E13" w:rsidRPr="00936B30" w:rsidRDefault="00640E13" w:rsidP="001B4F46">
            <w:pPr>
              <w:ind w:left="360"/>
            </w:pPr>
            <w:r w:rsidRPr="00936B30">
              <w:rPr>
                <w:rFonts w:cs="Calibri"/>
              </w:rPr>
              <w:t xml:space="preserve">1. Click on Sync button without selecting items from </w:t>
            </w:r>
            <w:r>
              <w:rPr>
                <w:rFonts w:cs="Calibri"/>
              </w:rPr>
              <w:t>“</w:t>
            </w:r>
            <w:r w:rsidRPr="00936B30">
              <w:t xml:space="preserve">Non-Sync Items </w:t>
            </w:r>
            <w:r w:rsidRPr="00936B30">
              <w:lastRenderedPageBreak/>
              <w:t>table</w:t>
            </w:r>
            <w:r>
              <w:t>” then message should be shown “Please select item(s) to sync”</w:t>
            </w:r>
            <w:r w:rsidRPr="00936B30">
              <w:t>.</w:t>
            </w:r>
          </w:p>
        </w:tc>
      </w:tr>
      <w:tr w:rsidR="00640E13" w:rsidRPr="00936B30" w14:paraId="3E1051E7" w14:textId="77777777" w:rsidTr="001B4F46">
        <w:tc>
          <w:tcPr>
            <w:tcW w:w="1906" w:type="dxa"/>
            <w:tcBorders>
              <w:top w:val="single" w:sz="4" w:space="0" w:color="auto"/>
              <w:left w:val="single" w:sz="4" w:space="0" w:color="auto"/>
              <w:bottom w:val="single" w:sz="4" w:space="0" w:color="auto"/>
              <w:right w:val="single" w:sz="4" w:space="0" w:color="auto"/>
            </w:tcBorders>
          </w:tcPr>
          <w:p w14:paraId="40184908" w14:textId="77777777" w:rsidR="00640E13" w:rsidRPr="00936B30" w:rsidRDefault="00640E13" w:rsidP="001B4F46">
            <w:pPr>
              <w:rPr>
                <w:rFonts w:cs="Calibri"/>
              </w:rPr>
            </w:pPr>
            <w:r w:rsidRPr="00936B30">
              <w:rPr>
                <w:rFonts w:cs="Calibri"/>
                <w:b/>
                <w:bCs/>
              </w:rPr>
              <w:lastRenderedPageBreak/>
              <w:t>Reference</w:t>
            </w:r>
          </w:p>
        </w:tc>
        <w:tc>
          <w:tcPr>
            <w:tcW w:w="7670" w:type="dxa"/>
            <w:tcBorders>
              <w:top w:val="single" w:sz="4" w:space="0" w:color="auto"/>
              <w:left w:val="single" w:sz="4" w:space="0" w:color="auto"/>
              <w:bottom w:val="single" w:sz="4" w:space="0" w:color="auto"/>
              <w:right w:val="single" w:sz="4" w:space="0" w:color="auto"/>
            </w:tcBorders>
          </w:tcPr>
          <w:p w14:paraId="7EB698C9" w14:textId="77777777" w:rsidR="00640E13" w:rsidRPr="00936B30" w:rsidRDefault="00640E13" w:rsidP="002C2DAF">
            <w:pPr>
              <w:keepNext/>
              <w:rPr>
                <w:rFonts w:cs="Calibri"/>
              </w:rPr>
            </w:pPr>
          </w:p>
        </w:tc>
      </w:tr>
    </w:tbl>
    <w:p w14:paraId="1322E090" w14:textId="68F1B529" w:rsidR="00640E13" w:rsidRDefault="002C2DAF" w:rsidP="002C2DAF">
      <w:pPr>
        <w:pStyle w:val="Caption"/>
        <w:jc w:val="center"/>
      </w:pPr>
      <w:bookmarkStart w:id="322" w:name="_Toc428290094"/>
      <w:r>
        <w:t xml:space="preserve">Table </w:t>
      </w:r>
      <w:r w:rsidR="00167C2C">
        <w:fldChar w:fldCharType="begin"/>
      </w:r>
      <w:r w:rsidR="00167C2C">
        <w:instrText xml:space="preserve"> SEQ Table \* ARABIC </w:instrText>
      </w:r>
      <w:r w:rsidR="00167C2C">
        <w:fldChar w:fldCharType="separate"/>
      </w:r>
      <w:r w:rsidR="001D44B2">
        <w:rPr>
          <w:noProof/>
        </w:rPr>
        <w:t>42</w:t>
      </w:r>
      <w:r w:rsidR="00167C2C">
        <w:rPr>
          <w:noProof/>
        </w:rPr>
        <w:fldChar w:fldCharType="end"/>
      </w:r>
      <w:r>
        <w:t xml:space="preserve"> : </w:t>
      </w:r>
      <w:r w:rsidRPr="00B43AEF">
        <w:t>Synchronization of Associations</w:t>
      </w:r>
      <w:r>
        <w:t xml:space="preserve"> Table</w:t>
      </w:r>
      <w:bookmarkEnd w:id="322"/>
    </w:p>
    <w:p w14:paraId="47BC127E" w14:textId="5F6A449C" w:rsidR="005F6AA0" w:rsidRPr="00676379" w:rsidRDefault="005F6AA0" w:rsidP="005F6AA0">
      <w:pPr>
        <w:pStyle w:val="Heading4"/>
      </w:pPr>
      <w:bookmarkStart w:id="323" w:name="_Toc428289906"/>
      <w:r>
        <w:t>Synchronization of Transactions</w:t>
      </w:r>
      <w:bookmarkEnd w:id="323"/>
    </w:p>
    <w:p w14:paraId="3C0DBF64" w14:textId="77777777" w:rsidR="00640E13" w:rsidRDefault="00640E13" w:rsidP="00640E13">
      <w:pPr>
        <w:pStyle w:val="BodyText"/>
      </w:pPr>
    </w:p>
    <w:p w14:paraId="13F80111" w14:textId="77777777" w:rsidR="00A44B47" w:rsidRDefault="00640E13" w:rsidP="00A44B47">
      <w:pPr>
        <w:pStyle w:val="BodyText"/>
        <w:keepNext/>
        <w:jc w:val="center"/>
      </w:pPr>
      <w:r w:rsidRPr="00645E45">
        <w:rPr>
          <w:noProof/>
          <w:lang w:val="en-IN" w:eastAsia="en-IN"/>
        </w:rPr>
        <w:drawing>
          <wp:inline distT="0" distB="0" distL="0" distR="0" wp14:anchorId="5FFD8A1B" wp14:editId="1CA82433">
            <wp:extent cx="5118100" cy="201993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18100" cy="2019935"/>
                    </a:xfrm>
                    <a:prstGeom prst="rect">
                      <a:avLst/>
                    </a:prstGeom>
                    <a:noFill/>
                    <a:ln>
                      <a:noFill/>
                    </a:ln>
                  </pic:spPr>
                </pic:pic>
              </a:graphicData>
            </a:graphic>
          </wp:inline>
        </w:drawing>
      </w:r>
    </w:p>
    <w:p w14:paraId="76743950" w14:textId="630345A2" w:rsidR="00640E13" w:rsidRDefault="00A44B47" w:rsidP="00A44B47">
      <w:pPr>
        <w:pStyle w:val="Caption"/>
        <w:jc w:val="center"/>
      </w:pPr>
      <w:bookmarkStart w:id="324" w:name="_Toc428290023"/>
      <w:r>
        <w:t xml:space="preserve">Figure </w:t>
      </w:r>
      <w:r w:rsidR="00167C2C">
        <w:fldChar w:fldCharType="begin"/>
      </w:r>
      <w:r w:rsidR="00167C2C">
        <w:instrText xml:space="preserve"> SEQ Figure \* ARABIC </w:instrText>
      </w:r>
      <w:r w:rsidR="00167C2C">
        <w:fldChar w:fldCharType="separate"/>
      </w:r>
      <w:r w:rsidR="00A73595">
        <w:rPr>
          <w:noProof/>
        </w:rPr>
        <w:t>46</w:t>
      </w:r>
      <w:r w:rsidR="00167C2C">
        <w:rPr>
          <w:noProof/>
        </w:rPr>
        <w:fldChar w:fldCharType="end"/>
      </w:r>
      <w:r>
        <w:t xml:space="preserve">: </w:t>
      </w:r>
      <w:r w:rsidRPr="002B196C">
        <w:t>Synchronization of Transactions</w:t>
      </w:r>
      <w:bookmarkEnd w:id="324"/>
    </w:p>
    <w:p w14:paraId="63C7B808" w14:textId="77777777" w:rsidR="00640E13" w:rsidRDefault="00640E13" w:rsidP="00640E13">
      <w:pPr>
        <w:pStyle w:val="BodyText"/>
      </w:pPr>
    </w:p>
    <w:tbl>
      <w:tblPr>
        <w:tblW w:w="9576" w:type="dxa"/>
        <w:tblLayout w:type="fixed"/>
        <w:tblLook w:val="0000" w:firstRow="0" w:lastRow="0" w:firstColumn="0" w:lastColumn="0" w:noHBand="0" w:noVBand="0"/>
      </w:tblPr>
      <w:tblGrid>
        <w:gridCol w:w="1906"/>
        <w:gridCol w:w="7670"/>
      </w:tblGrid>
      <w:tr w:rsidR="00640E13" w:rsidRPr="00936B30" w14:paraId="6858F6B0" w14:textId="77777777" w:rsidTr="001B4F46">
        <w:tc>
          <w:tcPr>
            <w:tcW w:w="1906" w:type="dxa"/>
            <w:tcBorders>
              <w:top w:val="single" w:sz="4" w:space="0" w:color="auto"/>
              <w:left w:val="single" w:sz="4" w:space="0" w:color="auto"/>
              <w:bottom w:val="single" w:sz="4" w:space="0" w:color="auto"/>
              <w:right w:val="single" w:sz="4" w:space="0" w:color="auto"/>
            </w:tcBorders>
          </w:tcPr>
          <w:p w14:paraId="7FEC026A" w14:textId="77777777" w:rsidR="00640E13" w:rsidRPr="00936B30" w:rsidRDefault="00640E13" w:rsidP="001B4F46">
            <w:pPr>
              <w:rPr>
                <w:rFonts w:cs="Calibri"/>
              </w:rPr>
            </w:pPr>
            <w:r w:rsidRPr="00936B30">
              <w:rPr>
                <w:rFonts w:cs="Calibri"/>
                <w:b/>
                <w:bCs/>
              </w:rPr>
              <w:t>Actor</w:t>
            </w:r>
          </w:p>
        </w:tc>
        <w:tc>
          <w:tcPr>
            <w:tcW w:w="7670" w:type="dxa"/>
            <w:tcBorders>
              <w:top w:val="single" w:sz="4" w:space="0" w:color="auto"/>
              <w:left w:val="single" w:sz="4" w:space="0" w:color="auto"/>
              <w:bottom w:val="single" w:sz="4" w:space="0" w:color="auto"/>
              <w:right w:val="single" w:sz="4" w:space="0" w:color="auto"/>
            </w:tcBorders>
          </w:tcPr>
          <w:p w14:paraId="1C2591D9" w14:textId="77777777" w:rsidR="00640E13" w:rsidRPr="00936B30" w:rsidRDefault="00640E13" w:rsidP="001B4F46">
            <w:pPr>
              <w:rPr>
                <w:rFonts w:cs="Calibri"/>
              </w:rPr>
            </w:pPr>
            <w:r w:rsidRPr="00936B30">
              <w:rPr>
                <w:rFonts w:cs="Calibri"/>
              </w:rPr>
              <w:t>TM User</w:t>
            </w:r>
          </w:p>
        </w:tc>
      </w:tr>
      <w:tr w:rsidR="00640E13" w:rsidRPr="00936B30" w14:paraId="04551D30" w14:textId="77777777" w:rsidTr="001B4F46">
        <w:tc>
          <w:tcPr>
            <w:tcW w:w="1906" w:type="dxa"/>
            <w:tcBorders>
              <w:top w:val="single" w:sz="4" w:space="0" w:color="auto"/>
              <w:left w:val="single" w:sz="4" w:space="0" w:color="auto"/>
              <w:bottom w:val="single" w:sz="4" w:space="0" w:color="auto"/>
              <w:right w:val="single" w:sz="4" w:space="0" w:color="auto"/>
            </w:tcBorders>
          </w:tcPr>
          <w:p w14:paraId="37FCBB5E" w14:textId="77777777" w:rsidR="00640E13" w:rsidRPr="00936B30" w:rsidRDefault="00640E13" w:rsidP="001B4F46">
            <w:pPr>
              <w:rPr>
                <w:rFonts w:cs="Calibri"/>
              </w:rPr>
            </w:pPr>
            <w:r w:rsidRPr="00936B30">
              <w:rPr>
                <w:rFonts w:cs="Calibri"/>
                <w:b/>
                <w:bCs/>
              </w:rPr>
              <w:t>Information</w:t>
            </w:r>
          </w:p>
        </w:tc>
        <w:tc>
          <w:tcPr>
            <w:tcW w:w="7670" w:type="dxa"/>
            <w:tcBorders>
              <w:top w:val="single" w:sz="4" w:space="0" w:color="auto"/>
              <w:left w:val="single" w:sz="4" w:space="0" w:color="auto"/>
              <w:bottom w:val="single" w:sz="4" w:space="0" w:color="auto"/>
              <w:right w:val="single" w:sz="4" w:space="0" w:color="auto"/>
            </w:tcBorders>
          </w:tcPr>
          <w:p w14:paraId="75ACE188" w14:textId="77777777" w:rsidR="00640E13" w:rsidRPr="00936B30" w:rsidRDefault="00640E13" w:rsidP="001B4F46">
            <w:pPr>
              <w:rPr>
                <w:rFonts w:cs="Calibri"/>
              </w:rPr>
            </w:pPr>
            <w:r w:rsidRPr="00936B30">
              <w:rPr>
                <w:rFonts w:cs="Calibri"/>
              </w:rPr>
              <w:t>Fetching the list of non-sync Transactions from DB and forward it on OMI Integrator for synchronization.</w:t>
            </w:r>
          </w:p>
        </w:tc>
      </w:tr>
      <w:tr w:rsidR="00640E13" w:rsidRPr="00936B30" w14:paraId="6D14E434" w14:textId="77777777" w:rsidTr="001B4F46">
        <w:tc>
          <w:tcPr>
            <w:tcW w:w="1906" w:type="dxa"/>
            <w:tcBorders>
              <w:top w:val="single" w:sz="4" w:space="0" w:color="auto"/>
              <w:left w:val="single" w:sz="4" w:space="0" w:color="auto"/>
              <w:bottom w:val="single" w:sz="4" w:space="0" w:color="auto"/>
              <w:right w:val="single" w:sz="4" w:space="0" w:color="auto"/>
            </w:tcBorders>
          </w:tcPr>
          <w:p w14:paraId="504D7ACD" w14:textId="77777777" w:rsidR="00640E13" w:rsidRPr="00936B30" w:rsidRDefault="00640E13" w:rsidP="001B4F46">
            <w:pPr>
              <w:rPr>
                <w:rFonts w:cs="Calibri"/>
              </w:rPr>
            </w:pPr>
            <w:r w:rsidRPr="00936B30">
              <w:rPr>
                <w:rFonts w:cs="Calibri"/>
                <w:b/>
                <w:bCs/>
              </w:rPr>
              <w:t>Pre-condition</w:t>
            </w:r>
          </w:p>
        </w:tc>
        <w:tc>
          <w:tcPr>
            <w:tcW w:w="7670" w:type="dxa"/>
            <w:tcBorders>
              <w:top w:val="single" w:sz="4" w:space="0" w:color="auto"/>
              <w:left w:val="single" w:sz="4" w:space="0" w:color="auto"/>
              <w:bottom w:val="single" w:sz="4" w:space="0" w:color="auto"/>
              <w:right w:val="single" w:sz="4" w:space="0" w:color="auto"/>
            </w:tcBorders>
          </w:tcPr>
          <w:p w14:paraId="476CE56F" w14:textId="77777777" w:rsidR="00640E13" w:rsidRPr="00936B30" w:rsidRDefault="00640E13" w:rsidP="0039515D">
            <w:pPr>
              <w:pStyle w:val="BodyText"/>
              <w:numPr>
                <w:ilvl w:val="0"/>
                <w:numId w:val="19"/>
              </w:numPr>
              <w:jc w:val="both"/>
              <w:rPr>
                <w:rFonts w:cs="Calibri"/>
              </w:rPr>
            </w:pPr>
            <w:r w:rsidRPr="00936B30">
              <w:rPr>
                <w:rFonts w:cs="Calibri"/>
              </w:rPr>
              <w:t>TM is up and running.</w:t>
            </w:r>
          </w:p>
          <w:p w14:paraId="37AAC0CC" w14:textId="77777777" w:rsidR="00640E13" w:rsidRPr="00936B30" w:rsidRDefault="00640E13" w:rsidP="0039515D">
            <w:pPr>
              <w:pStyle w:val="BodyText"/>
              <w:numPr>
                <w:ilvl w:val="0"/>
                <w:numId w:val="19"/>
              </w:numPr>
              <w:jc w:val="both"/>
              <w:rPr>
                <w:rFonts w:cs="Calibri"/>
              </w:rPr>
            </w:pPr>
            <w:r w:rsidRPr="00936B30">
              <w:rPr>
                <w:rFonts w:cs="Calibri"/>
              </w:rPr>
              <w:t>TM DB is up and running.</w:t>
            </w:r>
          </w:p>
          <w:p w14:paraId="2CB3140C" w14:textId="77777777" w:rsidR="00640E13" w:rsidRPr="00936B30" w:rsidRDefault="00640E13" w:rsidP="0039515D">
            <w:pPr>
              <w:pStyle w:val="BodyText"/>
              <w:numPr>
                <w:ilvl w:val="0"/>
                <w:numId w:val="19"/>
              </w:numPr>
              <w:jc w:val="both"/>
              <w:rPr>
                <w:rFonts w:cs="Calibri"/>
              </w:rPr>
            </w:pPr>
            <w:r w:rsidRPr="00936B30">
              <w:rPr>
                <w:rFonts w:cs="Calibri"/>
              </w:rPr>
              <w:t>OMI Integrator is up and running.</w:t>
            </w:r>
          </w:p>
        </w:tc>
      </w:tr>
      <w:tr w:rsidR="00640E13" w:rsidRPr="00936B30" w14:paraId="3BC4FCDA" w14:textId="77777777" w:rsidTr="001B4F46">
        <w:tc>
          <w:tcPr>
            <w:tcW w:w="1906" w:type="dxa"/>
            <w:tcBorders>
              <w:top w:val="single" w:sz="4" w:space="0" w:color="auto"/>
              <w:left w:val="single" w:sz="4" w:space="0" w:color="auto"/>
              <w:bottom w:val="single" w:sz="4" w:space="0" w:color="auto"/>
              <w:right w:val="single" w:sz="4" w:space="0" w:color="auto"/>
            </w:tcBorders>
          </w:tcPr>
          <w:p w14:paraId="5583828B" w14:textId="77777777" w:rsidR="00640E13" w:rsidRPr="00936B30" w:rsidRDefault="00640E13" w:rsidP="001B4F46">
            <w:pPr>
              <w:rPr>
                <w:rFonts w:cs="Calibri"/>
              </w:rPr>
            </w:pPr>
            <w:r w:rsidRPr="00936B30">
              <w:rPr>
                <w:rFonts w:cs="Calibri"/>
                <w:b/>
                <w:bCs/>
              </w:rPr>
              <w:t>Flow of events</w:t>
            </w:r>
          </w:p>
        </w:tc>
        <w:tc>
          <w:tcPr>
            <w:tcW w:w="7670" w:type="dxa"/>
            <w:tcBorders>
              <w:top w:val="single" w:sz="4" w:space="0" w:color="auto"/>
              <w:left w:val="single" w:sz="4" w:space="0" w:color="auto"/>
              <w:bottom w:val="single" w:sz="4" w:space="0" w:color="auto"/>
              <w:right w:val="single" w:sz="4" w:space="0" w:color="auto"/>
            </w:tcBorders>
          </w:tcPr>
          <w:p w14:paraId="3133FED1" w14:textId="77777777" w:rsidR="00640E13" w:rsidRPr="00936B30" w:rsidRDefault="00640E13" w:rsidP="0039515D">
            <w:pPr>
              <w:numPr>
                <w:ilvl w:val="0"/>
                <w:numId w:val="20"/>
              </w:numPr>
              <w:rPr>
                <w:rFonts w:cs="Calibri"/>
              </w:rPr>
            </w:pPr>
            <w:r w:rsidRPr="00936B30">
              <w:rPr>
                <w:rFonts w:cs="Calibri"/>
              </w:rPr>
              <w:t>Login to TM</w:t>
            </w:r>
          </w:p>
          <w:p w14:paraId="32C3561E" w14:textId="77777777" w:rsidR="00640E13" w:rsidRPr="00936B30" w:rsidRDefault="00640E13" w:rsidP="0039515D">
            <w:pPr>
              <w:numPr>
                <w:ilvl w:val="0"/>
                <w:numId w:val="20"/>
              </w:numPr>
              <w:rPr>
                <w:rFonts w:cs="Calibri"/>
              </w:rPr>
            </w:pPr>
            <w:r w:rsidRPr="00936B30">
              <w:rPr>
                <w:rFonts w:cs="Calibri"/>
              </w:rPr>
              <w:t xml:space="preserve">Select Setup -&gt; </w:t>
            </w:r>
            <w:r w:rsidRPr="00936B30">
              <w:t>Company -&gt; DRM Synchronization</w:t>
            </w:r>
          </w:p>
          <w:p w14:paraId="0ACB8D9A" w14:textId="77777777" w:rsidR="00640E13" w:rsidRPr="00936B30" w:rsidRDefault="00640E13" w:rsidP="0039515D">
            <w:pPr>
              <w:numPr>
                <w:ilvl w:val="0"/>
                <w:numId w:val="20"/>
              </w:numPr>
              <w:rPr>
                <w:rFonts w:cs="Calibri"/>
              </w:rPr>
            </w:pPr>
            <w:r w:rsidRPr="00936B30">
              <w:t xml:space="preserve">Select </w:t>
            </w:r>
            <w:r w:rsidRPr="00936B30">
              <w:rPr>
                <w:rFonts w:cs="Calibri"/>
              </w:rPr>
              <w:t xml:space="preserve">Transactions </w:t>
            </w:r>
            <w:r w:rsidRPr="00936B30">
              <w:t>RadioButton</w:t>
            </w:r>
          </w:p>
          <w:p w14:paraId="3E03F21C" w14:textId="77777777" w:rsidR="00640E13" w:rsidRPr="00936B30" w:rsidRDefault="00640E13" w:rsidP="0039515D">
            <w:pPr>
              <w:numPr>
                <w:ilvl w:val="0"/>
                <w:numId w:val="20"/>
              </w:numPr>
              <w:rPr>
                <w:rFonts w:cs="Calibri"/>
              </w:rPr>
            </w:pPr>
            <w:r w:rsidRPr="00936B30">
              <w:t>Select t</w:t>
            </w:r>
            <w:r w:rsidRPr="00936B30">
              <w:rPr>
                <w:rFonts w:cs="Calibri"/>
              </w:rPr>
              <w:t xml:space="preserve">ransaction </w:t>
            </w:r>
            <w:r w:rsidRPr="00936B30">
              <w:t>type from combo-box</w:t>
            </w:r>
          </w:p>
          <w:p w14:paraId="386BF99C" w14:textId="77777777" w:rsidR="00640E13" w:rsidRPr="00936B30" w:rsidRDefault="00640E13" w:rsidP="0039515D">
            <w:pPr>
              <w:numPr>
                <w:ilvl w:val="0"/>
                <w:numId w:val="20"/>
              </w:numPr>
              <w:rPr>
                <w:rFonts w:cs="Calibri"/>
              </w:rPr>
            </w:pPr>
            <w:r w:rsidRPr="00936B30">
              <w:t>According to selected t</w:t>
            </w:r>
            <w:r w:rsidRPr="00936B30">
              <w:rPr>
                <w:rFonts w:cs="Calibri"/>
              </w:rPr>
              <w:t xml:space="preserve">ransaction </w:t>
            </w:r>
            <w:r w:rsidRPr="00936B30">
              <w:t>type Non-Sync Items table will be loaded.</w:t>
            </w:r>
          </w:p>
          <w:p w14:paraId="21539C8E" w14:textId="77777777" w:rsidR="00640E13" w:rsidRPr="00936B30" w:rsidRDefault="00640E13" w:rsidP="0039515D">
            <w:pPr>
              <w:numPr>
                <w:ilvl w:val="0"/>
                <w:numId w:val="20"/>
              </w:numPr>
              <w:rPr>
                <w:rFonts w:cs="Calibri"/>
              </w:rPr>
            </w:pPr>
            <w:r w:rsidRPr="00936B30">
              <w:t>Synchronization:</w:t>
            </w:r>
          </w:p>
          <w:p w14:paraId="1FA9C6FC" w14:textId="77777777" w:rsidR="00640E13" w:rsidRPr="00936B30" w:rsidRDefault="00640E13" w:rsidP="0039515D">
            <w:pPr>
              <w:numPr>
                <w:ilvl w:val="1"/>
                <w:numId w:val="14"/>
              </w:numPr>
              <w:rPr>
                <w:rFonts w:cs="Calibri"/>
              </w:rPr>
            </w:pPr>
            <w:r w:rsidRPr="00936B30">
              <w:rPr>
                <w:rFonts w:cs="Calibri"/>
              </w:rPr>
              <w:t>Selected items synchronization:</w:t>
            </w:r>
          </w:p>
          <w:p w14:paraId="4F436B64" w14:textId="77777777" w:rsidR="00640E13" w:rsidRPr="00936B30" w:rsidRDefault="00640E13" w:rsidP="0039515D">
            <w:pPr>
              <w:numPr>
                <w:ilvl w:val="2"/>
                <w:numId w:val="14"/>
              </w:numPr>
              <w:rPr>
                <w:rFonts w:cs="Calibri"/>
              </w:rPr>
            </w:pPr>
            <w:r w:rsidRPr="00936B30">
              <w:rPr>
                <w:rFonts w:cs="Calibri"/>
              </w:rPr>
              <w:t xml:space="preserve">Select item from </w:t>
            </w:r>
            <w:r w:rsidRPr="00936B30">
              <w:t xml:space="preserve">Non-Sync Items </w:t>
            </w:r>
            <w:r w:rsidRPr="00936B30">
              <w:rPr>
                <w:rFonts w:cs="Calibri"/>
              </w:rPr>
              <w:t>table</w:t>
            </w:r>
          </w:p>
          <w:p w14:paraId="687BBDDB" w14:textId="77777777" w:rsidR="00640E13" w:rsidRPr="00936B30" w:rsidRDefault="00640E13" w:rsidP="0039515D">
            <w:pPr>
              <w:numPr>
                <w:ilvl w:val="2"/>
                <w:numId w:val="14"/>
              </w:numPr>
              <w:rPr>
                <w:rFonts w:cs="Calibri"/>
              </w:rPr>
            </w:pPr>
            <w:r w:rsidRPr="00936B30">
              <w:rPr>
                <w:rFonts w:cs="Calibri"/>
              </w:rPr>
              <w:t>Click on Sync button.</w:t>
            </w:r>
          </w:p>
          <w:p w14:paraId="6E2F754A" w14:textId="77777777" w:rsidR="00640E13" w:rsidRPr="00936B30" w:rsidRDefault="00640E13" w:rsidP="0039515D">
            <w:pPr>
              <w:numPr>
                <w:ilvl w:val="1"/>
                <w:numId w:val="14"/>
              </w:numPr>
              <w:rPr>
                <w:rFonts w:cs="Calibri"/>
              </w:rPr>
            </w:pPr>
            <w:r w:rsidRPr="00936B30">
              <w:rPr>
                <w:rFonts w:cs="Calibri"/>
              </w:rPr>
              <w:t>All items synchronization:</w:t>
            </w:r>
          </w:p>
          <w:p w14:paraId="2DB385F4" w14:textId="77777777" w:rsidR="00640E13" w:rsidRPr="00936B30" w:rsidRDefault="00640E13" w:rsidP="0039515D">
            <w:pPr>
              <w:numPr>
                <w:ilvl w:val="2"/>
                <w:numId w:val="14"/>
              </w:numPr>
              <w:rPr>
                <w:rFonts w:cs="Calibri"/>
              </w:rPr>
            </w:pPr>
            <w:r w:rsidRPr="00936B30">
              <w:rPr>
                <w:rFonts w:cs="Calibri"/>
              </w:rPr>
              <w:t>Enter batch size from 1 to 1000 in batch text box</w:t>
            </w:r>
          </w:p>
          <w:p w14:paraId="5B26B509" w14:textId="77777777" w:rsidR="00640E13" w:rsidRPr="00936B30" w:rsidRDefault="00640E13" w:rsidP="0039515D">
            <w:pPr>
              <w:numPr>
                <w:ilvl w:val="2"/>
                <w:numId w:val="14"/>
              </w:numPr>
              <w:rPr>
                <w:rFonts w:cs="Calibri"/>
              </w:rPr>
            </w:pPr>
            <w:r w:rsidRPr="00936B30">
              <w:rPr>
                <w:rFonts w:cs="Calibri"/>
              </w:rPr>
              <w:t>Click in Sync all button</w:t>
            </w:r>
          </w:p>
          <w:p w14:paraId="76FBFA79" w14:textId="77777777" w:rsidR="00640E13" w:rsidRPr="00936B30" w:rsidRDefault="00640E13" w:rsidP="001B4F46">
            <w:pPr>
              <w:rPr>
                <w:rFonts w:cs="Calibri"/>
              </w:rPr>
            </w:pPr>
          </w:p>
        </w:tc>
      </w:tr>
      <w:tr w:rsidR="00640E13" w:rsidRPr="00936B30" w14:paraId="202A0A2E" w14:textId="77777777" w:rsidTr="001B4F46">
        <w:tc>
          <w:tcPr>
            <w:tcW w:w="1906" w:type="dxa"/>
            <w:tcBorders>
              <w:top w:val="single" w:sz="4" w:space="0" w:color="auto"/>
              <w:left w:val="single" w:sz="4" w:space="0" w:color="auto"/>
              <w:bottom w:val="single" w:sz="4" w:space="0" w:color="auto"/>
              <w:right w:val="single" w:sz="4" w:space="0" w:color="auto"/>
            </w:tcBorders>
          </w:tcPr>
          <w:p w14:paraId="0F250BA5" w14:textId="77777777" w:rsidR="00640E13" w:rsidRPr="00936B30" w:rsidRDefault="00640E13" w:rsidP="001B4F46">
            <w:pPr>
              <w:rPr>
                <w:rFonts w:cs="Calibri"/>
                <w:b/>
                <w:bCs/>
              </w:rPr>
            </w:pPr>
            <w:r w:rsidRPr="00936B30">
              <w:rPr>
                <w:rFonts w:cs="Calibri"/>
                <w:b/>
                <w:bCs/>
              </w:rPr>
              <w:t>Post condition</w:t>
            </w:r>
          </w:p>
        </w:tc>
        <w:tc>
          <w:tcPr>
            <w:tcW w:w="7670" w:type="dxa"/>
            <w:tcBorders>
              <w:top w:val="single" w:sz="4" w:space="0" w:color="auto"/>
              <w:left w:val="single" w:sz="4" w:space="0" w:color="auto"/>
              <w:bottom w:val="single" w:sz="4" w:space="0" w:color="auto"/>
              <w:right w:val="single" w:sz="4" w:space="0" w:color="auto"/>
            </w:tcBorders>
          </w:tcPr>
          <w:p w14:paraId="1B3C6141" w14:textId="77777777" w:rsidR="00640E13" w:rsidRPr="00936B30" w:rsidRDefault="00640E13" w:rsidP="0039515D">
            <w:pPr>
              <w:numPr>
                <w:ilvl w:val="0"/>
                <w:numId w:val="21"/>
              </w:numPr>
              <w:rPr>
                <w:rFonts w:cs="Calibri"/>
              </w:rPr>
            </w:pPr>
            <w:r w:rsidRPr="00936B30">
              <w:rPr>
                <w:rFonts w:cs="Calibri"/>
              </w:rPr>
              <w:t>Selected items/all (for selected type) entities will be forwarded to OMI Integrator for synchronization.</w:t>
            </w:r>
          </w:p>
          <w:p w14:paraId="766BC9CF" w14:textId="77777777" w:rsidR="00640E13" w:rsidRPr="00936B30" w:rsidRDefault="00640E13" w:rsidP="0039515D">
            <w:pPr>
              <w:numPr>
                <w:ilvl w:val="0"/>
                <w:numId w:val="21"/>
              </w:numPr>
              <w:rPr>
                <w:rFonts w:cs="Calibri"/>
              </w:rPr>
            </w:pPr>
            <w:r w:rsidRPr="00936B30">
              <w:rPr>
                <w:rFonts w:cs="Calibri"/>
              </w:rPr>
              <w:t>The status of VMXSYNC column in TM DB will be updated</w:t>
            </w:r>
            <w:r>
              <w:rPr>
                <w:rFonts w:cs="Calibri"/>
              </w:rPr>
              <w:t xml:space="preserve"> according to OMI response</w:t>
            </w:r>
            <w:r w:rsidRPr="00936B30">
              <w:rPr>
                <w:rFonts w:cs="Calibri"/>
              </w:rPr>
              <w:t>.</w:t>
            </w:r>
          </w:p>
        </w:tc>
      </w:tr>
      <w:tr w:rsidR="00640E13" w:rsidRPr="00936B30" w14:paraId="2C1FF701" w14:textId="77777777" w:rsidTr="001B4F46">
        <w:tc>
          <w:tcPr>
            <w:tcW w:w="1906" w:type="dxa"/>
            <w:tcBorders>
              <w:top w:val="single" w:sz="4" w:space="0" w:color="auto"/>
              <w:left w:val="single" w:sz="4" w:space="0" w:color="auto"/>
              <w:bottom w:val="single" w:sz="4" w:space="0" w:color="auto"/>
              <w:right w:val="single" w:sz="4" w:space="0" w:color="auto"/>
            </w:tcBorders>
          </w:tcPr>
          <w:p w14:paraId="07D5437B" w14:textId="77777777" w:rsidR="00640E13" w:rsidRPr="00936B30" w:rsidRDefault="00640E13" w:rsidP="001B4F46">
            <w:pPr>
              <w:rPr>
                <w:rFonts w:cs="Calibri"/>
                <w:b/>
                <w:bCs/>
              </w:rPr>
            </w:pPr>
            <w:r w:rsidRPr="00936B30">
              <w:rPr>
                <w:rFonts w:cs="Calibri"/>
                <w:b/>
                <w:bCs/>
              </w:rPr>
              <w:t>Alternative flow of events</w:t>
            </w:r>
          </w:p>
        </w:tc>
        <w:tc>
          <w:tcPr>
            <w:tcW w:w="7670" w:type="dxa"/>
            <w:tcBorders>
              <w:top w:val="single" w:sz="4" w:space="0" w:color="auto"/>
              <w:left w:val="single" w:sz="4" w:space="0" w:color="auto"/>
              <w:bottom w:val="single" w:sz="4" w:space="0" w:color="auto"/>
              <w:right w:val="single" w:sz="4" w:space="0" w:color="auto"/>
            </w:tcBorders>
          </w:tcPr>
          <w:p w14:paraId="1B8A8513" w14:textId="77777777" w:rsidR="00640E13" w:rsidRPr="00936B30" w:rsidRDefault="00640E13" w:rsidP="001B4F46">
            <w:pPr>
              <w:rPr>
                <w:rFonts w:cs="Calibri"/>
              </w:rPr>
            </w:pPr>
            <w:r w:rsidRPr="00936B30">
              <w:rPr>
                <w:rFonts w:cs="Calibri"/>
              </w:rPr>
              <w:t>None.</w:t>
            </w:r>
          </w:p>
        </w:tc>
      </w:tr>
      <w:tr w:rsidR="00640E13" w:rsidRPr="00936B30" w14:paraId="02A67BD8" w14:textId="77777777" w:rsidTr="001B4F46">
        <w:tc>
          <w:tcPr>
            <w:tcW w:w="1906" w:type="dxa"/>
            <w:tcBorders>
              <w:top w:val="single" w:sz="4" w:space="0" w:color="auto"/>
              <w:left w:val="single" w:sz="4" w:space="0" w:color="auto"/>
              <w:bottom w:val="single" w:sz="4" w:space="0" w:color="auto"/>
              <w:right w:val="single" w:sz="4" w:space="0" w:color="auto"/>
            </w:tcBorders>
          </w:tcPr>
          <w:p w14:paraId="6153B7AE" w14:textId="77777777" w:rsidR="00640E13" w:rsidRPr="00936B30" w:rsidRDefault="00640E13" w:rsidP="001B4F46">
            <w:pPr>
              <w:rPr>
                <w:rFonts w:cs="Calibri"/>
              </w:rPr>
            </w:pPr>
            <w:r w:rsidRPr="00936B30">
              <w:rPr>
                <w:rFonts w:cs="Calibri"/>
                <w:b/>
                <w:bCs/>
              </w:rPr>
              <w:t>Exception</w:t>
            </w:r>
          </w:p>
        </w:tc>
        <w:tc>
          <w:tcPr>
            <w:tcW w:w="7670" w:type="dxa"/>
            <w:tcBorders>
              <w:top w:val="single" w:sz="4" w:space="0" w:color="auto"/>
              <w:left w:val="single" w:sz="4" w:space="0" w:color="auto"/>
              <w:bottom w:val="single" w:sz="4" w:space="0" w:color="auto"/>
              <w:right w:val="single" w:sz="4" w:space="0" w:color="auto"/>
            </w:tcBorders>
          </w:tcPr>
          <w:p w14:paraId="63BA71A4" w14:textId="77777777" w:rsidR="00640E13" w:rsidRPr="00936B30" w:rsidRDefault="00640E13" w:rsidP="001B4F46">
            <w:pPr>
              <w:ind w:left="360"/>
            </w:pPr>
            <w:r w:rsidRPr="00936B30">
              <w:rPr>
                <w:rFonts w:cs="Calibri"/>
              </w:rPr>
              <w:t xml:space="preserve">1. Click on Sync button without selecting items from </w:t>
            </w:r>
            <w:r>
              <w:rPr>
                <w:rFonts w:cs="Calibri"/>
              </w:rPr>
              <w:t>“</w:t>
            </w:r>
            <w:r w:rsidRPr="00936B30">
              <w:t>Non-Sync Items table</w:t>
            </w:r>
            <w:r>
              <w:t>” then message should be shown “Please select item(s) to sync”</w:t>
            </w:r>
            <w:r w:rsidRPr="00936B30">
              <w:t>.</w:t>
            </w:r>
          </w:p>
        </w:tc>
      </w:tr>
      <w:tr w:rsidR="00640E13" w:rsidRPr="00936B30" w14:paraId="1BEC428C" w14:textId="77777777" w:rsidTr="001B4F46">
        <w:tc>
          <w:tcPr>
            <w:tcW w:w="1906" w:type="dxa"/>
            <w:tcBorders>
              <w:top w:val="single" w:sz="4" w:space="0" w:color="auto"/>
              <w:left w:val="single" w:sz="4" w:space="0" w:color="auto"/>
              <w:bottom w:val="single" w:sz="4" w:space="0" w:color="auto"/>
              <w:right w:val="single" w:sz="4" w:space="0" w:color="auto"/>
            </w:tcBorders>
          </w:tcPr>
          <w:p w14:paraId="47E9CA16" w14:textId="77777777" w:rsidR="00640E13" w:rsidRPr="00936B30" w:rsidRDefault="00640E13" w:rsidP="001B4F46">
            <w:pPr>
              <w:rPr>
                <w:rFonts w:cs="Calibri"/>
              </w:rPr>
            </w:pPr>
            <w:r w:rsidRPr="00936B30">
              <w:rPr>
                <w:rFonts w:cs="Calibri"/>
                <w:b/>
                <w:bCs/>
              </w:rPr>
              <w:lastRenderedPageBreak/>
              <w:t>Reference</w:t>
            </w:r>
          </w:p>
        </w:tc>
        <w:tc>
          <w:tcPr>
            <w:tcW w:w="7670" w:type="dxa"/>
            <w:tcBorders>
              <w:top w:val="single" w:sz="4" w:space="0" w:color="auto"/>
              <w:left w:val="single" w:sz="4" w:space="0" w:color="auto"/>
              <w:bottom w:val="single" w:sz="4" w:space="0" w:color="auto"/>
              <w:right w:val="single" w:sz="4" w:space="0" w:color="auto"/>
            </w:tcBorders>
          </w:tcPr>
          <w:p w14:paraId="6EFA85CF" w14:textId="77777777" w:rsidR="00640E13" w:rsidRPr="00936B30" w:rsidRDefault="00640E13" w:rsidP="00F66939">
            <w:pPr>
              <w:keepNext/>
              <w:rPr>
                <w:rFonts w:cs="Calibri"/>
              </w:rPr>
            </w:pPr>
          </w:p>
        </w:tc>
      </w:tr>
    </w:tbl>
    <w:p w14:paraId="51C1C183" w14:textId="6B1A2543" w:rsidR="00640E13" w:rsidRDefault="00F66939" w:rsidP="00F66939">
      <w:pPr>
        <w:pStyle w:val="Caption"/>
        <w:jc w:val="center"/>
      </w:pPr>
      <w:bookmarkStart w:id="325" w:name="_Toc428290095"/>
      <w:r>
        <w:t xml:space="preserve">Table </w:t>
      </w:r>
      <w:r w:rsidR="00167C2C">
        <w:fldChar w:fldCharType="begin"/>
      </w:r>
      <w:r w:rsidR="00167C2C">
        <w:instrText xml:space="preserve"> SEQ Table \* ARABIC </w:instrText>
      </w:r>
      <w:r w:rsidR="00167C2C">
        <w:fldChar w:fldCharType="separate"/>
      </w:r>
      <w:r w:rsidR="001D44B2">
        <w:rPr>
          <w:noProof/>
        </w:rPr>
        <w:t>43</w:t>
      </w:r>
      <w:r w:rsidR="00167C2C">
        <w:rPr>
          <w:noProof/>
        </w:rPr>
        <w:fldChar w:fldCharType="end"/>
      </w:r>
      <w:r>
        <w:t xml:space="preserve"> : </w:t>
      </w:r>
      <w:r w:rsidRPr="00EE170F">
        <w:t>Synchronization of Transactions</w:t>
      </w:r>
      <w:r>
        <w:t xml:space="preserve"> Table</w:t>
      </w:r>
      <w:bookmarkEnd w:id="325"/>
    </w:p>
    <w:p w14:paraId="11299177" w14:textId="77777777" w:rsidR="00640E13" w:rsidRDefault="00640E13" w:rsidP="00640E13">
      <w:pPr>
        <w:pStyle w:val="BodyText"/>
      </w:pPr>
    </w:p>
    <w:p w14:paraId="0EBE7B95" w14:textId="4881C65E" w:rsidR="001F59C4" w:rsidRPr="00676379" w:rsidRDefault="001F59C4" w:rsidP="001F59C4">
      <w:pPr>
        <w:pStyle w:val="Heading4"/>
      </w:pPr>
      <w:bookmarkStart w:id="326" w:name="_Toc428289907"/>
      <w:r>
        <w:t>Synchronization of All Items</w:t>
      </w:r>
      <w:bookmarkEnd w:id="326"/>
    </w:p>
    <w:p w14:paraId="7BF13300" w14:textId="77777777" w:rsidR="00A44B47" w:rsidRDefault="00640E13" w:rsidP="00A44B47">
      <w:pPr>
        <w:pStyle w:val="BodyText"/>
        <w:keepNext/>
        <w:jc w:val="center"/>
      </w:pPr>
      <w:r w:rsidRPr="00645E45">
        <w:rPr>
          <w:noProof/>
          <w:lang w:val="en-IN" w:eastAsia="en-IN"/>
        </w:rPr>
        <w:drawing>
          <wp:inline distT="0" distB="0" distL="0" distR="0" wp14:anchorId="79816BB3" wp14:editId="750DB48D">
            <wp:extent cx="5118100" cy="200596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18100" cy="2005965"/>
                    </a:xfrm>
                    <a:prstGeom prst="rect">
                      <a:avLst/>
                    </a:prstGeom>
                    <a:noFill/>
                    <a:ln>
                      <a:noFill/>
                    </a:ln>
                  </pic:spPr>
                </pic:pic>
              </a:graphicData>
            </a:graphic>
          </wp:inline>
        </w:drawing>
      </w:r>
    </w:p>
    <w:p w14:paraId="02BE31AA" w14:textId="6A8B4866" w:rsidR="00640E13" w:rsidRDefault="00A44B47" w:rsidP="00A44B47">
      <w:pPr>
        <w:pStyle w:val="Caption"/>
        <w:jc w:val="center"/>
      </w:pPr>
      <w:bookmarkStart w:id="327" w:name="_Toc428290024"/>
      <w:r>
        <w:t xml:space="preserve">Figure </w:t>
      </w:r>
      <w:r w:rsidR="00167C2C">
        <w:fldChar w:fldCharType="begin"/>
      </w:r>
      <w:r w:rsidR="00167C2C">
        <w:instrText xml:space="preserve"> SEQ Figure \* ARABIC </w:instrText>
      </w:r>
      <w:r w:rsidR="00167C2C">
        <w:fldChar w:fldCharType="separate"/>
      </w:r>
      <w:r w:rsidR="00A73595">
        <w:rPr>
          <w:noProof/>
        </w:rPr>
        <w:t>47</w:t>
      </w:r>
      <w:r w:rsidR="00167C2C">
        <w:rPr>
          <w:noProof/>
        </w:rPr>
        <w:fldChar w:fldCharType="end"/>
      </w:r>
      <w:r>
        <w:t xml:space="preserve">: </w:t>
      </w:r>
      <w:r w:rsidRPr="00A04776">
        <w:t>Synchronization of All Items</w:t>
      </w:r>
      <w:bookmarkEnd w:id="327"/>
    </w:p>
    <w:p w14:paraId="0255AB42" w14:textId="77777777" w:rsidR="009A322C" w:rsidRPr="009A322C" w:rsidRDefault="009A322C" w:rsidP="009A322C">
      <w:pPr>
        <w:pStyle w:val="BodyText"/>
      </w:pPr>
    </w:p>
    <w:tbl>
      <w:tblPr>
        <w:tblW w:w="9576" w:type="dxa"/>
        <w:tblLayout w:type="fixed"/>
        <w:tblLook w:val="0000" w:firstRow="0" w:lastRow="0" w:firstColumn="0" w:lastColumn="0" w:noHBand="0" w:noVBand="0"/>
      </w:tblPr>
      <w:tblGrid>
        <w:gridCol w:w="1906"/>
        <w:gridCol w:w="7670"/>
      </w:tblGrid>
      <w:tr w:rsidR="00640E13" w:rsidRPr="00936B30" w14:paraId="0BEFDC31" w14:textId="77777777" w:rsidTr="001B4F46">
        <w:tc>
          <w:tcPr>
            <w:tcW w:w="1906" w:type="dxa"/>
            <w:tcBorders>
              <w:top w:val="single" w:sz="4" w:space="0" w:color="auto"/>
              <w:left w:val="single" w:sz="4" w:space="0" w:color="auto"/>
              <w:bottom w:val="single" w:sz="4" w:space="0" w:color="auto"/>
              <w:right w:val="single" w:sz="4" w:space="0" w:color="auto"/>
            </w:tcBorders>
          </w:tcPr>
          <w:p w14:paraId="5583F969" w14:textId="77777777" w:rsidR="00640E13" w:rsidRPr="00936B30" w:rsidRDefault="00640E13" w:rsidP="001B4F46">
            <w:pPr>
              <w:rPr>
                <w:rFonts w:cs="Calibri"/>
              </w:rPr>
            </w:pPr>
            <w:r w:rsidRPr="00936B30">
              <w:rPr>
                <w:rFonts w:cs="Calibri"/>
                <w:b/>
                <w:bCs/>
              </w:rPr>
              <w:t>Actor</w:t>
            </w:r>
          </w:p>
        </w:tc>
        <w:tc>
          <w:tcPr>
            <w:tcW w:w="7670" w:type="dxa"/>
            <w:tcBorders>
              <w:top w:val="single" w:sz="4" w:space="0" w:color="auto"/>
              <w:left w:val="single" w:sz="4" w:space="0" w:color="auto"/>
              <w:bottom w:val="single" w:sz="4" w:space="0" w:color="auto"/>
              <w:right w:val="single" w:sz="4" w:space="0" w:color="auto"/>
            </w:tcBorders>
          </w:tcPr>
          <w:p w14:paraId="430402E5" w14:textId="77777777" w:rsidR="00640E13" w:rsidRPr="00936B30" w:rsidRDefault="00640E13" w:rsidP="001B4F46">
            <w:pPr>
              <w:rPr>
                <w:rFonts w:cs="Calibri"/>
              </w:rPr>
            </w:pPr>
            <w:r w:rsidRPr="00936B30">
              <w:rPr>
                <w:rFonts w:cs="Calibri"/>
              </w:rPr>
              <w:t>TM User</w:t>
            </w:r>
          </w:p>
        </w:tc>
      </w:tr>
      <w:tr w:rsidR="00640E13" w:rsidRPr="00936B30" w14:paraId="1D35FCD5" w14:textId="77777777" w:rsidTr="001B4F46">
        <w:tc>
          <w:tcPr>
            <w:tcW w:w="1906" w:type="dxa"/>
            <w:tcBorders>
              <w:top w:val="single" w:sz="4" w:space="0" w:color="auto"/>
              <w:left w:val="single" w:sz="4" w:space="0" w:color="auto"/>
              <w:bottom w:val="single" w:sz="4" w:space="0" w:color="auto"/>
              <w:right w:val="single" w:sz="4" w:space="0" w:color="auto"/>
            </w:tcBorders>
          </w:tcPr>
          <w:p w14:paraId="0BDF04D8" w14:textId="77777777" w:rsidR="00640E13" w:rsidRPr="00936B30" w:rsidRDefault="00640E13" w:rsidP="001B4F46">
            <w:pPr>
              <w:rPr>
                <w:rFonts w:cs="Calibri"/>
              </w:rPr>
            </w:pPr>
            <w:r w:rsidRPr="00936B30">
              <w:rPr>
                <w:rFonts w:cs="Calibri"/>
                <w:b/>
                <w:bCs/>
              </w:rPr>
              <w:t>Information</w:t>
            </w:r>
          </w:p>
        </w:tc>
        <w:tc>
          <w:tcPr>
            <w:tcW w:w="7670" w:type="dxa"/>
            <w:tcBorders>
              <w:top w:val="single" w:sz="4" w:space="0" w:color="auto"/>
              <w:left w:val="single" w:sz="4" w:space="0" w:color="auto"/>
              <w:bottom w:val="single" w:sz="4" w:space="0" w:color="auto"/>
              <w:right w:val="single" w:sz="4" w:space="0" w:color="auto"/>
            </w:tcBorders>
          </w:tcPr>
          <w:p w14:paraId="05C97910" w14:textId="77777777" w:rsidR="00640E13" w:rsidRPr="00936B30" w:rsidRDefault="00640E13" w:rsidP="001B4F46">
            <w:pPr>
              <w:rPr>
                <w:rFonts w:cs="Calibri"/>
              </w:rPr>
            </w:pPr>
            <w:r w:rsidRPr="00936B30">
              <w:rPr>
                <w:rFonts w:cs="Calibri"/>
              </w:rPr>
              <w:t>Fetching the list of all non-sync items from DB and forward it on OMI Integrator for synchronization.</w:t>
            </w:r>
          </w:p>
        </w:tc>
      </w:tr>
      <w:tr w:rsidR="00640E13" w:rsidRPr="00936B30" w14:paraId="3621822F" w14:textId="77777777" w:rsidTr="001B4F46">
        <w:tc>
          <w:tcPr>
            <w:tcW w:w="1906" w:type="dxa"/>
            <w:tcBorders>
              <w:top w:val="single" w:sz="4" w:space="0" w:color="auto"/>
              <w:left w:val="single" w:sz="4" w:space="0" w:color="auto"/>
              <w:bottom w:val="single" w:sz="4" w:space="0" w:color="auto"/>
              <w:right w:val="single" w:sz="4" w:space="0" w:color="auto"/>
            </w:tcBorders>
          </w:tcPr>
          <w:p w14:paraId="3B313CB0" w14:textId="77777777" w:rsidR="00640E13" w:rsidRPr="00936B30" w:rsidRDefault="00640E13" w:rsidP="001B4F46">
            <w:pPr>
              <w:rPr>
                <w:rFonts w:cs="Calibri"/>
              </w:rPr>
            </w:pPr>
            <w:r w:rsidRPr="00936B30">
              <w:rPr>
                <w:rFonts w:cs="Calibri"/>
                <w:b/>
                <w:bCs/>
              </w:rPr>
              <w:t>Pre-condition</w:t>
            </w:r>
          </w:p>
        </w:tc>
        <w:tc>
          <w:tcPr>
            <w:tcW w:w="7670" w:type="dxa"/>
            <w:tcBorders>
              <w:top w:val="single" w:sz="4" w:space="0" w:color="auto"/>
              <w:left w:val="single" w:sz="4" w:space="0" w:color="auto"/>
              <w:bottom w:val="single" w:sz="4" w:space="0" w:color="auto"/>
              <w:right w:val="single" w:sz="4" w:space="0" w:color="auto"/>
            </w:tcBorders>
          </w:tcPr>
          <w:p w14:paraId="6AF20673" w14:textId="77777777" w:rsidR="00640E13" w:rsidRPr="00936B30" w:rsidRDefault="00640E13" w:rsidP="0039515D">
            <w:pPr>
              <w:pStyle w:val="BodyText"/>
              <w:numPr>
                <w:ilvl w:val="0"/>
                <w:numId w:val="22"/>
              </w:numPr>
              <w:jc w:val="both"/>
              <w:rPr>
                <w:rFonts w:cs="Calibri"/>
              </w:rPr>
            </w:pPr>
            <w:r w:rsidRPr="00936B30">
              <w:rPr>
                <w:rFonts w:cs="Calibri"/>
              </w:rPr>
              <w:t>TM is up and running.</w:t>
            </w:r>
          </w:p>
          <w:p w14:paraId="61EE53CD" w14:textId="77777777" w:rsidR="00640E13" w:rsidRPr="00936B30" w:rsidRDefault="00640E13" w:rsidP="0039515D">
            <w:pPr>
              <w:pStyle w:val="BodyText"/>
              <w:numPr>
                <w:ilvl w:val="0"/>
                <w:numId w:val="22"/>
              </w:numPr>
              <w:jc w:val="both"/>
              <w:rPr>
                <w:rFonts w:cs="Calibri"/>
              </w:rPr>
            </w:pPr>
            <w:r w:rsidRPr="00936B30">
              <w:rPr>
                <w:rFonts w:cs="Calibri"/>
              </w:rPr>
              <w:t>TM DB is up and running.</w:t>
            </w:r>
          </w:p>
          <w:p w14:paraId="0F11BA37" w14:textId="77777777" w:rsidR="00640E13" w:rsidRPr="00936B30" w:rsidRDefault="00640E13" w:rsidP="0039515D">
            <w:pPr>
              <w:pStyle w:val="BodyText"/>
              <w:numPr>
                <w:ilvl w:val="0"/>
                <w:numId w:val="22"/>
              </w:numPr>
              <w:jc w:val="both"/>
              <w:rPr>
                <w:rFonts w:cs="Calibri"/>
              </w:rPr>
            </w:pPr>
            <w:r w:rsidRPr="00936B30">
              <w:rPr>
                <w:rFonts w:cs="Calibri"/>
              </w:rPr>
              <w:t>OMI Integrator is up and running.</w:t>
            </w:r>
          </w:p>
        </w:tc>
      </w:tr>
      <w:tr w:rsidR="00640E13" w:rsidRPr="00936B30" w14:paraId="7CDA333C" w14:textId="77777777" w:rsidTr="001B4F46">
        <w:tc>
          <w:tcPr>
            <w:tcW w:w="1906" w:type="dxa"/>
            <w:tcBorders>
              <w:top w:val="single" w:sz="4" w:space="0" w:color="auto"/>
              <w:left w:val="single" w:sz="4" w:space="0" w:color="auto"/>
              <w:bottom w:val="single" w:sz="4" w:space="0" w:color="auto"/>
              <w:right w:val="single" w:sz="4" w:space="0" w:color="auto"/>
            </w:tcBorders>
          </w:tcPr>
          <w:p w14:paraId="3E8C1360" w14:textId="77777777" w:rsidR="00640E13" w:rsidRPr="00936B30" w:rsidRDefault="00640E13" w:rsidP="001B4F46">
            <w:pPr>
              <w:rPr>
                <w:rFonts w:cs="Calibri"/>
              </w:rPr>
            </w:pPr>
            <w:r w:rsidRPr="00936B30">
              <w:rPr>
                <w:rFonts w:cs="Calibri"/>
                <w:b/>
                <w:bCs/>
              </w:rPr>
              <w:t>Flow of events</w:t>
            </w:r>
          </w:p>
        </w:tc>
        <w:tc>
          <w:tcPr>
            <w:tcW w:w="7670" w:type="dxa"/>
            <w:tcBorders>
              <w:top w:val="single" w:sz="4" w:space="0" w:color="auto"/>
              <w:left w:val="single" w:sz="4" w:space="0" w:color="auto"/>
              <w:bottom w:val="single" w:sz="4" w:space="0" w:color="auto"/>
              <w:right w:val="single" w:sz="4" w:space="0" w:color="auto"/>
            </w:tcBorders>
          </w:tcPr>
          <w:p w14:paraId="1ED01C99" w14:textId="77777777" w:rsidR="00640E13" w:rsidRPr="00936B30" w:rsidRDefault="00640E13" w:rsidP="0039515D">
            <w:pPr>
              <w:numPr>
                <w:ilvl w:val="0"/>
                <w:numId w:val="23"/>
              </w:numPr>
              <w:rPr>
                <w:rFonts w:cs="Calibri"/>
              </w:rPr>
            </w:pPr>
            <w:r w:rsidRPr="00936B30">
              <w:rPr>
                <w:rFonts w:cs="Calibri"/>
              </w:rPr>
              <w:t>Login to TM</w:t>
            </w:r>
          </w:p>
          <w:p w14:paraId="30E5E171" w14:textId="77777777" w:rsidR="00640E13" w:rsidRPr="00936B30" w:rsidRDefault="00640E13" w:rsidP="0039515D">
            <w:pPr>
              <w:numPr>
                <w:ilvl w:val="0"/>
                <w:numId w:val="23"/>
              </w:numPr>
              <w:rPr>
                <w:rFonts w:cs="Calibri"/>
              </w:rPr>
            </w:pPr>
            <w:r w:rsidRPr="00936B30">
              <w:rPr>
                <w:rFonts w:cs="Calibri"/>
              </w:rPr>
              <w:t xml:space="preserve">Select Setup -&gt; </w:t>
            </w:r>
            <w:r w:rsidRPr="00936B30">
              <w:t>Company -&gt; DRM Synchronization</w:t>
            </w:r>
          </w:p>
          <w:p w14:paraId="7E0666F1" w14:textId="77777777" w:rsidR="00640E13" w:rsidRPr="00936B30" w:rsidRDefault="00640E13" w:rsidP="0039515D">
            <w:pPr>
              <w:numPr>
                <w:ilvl w:val="0"/>
                <w:numId w:val="23"/>
              </w:numPr>
              <w:rPr>
                <w:rFonts w:cs="Calibri"/>
              </w:rPr>
            </w:pPr>
            <w:r w:rsidRPr="00936B30">
              <w:t>Select All RadioButton</w:t>
            </w:r>
          </w:p>
          <w:p w14:paraId="56A822E9" w14:textId="77777777" w:rsidR="00640E13" w:rsidRPr="00936B30" w:rsidRDefault="00640E13" w:rsidP="0039515D">
            <w:pPr>
              <w:numPr>
                <w:ilvl w:val="0"/>
                <w:numId w:val="23"/>
              </w:numPr>
              <w:rPr>
                <w:rFonts w:cs="Calibri"/>
              </w:rPr>
            </w:pPr>
            <w:r w:rsidRPr="00936B30">
              <w:t>Synchronization:</w:t>
            </w:r>
          </w:p>
          <w:p w14:paraId="0B502C20" w14:textId="77777777" w:rsidR="00640E13" w:rsidRPr="00936B30" w:rsidRDefault="00640E13" w:rsidP="0039515D">
            <w:pPr>
              <w:numPr>
                <w:ilvl w:val="1"/>
                <w:numId w:val="14"/>
              </w:numPr>
              <w:rPr>
                <w:rFonts w:cs="Calibri"/>
              </w:rPr>
            </w:pPr>
            <w:r w:rsidRPr="00936B30">
              <w:rPr>
                <w:rFonts w:cs="Calibri"/>
              </w:rPr>
              <w:t>All items synchronization:</w:t>
            </w:r>
          </w:p>
          <w:p w14:paraId="1DB9752F" w14:textId="77777777" w:rsidR="00640E13" w:rsidRPr="00936B30" w:rsidRDefault="00640E13" w:rsidP="0039515D">
            <w:pPr>
              <w:numPr>
                <w:ilvl w:val="2"/>
                <w:numId w:val="14"/>
              </w:numPr>
              <w:rPr>
                <w:rFonts w:cs="Calibri"/>
              </w:rPr>
            </w:pPr>
            <w:r w:rsidRPr="00936B30">
              <w:rPr>
                <w:rFonts w:cs="Calibri"/>
              </w:rPr>
              <w:t>Enter batch size from 1 to 1000 in batch text box</w:t>
            </w:r>
          </w:p>
          <w:p w14:paraId="6ED15055" w14:textId="77777777" w:rsidR="00640E13" w:rsidRPr="00936B30" w:rsidRDefault="00640E13" w:rsidP="0039515D">
            <w:pPr>
              <w:numPr>
                <w:ilvl w:val="2"/>
                <w:numId w:val="14"/>
              </w:numPr>
              <w:rPr>
                <w:rFonts w:cs="Calibri"/>
              </w:rPr>
            </w:pPr>
            <w:r w:rsidRPr="00936B30">
              <w:rPr>
                <w:rFonts w:cs="Calibri"/>
              </w:rPr>
              <w:t>Click in Sync all button</w:t>
            </w:r>
          </w:p>
          <w:p w14:paraId="6F03B8EC" w14:textId="77777777" w:rsidR="00640E13" w:rsidRPr="00936B30" w:rsidRDefault="00640E13" w:rsidP="001B4F46">
            <w:pPr>
              <w:rPr>
                <w:rFonts w:cs="Calibri"/>
              </w:rPr>
            </w:pPr>
          </w:p>
        </w:tc>
      </w:tr>
      <w:tr w:rsidR="00640E13" w:rsidRPr="00936B30" w14:paraId="13225873" w14:textId="77777777" w:rsidTr="001B4F46">
        <w:tc>
          <w:tcPr>
            <w:tcW w:w="1906" w:type="dxa"/>
            <w:tcBorders>
              <w:top w:val="single" w:sz="4" w:space="0" w:color="auto"/>
              <w:left w:val="single" w:sz="4" w:space="0" w:color="auto"/>
              <w:bottom w:val="single" w:sz="4" w:space="0" w:color="auto"/>
              <w:right w:val="single" w:sz="4" w:space="0" w:color="auto"/>
            </w:tcBorders>
          </w:tcPr>
          <w:p w14:paraId="59EC8E97" w14:textId="77777777" w:rsidR="00640E13" w:rsidRPr="00936B30" w:rsidRDefault="00640E13" w:rsidP="001B4F46">
            <w:pPr>
              <w:rPr>
                <w:rFonts w:cs="Calibri"/>
                <w:b/>
                <w:bCs/>
              </w:rPr>
            </w:pPr>
            <w:r w:rsidRPr="00936B30">
              <w:rPr>
                <w:rFonts w:cs="Calibri"/>
                <w:b/>
                <w:bCs/>
              </w:rPr>
              <w:t>Post condition</w:t>
            </w:r>
          </w:p>
        </w:tc>
        <w:tc>
          <w:tcPr>
            <w:tcW w:w="7670" w:type="dxa"/>
            <w:tcBorders>
              <w:top w:val="single" w:sz="4" w:space="0" w:color="auto"/>
              <w:left w:val="single" w:sz="4" w:space="0" w:color="auto"/>
              <w:bottom w:val="single" w:sz="4" w:space="0" w:color="auto"/>
              <w:right w:val="single" w:sz="4" w:space="0" w:color="auto"/>
            </w:tcBorders>
          </w:tcPr>
          <w:p w14:paraId="63271231" w14:textId="77777777" w:rsidR="00640E13" w:rsidRPr="00936B30" w:rsidRDefault="00640E13" w:rsidP="0039515D">
            <w:pPr>
              <w:numPr>
                <w:ilvl w:val="0"/>
                <w:numId w:val="24"/>
              </w:numPr>
              <w:rPr>
                <w:rFonts w:cs="Calibri"/>
              </w:rPr>
            </w:pPr>
            <w:r w:rsidRPr="00936B30">
              <w:rPr>
                <w:rFonts w:cs="Calibri"/>
              </w:rPr>
              <w:t>All items will be forwarded to OMI Integrator for synchronization in pre-defined order.</w:t>
            </w:r>
          </w:p>
          <w:p w14:paraId="6CF1CBBF" w14:textId="77777777" w:rsidR="00640E13" w:rsidRPr="00936B30" w:rsidRDefault="00640E13" w:rsidP="0039515D">
            <w:pPr>
              <w:numPr>
                <w:ilvl w:val="0"/>
                <w:numId w:val="24"/>
              </w:numPr>
              <w:rPr>
                <w:rFonts w:cs="Calibri"/>
              </w:rPr>
            </w:pPr>
            <w:r w:rsidRPr="00936B30">
              <w:rPr>
                <w:rFonts w:cs="Calibri"/>
              </w:rPr>
              <w:t>The status of VMXSYNC column in TM DB will be updated</w:t>
            </w:r>
            <w:r>
              <w:rPr>
                <w:rFonts w:cs="Calibri"/>
              </w:rPr>
              <w:t xml:space="preserve"> according to OMI response</w:t>
            </w:r>
            <w:r w:rsidRPr="00936B30">
              <w:rPr>
                <w:rFonts w:cs="Calibri"/>
              </w:rPr>
              <w:t>.</w:t>
            </w:r>
          </w:p>
        </w:tc>
      </w:tr>
      <w:tr w:rsidR="00640E13" w:rsidRPr="00936B30" w14:paraId="7A08C5CF" w14:textId="77777777" w:rsidTr="001B4F46">
        <w:tc>
          <w:tcPr>
            <w:tcW w:w="1906" w:type="dxa"/>
            <w:tcBorders>
              <w:top w:val="single" w:sz="4" w:space="0" w:color="auto"/>
              <w:left w:val="single" w:sz="4" w:space="0" w:color="auto"/>
              <w:bottom w:val="single" w:sz="4" w:space="0" w:color="auto"/>
              <w:right w:val="single" w:sz="4" w:space="0" w:color="auto"/>
            </w:tcBorders>
          </w:tcPr>
          <w:p w14:paraId="27A7E335" w14:textId="77777777" w:rsidR="00640E13" w:rsidRPr="00936B30" w:rsidRDefault="00640E13" w:rsidP="001B4F46">
            <w:pPr>
              <w:rPr>
                <w:rFonts w:cs="Calibri"/>
                <w:b/>
                <w:bCs/>
              </w:rPr>
            </w:pPr>
            <w:r w:rsidRPr="00936B30">
              <w:rPr>
                <w:rFonts w:cs="Calibri"/>
                <w:b/>
                <w:bCs/>
              </w:rPr>
              <w:t>Alternative flow of events</w:t>
            </w:r>
          </w:p>
        </w:tc>
        <w:tc>
          <w:tcPr>
            <w:tcW w:w="7670" w:type="dxa"/>
            <w:tcBorders>
              <w:top w:val="single" w:sz="4" w:space="0" w:color="auto"/>
              <w:left w:val="single" w:sz="4" w:space="0" w:color="auto"/>
              <w:bottom w:val="single" w:sz="4" w:space="0" w:color="auto"/>
              <w:right w:val="single" w:sz="4" w:space="0" w:color="auto"/>
            </w:tcBorders>
          </w:tcPr>
          <w:p w14:paraId="6EC44144" w14:textId="77777777" w:rsidR="00640E13" w:rsidRPr="00936B30" w:rsidRDefault="00640E13" w:rsidP="001B4F46">
            <w:pPr>
              <w:rPr>
                <w:rFonts w:cs="Calibri"/>
              </w:rPr>
            </w:pPr>
            <w:r w:rsidRPr="00936B30">
              <w:rPr>
                <w:rFonts w:cs="Calibri"/>
              </w:rPr>
              <w:t>None.</w:t>
            </w:r>
          </w:p>
        </w:tc>
      </w:tr>
      <w:tr w:rsidR="00640E13" w:rsidRPr="00936B30" w14:paraId="3985F4FF" w14:textId="77777777" w:rsidTr="001B4F46">
        <w:tc>
          <w:tcPr>
            <w:tcW w:w="1906" w:type="dxa"/>
            <w:tcBorders>
              <w:top w:val="single" w:sz="4" w:space="0" w:color="auto"/>
              <w:left w:val="single" w:sz="4" w:space="0" w:color="auto"/>
              <w:bottom w:val="single" w:sz="4" w:space="0" w:color="auto"/>
              <w:right w:val="single" w:sz="4" w:space="0" w:color="auto"/>
            </w:tcBorders>
          </w:tcPr>
          <w:p w14:paraId="3D999CFF" w14:textId="77777777" w:rsidR="00640E13" w:rsidRPr="00936B30" w:rsidRDefault="00640E13" w:rsidP="001B4F46">
            <w:pPr>
              <w:rPr>
                <w:rFonts w:cs="Calibri"/>
              </w:rPr>
            </w:pPr>
            <w:r w:rsidRPr="00936B30">
              <w:rPr>
                <w:rFonts w:cs="Calibri"/>
                <w:b/>
                <w:bCs/>
              </w:rPr>
              <w:t>Exception</w:t>
            </w:r>
          </w:p>
        </w:tc>
        <w:tc>
          <w:tcPr>
            <w:tcW w:w="7670" w:type="dxa"/>
            <w:tcBorders>
              <w:top w:val="single" w:sz="4" w:space="0" w:color="auto"/>
              <w:left w:val="single" w:sz="4" w:space="0" w:color="auto"/>
              <w:bottom w:val="single" w:sz="4" w:space="0" w:color="auto"/>
              <w:right w:val="single" w:sz="4" w:space="0" w:color="auto"/>
            </w:tcBorders>
          </w:tcPr>
          <w:p w14:paraId="4928B3C9" w14:textId="77777777" w:rsidR="00640E13" w:rsidRPr="00936B30" w:rsidRDefault="00640E13" w:rsidP="001B4F46">
            <w:r w:rsidRPr="00936B30">
              <w:rPr>
                <w:rFonts w:cs="Calibri"/>
              </w:rPr>
              <w:t>None.</w:t>
            </w:r>
          </w:p>
        </w:tc>
      </w:tr>
      <w:tr w:rsidR="00640E13" w:rsidRPr="00936B30" w14:paraId="79C9AD7E" w14:textId="77777777" w:rsidTr="001B4F46">
        <w:tc>
          <w:tcPr>
            <w:tcW w:w="1906" w:type="dxa"/>
            <w:tcBorders>
              <w:top w:val="single" w:sz="4" w:space="0" w:color="auto"/>
              <w:left w:val="single" w:sz="4" w:space="0" w:color="auto"/>
              <w:bottom w:val="single" w:sz="4" w:space="0" w:color="auto"/>
              <w:right w:val="single" w:sz="4" w:space="0" w:color="auto"/>
            </w:tcBorders>
          </w:tcPr>
          <w:p w14:paraId="63149F58" w14:textId="77777777" w:rsidR="00640E13" w:rsidRPr="00936B30" w:rsidRDefault="00640E13" w:rsidP="001B4F46">
            <w:pPr>
              <w:rPr>
                <w:rFonts w:cs="Calibri"/>
              </w:rPr>
            </w:pPr>
            <w:r w:rsidRPr="00936B30">
              <w:rPr>
                <w:rFonts w:cs="Calibri"/>
                <w:b/>
                <w:bCs/>
              </w:rPr>
              <w:t>Reference</w:t>
            </w:r>
          </w:p>
        </w:tc>
        <w:tc>
          <w:tcPr>
            <w:tcW w:w="7670" w:type="dxa"/>
            <w:tcBorders>
              <w:top w:val="single" w:sz="4" w:space="0" w:color="auto"/>
              <w:left w:val="single" w:sz="4" w:space="0" w:color="auto"/>
              <w:bottom w:val="single" w:sz="4" w:space="0" w:color="auto"/>
              <w:right w:val="single" w:sz="4" w:space="0" w:color="auto"/>
            </w:tcBorders>
          </w:tcPr>
          <w:p w14:paraId="2931E277" w14:textId="77777777" w:rsidR="00640E13" w:rsidRPr="00936B30" w:rsidRDefault="00640E13" w:rsidP="00FA254A">
            <w:pPr>
              <w:keepNext/>
              <w:rPr>
                <w:rFonts w:cs="Calibri"/>
              </w:rPr>
            </w:pPr>
          </w:p>
        </w:tc>
      </w:tr>
    </w:tbl>
    <w:p w14:paraId="4911B8CD" w14:textId="4478037D" w:rsidR="00640E13" w:rsidRDefault="00FA254A" w:rsidP="008C6A84">
      <w:pPr>
        <w:pStyle w:val="Caption"/>
        <w:jc w:val="center"/>
      </w:pPr>
      <w:bookmarkStart w:id="328" w:name="_Toc428290096"/>
      <w:r>
        <w:t xml:space="preserve">Table </w:t>
      </w:r>
      <w:r w:rsidR="00167C2C">
        <w:fldChar w:fldCharType="begin"/>
      </w:r>
      <w:r w:rsidR="00167C2C">
        <w:instrText xml:space="preserve"> SEQ Table \* ARABIC </w:instrText>
      </w:r>
      <w:r w:rsidR="00167C2C">
        <w:fldChar w:fldCharType="separate"/>
      </w:r>
      <w:r w:rsidR="001D44B2">
        <w:rPr>
          <w:noProof/>
        </w:rPr>
        <w:t>44</w:t>
      </w:r>
      <w:r w:rsidR="00167C2C">
        <w:rPr>
          <w:noProof/>
        </w:rPr>
        <w:fldChar w:fldCharType="end"/>
      </w:r>
      <w:r>
        <w:t xml:space="preserve"> : </w:t>
      </w:r>
      <w:r w:rsidRPr="00F44E11">
        <w:t>Synchronization of All Items</w:t>
      </w:r>
      <w:r>
        <w:t xml:space="preserve"> Table</w:t>
      </w:r>
      <w:bookmarkEnd w:id="328"/>
    </w:p>
    <w:p w14:paraId="410B426F" w14:textId="6CB14F45" w:rsidR="00417FBD" w:rsidRPr="00676379" w:rsidRDefault="00417FBD" w:rsidP="00417FBD">
      <w:pPr>
        <w:pStyle w:val="Heading4"/>
      </w:pPr>
      <w:bookmarkStart w:id="329" w:name="_Toc428289908"/>
      <w:r>
        <w:t>Stop Sync All</w:t>
      </w:r>
      <w:bookmarkEnd w:id="329"/>
    </w:p>
    <w:p w14:paraId="47EB7E64" w14:textId="77777777" w:rsidR="00640E13" w:rsidRDefault="00640E13" w:rsidP="00640E13">
      <w:pPr>
        <w:pStyle w:val="BodyText"/>
      </w:pPr>
    </w:p>
    <w:p w14:paraId="4FA76399" w14:textId="77777777" w:rsidR="007B18F0" w:rsidRDefault="00640E13" w:rsidP="007B18F0">
      <w:pPr>
        <w:pStyle w:val="BodyText"/>
        <w:keepNext/>
        <w:jc w:val="center"/>
      </w:pPr>
      <w:r>
        <w:rPr>
          <w:noProof/>
          <w:lang w:val="en-IN" w:eastAsia="en-IN"/>
        </w:rPr>
        <w:lastRenderedPageBreak/>
        <w:drawing>
          <wp:inline distT="0" distB="0" distL="0" distR="0" wp14:anchorId="29D46F3F" wp14:editId="55BC9EA0">
            <wp:extent cx="5145405" cy="19786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5405" cy="1978660"/>
                    </a:xfrm>
                    <a:prstGeom prst="rect">
                      <a:avLst/>
                    </a:prstGeom>
                    <a:noFill/>
                    <a:ln>
                      <a:noFill/>
                    </a:ln>
                  </pic:spPr>
                </pic:pic>
              </a:graphicData>
            </a:graphic>
          </wp:inline>
        </w:drawing>
      </w:r>
    </w:p>
    <w:p w14:paraId="305CAE14" w14:textId="32F1EA67" w:rsidR="00640E13" w:rsidRDefault="007B18F0" w:rsidP="007B18F0">
      <w:pPr>
        <w:pStyle w:val="Caption"/>
        <w:jc w:val="center"/>
      </w:pPr>
      <w:bookmarkStart w:id="330" w:name="_Toc428290025"/>
      <w:r>
        <w:t xml:space="preserve">Figure </w:t>
      </w:r>
      <w:r w:rsidR="00167C2C">
        <w:fldChar w:fldCharType="begin"/>
      </w:r>
      <w:r w:rsidR="00167C2C">
        <w:instrText xml:space="preserve"> SEQ Figure \* ARABIC </w:instrText>
      </w:r>
      <w:r w:rsidR="00167C2C">
        <w:fldChar w:fldCharType="separate"/>
      </w:r>
      <w:r w:rsidR="00A73595">
        <w:rPr>
          <w:noProof/>
        </w:rPr>
        <w:t>48</w:t>
      </w:r>
      <w:r w:rsidR="00167C2C">
        <w:rPr>
          <w:noProof/>
        </w:rPr>
        <w:fldChar w:fldCharType="end"/>
      </w:r>
      <w:r>
        <w:t xml:space="preserve">: </w:t>
      </w:r>
      <w:r w:rsidRPr="006F55CD">
        <w:t>Stop Sync All</w:t>
      </w:r>
      <w:bookmarkEnd w:id="330"/>
    </w:p>
    <w:p w14:paraId="05BA2D70" w14:textId="77777777" w:rsidR="007B18F0" w:rsidRPr="007B18F0" w:rsidRDefault="007B18F0" w:rsidP="007B18F0">
      <w:pPr>
        <w:pStyle w:val="BodyText"/>
      </w:pPr>
    </w:p>
    <w:tbl>
      <w:tblPr>
        <w:tblW w:w="9576" w:type="dxa"/>
        <w:tblLayout w:type="fixed"/>
        <w:tblLook w:val="0000" w:firstRow="0" w:lastRow="0" w:firstColumn="0" w:lastColumn="0" w:noHBand="0" w:noVBand="0"/>
      </w:tblPr>
      <w:tblGrid>
        <w:gridCol w:w="1906"/>
        <w:gridCol w:w="7670"/>
      </w:tblGrid>
      <w:tr w:rsidR="00640E13" w:rsidRPr="00936B30" w14:paraId="71ADC0E6" w14:textId="77777777" w:rsidTr="001B4F46">
        <w:tc>
          <w:tcPr>
            <w:tcW w:w="1906" w:type="dxa"/>
            <w:tcBorders>
              <w:top w:val="single" w:sz="4" w:space="0" w:color="auto"/>
              <w:left w:val="single" w:sz="4" w:space="0" w:color="auto"/>
              <w:bottom w:val="single" w:sz="4" w:space="0" w:color="auto"/>
              <w:right w:val="single" w:sz="4" w:space="0" w:color="auto"/>
            </w:tcBorders>
          </w:tcPr>
          <w:p w14:paraId="6E8EF062" w14:textId="77777777" w:rsidR="00640E13" w:rsidRPr="00936B30" w:rsidRDefault="00640E13" w:rsidP="001B4F46">
            <w:pPr>
              <w:rPr>
                <w:rFonts w:cs="Calibri"/>
              </w:rPr>
            </w:pPr>
            <w:r w:rsidRPr="00936B30">
              <w:rPr>
                <w:rFonts w:cs="Calibri"/>
                <w:b/>
                <w:bCs/>
              </w:rPr>
              <w:t>Actor</w:t>
            </w:r>
          </w:p>
        </w:tc>
        <w:tc>
          <w:tcPr>
            <w:tcW w:w="7670" w:type="dxa"/>
            <w:tcBorders>
              <w:top w:val="single" w:sz="4" w:space="0" w:color="auto"/>
              <w:left w:val="single" w:sz="4" w:space="0" w:color="auto"/>
              <w:bottom w:val="single" w:sz="4" w:space="0" w:color="auto"/>
              <w:right w:val="single" w:sz="4" w:space="0" w:color="auto"/>
            </w:tcBorders>
          </w:tcPr>
          <w:p w14:paraId="7CA8C580" w14:textId="77777777" w:rsidR="00640E13" w:rsidRPr="00936B30" w:rsidRDefault="00640E13" w:rsidP="001B4F46">
            <w:pPr>
              <w:rPr>
                <w:rFonts w:cs="Calibri"/>
              </w:rPr>
            </w:pPr>
            <w:r w:rsidRPr="00936B30">
              <w:rPr>
                <w:rFonts w:cs="Calibri"/>
              </w:rPr>
              <w:t>TM User</w:t>
            </w:r>
          </w:p>
        </w:tc>
      </w:tr>
      <w:tr w:rsidR="00640E13" w:rsidRPr="00936B30" w14:paraId="60C0E71F" w14:textId="77777777" w:rsidTr="001B4F46">
        <w:tc>
          <w:tcPr>
            <w:tcW w:w="1906" w:type="dxa"/>
            <w:tcBorders>
              <w:top w:val="single" w:sz="4" w:space="0" w:color="auto"/>
              <w:left w:val="single" w:sz="4" w:space="0" w:color="auto"/>
              <w:bottom w:val="single" w:sz="4" w:space="0" w:color="auto"/>
              <w:right w:val="single" w:sz="4" w:space="0" w:color="auto"/>
            </w:tcBorders>
          </w:tcPr>
          <w:p w14:paraId="31CE2C12" w14:textId="77777777" w:rsidR="00640E13" w:rsidRPr="00936B30" w:rsidRDefault="00640E13" w:rsidP="001B4F46">
            <w:pPr>
              <w:rPr>
                <w:rFonts w:cs="Calibri"/>
              </w:rPr>
            </w:pPr>
            <w:r w:rsidRPr="00936B30">
              <w:rPr>
                <w:rFonts w:cs="Calibri"/>
                <w:b/>
                <w:bCs/>
              </w:rPr>
              <w:t>Information</w:t>
            </w:r>
          </w:p>
        </w:tc>
        <w:tc>
          <w:tcPr>
            <w:tcW w:w="7670" w:type="dxa"/>
            <w:tcBorders>
              <w:top w:val="single" w:sz="4" w:space="0" w:color="auto"/>
              <w:left w:val="single" w:sz="4" w:space="0" w:color="auto"/>
              <w:bottom w:val="single" w:sz="4" w:space="0" w:color="auto"/>
              <w:right w:val="single" w:sz="4" w:space="0" w:color="auto"/>
            </w:tcBorders>
          </w:tcPr>
          <w:p w14:paraId="4D7D7366" w14:textId="77777777" w:rsidR="00640E13" w:rsidRPr="00936B30" w:rsidRDefault="00640E13" w:rsidP="001B4F46">
            <w:pPr>
              <w:rPr>
                <w:rFonts w:cs="Calibri"/>
              </w:rPr>
            </w:pPr>
            <w:r>
              <w:t>To stop the already going on sync all process</w:t>
            </w:r>
            <w:r w:rsidRPr="00936B30">
              <w:rPr>
                <w:rFonts w:cs="Calibri"/>
              </w:rPr>
              <w:t>.</w:t>
            </w:r>
          </w:p>
        </w:tc>
      </w:tr>
      <w:tr w:rsidR="00640E13" w:rsidRPr="00936B30" w14:paraId="4396FE9F" w14:textId="77777777" w:rsidTr="001B4F46">
        <w:tc>
          <w:tcPr>
            <w:tcW w:w="1906" w:type="dxa"/>
            <w:tcBorders>
              <w:top w:val="single" w:sz="4" w:space="0" w:color="auto"/>
              <w:left w:val="single" w:sz="4" w:space="0" w:color="auto"/>
              <w:bottom w:val="single" w:sz="4" w:space="0" w:color="auto"/>
              <w:right w:val="single" w:sz="4" w:space="0" w:color="auto"/>
            </w:tcBorders>
          </w:tcPr>
          <w:p w14:paraId="636F6CA5" w14:textId="77777777" w:rsidR="00640E13" w:rsidRPr="00936B30" w:rsidRDefault="00640E13" w:rsidP="001B4F46">
            <w:pPr>
              <w:rPr>
                <w:rFonts w:cs="Calibri"/>
              </w:rPr>
            </w:pPr>
            <w:r w:rsidRPr="00936B30">
              <w:rPr>
                <w:rFonts w:cs="Calibri"/>
                <w:b/>
                <w:bCs/>
              </w:rPr>
              <w:t>Pre-condition</w:t>
            </w:r>
          </w:p>
        </w:tc>
        <w:tc>
          <w:tcPr>
            <w:tcW w:w="7670" w:type="dxa"/>
            <w:tcBorders>
              <w:top w:val="single" w:sz="4" w:space="0" w:color="auto"/>
              <w:left w:val="single" w:sz="4" w:space="0" w:color="auto"/>
              <w:bottom w:val="single" w:sz="4" w:space="0" w:color="auto"/>
              <w:right w:val="single" w:sz="4" w:space="0" w:color="auto"/>
            </w:tcBorders>
          </w:tcPr>
          <w:p w14:paraId="44A7F4B8" w14:textId="77777777" w:rsidR="00640E13" w:rsidRPr="00936B30" w:rsidRDefault="00640E13" w:rsidP="0039515D">
            <w:pPr>
              <w:pStyle w:val="BodyText"/>
              <w:numPr>
                <w:ilvl w:val="0"/>
                <w:numId w:val="25"/>
              </w:numPr>
              <w:jc w:val="both"/>
              <w:rPr>
                <w:rFonts w:cs="Calibri"/>
              </w:rPr>
            </w:pPr>
            <w:r w:rsidRPr="00936B30">
              <w:rPr>
                <w:rFonts w:cs="Calibri"/>
              </w:rPr>
              <w:t>TM is up and running.</w:t>
            </w:r>
          </w:p>
          <w:p w14:paraId="7A641D91" w14:textId="77777777" w:rsidR="00640E13" w:rsidRPr="00936B30" w:rsidRDefault="00640E13" w:rsidP="0039515D">
            <w:pPr>
              <w:pStyle w:val="BodyText"/>
              <w:numPr>
                <w:ilvl w:val="0"/>
                <w:numId w:val="25"/>
              </w:numPr>
              <w:jc w:val="both"/>
              <w:rPr>
                <w:rFonts w:cs="Calibri"/>
              </w:rPr>
            </w:pPr>
            <w:r w:rsidRPr="00936B30">
              <w:rPr>
                <w:rFonts w:cs="Calibri"/>
              </w:rPr>
              <w:t>TM DB is up and running.</w:t>
            </w:r>
          </w:p>
          <w:p w14:paraId="6DCF4500" w14:textId="77777777" w:rsidR="00640E13" w:rsidRPr="00936B30" w:rsidRDefault="00640E13" w:rsidP="0039515D">
            <w:pPr>
              <w:pStyle w:val="BodyText"/>
              <w:numPr>
                <w:ilvl w:val="0"/>
                <w:numId w:val="25"/>
              </w:numPr>
              <w:jc w:val="both"/>
              <w:rPr>
                <w:rFonts w:cs="Calibri"/>
              </w:rPr>
            </w:pPr>
            <w:r w:rsidRPr="00936B30">
              <w:rPr>
                <w:rFonts w:cs="Calibri"/>
              </w:rPr>
              <w:t>OMI Integrator is up and running.</w:t>
            </w:r>
          </w:p>
        </w:tc>
      </w:tr>
      <w:tr w:rsidR="00640E13" w:rsidRPr="00936B30" w14:paraId="5E247CD0" w14:textId="77777777" w:rsidTr="001B4F46">
        <w:tc>
          <w:tcPr>
            <w:tcW w:w="1906" w:type="dxa"/>
            <w:tcBorders>
              <w:top w:val="single" w:sz="4" w:space="0" w:color="auto"/>
              <w:left w:val="single" w:sz="4" w:space="0" w:color="auto"/>
              <w:bottom w:val="single" w:sz="4" w:space="0" w:color="auto"/>
              <w:right w:val="single" w:sz="4" w:space="0" w:color="auto"/>
            </w:tcBorders>
          </w:tcPr>
          <w:p w14:paraId="12B2E9B7" w14:textId="77777777" w:rsidR="00640E13" w:rsidRPr="00936B30" w:rsidRDefault="00640E13" w:rsidP="001B4F46">
            <w:pPr>
              <w:rPr>
                <w:rFonts w:cs="Calibri"/>
              </w:rPr>
            </w:pPr>
            <w:r w:rsidRPr="00936B30">
              <w:rPr>
                <w:rFonts w:cs="Calibri"/>
                <w:b/>
                <w:bCs/>
              </w:rPr>
              <w:t>Flow of events</w:t>
            </w:r>
          </w:p>
        </w:tc>
        <w:tc>
          <w:tcPr>
            <w:tcW w:w="7670" w:type="dxa"/>
            <w:tcBorders>
              <w:top w:val="single" w:sz="4" w:space="0" w:color="auto"/>
              <w:left w:val="single" w:sz="4" w:space="0" w:color="auto"/>
              <w:bottom w:val="single" w:sz="4" w:space="0" w:color="auto"/>
              <w:right w:val="single" w:sz="4" w:space="0" w:color="auto"/>
            </w:tcBorders>
          </w:tcPr>
          <w:p w14:paraId="74BCBDAF" w14:textId="77777777" w:rsidR="00640E13" w:rsidRPr="00936B30" w:rsidRDefault="00640E13" w:rsidP="0039515D">
            <w:pPr>
              <w:numPr>
                <w:ilvl w:val="0"/>
                <w:numId w:val="26"/>
              </w:numPr>
              <w:rPr>
                <w:rFonts w:cs="Calibri"/>
              </w:rPr>
            </w:pPr>
            <w:r w:rsidRPr="00936B30">
              <w:rPr>
                <w:rFonts w:cs="Calibri"/>
              </w:rPr>
              <w:t>Login to TM</w:t>
            </w:r>
          </w:p>
          <w:p w14:paraId="07C5E939" w14:textId="77777777" w:rsidR="00640E13" w:rsidRPr="00C403DA" w:rsidRDefault="00640E13" w:rsidP="0039515D">
            <w:pPr>
              <w:numPr>
                <w:ilvl w:val="0"/>
                <w:numId w:val="26"/>
              </w:numPr>
              <w:rPr>
                <w:rFonts w:cs="Calibri"/>
              </w:rPr>
            </w:pPr>
            <w:r w:rsidRPr="00936B30">
              <w:rPr>
                <w:rFonts w:cs="Calibri"/>
              </w:rPr>
              <w:t xml:space="preserve">Select Setup -&gt; </w:t>
            </w:r>
            <w:r w:rsidRPr="00936B30">
              <w:t>Company -&gt; DRM Synchronization</w:t>
            </w:r>
          </w:p>
          <w:p w14:paraId="4E90F2EB" w14:textId="77777777" w:rsidR="00640E13" w:rsidRPr="00936B30" w:rsidRDefault="00640E13" w:rsidP="0039515D">
            <w:pPr>
              <w:numPr>
                <w:ilvl w:val="0"/>
                <w:numId w:val="26"/>
              </w:numPr>
              <w:rPr>
                <w:rFonts w:cs="Calibri"/>
              </w:rPr>
            </w:pPr>
            <w:r>
              <w:rPr>
                <w:rFonts w:cs="Calibri"/>
              </w:rPr>
              <w:t>Click in Stop button</w:t>
            </w:r>
          </w:p>
          <w:p w14:paraId="29C3F897" w14:textId="77777777" w:rsidR="00640E13" w:rsidRPr="00936B30" w:rsidRDefault="00640E13" w:rsidP="001B4F46">
            <w:pPr>
              <w:rPr>
                <w:rFonts w:cs="Calibri"/>
              </w:rPr>
            </w:pPr>
          </w:p>
        </w:tc>
      </w:tr>
      <w:tr w:rsidR="00640E13" w:rsidRPr="00936B30" w14:paraId="03000847" w14:textId="77777777" w:rsidTr="001B4F46">
        <w:tc>
          <w:tcPr>
            <w:tcW w:w="1906" w:type="dxa"/>
            <w:tcBorders>
              <w:top w:val="single" w:sz="4" w:space="0" w:color="auto"/>
              <w:left w:val="single" w:sz="4" w:space="0" w:color="auto"/>
              <w:bottom w:val="single" w:sz="4" w:space="0" w:color="auto"/>
              <w:right w:val="single" w:sz="4" w:space="0" w:color="auto"/>
            </w:tcBorders>
          </w:tcPr>
          <w:p w14:paraId="38D52E1A" w14:textId="77777777" w:rsidR="00640E13" w:rsidRPr="00936B30" w:rsidRDefault="00640E13" w:rsidP="001B4F46">
            <w:pPr>
              <w:rPr>
                <w:rFonts w:cs="Calibri"/>
                <w:b/>
                <w:bCs/>
              </w:rPr>
            </w:pPr>
            <w:r w:rsidRPr="00936B30">
              <w:rPr>
                <w:rFonts w:cs="Calibri"/>
                <w:b/>
                <w:bCs/>
              </w:rPr>
              <w:t>Post condition</w:t>
            </w:r>
          </w:p>
        </w:tc>
        <w:tc>
          <w:tcPr>
            <w:tcW w:w="7670" w:type="dxa"/>
            <w:tcBorders>
              <w:top w:val="single" w:sz="4" w:space="0" w:color="auto"/>
              <w:left w:val="single" w:sz="4" w:space="0" w:color="auto"/>
              <w:bottom w:val="single" w:sz="4" w:space="0" w:color="auto"/>
              <w:right w:val="single" w:sz="4" w:space="0" w:color="auto"/>
            </w:tcBorders>
          </w:tcPr>
          <w:p w14:paraId="65565C8E" w14:textId="77777777" w:rsidR="00640E13" w:rsidRPr="00936B30" w:rsidRDefault="00640E13" w:rsidP="0039515D">
            <w:pPr>
              <w:numPr>
                <w:ilvl w:val="0"/>
                <w:numId w:val="27"/>
              </w:numPr>
              <w:rPr>
                <w:rFonts w:cs="Calibri"/>
              </w:rPr>
            </w:pPr>
            <w:r>
              <w:rPr>
                <w:rFonts w:cs="Calibri"/>
              </w:rPr>
              <w:t xml:space="preserve">Remaining going on Sync all process </w:t>
            </w:r>
            <w:r w:rsidRPr="00936B30">
              <w:rPr>
                <w:rFonts w:cs="Calibri"/>
              </w:rPr>
              <w:t xml:space="preserve">will be </w:t>
            </w:r>
            <w:r>
              <w:rPr>
                <w:rFonts w:cs="Calibri"/>
              </w:rPr>
              <w:t>stop.</w:t>
            </w:r>
          </w:p>
          <w:p w14:paraId="3D29ADDF" w14:textId="77777777" w:rsidR="00640E13" w:rsidRPr="00936B30" w:rsidRDefault="00640E13" w:rsidP="0039515D">
            <w:pPr>
              <w:numPr>
                <w:ilvl w:val="0"/>
                <w:numId w:val="27"/>
              </w:numPr>
              <w:rPr>
                <w:rFonts w:cs="Calibri"/>
              </w:rPr>
            </w:pPr>
            <w:r w:rsidRPr="00936B30">
              <w:rPr>
                <w:rFonts w:cs="Calibri"/>
              </w:rPr>
              <w:t>The status of VMXSYNC column in TM DB will be updated</w:t>
            </w:r>
            <w:r>
              <w:rPr>
                <w:rFonts w:cs="Calibri"/>
              </w:rPr>
              <w:t>.</w:t>
            </w:r>
          </w:p>
        </w:tc>
      </w:tr>
      <w:tr w:rsidR="00640E13" w:rsidRPr="00936B30" w14:paraId="1953FD78" w14:textId="77777777" w:rsidTr="001B4F46">
        <w:tc>
          <w:tcPr>
            <w:tcW w:w="1906" w:type="dxa"/>
            <w:tcBorders>
              <w:top w:val="single" w:sz="4" w:space="0" w:color="auto"/>
              <w:left w:val="single" w:sz="4" w:space="0" w:color="auto"/>
              <w:bottom w:val="single" w:sz="4" w:space="0" w:color="auto"/>
              <w:right w:val="single" w:sz="4" w:space="0" w:color="auto"/>
            </w:tcBorders>
          </w:tcPr>
          <w:p w14:paraId="334A2B1D" w14:textId="77777777" w:rsidR="00640E13" w:rsidRPr="00936B30" w:rsidRDefault="00640E13" w:rsidP="001B4F46">
            <w:pPr>
              <w:rPr>
                <w:rFonts w:cs="Calibri"/>
                <w:b/>
                <w:bCs/>
              </w:rPr>
            </w:pPr>
            <w:r w:rsidRPr="00936B30">
              <w:rPr>
                <w:rFonts w:cs="Calibri"/>
                <w:b/>
                <w:bCs/>
              </w:rPr>
              <w:t>Alternative flow of events</w:t>
            </w:r>
          </w:p>
        </w:tc>
        <w:tc>
          <w:tcPr>
            <w:tcW w:w="7670" w:type="dxa"/>
            <w:tcBorders>
              <w:top w:val="single" w:sz="4" w:space="0" w:color="auto"/>
              <w:left w:val="single" w:sz="4" w:space="0" w:color="auto"/>
              <w:bottom w:val="single" w:sz="4" w:space="0" w:color="auto"/>
              <w:right w:val="single" w:sz="4" w:space="0" w:color="auto"/>
            </w:tcBorders>
          </w:tcPr>
          <w:p w14:paraId="3F64CE88" w14:textId="77777777" w:rsidR="00640E13" w:rsidRPr="00936B30" w:rsidRDefault="00640E13" w:rsidP="001B4F46">
            <w:pPr>
              <w:rPr>
                <w:rFonts w:cs="Calibri"/>
              </w:rPr>
            </w:pPr>
            <w:r w:rsidRPr="00936B30">
              <w:rPr>
                <w:rFonts w:cs="Calibri"/>
              </w:rPr>
              <w:t>None.</w:t>
            </w:r>
          </w:p>
        </w:tc>
      </w:tr>
      <w:tr w:rsidR="00640E13" w:rsidRPr="00936B30" w14:paraId="4685144D" w14:textId="77777777" w:rsidTr="001B4F46">
        <w:tc>
          <w:tcPr>
            <w:tcW w:w="1906" w:type="dxa"/>
            <w:tcBorders>
              <w:top w:val="single" w:sz="4" w:space="0" w:color="auto"/>
              <w:left w:val="single" w:sz="4" w:space="0" w:color="auto"/>
              <w:bottom w:val="single" w:sz="4" w:space="0" w:color="auto"/>
              <w:right w:val="single" w:sz="4" w:space="0" w:color="auto"/>
            </w:tcBorders>
          </w:tcPr>
          <w:p w14:paraId="462F91B3" w14:textId="77777777" w:rsidR="00640E13" w:rsidRPr="00936B30" w:rsidRDefault="00640E13" w:rsidP="001B4F46">
            <w:pPr>
              <w:rPr>
                <w:rFonts w:cs="Calibri"/>
              </w:rPr>
            </w:pPr>
            <w:r w:rsidRPr="00936B30">
              <w:rPr>
                <w:rFonts w:cs="Calibri"/>
                <w:b/>
                <w:bCs/>
              </w:rPr>
              <w:t>Exception</w:t>
            </w:r>
          </w:p>
        </w:tc>
        <w:tc>
          <w:tcPr>
            <w:tcW w:w="7670" w:type="dxa"/>
            <w:tcBorders>
              <w:top w:val="single" w:sz="4" w:space="0" w:color="auto"/>
              <w:left w:val="single" w:sz="4" w:space="0" w:color="auto"/>
              <w:bottom w:val="single" w:sz="4" w:space="0" w:color="auto"/>
              <w:right w:val="single" w:sz="4" w:space="0" w:color="auto"/>
            </w:tcBorders>
          </w:tcPr>
          <w:p w14:paraId="29F56735" w14:textId="77777777" w:rsidR="00640E13" w:rsidRPr="00936B30" w:rsidRDefault="00640E13" w:rsidP="001B4F46">
            <w:r w:rsidRPr="00936B30">
              <w:rPr>
                <w:rFonts w:cs="Calibri"/>
              </w:rPr>
              <w:t>None.</w:t>
            </w:r>
          </w:p>
        </w:tc>
      </w:tr>
      <w:tr w:rsidR="00640E13" w:rsidRPr="00936B30" w14:paraId="2F60BEC6" w14:textId="77777777" w:rsidTr="001B4F46">
        <w:tc>
          <w:tcPr>
            <w:tcW w:w="1906" w:type="dxa"/>
            <w:tcBorders>
              <w:top w:val="single" w:sz="4" w:space="0" w:color="auto"/>
              <w:left w:val="single" w:sz="4" w:space="0" w:color="auto"/>
              <w:bottom w:val="single" w:sz="4" w:space="0" w:color="auto"/>
              <w:right w:val="single" w:sz="4" w:space="0" w:color="auto"/>
            </w:tcBorders>
          </w:tcPr>
          <w:p w14:paraId="7A68A2B7" w14:textId="77777777" w:rsidR="00640E13" w:rsidRPr="00936B30" w:rsidRDefault="00640E13" w:rsidP="001B4F46">
            <w:pPr>
              <w:rPr>
                <w:rFonts w:cs="Calibri"/>
              </w:rPr>
            </w:pPr>
            <w:r w:rsidRPr="00936B30">
              <w:rPr>
                <w:rFonts w:cs="Calibri"/>
                <w:b/>
                <w:bCs/>
              </w:rPr>
              <w:t>Reference</w:t>
            </w:r>
          </w:p>
        </w:tc>
        <w:tc>
          <w:tcPr>
            <w:tcW w:w="7670" w:type="dxa"/>
            <w:tcBorders>
              <w:top w:val="single" w:sz="4" w:space="0" w:color="auto"/>
              <w:left w:val="single" w:sz="4" w:space="0" w:color="auto"/>
              <w:bottom w:val="single" w:sz="4" w:space="0" w:color="auto"/>
              <w:right w:val="single" w:sz="4" w:space="0" w:color="auto"/>
            </w:tcBorders>
          </w:tcPr>
          <w:p w14:paraId="1B373108" w14:textId="77777777" w:rsidR="00640E13" w:rsidRPr="00936B30" w:rsidRDefault="00640E13" w:rsidP="001060EF">
            <w:pPr>
              <w:keepNext/>
              <w:rPr>
                <w:rFonts w:cs="Calibri"/>
              </w:rPr>
            </w:pPr>
          </w:p>
        </w:tc>
      </w:tr>
    </w:tbl>
    <w:p w14:paraId="2D83749E" w14:textId="50FDE047" w:rsidR="00640E13" w:rsidRDefault="001060EF" w:rsidP="001060EF">
      <w:pPr>
        <w:pStyle w:val="Caption"/>
        <w:jc w:val="center"/>
      </w:pPr>
      <w:bookmarkStart w:id="331" w:name="_Toc428290097"/>
      <w:r>
        <w:t xml:space="preserve">Table </w:t>
      </w:r>
      <w:r w:rsidR="00167C2C">
        <w:fldChar w:fldCharType="begin"/>
      </w:r>
      <w:r w:rsidR="00167C2C">
        <w:instrText xml:space="preserve"> SEQ Table \* ARABIC </w:instrText>
      </w:r>
      <w:r w:rsidR="00167C2C">
        <w:fldChar w:fldCharType="separate"/>
      </w:r>
      <w:r w:rsidR="001D44B2">
        <w:rPr>
          <w:noProof/>
        </w:rPr>
        <w:t>45</w:t>
      </w:r>
      <w:r w:rsidR="00167C2C">
        <w:rPr>
          <w:noProof/>
        </w:rPr>
        <w:fldChar w:fldCharType="end"/>
      </w:r>
      <w:r>
        <w:t xml:space="preserve"> : </w:t>
      </w:r>
      <w:r w:rsidRPr="00F76EFA">
        <w:t>Stop Sync All</w:t>
      </w:r>
      <w:r>
        <w:t xml:space="preserve"> Table</w:t>
      </w:r>
      <w:bookmarkEnd w:id="331"/>
    </w:p>
    <w:p w14:paraId="636B80AA" w14:textId="77777777" w:rsidR="001759B6" w:rsidRDefault="001759B6" w:rsidP="00640E13">
      <w:pPr>
        <w:pStyle w:val="BodyText"/>
      </w:pPr>
    </w:p>
    <w:p w14:paraId="33DA6A0F" w14:textId="77777777" w:rsidR="001013B2" w:rsidRDefault="001013B2" w:rsidP="001013B2">
      <w:pPr>
        <w:pStyle w:val="Heading3"/>
      </w:pPr>
      <w:bookmarkStart w:id="332" w:name="_Toc428289909"/>
      <w:r>
        <w:lastRenderedPageBreak/>
        <w:t>Flow Diagram</w:t>
      </w:r>
      <w:bookmarkEnd w:id="332"/>
    </w:p>
    <w:p w14:paraId="4EED7074" w14:textId="74155B34" w:rsidR="00394537" w:rsidRDefault="00394537" w:rsidP="005B1E13">
      <w:pPr>
        <w:pStyle w:val="Heading4"/>
      </w:pPr>
      <w:bookmarkStart w:id="333" w:name="_Toc428289910"/>
      <w:r>
        <w:t>Flow diagram for Entities</w:t>
      </w:r>
      <w:bookmarkEnd w:id="333"/>
    </w:p>
    <w:p w14:paraId="2385055B" w14:textId="77777777" w:rsidR="00D60E39" w:rsidRDefault="00394537" w:rsidP="003D0C42">
      <w:pPr>
        <w:pStyle w:val="BodyText"/>
        <w:keepNext/>
        <w:jc w:val="center"/>
      </w:pPr>
      <w:r>
        <w:rPr>
          <w:noProof/>
          <w:lang w:val="en-IN" w:eastAsia="en-IN"/>
        </w:rPr>
        <w:drawing>
          <wp:inline distT="0" distB="0" distL="0" distR="0" wp14:anchorId="45DF9617" wp14:editId="2D8DD044">
            <wp:extent cx="5986131" cy="784682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7571" cy="7848715"/>
                    </a:xfrm>
                    <a:prstGeom prst="rect">
                      <a:avLst/>
                    </a:prstGeom>
                    <a:noFill/>
                    <a:ln>
                      <a:noFill/>
                    </a:ln>
                  </pic:spPr>
                </pic:pic>
              </a:graphicData>
            </a:graphic>
          </wp:inline>
        </w:drawing>
      </w:r>
    </w:p>
    <w:p w14:paraId="05FFF832" w14:textId="0C157307" w:rsidR="00394537" w:rsidRDefault="00D60E39" w:rsidP="003D0C42">
      <w:pPr>
        <w:pStyle w:val="Caption"/>
        <w:jc w:val="center"/>
      </w:pPr>
      <w:bookmarkStart w:id="334" w:name="_Toc428290026"/>
      <w:r>
        <w:t xml:space="preserve">Figure </w:t>
      </w:r>
      <w:r w:rsidR="00167C2C">
        <w:fldChar w:fldCharType="begin"/>
      </w:r>
      <w:r w:rsidR="00167C2C">
        <w:instrText xml:space="preserve"> SEQ Figure \* ARABIC </w:instrText>
      </w:r>
      <w:r w:rsidR="00167C2C">
        <w:fldChar w:fldCharType="separate"/>
      </w:r>
      <w:r w:rsidR="00A73595">
        <w:rPr>
          <w:noProof/>
        </w:rPr>
        <w:t>49</w:t>
      </w:r>
      <w:r w:rsidR="00167C2C">
        <w:rPr>
          <w:noProof/>
        </w:rPr>
        <w:fldChar w:fldCharType="end"/>
      </w:r>
      <w:r>
        <w:t xml:space="preserve">: </w:t>
      </w:r>
      <w:r w:rsidRPr="00CF1A23">
        <w:t>Flow diagram for Entities</w:t>
      </w:r>
      <w:bookmarkEnd w:id="334"/>
    </w:p>
    <w:p w14:paraId="4201008E" w14:textId="215E72A1" w:rsidR="00394537" w:rsidRDefault="00394537" w:rsidP="005B1E13">
      <w:pPr>
        <w:pStyle w:val="Heading4"/>
      </w:pPr>
      <w:bookmarkStart w:id="335" w:name="_Toc428289911"/>
      <w:r>
        <w:lastRenderedPageBreak/>
        <w:t>Flow diagram for Associations</w:t>
      </w:r>
      <w:bookmarkEnd w:id="335"/>
    </w:p>
    <w:p w14:paraId="41F7BBC6" w14:textId="77777777" w:rsidR="00AA6EA6" w:rsidRDefault="00394537" w:rsidP="00AA6EA6">
      <w:pPr>
        <w:pStyle w:val="BodyText"/>
        <w:keepNext/>
        <w:jc w:val="center"/>
      </w:pPr>
      <w:r>
        <w:rPr>
          <w:noProof/>
          <w:lang w:val="en-IN" w:eastAsia="en-IN"/>
        </w:rPr>
        <w:drawing>
          <wp:inline distT="0" distB="0" distL="0" distR="0" wp14:anchorId="347B875D" wp14:editId="0204B948">
            <wp:extent cx="5986131" cy="7751135"/>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7633" cy="7753080"/>
                    </a:xfrm>
                    <a:prstGeom prst="rect">
                      <a:avLst/>
                    </a:prstGeom>
                    <a:noFill/>
                    <a:ln>
                      <a:noFill/>
                    </a:ln>
                  </pic:spPr>
                </pic:pic>
              </a:graphicData>
            </a:graphic>
          </wp:inline>
        </w:drawing>
      </w:r>
    </w:p>
    <w:p w14:paraId="3B7F14C3" w14:textId="7F4FD189" w:rsidR="00394537" w:rsidRDefault="00AA6EA6" w:rsidP="00AA6EA6">
      <w:pPr>
        <w:pStyle w:val="Caption"/>
        <w:jc w:val="center"/>
      </w:pPr>
      <w:bookmarkStart w:id="336" w:name="_Toc428290027"/>
      <w:r>
        <w:t xml:space="preserve">Figure </w:t>
      </w:r>
      <w:r w:rsidR="00167C2C">
        <w:fldChar w:fldCharType="begin"/>
      </w:r>
      <w:r w:rsidR="00167C2C">
        <w:instrText xml:space="preserve"> SEQ Figure \* ARABIC </w:instrText>
      </w:r>
      <w:r w:rsidR="00167C2C">
        <w:fldChar w:fldCharType="separate"/>
      </w:r>
      <w:r w:rsidR="00A73595">
        <w:rPr>
          <w:noProof/>
        </w:rPr>
        <w:t>50</w:t>
      </w:r>
      <w:r w:rsidR="00167C2C">
        <w:rPr>
          <w:noProof/>
        </w:rPr>
        <w:fldChar w:fldCharType="end"/>
      </w:r>
      <w:r>
        <w:t xml:space="preserve">: </w:t>
      </w:r>
      <w:r w:rsidRPr="009B5E41">
        <w:t>Flow diagram for Associations</w:t>
      </w:r>
      <w:bookmarkEnd w:id="336"/>
    </w:p>
    <w:p w14:paraId="154C5A21" w14:textId="77777777" w:rsidR="00394537" w:rsidRDefault="00394537" w:rsidP="00394537">
      <w:pPr>
        <w:pStyle w:val="BodyText"/>
      </w:pPr>
    </w:p>
    <w:p w14:paraId="2D2A5CEF" w14:textId="77777777" w:rsidR="00394537" w:rsidRDefault="00394537" w:rsidP="00394537">
      <w:pPr>
        <w:pStyle w:val="BodyText"/>
      </w:pPr>
    </w:p>
    <w:p w14:paraId="4D3C1876" w14:textId="77777777" w:rsidR="00394537" w:rsidRDefault="00394537" w:rsidP="00394537">
      <w:pPr>
        <w:pStyle w:val="BodyText"/>
      </w:pPr>
    </w:p>
    <w:p w14:paraId="15834654" w14:textId="5D39852D" w:rsidR="00394537" w:rsidRDefault="00394537" w:rsidP="005B1E13">
      <w:pPr>
        <w:pStyle w:val="Heading4"/>
      </w:pPr>
      <w:bookmarkStart w:id="337" w:name="_Toc428289912"/>
      <w:r>
        <w:t>Flow diagram for Transactions</w:t>
      </w:r>
      <w:bookmarkEnd w:id="337"/>
    </w:p>
    <w:p w14:paraId="47DC7206" w14:textId="77777777" w:rsidR="00D73DB6" w:rsidRDefault="00394537" w:rsidP="00D73DB6">
      <w:pPr>
        <w:pStyle w:val="BodyText"/>
        <w:keepNext/>
        <w:jc w:val="center"/>
      </w:pPr>
      <w:r>
        <w:rPr>
          <w:noProof/>
          <w:lang w:val="en-IN" w:eastAsia="en-IN"/>
        </w:rPr>
        <w:drawing>
          <wp:inline distT="0" distB="0" distL="0" distR="0" wp14:anchorId="0A449F01" wp14:editId="0594A46A">
            <wp:extent cx="5975498" cy="777938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6386" cy="7780541"/>
                    </a:xfrm>
                    <a:prstGeom prst="rect">
                      <a:avLst/>
                    </a:prstGeom>
                    <a:noFill/>
                    <a:ln>
                      <a:noFill/>
                    </a:ln>
                  </pic:spPr>
                </pic:pic>
              </a:graphicData>
            </a:graphic>
          </wp:inline>
        </w:drawing>
      </w:r>
    </w:p>
    <w:p w14:paraId="682DC7B9" w14:textId="7A590B7B" w:rsidR="00394537" w:rsidRDefault="00D73DB6" w:rsidP="00D73DB6">
      <w:pPr>
        <w:pStyle w:val="Caption"/>
        <w:jc w:val="center"/>
      </w:pPr>
      <w:bookmarkStart w:id="338" w:name="_Toc428290028"/>
      <w:r>
        <w:t xml:space="preserve">Figure </w:t>
      </w:r>
      <w:r w:rsidR="00167C2C">
        <w:fldChar w:fldCharType="begin"/>
      </w:r>
      <w:r w:rsidR="00167C2C">
        <w:instrText xml:space="preserve"> SEQ Figure \* ARABIC </w:instrText>
      </w:r>
      <w:r w:rsidR="00167C2C">
        <w:fldChar w:fldCharType="separate"/>
      </w:r>
      <w:r w:rsidR="00A73595">
        <w:rPr>
          <w:noProof/>
        </w:rPr>
        <w:t>51</w:t>
      </w:r>
      <w:r w:rsidR="00167C2C">
        <w:rPr>
          <w:noProof/>
        </w:rPr>
        <w:fldChar w:fldCharType="end"/>
      </w:r>
      <w:r>
        <w:t xml:space="preserve">: </w:t>
      </w:r>
      <w:r w:rsidRPr="00ED2902">
        <w:t>Flow diagram for Transactions</w:t>
      </w:r>
      <w:bookmarkEnd w:id="338"/>
    </w:p>
    <w:p w14:paraId="3F5401CA" w14:textId="77777777" w:rsidR="00394537" w:rsidRDefault="00394537" w:rsidP="00394537">
      <w:pPr>
        <w:pStyle w:val="BodyText"/>
      </w:pPr>
    </w:p>
    <w:p w14:paraId="14D56659" w14:textId="77777777" w:rsidR="00394537" w:rsidRDefault="00394537" w:rsidP="00394537">
      <w:pPr>
        <w:pStyle w:val="BodyText"/>
      </w:pPr>
    </w:p>
    <w:p w14:paraId="59C40E24" w14:textId="77777777" w:rsidR="00394537" w:rsidRDefault="00394537" w:rsidP="00394537">
      <w:pPr>
        <w:pStyle w:val="BodyText"/>
      </w:pPr>
    </w:p>
    <w:p w14:paraId="515F628E" w14:textId="67469456" w:rsidR="00394537" w:rsidRDefault="00394537" w:rsidP="005B1E13">
      <w:pPr>
        <w:pStyle w:val="Heading4"/>
      </w:pPr>
      <w:bookmarkStart w:id="339" w:name="_Toc428289913"/>
      <w:r>
        <w:t>Flow diagram for All process</w:t>
      </w:r>
      <w:bookmarkEnd w:id="339"/>
    </w:p>
    <w:p w14:paraId="1B3FD9D6" w14:textId="77777777" w:rsidR="002B1336" w:rsidRDefault="00394537" w:rsidP="002B1336">
      <w:pPr>
        <w:pStyle w:val="BodyText"/>
        <w:keepNext/>
        <w:jc w:val="center"/>
      </w:pPr>
      <w:r>
        <w:rPr>
          <w:noProof/>
          <w:lang w:val="en-IN" w:eastAsia="en-IN"/>
        </w:rPr>
        <w:drawing>
          <wp:inline distT="0" distB="0" distL="0" distR="0" wp14:anchorId="32741FB6" wp14:editId="2BF14FF4">
            <wp:extent cx="5997039" cy="585453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98373" cy="5855837"/>
                    </a:xfrm>
                    <a:prstGeom prst="rect">
                      <a:avLst/>
                    </a:prstGeom>
                    <a:noFill/>
                    <a:ln>
                      <a:noFill/>
                    </a:ln>
                  </pic:spPr>
                </pic:pic>
              </a:graphicData>
            </a:graphic>
          </wp:inline>
        </w:drawing>
      </w:r>
    </w:p>
    <w:p w14:paraId="5354B581" w14:textId="50813A18" w:rsidR="00394537" w:rsidRDefault="002B1336" w:rsidP="002B1336">
      <w:pPr>
        <w:pStyle w:val="Caption"/>
        <w:jc w:val="center"/>
      </w:pPr>
      <w:bookmarkStart w:id="340" w:name="_Toc428290029"/>
      <w:r>
        <w:t xml:space="preserve">Figure </w:t>
      </w:r>
      <w:r w:rsidR="00167C2C">
        <w:fldChar w:fldCharType="begin"/>
      </w:r>
      <w:r w:rsidR="00167C2C">
        <w:instrText xml:space="preserve"> SEQ Figure \* ARABIC </w:instrText>
      </w:r>
      <w:r w:rsidR="00167C2C">
        <w:fldChar w:fldCharType="separate"/>
      </w:r>
      <w:r w:rsidR="00A73595">
        <w:rPr>
          <w:noProof/>
        </w:rPr>
        <w:t>52</w:t>
      </w:r>
      <w:r w:rsidR="00167C2C">
        <w:rPr>
          <w:noProof/>
        </w:rPr>
        <w:fldChar w:fldCharType="end"/>
      </w:r>
      <w:r>
        <w:t xml:space="preserve">: </w:t>
      </w:r>
      <w:r w:rsidRPr="00F86441">
        <w:t>Flow diagram for All process</w:t>
      </w:r>
      <w:bookmarkEnd w:id="340"/>
    </w:p>
    <w:p w14:paraId="73C4007C" w14:textId="77777777" w:rsidR="00394537" w:rsidRDefault="00394537" w:rsidP="00394537">
      <w:pPr>
        <w:pStyle w:val="BodyText"/>
      </w:pPr>
    </w:p>
    <w:p w14:paraId="41538118" w14:textId="77777777" w:rsidR="00394537" w:rsidRDefault="00394537" w:rsidP="00394537">
      <w:pPr>
        <w:pStyle w:val="BodyText"/>
      </w:pPr>
    </w:p>
    <w:p w14:paraId="3B8C4CDC" w14:textId="77777777" w:rsidR="00394537" w:rsidRDefault="00394537" w:rsidP="00394537">
      <w:pPr>
        <w:pStyle w:val="BodyText"/>
      </w:pPr>
    </w:p>
    <w:p w14:paraId="106D7748" w14:textId="77777777" w:rsidR="00394537" w:rsidRDefault="00394537" w:rsidP="00394537">
      <w:pPr>
        <w:pStyle w:val="BodyText"/>
      </w:pPr>
    </w:p>
    <w:p w14:paraId="5285B316" w14:textId="77777777" w:rsidR="00394537" w:rsidRDefault="00394537" w:rsidP="00394537">
      <w:pPr>
        <w:pStyle w:val="BodyText"/>
      </w:pPr>
    </w:p>
    <w:p w14:paraId="6E343A17" w14:textId="77777777" w:rsidR="00394537" w:rsidRDefault="00394537" w:rsidP="00394537">
      <w:pPr>
        <w:pStyle w:val="BodyText"/>
      </w:pPr>
    </w:p>
    <w:p w14:paraId="64A58228" w14:textId="77777777" w:rsidR="00394537" w:rsidRDefault="00394537" w:rsidP="00394537">
      <w:pPr>
        <w:pStyle w:val="BodyText"/>
      </w:pPr>
    </w:p>
    <w:p w14:paraId="2210D211" w14:textId="77777777" w:rsidR="00394537" w:rsidRDefault="00394537" w:rsidP="00394537">
      <w:pPr>
        <w:pStyle w:val="BodyText"/>
      </w:pPr>
    </w:p>
    <w:p w14:paraId="7A57A107" w14:textId="4D187F0E" w:rsidR="00394537" w:rsidRDefault="00394537" w:rsidP="005B1E13">
      <w:pPr>
        <w:pStyle w:val="Heading4"/>
      </w:pPr>
      <w:bookmarkStart w:id="341" w:name="_Toc428289914"/>
      <w:r>
        <w:t>Flow diagram for Stop sync all</w:t>
      </w:r>
      <w:bookmarkEnd w:id="341"/>
      <w:r>
        <w:t xml:space="preserve"> </w:t>
      </w:r>
    </w:p>
    <w:p w14:paraId="0EC974FE" w14:textId="77777777" w:rsidR="00394537" w:rsidRDefault="00394537" w:rsidP="00394537">
      <w:pPr>
        <w:pStyle w:val="BodyText"/>
      </w:pPr>
    </w:p>
    <w:p w14:paraId="5EF4D463" w14:textId="77777777" w:rsidR="002B1336" w:rsidRDefault="00394537" w:rsidP="002B1336">
      <w:pPr>
        <w:pStyle w:val="BodyText"/>
        <w:keepNext/>
        <w:jc w:val="center"/>
      </w:pPr>
      <w:r>
        <w:rPr>
          <w:noProof/>
          <w:lang w:val="en-IN" w:eastAsia="en-IN"/>
        </w:rPr>
        <w:drawing>
          <wp:inline distT="0" distB="0" distL="0" distR="0" wp14:anchorId="6395177C" wp14:editId="69B2D3B3">
            <wp:extent cx="5985163" cy="6044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87374" cy="6046773"/>
                    </a:xfrm>
                    <a:prstGeom prst="rect">
                      <a:avLst/>
                    </a:prstGeom>
                    <a:noFill/>
                    <a:ln>
                      <a:noFill/>
                    </a:ln>
                  </pic:spPr>
                </pic:pic>
              </a:graphicData>
            </a:graphic>
          </wp:inline>
        </w:drawing>
      </w:r>
    </w:p>
    <w:p w14:paraId="6199FA08" w14:textId="75919908" w:rsidR="00394537" w:rsidRDefault="002B1336" w:rsidP="002B1336">
      <w:pPr>
        <w:pStyle w:val="Caption"/>
        <w:jc w:val="center"/>
      </w:pPr>
      <w:bookmarkStart w:id="342" w:name="_Toc428290030"/>
      <w:r>
        <w:t xml:space="preserve">Figure </w:t>
      </w:r>
      <w:r w:rsidR="00167C2C">
        <w:fldChar w:fldCharType="begin"/>
      </w:r>
      <w:r w:rsidR="00167C2C">
        <w:instrText xml:space="preserve"> SEQ Figure \* ARABIC </w:instrText>
      </w:r>
      <w:r w:rsidR="00167C2C">
        <w:fldChar w:fldCharType="separate"/>
      </w:r>
      <w:r w:rsidR="00A73595">
        <w:rPr>
          <w:noProof/>
        </w:rPr>
        <w:t>53</w:t>
      </w:r>
      <w:r w:rsidR="00167C2C">
        <w:rPr>
          <w:noProof/>
        </w:rPr>
        <w:fldChar w:fldCharType="end"/>
      </w:r>
      <w:r>
        <w:t xml:space="preserve">: </w:t>
      </w:r>
      <w:r w:rsidRPr="00386515">
        <w:t>Flow diagram for Stop sync all</w:t>
      </w:r>
      <w:bookmarkEnd w:id="342"/>
    </w:p>
    <w:p w14:paraId="6B19E2DD" w14:textId="77777777" w:rsidR="00394537" w:rsidRDefault="00394537" w:rsidP="00394537">
      <w:pPr>
        <w:pStyle w:val="BodyText"/>
      </w:pPr>
    </w:p>
    <w:p w14:paraId="5B212FF2" w14:textId="77777777" w:rsidR="00394537" w:rsidRDefault="00394537" w:rsidP="00394537">
      <w:pPr>
        <w:pStyle w:val="BodyText"/>
      </w:pPr>
    </w:p>
    <w:p w14:paraId="233933E7" w14:textId="77777777" w:rsidR="00394537" w:rsidRDefault="00394537" w:rsidP="00394537">
      <w:pPr>
        <w:pStyle w:val="BodyText"/>
      </w:pPr>
    </w:p>
    <w:p w14:paraId="6488E85A" w14:textId="77777777" w:rsidR="00394537" w:rsidRDefault="00394537" w:rsidP="00394537">
      <w:pPr>
        <w:pStyle w:val="BodyText"/>
      </w:pPr>
    </w:p>
    <w:p w14:paraId="7346B0D0" w14:textId="77777777" w:rsidR="00394537" w:rsidRDefault="00394537" w:rsidP="00394537">
      <w:pPr>
        <w:pStyle w:val="BodyText"/>
      </w:pPr>
    </w:p>
    <w:p w14:paraId="79FA1FE2" w14:textId="77777777" w:rsidR="00394537" w:rsidRDefault="00394537" w:rsidP="00394537">
      <w:pPr>
        <w:pStyle w:val="BodyText"/>
      </w:pPr>
    </w:p>
    <w:p w14:paraId="0BA618EA" w14:textId="77777777" w:rsidR="00394537" w:rsidRDefault="00394537" w:rsidP="00394537">
      <w:pPr>
        <w:pStyle w:val="BodyText"/>
      </w:pPr>
    </w:p>
    <w:p w14:paraId="7E168D90" w14:textId="77777777" w:rsidR="00394537" w:rsidRDefault="00394537" w:rsidP="00394537">
      <w:pPr>
        <w:pStyle w:val="BodyText"/>
      </w:pPr>
    </w:p>
    <w:p w14:paraId="4241D53C" w14:textId="0E0D47E4" w:rsidR="00394537" w:rsidRDefault="00394537" w:rsidP="005B1E13">
      <w:pPr>
        <w:pStyle w:val="Heading4"/>
      </w:pPr>
      <w:bookmarkStart w:id="343" w:name="_Toc428289915"/>
      <w:r>
        <w:t>Flow diagram for Batch size value</w:t>
      </w:r>
      <w:bookmarkEnd w:id="343"/>
      <w:r>
        <w:t xml:space="preserve"> </w:t>
      </w:r>
    </w:p>
    <w:p w14:paraId="687073C6" w14:textId="77777777" w:rsidR="002B1336" w:rsidRDefault="00394537" w:rsidP="002B1336">
      <w:pPr>
        <w:pStyle w:val="BodyText"/>
        <w:keepNext/>
        <w:jc w:val="center"/>
      </w:pPr>
      <w:r>
        <w:rPr>
          <w:noProof/>
          <w:lang w:val="en-IN" w:eastAsia="en-IN"/>
        </w:rPr>
        <w:drawing>
          <wp:inline distT="0" distB="0" distL="0" distR="0" wp14:anchorId="0C706A33" wp14:editId="4FA6D6C8">
            <wp:extent cx="5985163" cy="49163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99045" cy="4927787"/>
                    </a:xfrm>
                    <a:prstGeom prst="rect">
                      <a:avLst/>
                    </a:prstGeom>
                    <a:noFill/>
                    <a:ln>
                      <a:noFill/>
                    </a:ln>
                  </pic:spPr>
                </pic:pic>
              </a:graphicData>
            </a:graphic>
          </wp:inline>
        </w:drawing>
      </w:r>
    </w:p>
    <w:p w14:paraId="729E2574" w14:textId="5AFA7D9B" w:rsidR="00394537" w:rsidRDefault="002B1336" w:rsidP="002B1336">
      <w:pPr>
        <w:pStyle w:val="Caption"/>
        <w:jc w:val="center"/>
      </w:pPr>
      <w:bookmarkStart w:id="344" w:name="_Toc428290031"/>
      <w:r>
        <w:t xml:space="preserve">Figure </w:t>
      </w:r>
      <w:r w:rsidR="00167C2C">
        <w:fldChar w:fldCharType="begin"/>
      </w:r>
      <w:r w:rsidR="00167C2C">
        <w:instrText xml:space="preserve"> SEQ Figure \* ARABIC </w:instrText>
      </w:r>
      <w:r w:rsidR="00167C2C">
        <w:fldChar w:fldCharType="separate"/>
      </w:r>
      <w:r w:rsidR="00A73595">
        <w:rPr>
          <w:noProof/>
        </w:rPr>
        <w:t>54</w:t>
      </w:r>
      <w:r w:rsidR="00167C2C">
        <w:rPr>
          <w:noProof/>
        </w:rPr>
        <w:fldChar w:fldCharType="end"/>
      </w:r>
      <w:r>
        <w:t xml:space="preserve">: </w:t>
      </w:r>
      <w:r w:rsidRPr="00372556">
        <w:t>Flow diagram for Batch size value</w:t>
      </w:r>
      <w:bookmarkEnd w:id="344"/>
    </w:p>
    <w:p w14:paraId="380FB7FF" w14:textId="77777777" w:rsidR="00394537" w:rsidRDefault="00394537" w:rsidP="00394537">
      <w:pPr>
        <w:pStyle w:val="BodyText"/>
      </w:pPr>
    </w:p>
    <w:p w14:paraId="4E1277FE" w14:textId="77777777" w:rsidR="00394537" w:rsidRDefault="00394537" w:rsidP="00394537">
      <w:pPr>
        <w:pStyle w:val="BodyText"/>
      </w:pPr>
    </w:p>
    <w:p w14:paraId="730C8F7F" w14:textId="18E2D778" w:rsidR="001924DC" w:rsidRDefault="001924DC" w:rsidP="001924DC">
      <w:pPr>
        <w:pStyle w:val="Heading3"/>
      </w:pPr>
      <w:bookmarkStart w:id="345" w:name="_Toc428289916"/>
      <w:r>
        <w:lastRenderedPageBreak/>
        <w:t>Sequesnce Diagram</w:t>
      </w:r>
      <w:bookmarkEnd w:id="345"/>
    </w:p>
    <w:p w14:paraId="0035F3C6" w14:textId="77777777" w:rsidR="00363BD5" w:rsidRPr="00F41F11" w:rsidRDefault="00363BD5" w:rsidP="00363BD5">
      <w:pPr>
        <w:pStyle w:val="Heading4"/>
      </w:pPr>
      <w:bookmarkStart w:id="346" w:name="_Toc427592715"/>
      <w:bookmarkStart w:id="347" w:name="_Toc428289917"/>
      <w:bookmarkStart w:id="348" w:name="_Toc404937294"/>
      <w:r w:rsidRPr="00F41F11">
        <w:t>Entities</w:t>
      </w:r>
      <w:bookmarkEnd w:id="346"/>
      <w:bookmarkEnd w:id="347"/>
      <w:r w:rsidRPr="00F41F11">
        <w:t xml:space="preserve"> </w:t>
      </w:r>
    </w:p>
    <w:p w14:paraId="30D59B78" w14:textId="77777777" w:rsidR="00363BD5" w:rsidRDefault="00363BD5" w:rsidP="00363BD5">
      <w:pPr>
        <w:pStyle w:val="BodyText"/>
        <w:keepNext/>
        <w:jc w:val="center"/>
      </w:pPr>
      <w:r>
        <w:object w:dxaOrig="12002" w:dyaOrig="5733" w14:anchorId="6698FA36">
          <v:shape id="_x0000_i1026" type="#_x0000_t75" style="width:493.5pt;height:259.5pt" o:ole="">
            <v:imagedata r:id="rId77" o:title=""/>
          </v:shape>
          <o:OLEObject Type="Embed" ProgID="Visio.Drawing.11" ShapeID="_x0000_i1026" DrawAspect="Content" ObjectID="_1502258481" r:id="rId78"/>
        </w:object>
      </w:r>
    </w:p>
    <w:p w14:paraId="0DBA0857" w14:textId="77777777" w:rsidR="00363BD5" w:rsidRPr="0096309A" w:rsidRDefault="00363BD5" w:rsidP="00363BD5">
      <w:pPr>
        <w:pStyle w:val="Caption"/>
        <w:jc w:val="center"/>
      </w:pPr>
      <w:bookmarkStart w:id="349" w:name="_Toc427592834"/>
      <w:bookmarkStart w:id="350" w:name="_Toc428290032"/>
      <w:r>
        <w:t xml:space="preserve">Figure </w:t>
      </w:r>
      <w:r w:rsidR="00167C2C">
        <w:fldChar w:fldCharType="begin"/>
      </w:r>
      <w:r w:rsidR="00167C2C">
        <w:instrText xml:space="preserve"> SEQ Figure \* ARABIC </w:instrText>
      </w:r>
      <w:r w:rsidR="00167C2C">
        <w:fldChar w:fldCharType="separate"/>
      </w:r>
      <w:r w:rsidR="00A73595">
        <w:rPr>
          <w:noProof/>
        </w:rPr>
        <w:t>55</w:t>
      </w:r>
      <w:r w:rsidR="00167C2C">
        <w:rPr>
          <w:noProof/>
        </w:rPr>
        <w:fldChar w:fldCharType="end"/>
      </w:r>
      <w:r>
        <w:t xml:space="preserve">: </w:t>
      </w:r>
      <w:r w:rsidRPr="008444A3">
        <w:t>Sequesnce Diagram</w:t>
      </w:r>
      <w:r>
        <w:t xml:space="preserve"> - Entities</w:t>
      </w:r>
      <w:bookmarkEnd w:id="349"/>
      <w:bookmarkEnd w:id="350"/>
    </w:p>
    <w:p w14:paraId="34DEA6E1" w14:textId="77777777" w:rsidR="00363BD5" w:rsidRDefault="00363BD5" w:rsidP="00363BD5">
      <w:pPr>
        <w:pStyle w:val="BodyText"/>
        <w:spacing w:line="276" w:lineRule="auto"/>
      </w:pPr>
    </w:p>
    <w:p w14:paraId="5CB4E532" w14:textId="77777777" w:rsidR="00363BD5" w:rsidRDefault="00363BD5" w:rsidP="00363BD5">
      <w:pPr>
        <w:pStyle w:val="Heading4"/>
      </w:pPr>
      <w:bookmarkStart w:id="351" w:name="_Toc427592716"/>
      <w:bookmarkStart w:id="352" w:name="_Toc428289918"/>
      <w:r>
        <w:t>Association</w:t>
      </w:r>
      <w:bookmarkEnd w:id="351"/>
      <w:bookmarkEnd w:id="352"/>
    </w:p>
    <w:p w14:paraId="22C998BD" w14:textId="77777777" w:rsidR="00363BD5" w:rsidRDefault="00363BD5" w:rsidP="00363BD5">
      <w:pPr>
        <w:keepNext/>
        <w:jc w:val="center"/>
      </w:pPr>
      <w:r>
        <w:object w:dxaOrig="12002" w:dyaOrig="5733" w14:anchorId="15C3C5EF">
          <v:shape id="_x0000_i1027" type="#_x0000_t75" style="width:522.75pt;height:242.25pt" o:ole="">
            <v:imagedata r:id="rId79" o:title=""/>
          </v:shape>
          <o:OLEObject Type="Embed" ProgID="Visio.Drawing.11" ShapeID="_x0000_i1027" DrawAspect="Content" ObjectID="_1502258482" r:id="rId80"/>
        </w:object>
      </w:r>
    </w:p>
    <w:p w14:paraId="2AF561E1" w14:textId="77777777" w:rsidR="00363BD5" w:rsidRDefault="00363BD5" w:rsidP="00363BD5">
      <w:pPr>
        <w:pStyle w:val="Caption"/>
        <w:jc w:val="center"/>
      </w:pPr>
      <w:bookmarkStart w:id="353" w:name="_Toc427592835"/>
      <w:bookmarkStart w:id="354" w:name="_Toc428290033"/>
      <w:r>
        <w:t xml:space="preserve">Figure </w:t>
      </w:r>
      <w:r w:rsidR="00167C2C">
        <w:fldChar w:fldCharType="begin"/>
      </w:r>
      <w:r w:rsidR="00167C2C">
        <w:instrText xml:space="preserve"> SEQ Figure \* ARABIC </w:instrText>
      </w:r>
      <w:r w:rsidR="00167C2C">
        <w:fldChar w:fldCharType="separate"/>
      </w:r>
      <w:r w:rsidR="00A73595">
        <w:rPr>
          <w:noProof/>
        </w:rPr>
        <w:t>56</w:t>
      </w:r>
      <w:r w:rsidR="00167C2C">
        <w:rPr>
          <w:noProof/>
        </w:rPr>
        <w:fldChar w:fldCharType="end"/>
      </w:r>
      <w:r>
        <w:t xml:space="preserve">: </w:t>
      </w:r>
      <w:r w:rsidRPr="00AA6B50">
        <w:t xml:space="preserve">Sequesnce Diagram - </w:t>
      </w:r>
      <w:r>
        <w:t>Association</w:t>
      </w:r>
      <w:bookmarkEnd w:id="353"/>
      <w:bookmarkEnd w:id="354"/>
    </w:p>
    <w:p w14:paraId="22B8B8B3" w14:textId="77777777" w:rsidR="00363BD5" w:rsidRDefault="00363BD5" w:rsidP="00363BD5">
      <w:pPr>
        <w:pStyle w:val="ListParagraph"/>
      </w:pPr>
    </w:p>
    <w:p w14:paraId="23927B34" w14:textId="77777777" w:rsidR="00363BD5" w:rsidRDefault="00363BD5" w:rsidP="00363BD5">
      <w:pPr>
        <w:pStyle w:val="ListParagraph"/>
      </w:pPr>
    </w:p>
    <w:p w14:paraId="458D3B01" w14:textId="77777777" w:rsidR="00363BD5" w:rsidRDefault="00363BD5" w:rsidP="00363BD5">
      <w:pPr>
        <w:pStyle w:val="ListParagraph"/>
      </w:pPr>
    </w:p>
    <w:p w14:paraId="561D6948" w14:textId="77777777" w:rsidR="00363BD5" w:rsidRDefault="00363BD5" w:rsidP="00363BD5">
      <w:pPr>
        <w:pStyle w:val="ListParagraph"/>
      </w:pPr>
    </w:p>
    <w:p w14:paraId="415CD9C8" w14:textId="77777777" w:rsidR="00363BD5" w:rsidRDefault="00363BD5" w:rsidP="00363BD5">
      <w:pPr>
        <w:pStyle w:val="ListParagraph"/>
      </w:pPr>
    </w:p>
    <w:p w14:paraId="221B9357" w14:textId="77777777" w:rsidR="00363BD5" w:rsidRDefault="00363BD5" w:rsidP="00363BD5">
      <w:pPr>
        <w:pStyle w:val="ListParagraph"/>
      </w:pPr>
    </w:p>
    <w:p w14:paraId="16F0479A" w14:textId="77777777" w:rsidR="00363BD5" w:rsidRDefault="00363BD5" w:rsidP="00363BD5">
      <w:pPr>
        <w:pStyle w:val="ListParagraph"/>
      </w:pPr>
    </w:p>
    <w:p w14:paraId="1AF78E01" w14:textId="77777777" w:rsidR="00363BD5" w:rsidRDefault="00363BD5" w:rsidP="00363BD5">
      <w:pPr>
        <w:pStyle w:val="ListParagraph"/>
      </w:pPr>
    </w:p>
    <w:p w14:paraId="260F728A" w14:textId="77777777" w:rsidR="00363BD5" w:rsidRDefault="00363BD5" w:rsidP="00363BD5">
      <w:pPr>
        <w:pStyle w:val="ListParagraph"/>
      </w:pPr>
    </w:p>
    <w:p w14:paraId="39A9D81F" w14:textId="77777777" w:rsidR="00363BD5" w:rsidRDefault="00363BD5" w:rsidP="00363BD5">
      <w:pPr>
        <w:pStyle w:val="ListParagraph"/>
      </w:pPr>
    </w:p>
    <w:p w14:paraId="43D4FBBF" w14:textId="77777777" w:rsidR="00363BD5" w:rsidRDefault="00363BD5" w:rsidP="00363BD5">
      <w:pPr>
        <w:pStyle w:val="ListParagraph"/>
      </w:pPr>
    </w:p>
    <w:p w14:paraId="5CCAAA19" w14:textId="77777777" w:rsidR="00363BD5" w:rsidRDefault="00363BD5" w:rsidP="00363BD5">
      <w:pPr>
        <w:pStyle w:val="Heading4"/>
      </w:pPr>
      <w:bookmarkStart w:id="355" w:name="_Toc427592717"/>
      <w:bookmarkStart w:id="356" w:name="_Toc428289919"/>
      <w:r>
        <w:t>Transaction</w:t>
      </w:r>
      <w:bookmarkEnd w:id="355"/>
      <w:bookmarkEnd w:id="356"/>
    </w:p>
    <w:p w14:paraId="65EC6782" w14:textId="77777777" w:rsidR="00363BD5" w:rsidRDefault="00363BD5" w:rsidP="00363BD5">
      <w:pPr>
        <w:pStyle w:val="BodyText"/>
        <w:keepNext/>
        <w:jc w:val="center"/>
      </w:pPr>
      <w:r>
        <w:object w:dxaOrig="12002" w:dyaOrig="5733" w14:anchorId="128D0CE9">
          <v:shape id="_x0000_i1028" type="#_x0000_t75" style="width:511.5pt;height:260.25pt" o:ole="">
            <v:imagedata r:id="rId81" o:title=""/>
          </v:shape>
          <o:OLEObject Type="Embed" ProgID="Visio.Drawing.11" ShapeID="_x0000_i1028" DrawAspect="Content" ObjectID="_1502258483" r:id="rId82"/>
        </w:object>
      </w:r>
    </w:p>
    <w:p w14:paraId="394BCBAE" w14:textId="77777777" w:rsidR="00363BD5" w:rsidRPr="00457850" w:rsidRDefault="00363BD5" w:rsidP="00363BD5">
      <w:pPr>
        <w:pStyle w:val="Caption"/>
        <w:jc w:val="center"/>
      </w:pPr>
      <w:bookmarkStart w:id="357" w:name="_Toc427592836"/>
      <w:bookmarkStart w:id="358" w:name="_Toc428290034"/>
      <w:r>
        <w:t xml:space="preserve">Figure </w:t>
      </w:r>
      <w:r w:rsidR="00167C2C">
        <w:fldChar w:fldCharType="begin"/>
      </w:r>
      <w:r w:rsidR="00167C2C">
        <w:instrText xml:space="preserve"> SEQ Figure \* ARABIC </w:instrText>
      </w:r>
      <w:r w:rsidR="00167C2C">
        <w:fldChar w:fldCharType="separate"/>
      </w:r>
      <w:r w:rsidR="00A73595">
        <w:rPr>
          <w:noProof/>
        </w:rPr>
        <w:t>57</w:t>
      </w:r>
      <w:r w:rsidR="00167C2C">
        <w:rPr>
          <w:noProof/>
        </w:rPr>
        <w:fldChar w:fldCharType="end"/>
      </w:r>
      <w:r>
        <w:t xml:space="preserve">: </w:t>
      </w:r>
      <w:r w:rsidRPr="00A97E9F">
        <w:t xml:space="preserve">Sequesnce Diagram - </w:t>
      </w:r>
      <w:r>
        <w:t>Transaction</w:t>
      </w:r>
      <w:bookmarkEnd w:id="357"/>
      <w:bookmarkEnd w:id="358"/>
    </w:p>
    <w:p w14:paraId="2BD1A9CE" w14:textId="77777777" w:rsidR="00363BD5" w:rsidRDefault="00363BD5" w:rsidP="00363BD5">
      <w:pPr>
        <w:pStyle w:val="Heading4"/>
      </w:pPr>
      <w:bookmarkStart w:id="359" w:name="_Toc427592718"/>
      <w:bookmarkStart w:id="360" w:name="_Toc428289920"/>
      <w:r>
        <w:lastRenderedPageBreak/>
        <w:t>Sync All Entities</w:t>
      </w:r>
      <w:bookmarkEnd w:id="359"/>
      <w:bookmarkEnd w:id="360"/>
    </w:p>
    <w:p w14:paraId="256C0447" w14:textId="77777777" w:rsidR="00363BD5" w:rsidRDefault="00363BD5" w:rsidP="00363BD5">
      <w:pPr>
        <w:pStyle w:val="BodyText"/>
        <w:keepNext/>
        <w:jc w:val="center"/>
      </w:pPr>
      <w:r>
        <w:object w:dxaOrig="11395" w:dyaOrig="5877" w14:anchorId="48350B21">
          <v:shape id="_x0000_i1029" type="#_x0000_t75" style="width:518.25pt;height:264.75pt" o:ole="">
            <v:imagedata r:id="rId83" o:title=""/>
          </v:shape>
          <o:OLEObject Type="Embed" ProgID="Visio.Drawing.11" ShapeID="_x0000_i1029" DrawAspect="Content" ObjectID="_1502258484" r:id="rId84"/>
        </w:object>
      </w:r>
    </w:p>
    <w:p w14:paraId="3BECD35D" w14:textId="77777777" w:rsidR="00363BD5" w:rsidRDefault="00363BD5" w:rsidP="00363BD5">
      <w:pPr>
        <w:pStyle w:val="Caption"/>
        <w:jc w:val="center"/>
      </w:pPr>
      <w:bookmarkStart w:id="361" w:name="_Toc427592837"/>
      <w:bookmarkStart w:id="362" w:name="_Toc428290035"/>
      <w:r>
        <w:t xml:space="preserve">Figure </w:t>
      </w:r>
      <w:r w:rsidR="00167C2C">
        <w:fldChar w:fldCharType="begin"/>
      </w:r>
      <w:r w:rsidR="00167C2C">
        <w:instrText xml:space="preserve"> SEQ Figure \* ARABIC </w:instrText>
      </w:r>
      <w:r w:rsidR="00167C2C">
        <w:fldChar w:fldCharType="separate"/>
      </w:r>
      <w:r w:rsidR="00A73595">
        <w:rPr>
          <w:noProof/>
        </w:rPr>
        <w:t>58</w:t>
      </w:r>
      <w:r w:rsidR="00167C2C">
        <w:rPr>
          <w:noProof/>
        </w:rPr>
        <w:fldChar w:fldCharType="end"/>
      </w:r>
      <w:r>
        <w:t xml:space="preserve">: </w:t>
      </w:r>
      <w:r w:rsidRPr="00A610D5">
        <w:t xml:space="preserve">Sequesnce Diagram </w:t>
      </w:r>
      <w:r>
        <w:t>–</w:t>
      </w:r>
      <w:r w:rsidRPr="00A610D5">
        <w:t xml:space="preserve"> </w:t>
      </w:r>
      <w:r>
        <w:t>Sync All Entities</w:t>
      </w:r>
      <w:bookmarkEnd w:id="361"/>
      <w:bookmarkEnd w:id="362"/>
    </w:p>
    <w:p w14:paraId="077559C6" w14:textId="77777777" w:rsidR="00363BD5" w:rsidRDefault="00363BD5" w:rsidP="00363BD5">
      <w:pPr>
        <w:pStyle w:val="BodyText"/>
        <w:ind w:left="1440"/>
      </w:pPr>
    </w:p>
    <w:p w14:paraId="3C01C33E" w14:textId="77777777" w:rsidR="00363BD5" w:rsidRDefault="00363BD5" w:rsidP="00363BD5">
      <w:pPr>
        <w:pStyle w:val="BodyText"/>
        <w:ind w:left="1440"/>
      </w:pPr>
    </w:p>
    <w:p w14:paraId="2AABF1D9" w14:textId="77777777" w:rsidR="00363BD5" w:rsidRDefault="00363BD5" w:rsidP="00363BD5">
      <w:pPr>
        <w:pStyle w:val="BodyText"/>
        <w:ind w:left="1440"/>
      </w:pPr>
    </w:p>
    <w:p w14:paraId="2169E0E2" w14:textId="77777777" w:rsidR="00363BD5" w:rsidRDefault="00363BD5" w:rsidP="00363BD5">
      <w:pPr>
        <w:pStyle w:val="BodyText"/>
        <w:ind w:left="1440"/>
      </w:pPr>
    </w:p>
    <w:p w14:paraId="75E509C7" w14:textId="77777777" w:rsidR="00363BD5" w:rsidRDefault="00363BD5" w:rsidP="00363BD5">
      <w:pPr>
        <w:pStyle w:val="BodyText"/>
        <w:ind w:left="1440"/>
      </w:pPr>
    </w:p>
    <w:p w14:paraId="6EB502AA" w14:textId="77777777" w:rsidR="00363BD5" w:rsidRDefault="00363BD5" w:rsidP="00363BD5">
      <w:pPr>
        <w:pStyle w:val="BodyText"/>
        <w:ind w:left="1440"/>
      </w:pPr>
    </w:p>
    <w:p w14:paraId="313418D6" w14:textId="77777777" w:rsidR="00363BD5" w:rsidRPr="00457850" w:rsidRDefault="00363BD5" w:rsidP="00363BD5">
      <w:pPr>
        <w:pStyle w:val="BodyText"/>
        <w:ind w:left="1440"/>
      </w:pPr>
    </w:p>
    <w:p w14:paraId="36A9A4EE" w14:textId="77777777" w:rsidR="00363BD5" w:rsidRDefault="00363BD5" w:rsidP="00363BD5">
      <w:pPr>
        <w:pStyle w:val="Heading4"/>
      </w:pPr>
      <w:bookmarkStart w:id="363" w:name="_Toc427592719"/>
      <w:bookmarkStart w:id="364" w:name="_Toc428289921"/>
      <w:r>
        <w:lastRenderedPageBreak/>
        <w:t>Sync All Associations</w:t>
      </w:r>
      <w:bookmarkEnd w:id="363"/>
      <w:bookmarkEnd w:id="364"/>
    </w:p>
    <w:p w14:paraId="25291A7A" w14:textId="77777777" w:rsidR="00363BD5" w:rsidRDefault="00363BD5" w:rsidP="00363BD5">
      <w:pPr>
        <w:pStyle w:val="BodyText"/>
      </w:pPr>
      <w:r>
        <w:object w:dxaOrig="11395" w:dyaOrig="5877" w14:anchorId="35F8CB94">
          <v:shape id="_x0000_i1030" type="#_x0000_t75" style="width:513.75pt;height:240.75pt" o:ole="">
            <v:imagedata r:id="rId85" o:title=""/>
          </v:shape>
          <o:OLEObject Type="Embed" ProgID="Visio.Drawing.11" ShapeID="_x0000_i1030" DrawAspect="Content" ObjectID="_1502258485" r:id="rId86"/>
        </w:object>
      </w:r>
    </w:p>
    <w:p w14:paraId="34E96FE5" w14:textId="77777777" w:rsidR="00363BD5" w:rsidRDefault="00363BD5" w:rsidP="00363BD5">
      <w:pPr>
        <w:pStyle w:val="Caption"/>
        <w:jc w:val="center"/>
      </w:pPr>
      <w:bookmarkStart w:id="365" w:name="_Toc427592838"/>
      <w:bookmarkStart w:id="366" w:name="_Toc428290036"/>
      <w:r>
        <w:t xml:space="preserve">Figure </w:t>
      </w:r>
      <w:r>
        <w:rPr>
          <w:noProof/>
        </w:rPr>
        <w:fldChar w:fldCharType="begin"/>
      </w:r>
      <w:r>
        <w:rPr>
          <w:noProof/>
        </w:rPr>
        <w:instrText xml:space="preserve"> SEQ Figure \* ARABIC </w:instrText>
      </w:r>
      <w:r>
        <w:rPr>
          <w:noProof/>
        </w:rPr>
        <w:fldChar w:fldCharType="separate"/>
      </w:r>
      <w:r w:rsidR="00A73595">
        <w:rPr>
          <w:noProof/>
        </w:rPr>
        <w:t>59</w:t>
      </w:r>
      <w:r>
        <w:rPr>
          <w:noProof/>
        </w:rPr>
        <w:fldChar w:fldCharType="end"/>
      </w:r>
      <w:r>
        <w:t xml:space="preserve">: </w:t>
      </w:r>
      <w:r w:rsidRPr="00163991">
        <w:t xml:space="preserve">Sequesnce Diagram - </w:t>
      </w:r>
      <w:r>
        <w:t>Sync All Entities</w:t>
      </w:r>
      <w:bookmarkEnd w:id="365"/>
      <w:bookmarkEnd w:id="366"/>
    </w:p>
    <w:p w14:paraId="7A767928" w14:textId="77777777" w:rsidR="00363BD5" w:rsidRPr="00A12681" w:rsidRDefault="00363BD5" w:rsidP="00363BD5">
      <w:pPr>
        <w:pStyle w:val="BodyText"/>
      </w:pPr>
    </w:p>
    <w:p w14:paraId="2E12F2FC" w14:textId="77777777" w:rsidR="00363BD5" w:rsidRDefault="00363BD5" w:rsidP="00363BD5">
      <w:pPr>
        <w:pStyle w:val="Heading4"/>
      </w:pPr>
      <w:bookmarkStart w:id="367" w:name="_Toc427592720"/>
      <w:bookmarkStart w:id="368" w:name="_Toc428289922"/>
      <w:r>
        <w:t>Sync All Transactions</w:t>
      </w:r>
      <w:bookmarkEnd w:id="367"/>
      <w:bookmarkEnd w:id="368"/>
    </w:p>
    <w:p w14:paraId="28008657" w14:textId="77777777" w:rsidR="00363BD5" w:rsidRDefault="00363BD5" w:rsidP="00363BD5">
      <w:pPr>
        <w:pStyle w:val="BodyText"/>
      </w:pPr>
      <w:r>
        <w:object w:dxaOrig="11395" w:dyaOrig="5877" w14:anchorId="24A6B765">
          <v:shape id="_x0000_i1031" type="#_x0000_t75" style="width:539.25pt;height:240.75pt" o:ole="">
            <v:imagedata r:id="rId87" o:title=""/>
          </v:shape>
          <o:OLEObject Type="Embed" ProgID="Visio.Drawing.11" ShapeID="_x0000_i1031" DrawAspect="Content" ObjectID="_1502258486" r:id="rId88"/>
        </w:object>
      </w:r>
    </w:p>
    <w:p w14:paraId="372E7473" w14:textId="77777777" w:rsidR="00363BD5" w:rsidRDefault="00363BD5" w:rsidP="00363BD5">
      <w:pPr>
        <w:pStyle w:val="Caption"/>
        <w:jc w:val="center"/>
      </w:pPr>
      <w:bookmarkStart w:id="369" w:name="_Toc427592839"/>
      <w:bookmarkStart w:id="370" w:name="_Toc428290037"/>
      <w:r>
        <w:t xml:space="preserve">Figure </w:t>
      </w:r>
      <w:r>
        <w:rPr>
          <w:noProof/>
        </w:rPr>
        <w:fldChar w:fldCharType="begin"/>
      </w:r>
      <w:r>
        <w:rPr>
          <w:noProof/>
        </w:rPr>
        <w:instrText xml:space="preserve"> SEQ Figure \* ARABIC </w:instrText>
      </w:r>
      <w:r>
        <w:rPr>
          <w:noProof/>
        </w:rPr>
        <w:fldChar w:fldCharType="separate"/>
      </w:r>
      <w:r w:rsidR="00A73595">
        <w:rPr>
          <w:noProof/>
        </w:rPr>
        <w:t>60</w:t>
      </w:r>
      <w:r>
        <w:rPr>
          <w:noProof/>
        </w:rPr>
        <w:fldChar w:fldCharType="end"/>
      </w:r>
      <w:r>
        <w:t xml:space="preserve">: </w:t>
      </w:r>
      <w:r w:rsidRPr="00163991">
        <w:t xml:space="preserve">Sequesnce Diagram - </w:t>
      </w:r>
      <w:r>
        <w:t>Sync All Entities</w:t>
      </w:r>
      <w:bookmarkEnd w:id="369"/>
      <w:bookmarkEnd w:id="370"/>
    </w:p>
    <w:p w14:paraId="0C362623" w14:textId="77777777" w:rsidR="00363BD5" w:rsidRPr="004A2525" w:rsidRDefault="00363BD5" w:rsidP="00363BD5">
      <w:pPr>
        <w:pStyle w:val="BodyText"/>
      </w:pPr>
    </w:p>
    <w:p w14:paraId="1461D5B3" w14:textId="77777777" w:rsidR="00363BD5" w:rsidRDefault="00363BD5" w:rsidP="00363BD5">
      <w:pPr>
        <w:pStyle w:val="Heading4"/>
      </w:pPr>
      <w:bookmarkStart w:id="371" w:name="_Toc427592721"/>
      <w:bookmarkStart w:id="372" w:name="_Toc428289923"/>
      <w:r>
        <w:lastRenderedPageBreak/>
        <w:t>Stop Sync All</w:t>
      </w:r>
      <w:bookmarkEnd w:id="371"/>
      <w:bookmarkEnd w:id="372"/>
    </w:p>
    <w:p w14:paraId="084FE45C" w14:textId="77777777" w:rsidR="00363BD5" w:rsidRDefault="00363BD5" w:rsidP="00363BD5">
      <w:pPr>
        <w:pStyle w:val="BodyText"/>
        <w:keepNext/>
        <w:jc w:val="center"/>
      </w:pPr>
      <w:r>
        <w:object w:dxaOrig="11146" w:dyaOrig="4906" w14:anchorId="2AD6743C">
          <v:shape id="_x0000_i1032" type="#_x0000_t75" style="width:501pt;height:222.75pt" o:ole="">
            <v:imagedata r:id="rId89" o:title=""/>
          </v:shape>
          <o:OLEObject Type="Embed" ProgID="Visio.Drawing.11" ShapeID="_x0000_i1032" DrawAspect="Content" ObjectID="_1502258487" r:id="rId90"/>
        </w:object>
      </w:r>
    </w:p>
    <w:p w14:paraId="7BF856F7" w14:textId="77777777" w:rsidR="00363BD5" w:rsidRDefault="00363BD5" w:rsidP="00363BD5">
      <w:pPr>
        <w:pStyle w:val="Caption"/>
        <w:jc w:val="center"/>
      </w:pPr>
      <w:bookmarkStart w:id="373" w:name="_Toc427592840"/>
      <w:bookmarkStart w:id="374" w:name="_Toc428290038"/>
      <w:r>
        <w:t xml:space="preserve">Figure </w:t>
      </w:r>
      <w:r>
        <w:rPr>
          <w:noProof/>
        </w:rPr>
        <w:fldChar w:fldCharType="begin"/>
      </w:r>
      <w:r>
        <w:rPr>
          <w:noProof/>
        </w:rPr>
        <w:instrText xml:space="preserve"> SEQ Figure \* ARABIC </w:instrText>
      </w:r>
      <w:r>
        <w:rPr>
          <w:noProof/>
        </w:rPr>
        <w:fldChar w:fldCharType="separate"/>
      </w:r>
      <w:r w:rsidR="00A73595">
        <w:rPr>
          <w:noProof/>
        </w:rPr>
        <w:t>61</w:t>
      </w:r>
      <w:r>
        <w:rPr>
          <w:noProof/>
        </w:rPr>
        <w:fldChar w:fldCharType="end"/>
      </w:r>
      <w:r>
        <w:t xml:space="preserve">: </w:t>
      </w:r>
      <w:r w:rsidRPr="00163991">
        <w:t xml:space="preserve">Sequesnce Diagram - </w:t>
      </w:r>
      <w:r>
        <w:t>Stop Sync All</w:t>
      </w:r>
      <w:bookmarkEnd w:id="373"/>
      <w:bookmarkEnd w:id="374"/>
    </w:p>
    <w:p w14:paraId="012D2EC1" w14:textId="77777777" w:rsidR="00363BD5" w:rsidRPr="00E263F0" w:rsidRDefault="00363BD5" w:rsidP="00363BD5">
      <w:pPr>
        <w:pStyle w:val="BodyText"/>
      </w:pPr>
    </w:p>
    <w:p w14:paraId="3D6760AE" w14:textId="77777777" w:rsidR="00363BD5" w:rsidRDefault="00363BD5" w:rsidP="00363BD5">
      <w:pPr>
        <w:pStyle w:val="BodyText"/>
      </w:pPr>
      <w:bookmarkStart w:id="375" w:name="_Flow_Diagram"/>
      <w:bookmarkEnd w:id="375"/>
    </w:p>
    <w:p w14:paraId="41F4C063" w14:textId="77777777" w:rsidR="00363BD5" w:rsidRDefault="00363BD5" w:rsidP="00363BD5">
      <w:pPr>
        <w:pStyle w:val="BodyText"/>
      </w:pPr>
    </w:p>
    <w:p w14:paraId="65857EB6" w14:textId="77777777" w:rsidR="00363BD5" w:rsidRDefault="00363BD5" w:rsidP="00363BD5">
      <w:pPr>
        <w:pStyle w:val="BodyText"/>
      </w:pPr>
    </w:p>
    <w:p w14:paraId="34D177A1" w14:textId="77777777" w:rsidR="004716F6" w:rsidRDefault="004716F6" w:rsidP="00EE59AD">
      <w:pPr>
        <w:pStyle w:val="BodyText"/>
      </w:pPr>
    </w:p>
    <w:p w14:paraId="62E72DFC" w14:textId="77777777" w:rsidR="004716F6" w:rsidRDefault="004716F6" w:rsidP="00EE59AD">
      <w:pPr>
        <w:pStyle w:val="BodyText"/>
      </w:pPr>
    </w:p>
    <w:p w14:paraId="68182E0B" w14:textId="67245E9A" w:rsidR="00085DB2" w:rsidRDefault="007171E7" w:rsidP="00085DB2">
      <w:pPr>
        <w:pStyle w:val="Heading2"/>
      </w:pPr>
      <w:bookmarkStart w:id="376" w:name="_Toc428289924"/>
      <w:r>
        <w:lastRenderedPageBreak/>
        <w:t>OMI Client C</w:t>
      </w:r>
      <w:r w:rsidR="00085DB2">
        <w:t>hanges</w:t>
      </w:r>
      <w:bookmarkEnd w:id="376"/>
    </w:p>
    <w:p w14:paraId="1179173A" w14:textId="77777777" w:rsidR="00753516" w:rsidRDefault="00753516" w:rsidP="00753516">
      <w:pPr>
        <w:pStyle w:val="Heading3"/>
      </w:pPr>
      <w:bookmarkStart w:id="377" w:name="_Toc428289925"/>
      <w:r>
        <w:t>Flow Diagram</w:t>
      </w:r>
      <w:bookmarkEnd w:id="348"/>
      <w:bookmarkEnd w:id="377"/>
    </w:p>
    <w:p w14:paraId="6D7CB906" w14:textId="0290F948" w:rsidR="00753516" w:rsidRDefault="009E2FBA" w:rsidP="009E2FBA">
      <w:pPr>
        <w:pStyle w:val="Heading4"/>
        <w:rPr>
          <w:noProof/>
        </w:rPr>
      </w:pPr>
      <w:bookmarkStart w:id="378" w:name="_Toc428289926"/>
      <w:r>
        <w:t xml:space="preserve">OMI Sync Request </w:t>
      </w:r>
      <w:r w:rsidRPr="007E69F0">
        <w:t>Flow Diagram</w:t>
      </w:r>
      <w:bookmarkEnd w:id="378"/>
    </w:p>
    <w:p w14:paraId="17707BE9" w14:textId="77777777" w:rsidR="00BA692F" w:rsidRDefault="00025490" w:rsidP="00BA692F">
      <w:pPr>
        <w:pStyle w:val="BodyText"/>
        <w:keepNext/>
        <w:jc w:val="center"/>
      </w:pPr>
      <w:r w:rsidRPr="00025490">
        <w:rPr>
          <w:noProof/>
          <w:lang w:val="en-IN" w:eastAsia="en-IN"/>
        </w:rPr>
        <w:drawing>
          <wp:inline distT="0" distB="0" distL="0" distR="0" wp14:anchorId="373A311A" wp14:editId="6EB4D08A">
            <wp:extent cx="5114925" cy="7372350"/>
            <wp:effectExtent l="0" t="0" r="9525" b="0"/>
            <wp:docPr id="61" name="Picture 61" descr="C:\Users\sajid.aziz\Desktop\FlowDiag_sync_j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jid.aziz\Desktop\FlowDiag_sync_ja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26245" cy="7388666"/>
                    </a:xfrm>
                    <a:prstGeom prst="rect">
                      <a:avLst/>
                    </a:prstGeom>
                    <a:noFill/>
                    <a:ln>
                      <a:noFill/>
                    </a:ln>
                  </pic:spPr>
                </pic:pic>
              </a:graphicData>
            </a:graphic>
          </wp:inline>
        </w:drawing>
      </w:r>
    </w:p>
    <w:p w14:paraId="64D31AC8" w14:textId="3CC4F6A4" w:rsidR="00753516" w:rsidRDefault="00BA692F" w:rsidP="00BA692F">
      <w:pPr>
        <w:pStyle w:val="Caption"/>
        <w:jc w:val="center"/>
        <w:rPr>
          <w:noProof/>
        </w:rPr>
      </w:pPr>
      <w:bookmarkStart w:id="379" w:name="_Toc428290039"/>
      <w:r>
        <w:t xml:space="preserve">Figure </w:t>
      </w:r>
      <w:r w:rsidR="00167C2C">
        <w:fldChar w:fldCharType="begin"/>
      </w:r>
      <w:r w:rsidR="00167C2C">
        <w:instrText xml:space="preserve"> SEQ Figure \* ARABIC </w:instrText>
      </w:r>
      <w:r w:rsidR="00167C2C">
        <w:fldChar w:fldCharType="separate"/>
      </w:r>
      <w:r w:rsidR="00A73595">
        <w:rPr>
          <w:noProof/>
        </w:rPr>
        <w:t>62</w:t>
      </w:r>
      <w:r w:rsidR="00167C2C">
        <w:rPr>
          <w:noProof/>
        </w:rPr>
        <w:fldChar w:fldCharType="end"/>
      </w:r>
      <w:r>
        <w:t xml:space="preserve">: </w:t>
      </w:r>
      <w:r w:rsidRPr="006C62F1">
        <w:t>OMI Sync Request Flow Diagram</w:t>
      </w:r>
      <w:bookmarkEnd w:id="379"/>
    </w:p>
    <w:p w14:paraId="0231E41D" w14:textId="4F08D2E6" w:rsidR="00EF36D7" w:rsidRPr="00EF36D7" w:rsidRDefault="00EF36D7" w:rsidP="00EF36D7">
      <w:pPr>
        <w:pStyle w:val="Heading4"/>
      </w:pPr>
      <w:bookmarkStart w:id="380" w:name="_Toc428289927"/>
      <w:r>
        <w:lastRenderedPageBreak/>
        <w:t xml:space="preserve">OMI ASync Request </w:t>
      </w:r>
      <w:r w:rsidRPr="007E69F0">
        <w:t>Flow Diagram</w:t>
      </w:r>
      <w:bookmarkEnd w:id="380"/>
    </w:p>
    <w:p w14:paraId="7B02AE78" w14:textId="77777777" w:rsidR="003947D4" w:rsidRDefault="003947D4" w:rsidP="003947D4">
      <w:pPr>
        <w:pStyle w:val="BodyText"/>
      </w:pPr>
    </w:p>
    <w:p w14:paraId="17763C64" w14:textId="77777777" w:rsidR="00BA692F" w:rsidRDefault="00875CBB" w:rsidP="00BA692F">
      <w:pPr>
        <w:pStyle w:val="BodyText"/>
        <w:keepNext/>
        <w:jc w:val="center"/>
      </w:pPr>
      <w:r w:rsidRPr="00875CBB">
        <w:rPr>
          <w:noProof/>
          <w:lang w:val="en-IN" w:eastAsia="en-IN"/>
        </w:rPr>
        <w:drawing>
          <wp:inline distT="0" distB="0" distL="0" distR="0" wp14:anchorId="43715826" wp14:editId="38CBDCF6">
            <wp:extent cx="5940425" cy="5357393"/>
            <wp:effectExtent l="0" t="0" r="3175" b="0"/>
            <wp:docPr id="60" name="Picture 60" descr="C:\Users\sajid.aziz\Desktop\FlowDiagram-A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jid.aziz\Desktop\FlowDiagram-Async.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0425" cy="5357393"/>
                    </a:xfrm>
                    <a:prstGeom prst="rect">
                      <a:avLst/>
                    </a:prstGeom>
                    <a:noFill/>
                    <a:ln>
                      <a:noFill/>
                    </a:ln>
                  </pic:spPr>
                </pic:pic>
              </a:graphicData>
            </a:graphic>
          </wp:inline>
        </w:drawing>
      </w:r>
    </w:p>
    <w:p w14:paraId="30EC3013" w14:textId="4B7F86C7" w:rsidR="003947D4" w:rsidRPr="003947D4" w:rsidRDefault="00BA692F" w:rsidP="00BA692F">
      <w:pPr>
        <w:pStyle w:val="Caption"/>
        <w:jc w:val="center"/>
      </w:pPr>
      <w:bookmarkStart w:id="381" w:name="_Toc428290040"/>
      <w:r>
        <w:t xml:space="preserve">Figure </w:t>
      </w:r>
      <w:r w:rsidR="00167C2C">
        <w:fldChar w:fldCharType="begin"/>
      </w:r>
      <w:r w:rsidR="00167C2C">
        <w:instrText xml:space="preserve"> SEQ Figure \* ARABIC </w:instrText>
      </w:r>
      <w:r w:rsidR="00167C2C">
        <w:fldChar w:fldCharType="separate"/>
      </w:r>
      <w:r w:rsidR="00A73595">
        <w:rPr>
          <w:noProof/>
        </w:rPr>
        <w:t>63</w:t>
      </w:r>
      <w:r w:rsidR="00167C2C">
        <w:rPr>
          <w:noProof/>
        </w:rPr>
        <w:fldChar w:fldCharType="end"/>
      </w:r>
      <w:r>
        <w:t xml:space="preserve"> : </w:t>
      </w:r>
      <w:r w:rsidRPr="00E02A38">
        <w:t>OMI ASync Request Flow Diagram</w:t>
      </w:r>
      <w:bookmarkEnd w:id="381"/>
    </w:p>
    <w:p w14:paraId="7C37ACF4" w14:textId="77777777" w:rsidR="00753516" w:rsidRDefault="00753516" w:rsidP="00753516">
      <w:pPr>
        <w:pStyle w:val="BodyText"/>
      </w:pPr>
    </w:p>
    <w:p w14:paraId="4A4EE329" w14:textId="53A2584F" w:rsidR="00753516" w:rsidRDefault="00753516" w:rsidP="00EC2DAD">
      <w:pPr>
        <w:pStyle w:val="Heading3"/>
      </w:pPr>
      <w:bookmarkStart w:id="382" w:name="_Sequence_Diagram"/>
      <w:bookmarkStart w:id="383" w:name="_Toc404937295"/>
      <w:bookmarkStart w:id="384" w:name="_Toc428289928"/>
      <w:bookmarkEnd w:id="382"/>
      <w:r w:rsidRPr="00F1246D">
        <w:lastRenderedPageBreak/>
        <w:t>Sequence Diagram</w:t>
      </w:r>
      <w:bookmarkEnd w:id="383"/>
      <w:bookmarkEnd w:id="384"/>
    </w:p>
    <w:p w14:paraId="2548C0DB" w14:textId="731B48EE" w:rsidR="00544F8C" w:rsidRPr="00544F8C" w:rsidRDefault="00544F8C" w:rsidP="00544F8C">
      <w:pPr>
        <w:pStyle w:val="Heading4"/>
      </w:pPr>
      <w:bookmarkStart w:id="385" w:name="_Toc428289929"/>
      <w:r>
        <w:t>OMI AsyncRequest Sequence diagram</w:t>
      </w:r>
      <w:bookmarkEnd w:id="385"/>
    </w:p>
    <w:p w14:paraId="78B95FC4" w14:textId="77777777" w:rsidR="00C83E81" w:rsidRDefault="00875CBB" w:rsidP="00C83E81">
      <w:pPr>
        <w:pStyle w:val="BodyText"/>
        <w:keepNext/>
        <w:jc w:val="center"/>
      </w:pPr>
      <w:commentRangeStart w:id="386"/>
      <w:r w:rsidRPr="00875CBB">
        <w:rPr>
          <w:noProof/>
          <w:lang w:val="en-IN" w:eastAsia="en-IN"/>
        </w:rPr>
        <w:drawing>
          <wp:inline distT="0" distB="0" distL="0" distR="0" wp14:anchorId="52BF0752" wp14:editId="4BA8E92D">
            <wp:extent cx="5933531" cy="4038600"/>
            <wp:effectExtent l="0" t="0" r="0" b="0"/>
            <wp:docPr id="58" name="Picture 58" descr="C:\Users\sajid.aziz\Desktop\AsynchRequest_SequenceDiagram_J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jid.aziz\Desktop\AsynchRequest_SequenceDiagram_Ja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0425" cy="4043292"/>
                    </a:xfrm>
                    <a:prstGeom prst="rect">
                      <a:avLst/>
                    </a:prstGeom>
                    <a:noFill/>
                    <a:ln>
                      <a:noFill/>
                    </a:ln>
                  </pic:spPr>
                </pic:pic>
              </a:graphicData>
            </a:graphic>
          </wp:inline>
        </w:drawing>
      </w:r>
      <w:commentRangeEnd w:id="386"/>
      <w:r w:rsidR="00966424">
        <w:rPr>
          <w:rStyle w:val="CommentReference"/>
        </w:rPr>
        <w:commentReference w:id="386"/>
      </w:r>
    </w:p>
    <w:p w14:paraId="4F6D755C" w14:textId="2EC85359" w:rsidR="00753516" w:rsidRDefault="00C83E81" w:rsidP="00C83E81">
      <w:pPr>
        <w:pStyle w:val="Caption"/>
        <w:jc w:val="center"/>
        <w:rPr>
          <w:noProof/>
        </w:rPr>
      </w:pPr>
      <w:bookmarkStart w:id="387" w:name="_Toc428290041"/>
      <w:r>
        <w:t xml:space="preserve">Figure </w:t>
      </w:r>
      <w:r w:rsidR="00167C2C">
        <w:fldChar w:fldCharType="begin"/>
      </w:r>
      <w:r w:rsidR="00167C2C">
        <w:instrText xml:space="preserve"> SEQ Figure \* ARABIC </w:instrText>
      </w:r>
      <w:r w:rsidR="00167C2C">
        <w:fldChar w:fldCharType="separate"/>
      </w:r>
      <w:r w:rsidR="00A73595">
        <w:rPr>
          <w:noProof/>
        </w:rPr>
        <w:t>64</w:t>
      </w:r>
      <w:r w:rsidR="00167C2C">
        <w:rPr>
          <w:noProof/>
        </w:rPr>
        <w:fldChar w:fldCharType="end"/>
      </w:r>
      <w:r>
        <w:t xml:space="preserve">: </w:t>
      </w:r>
      <w:r w:rsidRPr="00C450D5">
        <w:t>OMI AsyncRequest Sequence diagram</w:t>
      </w:r>
      <w:bookmarkEnd w:id="387"/>
    </w:p>
    <w:p w14:paraId="41760D4A" w14:textId="77777777" w:rsidR="008B10C5" w:rsidRDefault="008B10C5" w:rsidP="008B10C5">
      <w:pPr>
        <w:pStyle w:val="BodyText"/>
      </w:pPr>
    </w:p>
    <w:p w14:paraId="68E89C75" w14:textId="3EC726C5" w:rsidR="008B10C5" w:rsidRPr="008B10C5" w:rsidRDefault="008B10C5" w:rsidP="008B10C5">
      <w:pPr>
        <w:pStyle w:val="Heading4"/>
      </w:pPr>
      <w:bookmarkStart w:id="388" w:name="_Toc428289930"/>
      <w:r>
        <w:lastRenderedPageBreak/>
        <w:t>OMI HttpRequest Sequence diagram</w:t>
      </w:r>
      <w:bookmarkEnd w:id="388"/>
    </w:p>
    <w:p w14:paraId="172A5122" w14:textId="77777777" w:rsidR="00C83E81" w:rsidRDefault="003947D4" w:rsidP="00C83E81">
      <w:pPr>
        <w:pStyle w:val="BodyText"/>
        <w:keepNext/>
        <w:jc w:val="center"/>
      </w:pPr>
      <w:r w:rsidRPr="003947D4">
        <w:rPr>
          <w:noProof/>
          <w:lang w:val="en-IN" w:eastAsia="en-IN"/>
        </w:rPr>
        <w:drawing>
          <wp:inline distT="0" distB="0" distL="0" distR="0" wp14:anchorId="75A3943F" wp14:editId="60939681">
            <wp:extent cx="5953125" cy="3867150"/>
            <wp:effectExtent l="0" t="0" r="9525" b="0"/>
            <wp:docPr id="55" name="Picture 55" descr="C:\Users\sajid.aziz\AppData\Local\Microsoft\Windows\Temporary Internet Files\Content.Outlook\CRS5F8XX\HttpRequest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jid.aziz\AppData\Local\Microsoft\Windows\Temporary Internet Files\Content.Outlook\CRS5F8XX\HttpRequest_SequenceDiagr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58895" cy="3870898"/>
                    </a:xfrm>
                    <a:prstGeom prst="rect">
                      <a:avLst/>
                    </a:prstGeom>
                    <a:noFill/>
                    <a:ln>
                      <a:noFill/>
                    </a:ln>
                  </pic:spPr>
                </pic:pic>
              </a:graphicData>
            </a:graphic>
          </wp:inline>
        </w:drawing>
      </w:r>
    </w:p>
    <w:p w14:paraId="707086D4" w14:textId="3465401E" w:rsidR="00753516" w:rsidRDefault="00C83E81" w:rsidP="00C83E81">
      <w:pPr>
        <w:pStyle w:val="Caption"/>
        <w:jc w:val="center"/>
      </w:pPr>
      <w:bookmarkStart w:id="389" w:name="_Toc428290042"/>
      <w:r>
        <w:t xml:space="preserve">Figure </w:t>
      </w:r>
      <w:r w:rsidR="00167C2C">
        <w:fldChar w:fldCharType="begin"/>
      </w:r>
      <w:r w:rsidR="00167C2C">
        <w:instrText xml:space="preserve"> SEQ</w:instrText>
      </w:r>
      <w:r w:rsidR="00167C2C">
        <w:instrText xml:space="preserve"> Figure \* ARABIC </w:instrText>
      </w:r>
      <w:r w:rsidR="00167C2C">
        <w:fldChar w:fldCharType="separate"/>
      </w:r>
      <w:r w:rsidR="00A73595">
        <w:rPr>
          <w:noProof/>
        </w:rPr>
        <w:t>65</w:t>
      </w:r>
      <w:r w:rsidR="00167C2C">
        <w:rPr>
          <w:noProof/>
        </w:rPr>
        <w:fldChar w:fldCharType="end"/>
      </w:r>
      <w:r>
        <w:t xml:space="preserve">: </w:t>
      </w:r>
      <w:r w:rsidRPr="006D58A3">
        <w:t>OMI HttpRequest Sequence diagram</w:t>
      </w:r>
      <w:bookmarkEnd w:id="389"/>
    </w:p>
    <w:p w14:paraId="7FD337BC" w14:textId="650E2540" w:rsidR="0051352B" w:rsidRPr="0051352B" w:rsidRDefault="0051352B" w:rsidP="0051352B">
      <w:pPr>
        <w:pStyle w:val="Heading4"/>
      </w:pPr>
      <w:bookmarkStart w:id="390" w:name="_Toc428289931"/>
      <w:r>
        <w:lastRenderedPageBreak/>
        <w:t>OMI SyncRequest Sequence diagram</w:t>
      </w:r>
      <w:bookmarkEnd w:id="390"/>
    </w:p>
    <w:p w14:paraId="2704647E" w14:textId="77777777" w:rsidR="007C7EC5" w:rsidRDefault="00D417F3" w:rsidP="007C7EC5">
      <w:pPr>
        <w:pStyle w:val="BodyText"/>
        <w:keepNext/>
        <w:jc w:val="center"/>
      </w:pPr>
      <w:r w:rsidRPr="00D417F3">
        <w:rPr>
          <w:noProof/>
          <w:lang w:val="en-IN" w:eastAsia="en-IN"/>
        </w:rPr>
        <w:drawing>
          <wp:inline distT="0" distB="0" distL="0" distR="0" wp14:anchorId="24C21F00" wp14:editId="73A47E64">
            <wp:extent cx="5940425" cy="4015965"/>
            <wp:effectExtent l="0" t="0" r="3175" b="3810"/>
            <wp:docPr id="62" name="Picture 62" descr="C:\Users\sajid.aziz\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jid.aziz\Desktop\tes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0425" cy="4015965"/>
                    </a:xfrm>
                    <a:prstGeom prst="rect">
                      <a:avLst/>
                    </a:prstGeom>
                    <a:noFill/>
                    <a:ln>
                      <a:noFill/>
                    </a:ln>
                  </pic:spPr>
                </pic:pic>
              </a:graphicData>
            </a:graphic>
          </wp:inline>
        </w:drawing>
      </w:r>
    </w:p>
    <w:p w14:paraId="794452F7" w14:textId="01E46FAC" w:rsidR="00753516" w:rsidRDefault="007C7EC5" w:rsidP="007C7EC5">
      <w:pPr>
        <w:pStyle w:val="Caption"/>
        <w:jc w:val="center"/>
      </w:pPr>
      <w:bookmarkStart w:id="391" w:name="_Toc428290043"/>
      <w:r>
        <w:t xml:space="preserve">Figure </w:t>
      </w:r>
      <w:r w:rsidR="00167C2C">
        <w:fldChar w:fldCharType="begin"/>
      </w:r>
      <w:r w:rsidR="00167C2C">
        <w:instrText xml:space="preserve"> SEQ Figure \* ARABIC </w:instrText>
      </w:r>
      <w:r w:rsidR="00167C2C">
        <w:fldChar w:fldCharType="separate"/>
      </w:r>
      <w:r w:rsidR="00A73595">
        <w:rPr>
          <w:noProof/>
        </w:rPr>
        <w:t>66</w:t>
      </w:r>
      <w:r w:rsidR="00167C2C">
        <w:rPr>
          <w:noProof/>
        </w:rPr>
        <w:fldChar w:fldCharType="end"/>
      </w:r>
      <w:r>
        <w:t xml:space="preserve">: </w:t>
      </w:r>
      <w:r w:rsidRPr="00212999">
        <w:t>OMI SyncRequest Sequence diagram</w:t>
      </w:r>
      <w:bookmarkEnd w:id="391"/>
    </w:p>
    <w:p w14:paraId="4D2FB5F5" w14:textId="77777777" w:rsidR="00753516" w:rsidRPr="001346A6" w:rsidRDefault="00753516" w:rsidP="00753516">
      <w:pPr>
        <w:pStyle w:val="BodyText"/>
      </w:pPr>
    </w:p>
    <w:p w14:paraId="20407BE8" w14:textId="77777777" w:rsidR="0015506F" w:rsidRDefault="0015506F" w:rsidP="0015506F">
      <w:pPr>
        <w:pStyle w:val="Heading3"/>
      </w:pPr>
      <w:bookmarkStart w:id="392" w:name="_Toc370311337"/>
      <w:bookmarkStart w:id="393" w:name="_Toc428289932"/>
      <w:bookmarkStart w:id="394" w:name="_Toc278896737"/>
      <w:r>
        <w:t>Business Logic</w:t>
      </w:r>
      <w:bookmarkEnd w:id="392"/>
      <w:bookmarkEnd w:id="393"/>
    </w:p>
    <w:p w14:paraId="64DE3285" w14:textId="618FB1EC" w:rsidR="0015506F" w:rsidRDefault="00A71861" w:rsidP="0015506F">
      <w:pPr>
        <w:pStyle w:val="Heading4"/>
      </w:pPr>
      <w:bookmarkStart w:id="395" w:name="_Toc370311338"/>
      <w:bookmarkStart w:id="396" w:name="_Toc428289933"/>
      <w:r>
        <w:t xml:space="preserve">OMI Client </w:t>
      </w:r>
      <w:r w:rsidR="0015506F">
        <w:t>Objects</w:t>
      </w:r>
      <w:bookmarkEnd w:id="395"/>
      <w:bookmarkEnd w:id="396"/>
    </w:p>
    <w:p w14:paraId="3B44FDD8" w14:textId="77777777" w:rsidR="0015506F" w:rsidRDefault="0015506F" w:rsidP="0015506F">
      <w:pPr>
        <w:pStyle w:val="ListParagraph"/>
        <w:numPr>
          <w:ilvl w:val="0"/>
          <w:numId w:val="10"/>
        </w:numPr>
        <w:rPr>
          <w:rFonts w:cs="Arial"/>
          <w:b/>
          <w:bCs/>
          <w:szCs w:val="22"/>
        </w:rPr>
      </w:pPr>
      <w:r w:rsidRPr="00D7373F">
        <w:rPr>
          <w:rFonts w:cs="Arial"/>
          <w:b/>
          <w:bCs/>
          <w:szCs w:val="22"/>
        </w:rPr>
        <w:t>com.myrio.common.util.omi.OMICallBack</w:t>
      </w:r>
    </w:p>
    <w:p w14:paraId="60CB2607" w14:textId="77777777" w:rsidR="0015506F" w:rsidRPr="007A4FBA" w:rsidRDefault="0015506F" w:rsidP="0015506F">
      <w:pPr>
        <w:pStyle w:val="ListParagraph"/>
        <w:rPr>
          <w:rFonts w:cs="Arial"/>
          <w:b/>
          <w:bCs/>
          <w:szCs w:val="22"/>
        </w:rPr>
      </w:pPr>
    </w:p>
    <w:tbl>
      <w:tblPr>
        <w:tblW w:w="0" w:type="auto"/>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15506F" w14:paraId="3B864971" w14:textId="77777777" w:rsidTr="002865F6">
        <w:tc>
          <w:tcPr>
            <w:tcW w:w="2698" w:type="dxa"/>
            <w:tcBorders>
              <w:top w:val="single" w:sz="4" w:space="0" w:color="auto"/>
              <w:bottom w:val="single" w:sz="4" w:space="0" w:color="auto"/>
              <w:right w:val="single" w:sz="4" w:space="0" w:color="auto"/>
            </w:tcBorders>
            <w:shd w:val="clear" w:color="auto" w:fill="000000"/>
          </w:tcPr>
          <w:p w14:paraId="6C7EBD39" w14:textId="77777777" w:rsidR="0015506F" w:rsidRDefault="0015506F" w:rsidP="006A0BC4">
            <w:pPr>
              <w:numPr>
                <w:ilvl w:val="12"/>
                <w:numId w:val="0"/>
              </w:numPr>
              <w:tabs>
                <w:tab w:val="right" w:pos="3960"/>
              </w:tabs>
              <w:jc w:val="center"/>
              <w:rPr>
                <w:rFonts w:cs="Arial"/>
                <w:b/>
                <w:bCs/>
                <w:i/>
                <w:iCs/>
                <w:color w:val="FFFFFF"/>
                <w:sz w:val="20"/>
              </w:rPr>
            </w:pPr>
            <w:r>
              <w:rPr>
                <w:rFonts w:cs="Arial"/>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552E1603" w14:textId="77777777" w:rsidR="0015506F" w:rsidRDefault="0015506F" w:rsidP="006A0BC4">
            <w:pPr>
              <w:numPr>
                <w:ilvl w:val="12"/>
                <w:numId w:val="0"/>
              </w:numPr>
              <w:tabs>
                <w:tab w:val="right" w:pos="3960"/>
              </w:tabs>
              <w:jc w:val="center"/>
              <w:rPr>
                <w:rFonts w:cs="Arial"/>
                <w:b/>
                <w:bCs/>
                <w:i/>
                <w:iCs/>
                <w:color w:val="FFFFFF"/>
                <w:sz w:val="20"/>
              </w:rPr>
            </w:pPr>
            <w:r>
              <w:rPr>
                <w:rFonts w:cs="Arial"/>
                <w:b/>
                <w:bCs/>
                <w:i/>
                <w:iCs/>
                <w:color w:val="FFFFFF"/>
                <w:sz w:val="20"/>
              </w:rPr>
              <w:t>Attribute Type</w:t>
            </w:r>
          </w:p>
        </w:tc>
        <w:tc>
          <w:tcPr>
            <w:tcW w:w="2156" w:type="dxa"/>
            <w:tcBorders>
              <w:top w:val="single" w:sz="4" w:space="0" w:color="auto"/>
              <w:left w:val="single" w:sz="4" w:space="0" w:color="auto"/>
              <w:bottom w:val="single" w:sz="4" w:space="0" w:color="auto"/>
              <w:right w:val="single" w:sz="4" w:space="0" w:color="auto"/>
            </w:tcBorders>
            <w:shd w:val="clear" w:color="auto" w:fill="000000"/>
          </w:tcPr>
          <w:p w14:paraId="640F56EA" w14:textId="77777777" w:rsidR="0015506F" w:rsidRDefault="0015506F" w:rsidP="006A0BC4">
            <w:pPr>
              <w:numPr>
                <w:ilvl w:val="12"/>
                <w:numId w:val="0"/>
              </w:numPr>
              <w:tabs>
                <w:tab w:val="right" w:pos="3960"/>
              </w:tabs>
              <w:jc w:val="center"/>
              <w:rPr>
                <w:rFonts w:cs="Arial"/>
                <w:b/>
                <w:bCs/>
                <w:i/>
                <w:iCs/>
                <w:color w:val="FFFFFF"/>
                <w:sz w:val="20"/>
              </w:rPr>
            </w:pPr>
            <w:r>
              <w:rPr>
                <w:b/>
                <w:bCs/>
                <w:i/>
                <w:iCs/>
                <w:color w:val="FFFFFF"/>
                <w:sz w:val="20"/>
              </w:rPr>
              <w:t>Description</w:t>
            </w:r>
          </w:p>
        </w:tc>
      </w:tr>
      <w:tr w:rsidR="0015506F" w14:paraId="5638EC5F" w14:textId="77777777" w:rsidTr="002865F6">
        <w:trPr>
          <w:trHeight w:val="444"/>
        </w:trPr>
        <w:tc>
          <w:tcPr>
            <w:tcW w:w="2698" w:type="dxa"/>
            <w:tcBorders>
              <w:top w:val="single" w:sz="4" w:space="0" w:color="auto"/>
              <w:bottom w:val="single" w:sz="4" w:space="0" w:color="auto"/>
              <w:right w:val="single" w:sz="4" w:space="0" w:color="auto"/>
            </w:tcBorders>
          </w:tcPr>
          <w:p w14:paraId="29BC4640" w14:textId="77777777" w:rsidR="0015506F" w:rsidRDefault="0015506F" w:rsidP="006A0BC4">
            <w:pPr>
              <w:numPr>
                <w:ilvl w:val="12"/>
                <w:numId w:val="0"/>
              </w:numPr>
              <w:rPr>
                <w:rFonts w:cs="Arial"/>
                <w:szCs w:val="22"/>
              </w:rPr>
            </w:pPr>
            <w:r w:rsidRPr="00F32C83">
              <w:rPr>
                <w:rFonts w:cs="Arial"/>
                <w:szCs w:val="22"/>
              </w:rPr>
              <w:t>logger</w:t>
            </w:r>
          </w:p>
        </w:tc>
        <w:tc>
          <w:tcPr>
            <w:tcW w:w="4410" w:type="dxa"/>
            <w:tcBorders>
              <w:top w:val="single" w:sz="4" w:space="0" w:color="auto"/>
              <w:left w:val="single" w:sz="4" w:space="0" w:color="auto"/>
              <w:bottom w:val="single" w:sz="4" w:space="0" w:color="auto"/>
              <w:right w:val="single" w:sz="4" w:space="0" w:color="auto"/>
            </w:tcBorders>
          </w:tcPr>
          <w:p w14:paraId="36DFC2B1" w14:textId="77777777" w:rsidR="0015506F" w:rsidRDefault="0015506F" w:rsidP="006A0BC4">
            <w:pPr>
              <w:numPr>
                <w:ilvl w:val="12"/>
                <w:numId w:val="0"/>
              </w:numPr>
              <w:rPr>
                <w:rFonts w:cs="Arial"/>
                <w:szCs w:val="22"/>
              </w:rPr>
            </w:pPr>
            <w:r w:rsidRPr="00652E3D">
              <w:rPr>
                <w:rFonts w:cs="Arial"/>
                <w:szCs w:val="22"/>
              </w:rPr>
              <w:t>private CElementNumber</w:t>
            </w:r>
          </w:p>
        </w:tc>
        <w:tc>
          <w:tcPr>
            <w:tcW w:w="2156" w:type="dxa"/>
            <w:tcBorders>
              <w:top w:val="single" w:sz="4" w:space="0" w:color="auto"/>
              <w:left w:val="single" w:sz="4" w:space="0" w:color="auto"/>
              <w:bottom w:val="single" w:sz="4" w:space="0" w:color="auto"/>
              <w:right w:val="single" w:sz="4" w:space="0" w:color="auto"/>
            </w:tcBorders>
          </w:tcPr>
          <w:p w14:paraId="413CD80B" w14:textId="77777777" w:rsidR="0015506F" w:rsidRDefault="0015506F" w:rsidP="006A0BC4">
            <w:pPr>
              <w:numPr>
                <w:ilvl w:val="12"/>
                <w:numId w:val="0"/>
              </w:numPr>
              <w:rPr>
                <w:rFonts w:cs="Arial"/>
                <w:szCs w:val="22"/>
              </w:rPr>
            </w:pPr>
            <w:r w:rsidRPr="00652E3D">
              <w:rPr>
                <w:rFonts w:cs="Arial"/>
                <w:szCs w:val="22"/>
              </w:rPr>
              <w:t>Odp</w:t>
            </w:r>
            <w:r>
              <w:rPr>
                <w:rFonts w:cs="Arial"/>
                <w:szCs w:val="22"/>
              </w:rPr>
              <w:t xml:space="preserve"> </w:t>
            </w:r>
            <w:r w:rsidRPr="00652E3D">
              <w:rPr>
                <w:rFonts w:cs="Arial"/>
                <w:szCs w:val="22"/>
              </w:rPr>
              <w:t>type</w:t>
            </w:r>
            <w:r>
              <w:rPr>
                <w:rFonts w:cs="Arial"/>
                <w:szCs w:val="22"/>
              </w:rPr>
              <w:t xml:space="preserve"> </w:t>
            </w:r>
            <w:r w:rsidRPr="00652E3D">
              <w:rPr>
                <w:rFonts w:cs="Arial"/>
                <w:szCs w:val="22"/>
              </w:rPr>
              <w:t>id</w:t>
            </w:r>
            <w:r>
              <w:rPr>
                <w:rFonts w:cs="Arial"/>
                <w:szCs w:val="22"/>
              </w:rPr>
              <w:t xml:space="preserve"> </w:t>
            </w:r>
          </w:p>
        </w:tc>
      </w:tr>
    </w:tbl>
    <w:p w14:paraId="60D0D233" w14:textId="77777777" w:rsidR="0015506F" w:rsidRDefault="0015506F" w:rsidP="0015506F">
      <w:pPr>
        <w:rPr>
          <w:rFonts w:cs="Arial"/>
          <w:bCs/>
          <w:szCs w:val="22"/>
        </w:rPr>
      </w:pPr>
    </w:p>
    <w:p w14:paraId="461CD8A0" w14:textId="77777777" w:rsidR="0015506F" w:rsidRPr="00C469B5" w:rsidRDefault="0015506F" w:rsidP="0015506F">
      <w:pPr>
        <w:pStyle w:val="ListParagraph"/>
        <w:numPr>
          <w:ilvl w:val="12"/>
          <w:numId w:val="10"/>
        </w:numPr>
        <w:rPr>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15506F" w14:paraId="1B884497" w14:textId="77777777" w:rsidTr="002865F6">
        <w:tc>
          <w:tcPr>
            <w:tcW w:w="2698" w:type="dxa"/>
            <w:tcBorders>
              <w:top w:val="single" w:sz="4" w:space="0" w:color="auto"/>
              <w:bottom w:val="single" w:sz="4" w:space="0" w:color="auto"/>
              <w:right w:val="single" w:sz="4" w:space="0" w:color="auto"/>
            </w:tcBorders>
            <w:shd w:val="clear" w:color="auto" w:fill="000000"/>
          </w:tcPr>
          <w:p w14:paraId="5BAF53C1" w14:textId="77777777" w:rsidR="0015506F" w:rsidRDefault="0015506F" w:rsidP="006A0BC4">
            <w:pPr>
              <w:numPr>
                <w:ilvl w:val="12"/>
                <w:numId w:val="0"/>
              </w:numPr>
              <w:tabs>
                <w:tab w:val="right" w:pos="3960"/>
              </w:tabs>
              <w:jc w:val="center"/>
              <w:rPr>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702D06F3" w14:textId="77777777" w:rsidR="0015506F" w:rsidRDefault="0015506F" w:rsidP="006A0BC4">
            <w:pPr>
              <w:numPr>
                <w:ilvl w:val="12"/>
                <w:numId w:val="0"/>
              </w:numPr>
              <w:tabs>
                <w:tab w:val="right" w:pos="3960"/>
              </w:tabs>
              <w:rPr>
                <w:b/>
                <w:bCs/>
                <w:i/>
                <w:iCs/>
                <w:color w:val="FFFFFF"/>
                <w:sz w:val="20"/>
              </w:rPr>
            </w:pPr>
            <w:r>
              <w:rPr>
                <w:b/>
                <w:bCs/>
                <w:i/>
                <w:iCs/>
                <w:color w:val="FFFFFF"/>
                <w:sz w:val="20"/>
              </w:rPr>
              <w:t xml:space="preserve">                      Description</w:t>
            </w:r>
          </w:p>
        </w:tc>
        <w:tc>
          <w:tcPr>
            <w:tcW w:w="2156" w:type="dxa"/>
            <w:tcBorders>
              <w:top w:val="single" w:sz="4" w:space="0" w:color="auto"/>
              <w:left w:val="single" w:sz="4" w:space="0" w:color="auto"/>
              <w:bottom w:val="single" w:sz="4" w:space="0" w:color="auto"/>
            </w:tcBorders>
            <w:shd w:val="clear" w:color="auto" w:fill="000000"/>
          </w:tcPr>
          <w:p w14:paraId="0A709171" w14:textId="77777777" w:rsidR="0015506F" w:rsidRDefault="0015506F" w:rsidP="006A0BC4">
            <w:pPr>
              <w:numPr>
                <w:ilvl w:val="12"/>
                <w:numId w:val="0"/>
              </w:numPr>
              <w:tabs>
                <w:tab w:val="right" w:pos="3960"/>
              </w:tabs>
              <w:jc w:val="center"/>
              <w:rPr>
                <w:b/>
                <w:bCs/>
                <w:i/>
                <w:iCs/>
                <w:color w:val="FFFFFF"/>
                <w:sz w:val="20"/>
              </w:rPr>
            </w:pPr>
            <w:r>
              <w:rPr>
                <w:b/>
                <w:bCs/>
                <w:i/>
                <w:iCs/>
                <w:color w:val="FFFFFF"/>
                <w:sz w:val="20"/>
              </w:rPr>
              <w:t>Exception</w:t>
            </w:r>
          </w:p>
        </w:tc>
      </w:tr>
      <w:tr w:rsidR="0015506F" w14:paraId="0741B90B" w14:textId="77777777" w:rsidTr="002865F6">
        <w:tc>
          <w:tcPr>
            <w:tcW w:w="2698" w:type="dxa"/>
            <w:tcBorders>
              <w:top w:val="single" w:sz="4" w:space="0" w:color="auto"/>
              <w:bottom w:val="single" w:sz="4" w:space="0" w:color="auto"/>
              <w:right w:val="single" w:sz="4" w:space="0" w:color="auto"/>
            </w:tcBorders>
          </w:tcPr>
          <w:p w14:paraId="55BC1298" w14:textId="77777777" w:rsidR="0015506F" w:rsidRDefault="0015506F" w:rsidP="006A0BC4">
            <w:pPr>
              <w:numPr>
                <w:ilvl w:val="12"/>
                <w:numId w:val="0"/>
              </w:numPr>
              <w:rPr>
                <w:rFonts w:cs="Arial"/>
                <w:szCs w:val="22"/>
              </w:rPr>
            </w:pPr>
            <w:r w:rsidRPr="00D7373F">
              <w:rPr>
                <w:rFonts w:cs="Arial"/>
                <w:szCs w:val="22"/>
              </w:rPr>
              <w:t>public void markSync(String query)</w:t>
            </w:r>
          </w:p>
        </w:tc>
        <w:tc>
          <w:tcPr>
            <w:tcW w:w="4410" w:type="dxa"/>
            <w:tcBorders>
              <w:top w:val="single" w:sz="4" w:space="0" w:color="auto"/>
              <w:left w:val="single" w:sz="4" w:space="0" w:color="auto"/>
              <w:bottom w:val="single" w:sz="4" w:space="0" w:color="auto"/>
              <w:right w:val="single" w:sz="4" w:space="0" w:color="auto"/>
            </w:tcBorders>
          </w:tcPr>
          <w:p w14:paraId="2B2244D6" w14:textId="77777777" w:rsidR="0015506F" w:rsidRDefault="0015506F" w:rsidP="006A0BC4">
            <w:pPr>
              <w:numPr>
                <w:ilvl w:val="12"/>
                <w:numId w:val="0"/>
              </w:numPr>
              <w:rPr>
                <w:rFonts w:cs="Arial"/>
                <w:szCs w:val="22"/>
              </w:rPr>
            </w:pPr>
            <w:r w:rsidRPr="00D7373F">
              <w:rPr>
                <w:rFonts w:cs="Arial"/>
                <w:szCs w:val="22"/>
              </w:rPr>
              <w:t>To update sync status</w:t>
            </w:r>
          </w:p>
        </w:tc>
        <w:tc>
          <w:tcPr>
            <w:tcW w:w="2156" w:type="dxa"/>
            <w:tcBorders>
              <w:top w:val="single" w:sz="4" w:space="0" w:color="auto"/>
              <w:left w:val="single" w:sz="4" w:space="0" w:color="auto"/>
              <w:bottom w:val="single" w:sz="4" w:space="0" w:color="auto"/>
            </w:tcBorders>
          </w:tcPr>
          <w:p w14:paraId="5CB783A2" w14:textId="77777777" w:rsidR="0015506F" w:rsidRDefault="0015506F" w:rsidP="006A0BC4">
            <w:pPr>
              <w:numPr>
                <w:ilvl w:val="12"/>
                <w:numId w:val="0"/>
              </w:numPr>
              <w:rPr>
                <w:rFonts w:cs="Arial"/>
                <w:szCs w:val="22"/>
              </w:rPr>
            </w:pPr>
            <w:r>
              <w:rPr>
                <w:rFonts w:cs="Arial"/>
                <w:szCs w:val="22"/>
              </w:rPr>
              <w:t>None</w:t>
            </w:r>
          </w:p>
        </w:tc>
      </w:tr>
    </w:tbl>
    <w:p w14:paraId="7F6490A4" w14:textId="77777777" w:rsidR="0015506F" w:rsidRDefault="0015506F" w:rsidP="0015506F">
      <w:pPr>
        <w:pStyle w:val="ListParagraph"/>
        <w:rPr>
          <w:rFonts w:cs="Arial"/>
          <w:b/>
          <w:bCs/>
          <w:szCs w:val="22"/>
        </w:rPr>
      </w:pPr>
    </w:p>
    <w:p w14:paraId="500DE5E1" w14:textId="77777777" w:rsidR="0015506F" w:rsidRDefault="0015506F" w:rsidP="0015506F">
      <w:pPr>
        <w:pStyle w:val="ListParagraph"/>
        <w:rPr>
          <w:rFonts w:cs="Arial"/>
          <w:b/>
          <w:bCs/>
          <w:szCs w:val="22"/>
        </w:rPr>
      </w:pPr>
    </w:p>
    <w:p w14:paraId="4038BDC8" w14:textId="77777777" w:rsidR="0015506F" w:rsidRDefault="0015506F" w:rsidP="0015506F">
      <w:pPr>
        <w:pStyle w:val="ListParagraph"/>
        <w:numPr>
          <w:ilvl w:val="0"/>
          <w:numId w:val="10"/>
        </w:numPr>
        <w:rPr>
          <w:rFonts w:cs="Arial"/>
          <w:b/>
          <w:bCs/>
          <w:szCs w:val="22"/>
        </w:rPr>
      </w:pPr>
      <w:r w:rsidRPr="008D7560">
        <w:rPr>
          <w:rFonts w:cs="Arial"/>
          <w:b/>
          <w:bCs/>
          <w:szCs w:val="22"/>
        </w:rPr>
        <w:t>mclient.msgr</w:t>
      </w:r>
      <w:r>
        <w:rPr>
          <w:rFonts w:cs="Arial"/>
          <w:b/>
          <w:bCs/>
          <w:szCs w:val="22"/>
        </w:rPr>
        <w:t>.</w:t>
      </w:r>
      <w:r w:rsidRPr="008D7560">
        <w:rPr>
          <w:rFonts w:cs="Arial"/>
          <w:b/>
          <w:bCs/>
          <w:szCs w:val="22"/>
        </w:rPr>
        <w:t>MessageTypes.java</w:t>
      </w:r>
    </w:p>
    <w:p w14:paraId="5BD581B7" w14:textId="77777777" w:rsidR="0015506F" w:rsidRDefault="0015506F" w:rsidP="0015506F">
      <w:pPr>
        <w:pStyle w:val="ListParagraph"/>
        <w:rPr>
          <w:rFonts w:cs="Arial"/>
          <w:b/>
          <w:bCs/>
          <w:szCs w:val="22"/>
        </w:rPr>
      </w:pPr>
    </w:p>
    <w:tbl>
      <w:tblPr>
        <w:tblW w:w="9266" w:type="dxa"/>
        <w:tblInd w:w="198" w:type="dxa"/>
        <w:tblLayout w:type="fixed"/>
        <w:tblCellMar>
          <w:left w:w="0" w:type="dxa"/>
          <w:right w:w="0" w:type="dxa"/>
        </w:tblCellMar>
        <w:tblLook w:val="04A0" w:firstRow="1" w:lastRow="0" w:firstColumn="1" w:lastColumn="0" w:noHBand="0" w:noVBand="1"/>
      </w:tblPr>
      <w:tblGrid>
        <w:gridCol w:w="4017"/>
        <w:gridCol w:w="1563"/>
        <w:gridCol w:w="3686"/>
      </w:tblGrid>
      <w:tr w:rsidR="0015506F" w14:paraId="3BD40E15" w14:textId="77777777" w:rsidTr="00B9765B">
        <w:trPr>
          <w:trHeight w:val="92"/>
        </w:trPr>
        <w:tc>
          <w:tcPr>
            <w:tcW w:w="4017"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28DE1E14"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1563"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6C349B83"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368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393EDDE9"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15506F" w14:paraId="0C66EFE3" w14:textId="77777777" w:rsidTr="00B9765B">
        <w:trPr>
          <w:trHeight w:val="92"/>
        </w:trPr>
        <w:tc>
          <w:tcPr>
            <w:tcW w:w="401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12D1EAF" w14:textId="77777777" w:rsidR="0015506F" w:rsidRPr="008D7560" w:rsidRDefault="0015506F" w:rsidP="006A0BC4">
            <w:pPr>
              <w:spacing w:line="276" w:lineRule="auto"/>
              <w:rPr>
                <w:rFonts w:eastAsiaTheme="minorHAnsi" w:cs="Arial"/>
                <w:szCs w:val="22"/>
              </w:rPr>
            </w:pPr>
            <w:r w:rsidRPr="008D7560">
              <w:rPr>
                <w:rFonts w:cs="Arial"/>
                <w:bCs/>
                <w:szCs w:val="22"/>
              </w:rPr>
              <w:t>OMI_OP_TYPE_CREATE_SUBSCRIBER</w:t>
            </w:r>
          </w:p>
        </w:tc>
        <w:tc>
          <w:tcPr>
            <w:tcW w:w="1563" w:type="dxa"/>
            <w:tcBorders>
              <w:top w:val="nil"/>
              <w:left w:val="nil"/>
              <w:bottom w:val="single" w:sz="8" w:space="0" w:color="auto"/>
              <w:right w:val="single" w:sz="8" w:space="0" w:color="auto"/>
            </w:tcBorders>
            <w:tcMar>
              <w:top w:w="0" w:type="dxa"/>
              <w:left w:w="108" w:type="dxa"/>
              <w:bottom w:w="0" w:type="dxa"/>
              <w:right w:w="108" w:type="dxa"/>
            </w:tcMar>
            <w:hideMark/>
          </w:tcPr>
          <w:p w14:paraId="4AFEFE5C" w14:textId="77777777" w:rsidR="0015506F" w:rsidRPr="008D7560" w:rsidRDefault="0015506F" w:rsidP="006A0BC4">
            <w:pPr>
              <w:spacing w:line="276" w:lineRule="auto"/>
              <w:rPr>
                <w:rFonts w:eastAsiaTheme="minorHAnsi" w:cs="Arial"/>
                <w:szCs w:val="22"/>
              </w:rPr>
            </w:pPr>
            <w:r>
              <w:t xml:space="preserve">Public </w:t>
            </w:r>
            <w:r w:rsidRPr="008D7560">
              <w:t xml:space="preserve"> String</w:t>
            </w:r>
          </w:p>
        </w:tc>
        <w:tc>
          <w:tcPr>
            <w:tcW w:w="3686" w:type="dxa"/>
            <w:tcBorders>
              <w:top w:val="nil"/>
              <w:left w:val="nil"/>
              <w:bottom w:val="single" w:sz="8" w:space="0" w:color="auto"/>
              <w:right w:val="single" w:sz="8" w:space="0" w:color="auto"/>
            </w:tcBorders>
            <w:tcMar>
              <w:top w:w="0" w:type="dxa"/>
              <w:left w:w="108" w:type="dxa"/>
              <w:bottom w:w="0" w:type="dxa"/>
              <w:right w:w="108" w:type="dxa"/>
            </w:tcMar>
            <w:hideMark/>
          </w:tcPr>
          <w:p w14:paraId="3370E0A5" w14:textId="77777777" w:rsidR="0015506F" w:rsidRPr="008D7560" w:rsidRDefault="0015506F" w:rsidP="006A0BC4">
            <w:pPr>
              <w:spacing w:line="276" w:lineRule="auto"/>
              <w:rPr>
                <w:rFonts w:eastAsiaTheme="minorHAnsi" w:cs="Arial"/>
                <w:szCs w:val="22"/>
              </w:rPr>
            </w:pPr>
            <w:r w:rsidRPr="008D7560">
              <w:rPr>
                <w:rFonts w:cs="Arial"/>
                <w:bCs/>
                <w:szCs w:val="22"/>
              </w:rPr>
              <w:t>OMI_OP_TYPE_CREATE_SUBSCRIBER</w:t>
            </w:r>
          </w:p>
        </w:tc>
      </w:tr>
      <w:tr w:rsidR="0015506F" w14:paraId="70CB0DCA" w14:textId="77777777" w:rsidTr="00B9765B">
        <w:trPr>
          <w:trHeight w:val="92"/>
        </w:trPr>
        <w:tc>
          <w:tcPr>
            <w:tcW w:w="4017"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40D980D" w14:textId="77777777" w:rsidR="0015506F" w:rsidRPr="00105312" w:rsidRDefault="0015506F" w:rsidP="006A0BC4">
            <w:pPr>
              <w:spacing w:line="276" w:lineRule="auto"/>
              <w:rPr>
                <w:rFonts w:eastAsiaTheme="minorHAnsi" w:cs="Arial"/>
                <w:szCs w:val="22"/>
              </w:rPr>
            </w:pPr>
            <w:r w:rsidRPr="00105312">
              <w:rPr>
                <w:rFonts w:cs="Arial"/>
                <w:bCs/>
                <w:szCs w:val="22"/>
              </w:rPr>
              <w:lastRenderedPageBreak/>
              <w:t>OMI_OP_TYPE_CREATE_DEVICE</w:t>
            </w:r>
          </w:p>
        </w:tc>
        <w:tc>
          <w:tcPr>
            <w:tcW w:w="1563" w:type="dxa"/>
            <w:tcBorders>
              <w:top w:val="nil"/>
              <w:left w:val="nil"/>
              <w:bottom w:val="single" w:sz="8" w:space="0" w:color="auto"/>
              <w:right w:val="single" w:sz="8" w:space="0" w:color="auto"/>
            </w:tcBorders>
            <w:tcMar>
              <w:top w:w="0" w:type="dxa"/>
              <w:left w:w="108" w:type="dxa"/>
              <w:bottom w:w="0" w:type="dxa"/>
              <w:right w:w="108" w:type="dxa"/>
            </w:tcMar>
          </w:tcPr>
          <w:p w14:paraId="788F1A96" w14:textId="77777777" w:rsidR="0015506F" w:rsidRDefault="0015506F" w:rsidP="006A0BC4">
            <w:pPr>
              <w:spacing w:line="276" w:lineRule="auto"/>
              <w:rPr>
                <w:rFonts w:eastAsiaTheme="minorHAnsi" w:cs="Arial"/>
                <w:szCs w:val="22"/>
              </w:rPr>
            </w:pPr>
            <w:r>
              <w:t xml:space="preserve">Public </w:t>
            </w:r>
            <w:r w:rsidRPr="008D7560">
              <w:t xml:space="preserve"> String</w:t>
            </w:r>
          </w:p>
        </w:tc>
        <w:tc>
          <w:tcPr>
            <w:tcW w:w="3686" w:type="dxa"/>
            <w:tcBorders>
              <w:top w:val="nil"/>
              <w:left w:val="nil"/>
              <w:bottom w:val="single" w:sz="8" w:space="0" w:color="auto"/>
              <w:right w:val="single" w:sz="8" w:space="0" w:color="auto"/>
            </w:tcBorders>
            <w:tcMar>
              <w:top w:w="0" w:type="dxa"/>
              <w:left w:w="108" w:type="dxa"/>
              <w:bottom w:w="0" w:type="dxa"/>
              <w:right w:w="108" w:type="dxa"/>
            </w:tcMar>
          </w:tcPr>
          <w:p w14:paraId="24FBF3F7" w14:textId="77777777" w:rsidR="0015506F" w:rsidRPr="00105312" w:rsidRDefault="0015506F" w:rsidP="006A0BC4">
            <w:pPr>
              <w:spacing w:line="276" w:lineRule="auto"/>
              <w:rPr>
                <w:rFonts w:eastAsiaTheme="minorHAnsi" w:cs="Arial"/>
                <w:szCs w:val="22"/>
              </w:rPr>
            </w:pPr>
            <w:r w:rsidRPr="00105312">
              <w:rPr>
                <w:rFonts w:cs="Arial"/>
                <w:bCs/>
                <w:szCs w:val="22"/>
              </w:rPr>
              <w:t>OMI_OP_TYPE_CREATE_DEVICE</w:t>
            </w:r>
          </w:p>
        </w:tc>
      </w:tr>
      <w:tr w:rsidR="0015506F" w14:paraId="7AB0FB7F" w14:textId="77777777" w:rsidTr="00B9765B">
        <w:trPr>
          <w:trHeight w:val="92"/>
        </w:trPr>
        <w:tc>
          <w:tcPr>
            <w:tcW w:w="4017"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8DCEE07" w14:textId="77777777" w:rsidR="0015506F" w:rsidRDefault="0015506F" w:rsidP="006A0BC4">
            <w:pPr>
              <w:spacing w:line="276" w:lineRule="auto"/>
              <w:rPr>
                <w:rFonts w:eastAsiaTheme="minorHAnsi" w:cs="Arial"/>
                <w:szCs w:val="22"/>
              </w:rPr>
            </w:pPr>
            <w:r w:rsidRPr="00384936">
              <w:rPr>
                <w:rFonts w:eastAsiaTheme="minorHAnsi" w:cs="Arial"/>
                <w:szCs w:val="22"/>
              </w:rPr>
              <w:t>OMI_OP_TYPE_CREATE_PACKAGE</w:t>
            </w:r>
          </w:p>
        </w:tc>
        <w:tc>
          <w:tcPr>
            <w:tcW w:w="1563" w:type="dxa"/>
            <w:tcBorders>
              <w:top w:val="nil"/>
              <w:left w:val="nil"/>
              <w:bottom w:val="single" w:sz="8" w:space="0" w:color="auto"/>
              <w:right w:val="single" w:sz="8" w:space="0" w:color="auto"/>
            </w:tcBorders>
            <w:tcMar>
              <w:top w:w="0" w:type="dxa"/>
              <w:left w:w="108" w:type="dxa"/>
              <w:bottom w:w="0" w:type="dxa"/>
              <w:right w:w="108" w:type="dxa"/>
            </w:tcMar>
          </w:tcPr>
          <w:p w14:paraId="0EA44EE6" w14:textId="77777777" w:rsidR="0015506F" w:rsidRDefault="0015506F" w:rsidP="006A0BC4">
            <w:pPr>
              <w:spacing w:line="276" w:lineRule="auto"/>
              <w:rPr>
                <w:rFonts w:eastAsiaTheme="minorHAnsi" w:cs="Arial"/>
                <w:szCs w:val="22"/>
              </w:rPr>
            </w:pPr>
            <w:r>
              <w:t xml:space="preserve">Public </w:t>
            </w:r>
            <w:r w:rsidRPr="008D7560">
              <w:t xml:space="preserve"> String</w:t>
            </w:r>
          </w:p>
        </w:tc>
        <w:tc>
          <w:tcPr>
            <w:tcW w:w="3686" w:type="dxa"/>
            <w:tcBorders>
              <w:top w:val="nil"/>
              <w:left w:val="nil"/>
              <w:bottom w:val="single" w:sz="8" w:space="0" w:color="auto"/>
              <w:right w:val="single" w:sz="8" w:space="0" w:color="auto"/>
            </w:tcBorders>
            <w:tcMar>
              <w:top w:w="0" w:type="dxa"/>
              <w:left w:w="108" w:type="dxa"/>
              <w:bottom w:w="0" w:type="dxa"/>
              <w:right w:w="108" w:type="dxa"/>
            </w:tcMar>
          </w:tcPr>
          <w:p w14:paraId="5073848D" w14:textId="77777777" w:rsidR="0015506F" w:rsidRDefault="0015506F" w:rsidP="006A0BC4">
            <w:pPr>
              <w:spacing w:line="276" w:lineRule="auto"/>
              <w:rPr>
                <w:rFonts w:eastAsiaTheme="minorHAnsi" w:cs="Arial"/>
                <w:szCs w:val="22"/>
              </w:rPr>
            </w:pPr>
            <w:r w:rsidRPr="00384936">
              <w:rPr>
                <w:rFonts w:eastAsiaTheme="minorHAnsi" w:cs="Arial"/>
                <w:szCs w:val="22"/>
              </w:rPr>
              <w:t>OMI_OP_TYPE_CREATE_PACKAG</w:t>
            </w:r>
          </w:p>
        </w:tc>
      </w:tr>
      <w:tr w:rsidR="0015506F" w14:paraId="314571F6" w14:textId="77777777" w:rsidTr="00B9765B">
        <w:trPr>
          <w:trHeight w:val="92"/>
        </w:trPr>
        <w:tc>
          <w:tcPr>
            <w:tcW w:w="4017"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2AD3503" w14:textId="77777777" w:rsidR="0015506F" w:rsidRDefault="0015506F" w:rsidP="006A0BC4">
            <w:pPr>
              <w:spacing w:line="276" w:lineRule="auto"/>
              <w:rPr>
                <w:rFonts w:eastAsiaTheme="minorHAnsi" w:cs="Arial"/>
                <w:szCs w:val="22"/>
              </w:rPr>
            </w:pPr>
            <w:r w:rsidRPr="00384936">
              <w:rPr>
                <w:rFonts w:eastAsiaTheme="minorHAnsi" w:cs="Arial"/>
                <w:szCs w:val="22"/>
              </w:rPr>
              <w:t>OMI_OP_TYPE_ADD_ITEM_TO_PACKAG</w:t>
            </w:r>
            <w:r>
              <w:rPr>
                <w:rFonts w:eastAsiaTheme="minorHAnsi" w:cs="Arial"/>
                <w:szCs w:val="22"/>
              </w:rPr>
              <w:t>E</w:t>
            </w:r>
          </w:p>
        </w:tc>
        <w:tc>
          <w:tcPr>
            <w:tcW w:w="1563" w:type="dxa"/>
            <w:tcBorders>
              <w:top w:val="nil"/>
              <w:left w:val="nil"/>
              <w:bottom w:val="single" w:sz="8" w:space="0" w:color="auto"/>
              <w:right w:val="single" w:sz="8" w:space="0" w:color="auto"/>
            </w:tcBorders>
            <w:tcMar>
              <w:top w:w="0" w:type="dxa"/>
              <w:left w:w="108" w:type="dxa"/>
              <w:bottom w:w="0" w:type="dxa"/>
              <w:right w:w="108" w:type="dxa"/>
            </w:tcMar>
          </w:tcPr>
          <w:p w14:paraId="79D7BA49" w14:textId="77777777" w:rsidR="0015506F" w:rsidRDefault="0015506F" w:rsidP="006A0BC4">
            <w:pPr>
              <w:spacing w:line="276" w:lineRule="auto"/>
              <w:rPr>
                <w:rFonts w:eastAsiaTheme="minorHAnsi" w:cs="Arial"/>
                <w:szCs w:val="22"/>
              </w:rPr>
            </w:pPr>
            <w:r>
              <w:t xml:space="preserve">Public </w:t>
            </w:r>
            <w:r w:rsidRPr="008D7560">
              <w:t xml:space="preserve"> String</w:t>
            </w:r>
          </w:p>
        </w:tc>
        <w:tc>
          <w:tcPr>
            <w:tcW w:w="3686" w:type="dxa"/>
            <w:tcBorders>
              <w:top w:val="nil"/>
              <w:left w:val="nil"/>
              <w:bottom w:val="single" w:sz="8" w:space="0" w:color="auto"/>
              <w:right w:val="single" w:sz="8" w:space="0" w:color="auto"/>
            </w:tcBorders>
            <w:tcMar>
              <w:top w:w="0" w:type="dxa"/>
              <w:left w:w="108" w:type="dxa"/>
              <w:bottom w:w="0" w:type="dxa"/>
              <w:right w:w="108" w:type="dxa"/>
            </w:tcMar>
          </w:tcPr>
          <w:p w14:paraId="641268A5" w14:textId="77777777" w:rsidR="0015506F" w:rsidRDefault="0015506F" w:rsidP="006A0BC4">
            <w:pPr>
              <w:spacing w:line="276" w:lineRule="auto"/>
              <w:rPr>
                <w:rFonts w:eastAsiaTheme="minorHAnsi" w:cs="Arial"/>
                <w:szCs w:val="22"/>
              </w:rPr>
            </w:pPr>
            <w:r w:rsidRPr="00384936">
              <w:rPr>
                <w:rFonts w:eastAsiaTheme="minorHAnsi" w:cs="Arial"/>
                <w:szCs w:val="22"/>
              </w:rPr>
              <w:t>OMI_OP_TYPE_ADD_ITEM_TO_PACKAGE</w:t>
            </w:r>
          </w:p>
        </w:tc>
      </w:tr>
      <w:tr w:rsidR="0015506F" w14:paraId="08DABA35" w14:textId="77777777" w:rsidTr="00B9765B">
        <w:trPr>
          <w:trHeight w:val="92"/>
        </w:trPr>
        <w:tc>
          <w:tcPr>
            <w:tcW w:w="4017"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031B30C" w14:textId="77777777" w:rsidR="0015506F" w:rsidRDefault="0015506F" w:rsidP="006A0BC4">
            <w:pPr>
              <w:spacing w:line="276" w:lineRule="auto"/>
              <w:rPr>
                <w:rFonts w:eastAsiaTheme="minorHAnsi" w:cs="Arial"/>
                <w:szCs w:val="22"/>
              </w:rPr>
            </w:pPr>
            <w:r w:rsidRPr="00384936">
              <w:rPr>
                <w:rFonts w:eastAsiaTheme="minorHAnsi" w:cs="Arial"/>
                <w:szCs w:val="22"/>
              </w:rPr>
              <w:t>OMI_OP_TYPE_CREATE_CONTENT</w:t>
            </w:r>
          </w:p>
        </w:tc>
        <w:tc>
          <w:tcPr>
            <w:tcW w:w="1563" w:type="dxa"/>
            <w:tcBorders>
              <w:top w:val="nil"/>
              <w:left w:val="nil"/>
              <w:bottom w:val="single" w:sz="8" w:space="0" w:color="auto"/>
              <w:right w:val="single" w:sz="8" w:space="0" w:color="auto"/>
            </w:tcBorders>
            <w:tcMar>
              <w:top w:w="0" w:type="dxa"/>
              <w:left w:w="108" w:type="dxa"/>
              <w:bottom w:w="0" w:type="dxa"/>
              <w:right w:w="108" w:type="dxa"/>
            </w:tcMar>
          </w:tcPr>
          <w:p w14:paraId="1DAEB48B" w14:textId="77777777" w:rsidR="0015506F" w:rsidRDefault="0015506F" w:rsidP="006A0BC4">
            <w:pPr>
              <w:spacing w:line="276" w:lineRule="auto"/>
              <w:rPr>
                <w:rFonts w:eastAsiaTheme="minorHAnsi" w:cs="Arial"/>
                <w:szCs w:val="22"/>
              </w:rPr>
            </w:pPr>
            <w:r>
              <w:t xml:space="preserve">Public </w:t>
            </w:r>
            <w:r w:rsidRPr="008D7560">
              <w:t xml:space="preserve"> String</w:t>
            </w:r>
          </w:p>
        </w:tc>
        <w:tc>
          <w:tcPr>
            <w:tcW w:w="3686" w:type="dxa"/>
            <w:tcBorders>
              <w:top w:val="nil"/>
              <w:left w:val="nil"/>
              <w:bottom w:val="single" w:sz="8" w:space="0" w:color="auto"/>
              <w:right w:val="single" w:sz="8" w:space="0" w:color="auto"/>
            </w:tcBorders>
            <w:tcMar>
              <w:top w:w="0" w:type="dxa"/>
              <w:left w:w="108" w:type="dxa"/>
              <w:bottom w:w="0" w:type="dxa"/>
              <w:right w:w="108" w:type="dxa"/>
            </w:tcMar>
          </w:tcPr>
          <w:p w14:paraId="52510286" w14:textId="77777777" w:rsidR="0015506F" w:rsidRDefault="0015506F" w:rsidP="006A0BC4">
            <w:pPr>
              <w:spacing w:line="276" w:lineRule="auto"/>
              <w:rPr>
                <w:rFonts w:eastAsiaTheme="minorHAnsi" w:cs="Arial"/>
                <w:szCs w:val="22"/>
              </w:rPr>
            </w:pPr>
            <w:r w:rsidRPr="00384936">
              <w:rPr>
                <w:rFonts w:eastAsiaTheme="minorHAnsi" w:cs="Arial"/>
                <w:szCs w:val="22"/>
              </w:rPr>
              <w:t>OMI_OP_TYPE_CREATE_CONTENT</w:t>
            </w:r>
          </w:p>
        </w:tc>
      </w:tr>
      <w:tr w:rsidR="0015506F" w14:paraId="3C0BF15D" w14:textId="77777777" w:rsidTr="00B9765B">
        <w:trPr>
          <w:trHeight w:val="92"/>
        </w:trPr>
        <w:tc>
          <w:tcPr>
            <w:tcW w:w="4017"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A262978" w14:textId="77777777" w:rsidR="0015506F" w:rsidRDefault="0015506F" w:rsidP="006A0BC4">
            <w:pPr>
              <w:spacing w:line="276" w:lineRule="auto"/>
              <w:rPr>
                <w:rFonts w:eastAsiaTheme="minorHAnsi" w:cs="Arial"/>
                <w:szCs w:val="22"/>
              </w:rPr>
            </w:pPr>
            <w:r w:rsidRPr="00384936">
              <w:rPr>
                <w:rFonts w:eastAsiaTheme="minorHAnsi" w:cs="Arial"/>
                <w:szCs w:val="22"/>
              </w:rPr>
              <w:t>OMI_OP_TYPE_DELETE_CONTENT</w:t>
            </w:r>
          </w:p>
        </w:tc>
        <w:tc>
          <w:tcPr>
            <w:tcW w:w="1563" w:type="dxa"/>
            <w:tcBorders>
              <w:top w:val="nil"/>
              <w:left w:val="nil"/>
              <w:bottom w:val="single" w:sz="8" w:space="0" w:color="auto"/>
              <w:right w:val="single" w:sz="8" w:space="0" w:color="auto"/>
            </w:tcBorders>
            <w:tcMar>
              <w:top w:w="0" w:type="dxa"/>
              <w:left w:w="108" w:type="dxa"/>
              <w:bottom w:w="0" w:type="dxa"/>
              <w:right w:w="108" w:type="dxa"/>
            </w:tcMar>
          </w:tcPr>
          <w:p w14:paraId="3511AC7F" w14:textId="77777777" w:rsidR="0015506F" w:rsidRDefault="0015506F" w:rsidP="006A0BC4">
            <w:pPr>
              <w:spacing w:line="276" w:lineRule="auto"/>
              <w:rPr>
                <w:rFonts w:eastAsiaTheme="minorHAnsi" w:cs="Arial"/>
                <w:szCs w:val="22"/>
              </w:rPr>
            </w:pPr>
            <w:r>
              <w:t xml:space="preserve">Public </w:t>
            </w:r>
            <w:r w:rsidRPr="008D7560">
              <w:t xml:space="preserve"> String</w:t>
            </w:r>
          </w:p>
        </w:tc>
        <w:tc>
          <w:tcPr>
            <w:tcW w:w="3686" w:type="dxa"/>
            <w:tcBorders>
              <w:top w:val="nil"/>
              <w:left w:val="nil"/>
              <w:bottom w:val="single" w:sz="8" w:space="0" w:color="auto"/>
              <w:right w:val="single" w:sz="8" w:space="0" w:color="auto"/>
            </w:tcBorders>
            <w:tcMar>
              <w:top w:w="0" w:type="dxa"/>
              <w:left w:w="108" w:type="dxa"/>
              <w:bottom w:w="0" w:type="dxa"/>
              <w:right w:w="108" w:type="dxa"/>
            </w:tcMar>
          </w:tcPr>
          <w:p w14:paraId="02135E0E" w14:textId="77777777" w:rsidR="0015506F" w:rsidRDefault="0015506F" w:rsidP="006A0BC4">
            <w:pPr>
              <w:spacing w:line="276" w:lineRule="auto"/>
              <w:rPr>
                <w:rFonts w:eastAsiaTheme="minorHAnsi" w:cs="Arial"/>
                <w:szCs w:val="22"/>
              </w:rPr>
            </w:pPr>
            <w:r w:rsidRPr="00384936">
              <w:rPr>
                <w:rFonts w:eastAsiaTheme="minorHAnsi" w:cs="Arial"/>
                <w:szCs w:val="22"/>
              </w:rPr>
              <w:t>OMI_OP_TYPE_DELETE_CONTEN</w:t>
            </w:r>
          </w:p>
        </w:tc>
      </w:tr>
      <w:tr w:rsidR="0015506F" w14:paraId="6310CCCA" w14:textId="77777777" w:rsidTr="00B9765B">
        <w:trPr>
          <w:trHeight w:val="92"/>
        </w:trPr>
        <w:tc>
          <w:tcPr>
            <w:tcW w:w="4017"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137520F" w14:textId="77777777" w:rsidR="0015506F" w:rsidRDefault="0015506F" w:rsidP="006A0BC4">
            <w:pPr>
              <w:spacing w:line="276" w:lineRule="auto"/>
              <w:rPr>
                <w:rFonts w:eastAsiaTheme="minorHAnsi" w:cs="Arial"/>
                <w:szCs w:val="22"/>
              </w:rPr>
            </w:pPr>
            <w:r w:rsidRPr="00C03F86">
              <w:rPr>
                <w:rFonts w:eastAsiaTheme="minorHAnsi" w:cs="Arial"/>
                <w:szCs w:val="22"/>
              </w:rPr>
              <w:t>OMI_OP_TYPE_DELETE_PACKAG</w:t>
            </w:r>
            <w:r>
              <w:rPr>
                <w:rFonts w:eastAsiaTheme="minorHAnsi" w:cs="Arial"/>
                <w:szCs w:val="22"/>
              </w:rPr>
              <w:t>E</w:t>
            </w:r>
          </w:p>
        </w:tc>
        <w:tc>
          <w:tcPr>
            <w:tcW w:w="1563" w:type="dxa"/>
            <w:tcBorders>
              <w:top w:val="nil"/>
              <w:left w:val="nil"/>
              <w:bottom w:val="single" w:sz="8" w:space="0" w:color="auto"/>
              <w:right w:val="single" w:sz="8" w:space="0" w:color="auto"/>
            </w:tcBorders>
            <w:tcMar>
              <w:top w:w="0" w:type="dxa"/>
              <w:left w:w="108" w:type="dxa"/>
              <w:bottom w:w="0" w:type="dxa"/>
              <w:right w:w="108" w:type="dxa"/>
            </w:tcMar>
          </w:tcPr>
          <w:p w14:paraId="3253C8B1" w14:textId="77777777" w:rsidR="0015506F" w:rsidRDefault="0015506F" w:rsidP="006A0BC4">
            <w:pPr>
              <w:spacing w:line="276" w:lineRule="auto"/>
              <w:rPr>
                <w:rFonts w:eastAsiaTheme="minorHAnsi" w:cs="Arial"/>
                <w:szCs w:val="22"/>
              </w:rPr>
            </w:pPr>
            <w:r>
              <w:t xml:space="preserve">Public </w:t>
            </w:r>
            <w:r w:rsidRPr="008D7560">
              <w:t xml:space="preserve"> String</w:t>
            </w:r>
          </w:p>
        </w:tc>
        <w:tc>
          <w:tcPr>
            <w:tcW w:w="3686" w:type="dxa"/>
            <w:tcBorders>
              <w:top w:val="nil"/>
              <w:left w:val="nil"/>
              <w:bottom w:val="single" w:sz="8" w:space="0" w:color="auto"/>
              <w:right w:val="single" w:sz="8" w:space="0" w:color="auto"/>
            </w:tcBorders>
            <w:tcMar>
              <w:top w:w="0" w:type="dxa"/>
              <w:left w:w="108" w:type="dxa"/>
              <w:bottom w:w="0" w:type="dxa"/>
              <w:right w:w="108" w:type="dxa"/>
            </w:tcMar>
          </w:tcPr>
          <w:p w14:paraId="5346ED77" w14:textId="77777777" w:rsidR="0015506F" w:rsidRDefault="0015506F" w:rsidP="006A0BC4">
            <w:pPr>
              <w:spacing w:line="276" w:lineRule="auto"/>
              <w:rPr>
                <w:rFonts w:eastAsiaTheme="minorHAnsi" w:cs="Arial"/>
                <w:szCs w:val="22"/>
              </w:rPr>
            </w:pPr>
            <w:r w:rsidRPr="00C03F86">
              <w:rPr>
                <w:rFonts w:eastAsiaTheme="minorHAnsi" w:cs="Arial"/>
                <w:szCs w:val="22"/>
              </w:rPr>
              <w:t>OMI_OP_TYPE_DELETE_PACKAG</w:t>
            </w:r>
            <w:r>
              <w:rPr>
                <w:rFonts w:eastAsiaTheme="minorHAnsi" w:cs="Arial"/>
                <w:szCs w:val="22"/>
              </w:rPr>
              <w:t>E</w:t>
            </w:r>
          </w:p>
        </w:tc>
      </w:tr>
      <w:tr w:rsidR="0015506F" w14:paraId="1E5BE3A4" w14:textId="77777777" w:rsidTr="00B9765B">
        <w:trPr>
          <w:trHeight w:val="92"/>
        </w:trPr>
        <w:tc>
          <w:tcPr>
            <w:tcW w:w="4017" w:type="dxa"/>
            <w:tcBorders>
              <w:top w:val="nil"/>
              <w:left w:val="single" w:sz="8" w:space="0" w:color="auto"/>
              <w:bottom w:val="single" w:sz="12" w:space="0" w:color="auto"/>
              <w:right w:val="single" w:sz="8" w:space="0" w:color="auto"/>
            </w:tcBorders>
            <w:tcMar>
              <w:top w:w="0" w:type="dxa"/>
              <w:left w:w="108" w:type="dxa"/>
              <w:bottom w:w="0" w:type="dxa"/>
              <w:right w:w="108" w:type="dxa"/>
            </w:tcMar>
          </w:tcPr>
          <w:p w14:paraId="168D4411" w14:textId="77777777" w:rsidR="0015506F" w:rsidRDefault="0015506F" w:rsidP="006A0BC4">
            <w:pPr>
              <w:spacing w:line="276" w:lineRule="auto"/>
              <w:rPr>
                <w:rFonts w:eastAsiaTheme="minorHAnsi" w:cs="Arial"/>
                <w:szCs w:val="22"/>
              </w:rPr>
            </w:pPr>
            <w:r w:rsidRPr="00C03F86">
              <w:rPr>
                <w:rFonts w:eastAsiaTheme="minorHAnsi" w:cs="Arial"/>
                <w:szCs w:val="22"/>
              </w:rPr>
              <w:t>OMI_OP_TYPE_DELETE_SUBSCRIBER</w:t>
            </w:r>
          </w:p>
        </w:tc>
        <w:tc>
          <w:tcPr>
            <w:tcW w:w="1563" w:type="dxa"/>
            <w:tcBorders>
              <w:top w:val="nil"/>
              <w:left w:val="nil"/>
              <w:bottom w:val="single" w:sz="12" w:space="0" w:color="auto"/>
              <w:right w:val="single" w:sz="8" w:space="0" w:color="auto"/>
            </w:tcBorders>
            <w:tcMar>
              <w:top w:w="0" w:type="dxa"/>
              <w:left w:w="108" w:type="dxa"/>
              <w:bottom w:w="0" w:type="dxa"/>
              <w:right w:w="108" w:type="dxa"/>
            </w:tcMar>
          </w:tcPr>
          <w:p w14:paraId="4478FC1E" w14:textId="77777777" w:rsidR="0015506F" w:rsidRDefault="0015506F" w:rsidP="006A0BC4">
            <w:pPr>
              <w:spacing w:line="276" w:lineRule="auto"/>
              <w:rPr>
                <w:rFonts w:eastAsiaTheme="minorHAnsi" w:cs="Arial"/>
                <w:szCs w:val="22"/>
              </w:rPr>
            </w:pPr>
            <w:r>
              <w:t xml:space="preserve">Public </w:t>
            </w:r>
            <w:r w:rsidRPr="008D7560">
              <w:t xml:space="preserve"> String</w:t>
            </w:r>
          </w:p>
        </w:tc>
        <w:tc>
          <w:tcPr>
            <w:tcW w:w="3686" w:type="dxa"/>
            <w:tcBorders>
              <w:top w:val="nil"/>
              <w:left w:val="nil"/>
              <w:bottom w:val="single" w:sz="12" w:space="0" w:color="auto"/>
              <w:right w:val="single" w:sz="8" w:space="0" w:color="auto"/>
            </w:tcBorders>
            <w:tcMar>
              <w:top w:w="0" w:type="dxa"/>
              <w:left w:w="108" w:type="dxa"/>
              <w:bottom w:w="0" w:type="dxa"/>
              <w:right w:w="108" w:type="dxa"/>
            </w:tcMar>
          </w:tcPr>
          <w:p w14:paraId="706CF0B9" w14:textId="77777777" w:rsidR="0015506F" w:rsidRDefault="0015506F" w:rsidP="006A0BC4">
            <w:pPr>
              <w:spacing w:line="276" w:lineRule="auto"/>
              <w:rPr>
                <w:rFonts w:eastAsiaTheme="minorHAnsi" w:cs="Arial"/>
                <w:szCs w:val="22"/>
              </w:rPr>
            </w:pPr>
            <w:r w:rsidRPr="00C03F86">
              <w:rPr>
                <w:rFonts w:eastAsiaTheme="minorHAnsi" w:cs="Arial"/>
                <w:szCs w:val="22"/>
              </w:rPr>
              <w:t>OMI_OP_TYPE_DELETE_SUBSCRIBER</w:t>
            </w:r>
          </w:p>
        </w:tc>
      </w:tr>
      <w:tr w:rsidR="0015506F" w14:paraId="261EF56A"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4638DCED" w14:textId="77777777" w:rsidR="0015506F" w:rsidRDefault="0015506F" w:rsidP="006A0BC4">
            <w:pPr>
              <w:spacing w:line="276" w:lineRule="auto"/>
              <w:rPr>
                <w:rFonts w:eastAsiaTheme="minorHAnsi" w:cs="Arial"/>
                <w:szCs w:val="22"/>
              </w:rPr>
            </w:pPr>
            <w:r w:rsidRPr="00C03F86">
              <w:rPr>
                <w:rFonts w:eastAsiaTheme="minorHAnsi" w:cs="Arial"/>
                <w:szCs w:val="22"/>
              </w:rPr>
              <w:t>OMI_OP_TYPE_MODIFY_SUBSCRIBER</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E803B7B" w14:textId="77777777" w:rsidR="0015506F" w:rsidRDefault="0015506F"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87686D1" w14:textId="77777777" w:rsidR="0015506F" w:rsidRDefault="0015506F" w:rsidP="006A0BC4">
            <w:pPr>
              <w:spacing w:line="276" w:lineRule="auto"/>
              <w:rPr>
                <w:rFonts w:eastAsiaTheme="minorHAnsi" w:cs="Arial"/>
                <w:szCs w:val="22"/>
              </w:rPr>
            </w:pPr>
            <w:r w:rsidRPr="00C03F86">
              <w:rPr>
                <w:rFonts w:eastAsiaTheme="minorHAnsi" w:cs="Arial"/>
                <w:szCs w:val="22"/>
              </w:rPr>
              <w:t>OMI_OP_TYPE_MODIFY_SUBSCRIBER</w:t>
            </w:r>
          </w:p>
        </w:tc>
      </w:tr>
      <w:tr w:rsidR="0015506F" w14:paraId="317862E0"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0CB9B628" w14:textId="77777777" w:rsidR="0015506F" w:rsidRDefault="0015506F" w:rsidP="006A0BC4">
            <w:pPr>
              <w:spacing w:line="276" w:lineRule="auto"/>
              <w:rPr>
                <w:rFonts w:eastAsiaTheme="minorHAnsi" w:cs="Arial"/>
                <w:szCs w:val="22"/>
              </w:rPr>
            </w:pPr>
            <w:r w:rsidRPr="00C03F86">
              <w:rPr>
                <w:rFonts w:eastAsiaTheme="minorHAnsi" w:cs="Arial"/>
                <w:szCs w:val="22"/>
              </w:rPr>
              <w:t>OMI_OP_TYPE_ASSIGN_DEVIC</w:t>
            </w:r>
            <w:r>
              <w:rPr>
                <w:rFonts w:eastAsiaTheme="minorHAnsi" w:cs="Arial"/>
                <w:szCs w:val="22"/>
              </w:rPr>
              <w:t>E</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B8DDD6B" w14:textId="77777777" w:rsidR="0015506F" w:rsidRDefault="0015506F"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C743740" w14:textId="77777777" w:rsidR="0015506F" w:rsidRDefault="0015506F" w:rsidP="006A0BC4">
            <w:pPr>
              <w:spacing w:line="276" w:lineRule="auto"/>
              <w:rPr>
                <w:rFonts w:eastAsiaTheme="minorHAnsi" w:cs="Arial"/>
                <w:szCs w:val="22"/>
              </w:rPr>
            </w:pPr>
            <w:r w:rsidRPr="00C03F86">
              <w:rPr>
                <w:rFonts w:eastAsiaTheme="minorHAnsi" w:cs="Arial"/>
                <w:szCs w:val="22"/>
              </w:rPr>
              <w:t>OMI_OP_TYPE_ASSIGN_DEVIC</w:t>
            </w:r>
            <w:r>
              <w:rPr>
                <w:rFonts w:eastAsiaTheme="minorHAnsi" w:cs="Arial"/>
                <w:szCs w:val="22"/>
              </w:rPr>
              <w:t>E</w:t>
            </w:r>
          </w:p>
        </w:tc>
      </w:tr>
      <w:tr w:rsidR="0015506F" w14:paraId="7E4013D4"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7275EFEE" w14:textId="77777777" w:rsidR="0015506F" w:rsidRDefault="0015506F" w:rsidP="006A0BC4">
            <w:pPr>
              <w:spacing w:line="276" w:lineRule="auto"/>
              <w:rPr>
                <w:rFonts w:eastAsiaTheme="minorHAnsi" w:cs="Arial"/>
                <w:szCs w:val="22"/>
              </w:rPr>
            </w:pPr>
            <w:r w:rsidRPr="00C03F86">
              <w:rPr>
                <w:rFonts w:eastAsiaTheme="minorHAnsi" w:cs="Arial"/>
                <w:szCs w:val="22"/>
              </w:rPr>
              <w:t>OMI_OP_TYPE_UNASSIGN_DEVIC</w:t>
            </w:r>
            <w:r>
              <w:rPr>
                <w:rFonts w:eastAsiaTheme="minorHAnsi" w:cs="Arial"/>
                <w:szCs w:val="22"/>
              </w:rPr>
              <w:t>E</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1828562" w14:textId="77777777" w:rsidR="0015506F" w:rsidRDefault="0015506F"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743C742" w14:textId="77777777" w:rsidR="0015506F" w:rsidRDefault="0015506F" w:rsidP="006A0BC4">
            <w:pPr>
              <w:spacing w:line="276" w:lineRule="auto"/>
              <w:rPr>
                <w:rFonts w:eastAsiaTheme="minorHAnsi" w:cs="Arial"/>
                <w:szCs w:val="22"/>
              </w:rPr>
            </w:pPr>
            <w:r w:rsidRPr="00C03F86">
              <w:rPr>
                <w:rFonts w:eastAsiaTheme="minorHAnsi" w:cs="Arial"/>
                <w:szCs w:val="22"/>
              </w:rPr>
              <w:t>OMI_OP_TYPE_UNASSIGN_DEVIC</w:t>
            </w:r>
            <w:r>
              <w:rPr>
                <w:rFonts w:eastAsiaTheme="minorHAnsi" w:cs="Arial"/>
                <w:szCs w:val="22"/>
              </w:rPr>
              <w:t>E</w:t>
            </w:r>
          </w:p>
        </w:tc>
      </w:tr>
      <w:tr w:rsidR="0015506F" w14:paraId="312CA5AD"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6D713D27" w14:textId="51B87F20" w:rsidR="0015506F" w:rsidRPr="00C03F86" w:rsidRDefault="002A0832" w:rsidP="006A0BC4">
            <w:pPr>
              <w:spacing w:line="276" w:lineRule="auto"/>
              <w:rPr>
                <w:rFonts w:eastAsiaTheme="minorHAnsi" w:cs="Arial"/>
                <w:szCs w:val="22"/>
              </w:rPr>
            </w:pPr>
            <w:r>
              <w:rPr>
                <w:rFonts w:eastAsiaTheme="minorHAnsi" w:cs="Arial"/>
                <w:szCs w:val="22"/>
              </w:rPr>
              <w:t>OMI_OP_TYPE_ADD</w:t>
            </w:r>
            <w:r w:rsidR="0015506F" w:rsidRPr="00C03F86">
              <w:rPr>
                <w:rFonts w:eastAsiaTheme="minorHAnsi" w:cs="Arial"/>
                <w:szCs w:val="22"/>
              </w:rPr>
              <w:t>_ASSIGN_DEVIC</w:t>
            </w:r>
            <w:r w:rsidR="0015506F">
              <w:rPr>
                <w:rFonts w:eastAsiaTheme="minorHAnsi" w:cs="Arial"/>
                <w:szCs w:val="22"/>
              </w:rPr>
              <w:t>E</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C43FD07" w14:textId="77777777" w:rsidR="0015506F" w:rsidRDefault="0015506F"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74EB2C2" w14:textId="780DDCDB" w:rsidR="0015506F" w:rsidRPr="00C03F86" w:rsidRDefault="0015506F" w:rsidP="002A0832">
            <w:pPr>
              <w:spacing w:line="276" w:lineRule="auto"/>
              <w:rPr>
                <w:rFonts w:eastAsiaTheme="minorHAnsi" w:cs="Arial"/>
                <w:szCs w:val="22"/>
              </w:rPr>
            </w:pPr>
            <w:r w:rsidRPr="00C03F86">
              <w:rPr>
                <w:rFonts w:eastAsiaTheme="minorHAnsi" w:cs="Arial"/>
                <w:szCs w:val="22"/>
              </w:rPr>
              <w:t>OMI_OP_TYPE_</w:t>
            </w:r>
            <w:r w:rsidR="002A0832">
              <w:rPr>
                <w:rFonts w:eastAsiaTheme="minorHAnsi" w:cs="Arial"/>
                <w:szCs w:val="22"/>
              </w:rPr>
              <w:t>ADD</w:t>
            </w:r>
            <w:r w:rsidRPr="00C03F86">
              <w:rPr>
                <w:rFonts w:eastAsiaTheme="minorHAnsi" w:cs="Arial"/>
                <w:szCs w:val="22"/>
              </w:rPr>
              <w:t>_ASSIGN_DEVIC</w:t>
            </w:r>
            <w:r>
              <w:rPr>
                <w:rFonts w:eastAsiaTheme="minorHAnsi" w:cs="Arial"/>
                <w:szCs w:val="22"/>
              </w:rPr>
              <w:t>E</w:t>
            </w:r>
          </w:p>
        </w:tc>
      </w:tr>
      <w:tr w:rsidR="0015506F" w14:paraId="0FA21479"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18DCB897" w14:textId="1F520C4B" w:rsidR="0015506F" w:rsidRPr="00C03F86" w:rsidRDefault="002A0832" w:rsidP="006A0BC4">
            <w:pPr>
              <w:spacing w:line="276" w:lineRule="auto"/>
              <w:rPr>
                <w:rFonts w:eastAsiaTheme="minorHAnsi" w:cs="Arial"/>
                <w:szCs w:val="22"/>
              </w:rPr>
            </w:pPr>
            <w:r>
              <w:rPr>
                <w:rFonts w:eastAsiaTheme="minorHAnsi" w:cs="Arial"/>
                <w:szCs w:val="22"/>
              </w:rPr>
              <w:t>OMI_OP_TYPE_REMOVE</w:t>
            </w:r>
            <w:r w:rsidR="0015506F" w:rsidRPr="00C03F86">
              <w:rPr>
                <w:rFonts w:eastAsiaTheme="minorHAnsi" w:cs="Arial"/>
                <w:szCs w:val="22"/>
              </w:rPr>
              <w:t>_UNASSIGN_DEVIC</w:t>
            </w:r>
            <w:r w:rsidR="0015506F">
              <w:rPr>
                <w:rFonts w:eastAsiaTheme="minorHAnsi" w:cs="Arial"/>
                <w:szCs w:val="22"/>
              </w:rPr>
              <w:t>E</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6A22B0E" w14:textId="77777777" w:rsidR="0015506F" w:rsidRDefault="0015506F"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65AACBF" w14:textId="5E390FB1" w:rsidR="0015506F" w:rsidRPr="00C03F86" w:rsidRDefault="0015506F" w:rsidP="002A0832">
            <w:pPr>
              <w:spacing w:line="276" w:lineRule="auto"/>
              <w:rPr>
                <w:rFonts w:eastAsiaTheme="minorHAnsi" w:cs="Arial"/>
                <w:szCs w:val="22"/>
              </w:rPr>
            </w:pPr>
            <w:r w:rsidRPr="00C03F86">
              <w:rPr>
                <w:rFonts w:eastAsiaTheme="minorHAnsi" w:cs="Arial"/>
                <w:szCs w:val="22"/>
              </w:rPr>
              <w:t>OMI_OP_TYPE_</w:t>
            </w:r>
            <w:r w:rsidR="002A0832">
              <w:rPr>
                <w:rFonts w:eastAsiaTheme="minorHAnsi" w:cs="Arial"/>
                <w:szCs w:val="22"/>
              </w:rPr>
              <w:t>REMOVE</w:t>
            </w:r>
            <w:r w:rsidRPr="00C03F86">
              <w:rPr>
                <w:rFonts w:eastAsiaTheme="minorHAnsi" w:cs="Arial"/>
                <w:szCs w:val="22"/>
              </w:rPr>
              <w:t>_UNASSIGN_DEVIC</w:t>
            </w:r>
            <w:r>
              <w:rPr>
                <w:rFonts w:eastAsiaTheme="minorHAnsi" w:cs="Arial"/>
                <w:szCs w:val="22"/>
              </w:rPr>
              <w:t>E</w:t>
            </w:r>
          </w:p>
        </w:tc>
      </w:tr>
      <w:tr w:rsidR="0015506F" w14:paraId="0D76A9ED"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57F82DD0" w14:textId="77777777" w:rsidR="0015506F" w:rsidRPr="00C03F86" w:rsidRDefault="0015506F" w:rsidP="006A0BC4">
            <w:pPr>
              <w:spacing w:line="276" w:lineRule="auto"/>
              <w:rPr>
                <w:rFonts w:eastAsiaTheme="minorHAnsi" w:cs="Arial"/>
                <w:szCs w:val="22"/>
              </w:rPr>
            </w:pPr>
            <w:r w:rsidRPr="00C03F86">
              <w:rPr>
                <w:rFonts w:eastAsiaTheme="minorHAnsi" w:cs="Arial"/>
                <w:szCs w:val="22"/>
              </w:rPr>
              <w:t>OMI_OP_TYPE_MODIFY_PACKAG</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70265D1" w14:textId="77777777" w:rsidR="0015506F" w:rsidRDefault="0015506F"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208FA49" w14:textId="77777777" w:rsidR="0015506F" w:rsidRPr="00C03F86" w:rsidRDefault="0015506F" w:rsidP="006A0BC4">
            <w:pPr>
              <w:spacing w:line="276" w:lineRule="auto"/>
              <w:rPr>
                <w:rFonts w:eastAsiaTheme="minorHAnsi" w:cs="Arial"/>
                <w:szCs w:val="22"/>
              </w:rPr>
            </w:pPr>
            <w:r w:rsidRPr="00C03F86">
              <w:rPr>
                <w:rFonts w:eastAsiaTheme="minorHAnsi" w:cs="Arial"/>
                <w:szCs w:val="22"/>
              </w:rPr>
              <w:t>OMI_OP_TYPE_MODIFY_PACKAG</w:t>
            </w:r>
          </w:p>
        </w:tc>
      </w:tr>
      <w:tr w:rsidR="0015506F" w14:paraId="604B3F98"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1C618FB0" w14:textId="77777777" w:rsidR="0015506F" w:rsidRPr="00C03F86" w:rsidRDefault="0015506F" w:rsidP="006A0BC4">
            <w:pPr>
              <w:spacing w:line="276" w:lineRule="auto"/>
              <w:rPr>
                <w:rFonts w:eastAsiaTheme="minorHAnsi" w:cs="Arial"/>
                <w:szCs w:val="22"/>
              </w:rPr>
            </w:pPr>
            <w:r w:rsidRPr="00C03F86">
              <w:rPr>
                <w:rFonts w:eastAsiaTheme="minorHAnsi" w:cs="Arial"/>
                <w:szCs w:val="22"/>
              </w:rPr>
              <w:t>OMI_OP_TYPE_REMOVE_ITEM_TO_PACKAG</w:t>
            </w:r>
            <w:r>
              <w:rPr>
                <w:rFonts w:eastAsiaTheme="minorHAnsi" w:cs="Arial"/>
                <w:szCs w:val="22"/>
              </w:rPr>
              <w:t>E</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5D21B51" w14:textId="77777777" w:rsidR="0015506F" w:rsidRDefault="0015506F"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86EDE19" w14:textId="77777777" w:rsidR="0015506F" w:rsidRPr="00C03F86" w:rsidRDefault="0015506F" w:rsidP="006A0BC4">
            <w:pPr>
              <w:spacing w:line="276" w:lineRule="auto"/>
              <w:rPr>
                <w:rFonts w:eastAsiaTheme="minorHAnsi" w:cs="Arial"/>
                <w:szCs w:val="22"/>
              </w:rPr>
            </w:pPr>
            <w:r w:rsidRPr="00C03F86">
              <w:rPr>
                <w:rFonts w:eastAsiaTheme="minorHAnsi" w:cs="Arial"/>
                <w:szCs w:val="22"/>
              </w:rPr>
              <w:t>OMI_OP_TYPE_REMOVE_ITEM_TO_PACKAG</w:t>
            </w:r>
            <w:r>
              <w:rPr>
                <w:rFonts w:eastAsiaTheme="minorHAnsi" w:cs="Arial"/>
                <w:szCs w:val="22"/>
              </w:rPr>
              <w:t>E</w:t>
            </w:r>
          </w:p>
        </w:tc>
      </w:tr>
      <w:tr w:rsidR="0015506F" w14:paraId="333B33C4"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41D3943E" w14:textId="77777777" w:rsidR="0015506F" w:rsidRPr="00C03F86" w:rsidRDefault="0015506F" w:rsidP="006A0BC4">
            <w:pPr>
              <w:spacing w:line="276" w:lineRule="auto"/>
              <w:rPr>
                <w:rFonts w:eastAsiaTheme="minorHAnsi" w:cs="Arial"/>
                <w:szCs w:val="22"/>
              </w:rPr>
            </w:pPr>
            <w:r w:rsidRPr="00C03F86">
              <w:rPr>
                <w:rFonts w:eastAsiaTheme="minorHAnsi" w:cs="Arial"/>
                <w:szCs w:val="22"/>
              </w:rPr>
              <w:t>OMI_OP_TYPE_ADD_ENTITLEMEN</w:t>
            </w:r>
            <w:r>
              <w:rPr>
                <w:rFonts w:eastAsiaTheme="minorHAnsi" w:cs="Arial"/>
                <w:szCs w:val="22"/>
              </w:rPr>
              <w:t>T</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CEAE92F" w14:textId="77777777" w:rsidR="0015506F" w:rsidRDefault="0015506F"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B00A80A" w14:textId="77777777" w:rsidR="0015506F" w:rsidRPr="00C03F86" w:rsidRDefault="0015506F" w:rsidP="006A0BC4">
            <w:pPr>
              <w:spacing w:line="276" w:lineRule="auto"/>
              <w:rPr>
                <w:rFonts w:eastAsiaTheme="minorHAnsi" w:cs="Arial"/>
                <w:szCs w:val="22"/>
              </w:rPr>
            </w:pPr>
            <w:r w:rsidRPr="00C03F86">
              <w:rPr>
                <w:rFonts w:eastAsiaTheme="minorHAnsi" w:cs="Arial"/>
                <w:szCs w:val="22"/>
              </w:rPr>
              <w:t>OMI_OP_TYPE_ADD_ENTITLEMEN</w:t>
            </w:r>
            <w:r>
              <w:rPr>
                <w:rFonts w:eastAsiaTheme="minorHAnsi" w:cs="Arial"/>
                <w:szCs w:val="22"/>
              </w:rPr>
              <w:t>T</w:t>
            </w:r>
          </w:p>
        </w:tc>
      </w:tr>
      <w:tr w:rsidR="004A58B5" w14:paraId="6A54EB8C"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73CE5F1B" w14:textId="75E1DE03" w:rsidR="004A58B5" w:rsidRPr="00C03F86" w:rsidRDefault="004A58B5" w:rsidP="006A0BC4">
            <w:pPr>
              <w:spacing w:line="276" w:lineRule="auto"/>
              <w:rPr>
                <w:rFonts w:eastAsiaTheme="minorHAnsi" w:cs="Arial"/>
                <w:szCs w:val="22"/>
              </w:rPr>
            </w:pPr>
            <w:r w:rsidRPr="004A58B5">
              <w:rPr>
                <w:rFonts w:eastAsiaTheme="minorHAnsi" w:cs="Arial"/>
                <w:szCs w:val="22"/>
              </w:rPr>
              <w:t>OMI_OP_TYPE_MODIFY_ENTITLEMENT</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F237B9B" w14:textId="4CA26002" w:rsidR="004A58B5" w:rsidRDefault="00DA3FFC"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F49B942" w14:textId="6FBAA58B" w:rsidR="004A58B5" w:rsidRPr="00C03F86" w:rsidRDefault="000A055F" w:rsidP="006A0BC4">
            <w:pPr>
              <w:spacing w:line="276" w:lineRule="auto"/>
              <w:rPr>
                <w:rFonts w:eastAsiaTheme="minorHAnsi" w:cs="Arial"/>
                <w:szCs w:val="22"/>
              </w:rPr>
            </w:pPr>
            <w:r w:rsidRPr="000A055F">
              <w:rPr>
                <w:rFonts w:eastAsiaTheme="minorHAnsi" w:cs="Arial"/>
                <w:szCs w:val="22"/>
              </w:rPr>
              <w:t>OMI_OP_TYPE_MODIFY_ENTITLEMENT</w:t>
            </w:r>
          </w:p>
        </w:tc>
      </w:tr>
      <w:tr w:rsidR="0015506F" w14:paraId="50656DDC"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013DBF86" w14:textId="77777777" w:rsidR="0015506F" w:rsidRPr="00C03F86" w:rsidRDefault="0015506F" w:rsidP="006A0BC4">
            <w:pPr>
              <w:spacing w:line="276" w:lineRule="auto"/>
              <w:rPr>
                <w:rFonts w:eastAsiaTheme="minorHAnsi" w:cs="Arial"/>
                <w:szCs w:val="22"/>
              </w:rPr>
            </w:pPr>
            <w:r w:rsidRPr="00C03F86">
              <w:rPr>
                <w:rFonts w:eastAsiaTheme="minorHAnsi" w:cs="Arial"/>
                <w:szCs w:val="22"/>
              </w:rPr>
              <w:t>OMI_OP_TYPE_REMOVE_ENTITLEMENT</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8E91893" w14:textId="77777777" w:rsidR="0015506F" w:rsidRDefault="0015506F"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1608F46" w14:textId="77777777" w:rsidR="0015506F" w:rsidRPr="00C03F86" w:rsidRDefault="0015506F" w:rsidP="006A0BC4">
            <w:pPr>
              <w:spacing w:line="276" w:lineRule="auto"/>
              <w:rPr>
                <w:rFonts w:eastAsiaTheme="minorHAnsi" w:cs="Arial"/>
                <w:szCs w:val="22"/>
              </w:rPr>
            </w:pPr>
            <w:r w:rsidRPr="00C03F86">
              <w:rPr>
                <w:rFonts w:eastAsiaTheme="minorHAnsi" w:cs="Arial"/>
                <w:szCs w:val="22"/>
              </w:rPr>
              <w:t>OMI_OP_TYPE_REMOVE_ENTITLEMENT</w:t>
            </w:r>
          </w:p>
        </w:tc>
      </w:tr>
      <w:tr w:rsidR="0015506F" w14:paraId="3377504E"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5E346D4F" w14:textId="77777777" w:rsidR="0015506F" w:rsidRPr="00C03F86" w:rsidRDefault="0015506F" w:rsidP="006A0BC4">
            <w:pPr>
              <w:spacing w:line="276" w:lineRule="auto"/>
              <w:rPr>
                <w:rFonts w:eastAsiaTheme="minorHAnsi" w:cs="Arial"/>
                <w:szCs w:val="22"/>
              </w:rPr>
            </w:pPr>
            <w:r w:rsidRPr="00C03F86">
              <w:rPr>
                <w:rFonts w:eastAsiaTheme="minorHAnsi" w:cs="Arial"/>
                <w:szCs w:val="22"/>
              </w:rPr>
              <w:t>OMI_OP_TYPE_ADD_EVENTS_TO_CONTEN</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C52481E" w14:textId="77777777" w:rsidR="0015506F" w:rsidRDefault="0015506F"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BA56744" w14:textId="77777777" w:rsidR="0015506F" w:rsidRPr="00C03F86" w:rsidRDefault="0015506F" w:rsidP="006A0BC4">
            <w:pPr>
              <w:spacing w:line="276" w:lineRule="auto"/>
              <w:rPr>
                <w:rFonts w:eastAsiaTheme="minorHAnsi" w:cs="Arial"/>
                <w:szCs w:val="22"/>
              </w:rPr>
            </w:pPr>
            <w:r w:rsidRPr="00C03F86">
              <w:rPr>
                <w:rFonts w:eastAsiaTheme="minorHAnsi" w:cs="Arial"/>
                <w:szCs w:val="22"/>
              </w:rPr>
              <w:t>OMI_OP_TYPE_ADD_EVENTS_TO_CONTEN</w:t>
            </w:r>
          </w:p>
        </w:tc>
      </w:tr>
      <w:tr w:rsidR="0015506F" w14:paraId="55C42ACA"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03508772" w14:textId="77777777" w:rsidR="0015506F" w:rsidRPr="00C03F86" w:rsidRDefault="0015506F" w:rsidP="006A0BC4">
            <w:pPr>
              <w:spacing w:line="276" w:lineRule="auto"/>
              <w:rPr>
                <w:rFonts w:eastAsiaTheme="minorHAnsi" w:cs="Arial"/>
                <w:szCs w:val="22"/>
              </w:rPr>
            </w:pPr>
            <w:r w:rsidRPr="007F194C">
              <w:rPr>
                <w:rFonts w:eastAsiaTheme="minorHAnsi" w:cs="Arial"/>
                <w:szCs w:val="22"/>
              </w:rPr>
              <w:t>OMI_SERVER_NAME</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368E25A" w14:textId="77777777" w:rsidR="0015506F" w:rsidRDefault="0015506F"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9C06A8B" w14:textId="77777777" w:rsidR="0015506F" w:rsidRPr="00C03F86" w:rsidRDefault="0015506F" w:rsidP="006A0BC4">
            <w:pPr>
              <w:spacing w:line="276" w:lineRule="auto"/>
              <w:rPr>
                <w:rFonts w:eastAsiaTheme="minorHAnsi" w:cs="Arial"/>
                <w:szCs w:val="22"/>
              </w:rPr>
            </w:pPr>
            <w:r w:rsidRPr="007F194C">
              <w:rPr>
                <w:rFonts w:eastAsiaTheme="minorHAnsi" w:cs="Arial"/>
                <w:szCs w:val="22"/>
              </w:rPr>
              <w:t>OMI_OP_TYPE_ADD_ITEM_TO_PKG</w:t>
            </w:r>
          </w:p>
        </w:tc>
      </w:tr>
      <w:tr w:rsidR="0049344C" w14:paraId="79DCE3DB"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107D191B" w14:textId="40407C7F" w:rsidR="0049344C" w:rsidRPr="007F194C" w:rsidRDefault="00691B96" w:rsidP="006A0BC4">
            <w:pPr>
              <w:spacing w:line="276" w:lineRule="auto"/>
              <w:rPr>
                <w:rFonts w:eastAsiaTheme="minorHAnsi" w:cs="Arial"/>
                <w:szCs w:val="22"/>
              </w:rPr>
            </w:pPr>
            <w:r w:rsidRPr="00691B96">
              <w:rPr>
                <w:rFonts w:eastAsiaTheme="minorHAnsi" w:cs="Arial"/>
                <w:szCs w:val="22"/>
              </w:rPr>
              <w:t>OMI_OP_TYPE_DEACTIVATE_SUBSCRIBER</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A38CFB7" w14:textId="33346590" w:rsidR="0049344C" w:rsidRDefault="008263E4"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0856E14" w14:textId="10CB56BE" w:rsidR="0049344C" w:rsidRPr="007F194C" w:rsidRDefault="00691B96" w:rsidP="006A0BC4">
            <w:pPr>
              <w:spacing w:line="276" w:lineRule="auto"/>
              <w:rPr>
                <w:rFonts w:eastAsiaTheme="minorHAnsi" w:cs="Arial"/>
                <w:szCs w:val="22"/>
              </w:rPr>
            </w:pPr>
            <w:r w:rsidRPr="00691B96">
              <w:rPr>
                <w:rFonts w:eastAsiaTheme="minorHAnsi" w:cs="Arial"/>
                <w:szCs w:val="22"/>
              </w:rPr>
              <w:t>OMI_OP_TYPE_DEACTIVATE_SUBSCRIBER</w:t>
            </w:r>
          </w:p>
        </w:tc>
      </w:tr>
      <w:tr w:rsidR="0049344C" w14:paraId="5DD2DE3A"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081CB3D9" w14:textId="026912DF" w:rsidR="0049344C" w:rsidRPr="007F194C" w:rsidRDefault="00691B96" w:rsidP="006A0BC4">
            <w:pPr>
              <w:spacing w:line="276" w:lineRule="auto"/>
              <w:rPr>
                <w:rFonts w:eastAsiaTheme="minorHAnsi" w:cs="Arial"/>
                <w:szCs w:val="22"/>
              </w:rPr>
            </w:pPr>
            <w:r w:rsidRPr="00691B96">
              <w:rPr>
                <w:rFonts w:eastAsiaTheme="minorHAnsi" w:cs="Arial"/>
                <w:szCs w:val="22"/>
              </w:rPr>
              <w:t>OMI_OP_TYPE_ACTIVATE_CHANNEL</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02C3A49" w14:textId="7C2910B0" w:rsidR="0049344C" w:rsidRDefault="008263E4"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BC4F409" w14:textId="1029D70A" w:rsidR="0049344C" w:rsidRPr="007F194C" w:rsidRDefault="00691B96" w:rsidP="00691B96">
            <w:pPr>
              <w:tabs>
                <w:tab w:val="left" w:pos="1230"/>
              </w:tabs>
              <w:spacing w:line="276" w:lineRule="auto"/>
              <w:rPr>
                <w:rFonts w:eastAsiaTheme="minorHAnsi" w:cs="Arial"/>
                <w:szCs w:val="22"/>
              </w:rPr>
            </w:pPr>
            <w:r w:rsidRPr="00691B96">
              <w:rPr>
                <w:rFonts w:eastAsiaTheme="minorHAnsi" w:cs="Arial"/>
                <w:szCs w:val="22"/>
              </w:rPr>
              <w:t>OMI_OP_TYPE_ACTIVATE_CHANNEL</w:t>
            </w:r>
          </w:p>
        </w:tc>
      </w:tr>
      <w:tr w:rsidR="0049344C" w14:paraId="016EA267"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15321C9D" w14:textId="56FA0F26" w:rsidR="0049344C" w:rsidRPr="007F194C" w:rsidRDefault="00B65EAB" w:rsidP="006A0BC4">
            <w:pPr>
              <w:spacing w:line="276" w:lineRule="auto"/>
              <w:rPr>
                <w:rFonts w:eastAsiaTheme="minorHAnsi" w:cs="Arial"/>
                <w:szCs w:val="22"/>
              </w:rPr>
            </w:pPr>
            <w:r w:rsidRPr="00B65EAB">
              <w:rPr>
                <w:rFonts w:eastAsiaTheme="minorHAnsi" w:cs="Arial"/>
                <w:szCs w:val="22"/>
              </w:rPr>
              <w:t>OMI_OP_TYPE_DEACTIVATE_CHANNEL</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E807E0A" w14:textId="4E72342F" w:rsidR="0049344C" w:rsidRDefault="008263E4"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27018A7" w14:textId="5C017184" w:rsidR="0049344C" w:rsidRPr="007F194C" w:rsidRDefault="00B65EAB" w:rsidP="006A0BC4">
            <w:pPr>
              <w:spacing w:line="276" w:lineRule="auto"/>
              <w:rPr>
                <w:rFonts w:eastAsiaTheme="minorHAnsi" w:cs="Arial"/>
                <w:szCs w:val="22"/>
              </w:rPr>
            </w:pPr>
            <w:r w:rsidRPr="00B65EAB">
              <w:rPr>
                <w:rFonts w:eastAsiaTheme="minorHAnsi" w:cs="Arial"/>
                <w:szCs w:val="22"/>
              </w:rPr>
              <w:t>OMI_OP_TYPE_DEACTIVATE_CHANNEL</w:t>
            </w:r>
          </w:p>
        </w:tc>
      </w:tr>
      <w:tr w:rsidR="0049344C" w14:paraId="17F2F2F6"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38E367A6" w14:textId="78918D52" w:rsidR="0049344C" w:rsidRPr="007F194C" w:rsidRDefault="00B65EAB" w:rsidP="006A0BC4">
            <w:pPr>
              <w:spacing w:line="276" w:lineRule="auto"/>
              <w:rPr>
                <w:rFonts w:eastAsiaTheme="minorHAnsi" w:cs="Arial"/>
                <w:szCs w:val="22"/>
              </w:rPr>
            </w:pPr>
            <w:r w:rsidRPr="00B65EAB">
              <w:rPr>
                <w:rFonts w:eastAsiaTheme="minorHAnsi" w:cs="Arial"/>
                <w:szCs w:val="22"/>
              </w:rPr>
              <w:t>OMI_OP_TYPE_ACTIVATE_VOD</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70C2B4B" w14:textId="0E48DFD8" w:rsidR="0049344C" w:rsidRDefault="008263E4"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8E58381" w14:textId="6DFB8D55" w:rsidR="0049344C" w:rsidRPr="007F194C" w:rsidRDefault="00B65EAB" w:rsidP="006A0BC4">
            <w:pPr>
              <w:spacing w:line="276" w:lineRule="auto"/>
              <w:rPr>
                <w:rFonts w:eastAsiaTheme="minorHAnsi" w:cs="Arial"/>
                <w:szCs w:val="22"/>
              </w:rPr>
            </w:pPr>
            <w:r w:rsidRPr="00B65EAB">
              <w:rPr>
                <w:rFonts w:eastAsiaTheme="minorHAnsi" w:cs="Arial"/>
                <w:szCs w:val="22"/>
              </w:rPr>
              <w:t>OMI_OP_TYPE_ACTIVATE_VOD</w:t>
            </w:r>
          </w:p>
        </w:tc>
      </w:tr>
      <w:tr w:rsidR="0049344C" w14:paraId="7DF08EBF"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725B95B9" w14:textId="2A374014" w:rsidR="0049344C" w:rsidRPr="007F194C" w:rsidRDefault="00B65EAB" w:rsidP="006A0BC4">
            <w:pPr>
              <w:spacing w:line="276" w:lineRule="auto"/>
              <w:rPr>
                <w:rFonts w:eastAsiaTheme="minorHAnsi" w:cs="Arial"/>
                <w:szCs w:val="22"/>
              </w:rPr>
            </w:pPr>
            <w:r w:rsidRPr="00B65EAB">
              <w:rPr>
                <w:rFonts w:eastAsiaTheme="minorHAnsi" w:cs="Arial"/>
                <w:szCs w:val="22"/>
              </w:rPr>
              <w:t>OMI_OP_TYPE_ACTIVATE_PPV_CH</w:t>
            </w:r>
            <w:r w:rsidRPr="00B65EAB">
              <w:rPr>
                <w:rFonts w:eastAsiaTheme="minorHAnsi" w:cs="Arial"/>
                <w:szCs w:val="22"/>
              </w:rPr>
              <w:lastRenderedPageBreak/>
              <w:t>ANNEL</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E8BDF81" w14:textId="1CC0231C" w:rsidR="0049344C" w:rsidRDefault="008263E4" w:rsidP="006A0BC4">
            <w:pPr>
              <w:spacing w:line="276" w:lineRule="auto"/>
            </w:pPr>
            <w:r>
              <w:lastRenderedPageBreak/>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70A371A" w14:textId="3D524BB9" w:rsidR="0049344C" w:rsidRPr="007F194C" w:rsidRDefault="00B65EAB" w:rsidP="006A0BC4">
            <w:pPr>
              <w:spacing w:line="276" w:lineRule="auto"/>
              <w:rPr>
                <w:rFonts w:eastAsiaTheme="minorHAnsi" w:cs="Arial"/>
                <w:szCs w:val="22"/>
              </w:rPr>
            </w:pPr>
            <w:r w:rsidRPr="00B65EAB">
              <w:rPr>
                <w:rFonts w:eastAsiaTheme="minorHAnsi" w:cs="Arial"/>
                <w:szCs w:val="22"/>
              </w:rPr>
              <w:t>OMI_OP_TYPE_ACTIVATE_PPV_</w:t>
            </w:r>
            <w:r w:rsidRPr="00B65EAB">
              <w:rPr>
                <w:rFonts w:eastAsiaTheme="minorHAnsi" w:cs="Arial"/>
                <w:szCs w:val="22"/>
              </w:rPr>
              <w:lastRenderedPageBreak/>
              <w:t>CHANNEL</w:t>
            </w:r>
          </w:p>
        </w:tc>
      </w:tr>
      <w:tr w:rsidR="0049344C" w14:paraId="3B848AB8"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75AD63CC" w14:textId="7F88769C" w:rsidR="0049344C" w:rsidRPr="007F194C" w:rsidRDefault="00F64892" w:rsidP="006A0BC4">
            <w:pPr>
              <w:spacing w:line="276" w:lineRule="auto"/>
              <w:rPr>
                <w:rFonts w:eastAsiaTheme="minorHAnsi" w:cs="Arial"/>
                <w:szCs w:val="22"/>
              </w:rPr>
            </w:pPr>
            <w:r w:rsidRPr="00F64892">
              <w:rPr>
                <w:rFonts w:eastAsiaTheme="minorHAnsi" w:cs="Arial"/>
                <w:szCs w:val="22"/>
              </w:rPr>
              <w:lastRenderedPageBreak/>
              <w:t>OMI_OP_TYPE_DEACTIVATE_PPV_CHANNEL</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7DA7E26" w14:textId="4D151DFF" w:rsidR="0049344C" w:rsidRDefault="008263E4"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4264728" w14:textId="297F751E" w:rsidR="0049344C" w:rsidRPr="007F194C" w:rsidRDefault="00F64892" w:rsidP="006A0BC4">
            <w:pPr>
              <w:spacing w:line="276" w:lineRule="auto"/>
              <w:rPr>
                <w:rFonts w:eastAsiaTheme="minorHAnsi" w:cs="Arial"/>
                <w:szCs w:val="22"/>
              </w:rPr>
            </w:pPr>
            <w:r w:rsidRPr="00F64892">
              <w:rPr>
                <w:rFonts w:eastAsiaTheme="minorHAnsi" w:cs="Arial"/>
                <w:szCs w:val="22"/>
              </w:rPr>
              <w:t>OMI_OP_TYPE_DEACTIVATE_PPV_CHANNEL</w:t>
            </w:r>
          </w:p>
        </w:tc>
      </w:tr>
      <w:tr w:rsidR="0049344C" w14:paraId="76237D6D"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14041FDC" w14:textId="6FE96ABA" w:rsidR="0049344C" w:rsidRPr="007F194C" w:rsidRDefault="00F64892" w:rsidP="006A0BC4">
            <w:pPr>
              <w:spacing w:line="276" w:lineRule="auto"/>
              <w:rPr>
                <w:rFonts w:eastAsiaTheme="minorHAnsi" w:cs="Arial"/>
                <w:szCs w:val="22"/>
              </w:rPr>
            </w:pPr>
            <w:r w:rsidRPr="00F64892">
              <w:rPr>
                <w:rFonts w:eastAsiaTheme="minorHAnsi" w:cs="Arial"/>
                <w:szCs w:val="22"/>
              </w:rPr>
              <w:t>OMI_OP_TYPE_ADD_RECORDING</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D46FBE2" w14:textId="3E2C8EB9" w:rsidR="0049344C" w:rsidRDefault="008263E4"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739F973" w14:textId="73BD1964" w:rsidR="0049344C" w:rsidRPr="007F194C" w:rsidRDefault="00F64892" w:rsidP="006A0BC4">
            <w:pPr>
              <w:spacing w:line="276" w:lineRule="auto"/>
              <w:rPr>
                <w:rFonts w:eastAsiaTheme="minorHAnsi" w:cs="Arial"/>
                <w:szCs w:val="22"/>
              </w:rPr>
            </w:pPr>
            <w:r w:rsidRPr="00F64892">
              <w:rPr>
                <w:rFonts w:eastAsiaTheme="minorHAnsi" w:cs="Arial"/>
                <w:szCs w:val="22"/>
              </w:rPr>
              <w:t>OMI_OP_TYPE_ADD_RECORDING</w:t>
            </w:r>
          </w:p>
        </w:tc>
      </w:tr>
      <w:tr w:rsidR="0049344C" w14:paraId="15A6F1CB"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20D6CE88" w14:textId="69AE5E6B" w:rsidR="0049344C" w:rsidRPr="007F194C" w:rsidRDefault="00F64892" w:rsidP="006A0BC4">
            <w:pPr>
              <w:spacing w:line="276" w:lineRule="auto"/>
              <w:rPr>
                <w:rFonts w:eastAsiaTheme="minorHAnsi" w:cs="Arial"/>
                <w:szCs w:val="22"/>
              </w:rPr>
            </w:pPr>
            <w:r w:rsidRPr="00F64892">
              <w:rPr>
                <w:rFonts w:eastAsiaTheme="minorHAnsi" w:cs="Arial"/>
                <w:szCs w:val="22"/>
              </w:rPr>
              <w:t>OMI_OP_TYPE_ADD_STREAM_TO_CHANNEL</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BBDF226" w14:textId="4E6C3183" w:rsidR="0049344C" w:rsidRDefault="008263E4"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0FF853A" w14:textId="79BBE248" w:rsidR="0049344C" w:rsidRPr="007F194C" w:rsidRDefault="00F64892" w:rsidP="006A0BC4">
            <w:pPr>
              <w:spacing w:line="276" w:lineRule="auto"/>
              <w:rPr>
                <w:rFonts w:eastAsiaTheme="minorHAnsi" w:cs="Arial"/>
                <w:szCs w:val="22"/>
              </w:rPr>
            </w:pPr>
            <w:r w:rsidRPr="00F64892">
              <w:rPr>
                <w:rFonts w:eastAsiaTheme="minorHAnsi" w:cs="Arial"/>
                <w:szCs w:val="22"/>
              </w:rPr>
              <w:t>OMI_OP_TYPE_ADD_STREAM_TO_CHANNEL</w:t>
            </w:r>
          </w:p>
        </w:tc>
      </w:tr>
      <w:tr w:rsidR="0049344C" w14:paraId="6E85D650"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4C6A8EF2" w14:textId="42BDF28D" w:rsidR="0049344C" w:rsidRPr="007F194C" w:rsidRDefault="00F64892" w:rsidP="006A0BC4">
            <w:pPr>
              <w:spacing w:line="276" w:lineRule="auto"/>
              <w:rPr>
                <w:rFonts w:eastAsiaTheme="minorHAnsi" w:cs="Arial"/>
                <w:szCs w:val="22"/>
              </w:rPr>
            </w:pPr>
            <w:r w:rsidRPr="00F64892">
              <w:rPr>
                <w:rFonts w:eastAsiaTheme="minorHAnsi" w:cs="Arial"/>
                <w:szCs w:val="22"/>
              </w:rPr>
              <w:t>OMI_OP_TYPE_DELETE_STREAM_FROM_CHANNEL</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EFAAFB5" w14:textId="27B4546B" w:rsidR="0049344C" w:rsidRDefault="008263E4"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2338BC4" w14:textId="4A3B54A9" w:rsidR="0049344C" w:rsidRPr="007F194C" w:rsidRDefault="00F64892" w:rsidP="006A0BC4">
            <w:pPr>
              <w:spacing w:line="276" w:lineRule="auto"/>
              <w:rPr>
                <w:rFonts w:eastAsiaTheme="minorHAnsi" w:cs="Arial"/>
                <w:szCs w:val="22"/>
              </w:rPr>
            </w:pPr>
            <w:r w:rsidRPr="00F64892">
              <w:rPr>
                <w:rFonts w:eastAsiaTheme="minorHAnsi" w:cs="Arial"/>
                <w:szCs w:val="22"/>
              </w:rPr>
              <w:t>OMI_OP_TYPE_DELETE_STREAM_FROM_CHANNEL</w:t>
            </w:r>
          </w:p>
        </w:tc>
      </w:tr>
      <w:tr w:rsidR="0049344C" w14:paraId="7CBD160D"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09CCB18A" w14:textId="5A92B307" w:rsidR="0049344C" w:rsidRPr="007F194C" w:rsidRDefault="00F64892" w:rsidP="006A0BC4">
            <w:pPr>
              <w:spacing w:line="276" w:lineRule="auto"/>
              <w:rPr>
                <w:rFonts w:eastAsiaTheme="minorHAnsi" w:cs="Arial"/>
                <w:szCs w:val="22"/>
              </w:rPr>
            </w:pPr>
            <w:r w:rsidRPr="00F64892">
              <w:rPr>
                <w:rFonts w:eastAsiaTheme="minorHAnsi" w:cs="Arial"/>
                <w:szCs w:val="22"/>
              </w:rPr>
              <w:t>OMI_OP_TYPE_ADD_ASSET_TO_VOD</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CC3A1CD" w14:textId="4C1760F1" w:rsidR="0049344C" w:rsidRDefault="008263E4"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822DE75" w14:textId="24F76E04" w:rsidR="0049344C" w:rsidRPr="007F194C" w:rsidRDefault="00F64892" w:rsidP="006A0BC4">
            <w:pPr>
              <w:spacing w:line="276" w:lineRule="auto"/>
              <w:rPr>
                <w:rFonts w:eastAsiaTheme="minorHAnsi" w:cs="Arial"/>
                <w:szCs w:val="22"/>
              </w:rPr>
            </w:pPr>
            <w:r w:rsidRPr="00F64892">
              <w:rPr>
                <w:rFonts w:eastAsiaTheme="minorHAnsi" w:cs="Arial"/>
                <w:szCs w:val="22"/>
              </w:rPr>
              <w:t>OMI_OP_TYPE_ADD_ASSET_TO_VOD</w:t>
            </w:r>
          </w:p>
        </w:tc>
      </w:tr>
      <w:tr w:rsidR="0049344C" w14:paraId="2640BBD4"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2746C4D5" w14:textId="32C50E88" w:rsidR="0049344C" w:rsidRPr="007F194C" w:rsidRDefault="00F64892" w:rsidP="006A0BC4">
            <w:pPr>
              <w:spacing w:line="276" w:lineRule="auto"/>
              <w:rPr>
                <w:rFonts w:eastAsiaTheme="minorHAnsi" w:cs="Arial"/>
                <w:szCs w:val="22"/>
              </w:rPr>
            </w:pPr>
            <w:r w:rsidRPr="00F64892">
              <w:rPr>
                <w:rFonts w:eastAsiaTheme="minorHAnsi" w:cs="Arial"/>
                <w:szCs w:val="22"/>
              </w:rPr>
              <w:t>OMI_OP_TYPE_DELETE_ASSET_FROM_VOD</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0F9DC72" w14:textId="37EECFBF" w:rsidR="0049344C" w:rsidRDefault="008263E4"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C8ADCAD" w14:textId="0DF76732" w:rsidR="0049344C" w:rsidRPr="007F194C" w:rsidRDefault="00F64892" w:rsidP="006A0BC4">
            <w:pPr>
              <w:spacing w:line="276" w:lineRule="auto"/>
              <w:rPr>
                <w:rFonts w:eastAsiaTheme="minorHAnsi" w:cs="Arial"/>
                <w:szCs w:val="22"/>
              </w:rPr>
            </w:pPr>
            <w:r w:rsidRPr="00F64892">
              <w:rPr>
                <w:rFonts w:eastAsiaTheme="minorHAnsi" w:cs="Arial"/>
                <w:szCs w:val="22"/>
              </w:rPr>
              <w:t>OMI_OP_TYPE_DELETE_ASSET_FROM_VOD</w:t>
            </w:r>
          </w:p>
        </w:tc>
      </w:tr>
      <w:tr w:rsidR="0049344C" w14:paraId="403C9EE5"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3CFDF3AE" w14:textId="6195D0E2" w:rsidR="0049344C" w:rsidRPr="007F194C" w:rsidRDefault="00F64892" w:rsidP="006A0BC4">
            <w:pPr>
              <w:spacing w:line="276" w:lineRule="auto"/>
              <w:rPr>
                <w:rFonts w:eastAsiaTheme="minorHAnsi" w:cs="Arial"/>
                <w:szCs w:val="22"/>
              </w:rPr>
            </w:pPr>
            <w:r w:rsidRPr="00F64892">
              <w:rPr>
                <w:rFonts w:eastAsiaTheme="minorHAnsi" w:cs="Arial"/>
                <w:szCs w:val="22"/>
              </w:rPr>
              <w:t>OMI_OP_TYPE_ACTIVATE_BUNDLE</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57A3BC4" w14:textId="5FA4B631" w:rsidR="0049344C" w:rsidRDefault="008263E4"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D53BB12" w14:textId="4285694D" w:rsidR="0049344C" w:rsidRPr="007F194C" w:rsidRDefault="00F64892" w:rsidP="006A0BC4">
            <w:pPr>
              <w:spacing w:line="276" w:lineRule="auto"/>
              <w:rPr>
                <w:rFonts w:eastAsiaTheme="minorHAnsi" w:cs="Arial"/>
                <w:szCs w:val="22"/>
              </w:rPr>
            </w:pPr>
            <w:r w:rsidRPr="00F64892">
              <w:rPr>
                <w:rFonts w:eastAsiaTheme="minorHAnsi" w:cs="Arial"/>
                <w:szCs w:val="22"/>
              </w:rPr>
              <w:t>OMI_OP_TYPE_ACTIVATE_BUNDLE</w:t>
            </w:r>
          </w:p>
        </w:tc>
      </w:tr>
      <w:tr w:rsidR="0049344C" w14:paraId="78942911"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651424FE" w14:textId="41BBAB26" w:rsidR="0049344C" w:rsidRPr="007F194C" w:rsidRDefault="00F64892" w:rsidP="006A0BC4">
            <w:pPr>
              <w:spacing w:line="276" w:lineRule="auto"/>
              <w:rPr>
                <w:rFonts w:eastAsiaTheme="minorHAnsi" w:cs="Arial"/>
                <w:szCs w:val="22"/>
              </w:rPr>
            </w:pPr>
            <w:r w:rsidRPr="00F64892">
              <w:rPr>
                <w:rFonts w:eastAsiaTheme="minorHAnsi" w:cs="Arial"/>
                <w:szCs w:val="22"/>
              </w:rPr>
              <w:t>OMI_USECASE_ACTIVATE_SUBSCRIBER</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0DC22D4" w14:textId="4CEE4D8B" w:rsidR="0049344C" w:rsidRDefault="008263E4"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830F0D7" w14:textId="11117B38" w:rsidR="0049344C" w:rsidRPr="007F194C" w:rsidRDefault="00F64892" w:rsidP="006A0BC4">
            <w:pPr>
              <w:spacing w:line="276" w:lineRule="auto"/>
              <w:rPr>
                <w:rFonts w:eastAsiaTheme="minorHAnsi" w:cs="Arial"/>
                <w:szCs w:val="22"/>
              </w:rPr>
            </w:pPr>
            <w:r w:rsidRPr="00F64892">
              <w:rPr>
                <w:rFonts w:eastAsiaTheme="minorHAnsi" w:cs="Arial"/>
                <w:szCs w:val="22"/>
              </w:rPr>
              <w:t>OMI_USECASE_ACTIVATE_SUBSCRIBER</w:t>
            </w:r>
          </w:p>
        </w:tc>
      </w:tr>
      <w:tr w:rsidR="0049344C" w14:paraId="6031F17D"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631C088B" w14:textId="6830CDB1" w:rsidR="0049344C" w:rsidRPr="007F194C" w:rsidRDefault="00F64892" w:rsidP="006A0BC4">
            <w:pPr>
              <w:spacing w:line="276" w:lineRule="auto"/>
              <w:rPr>
                <w:rFonts w:eastAsiaTheme="minorHAnsi" w:cs="Arial"/>
                <w:szCs w:val="22"/>
              </w:rPr>
            </w:pPr>
            <w:r w:rsidRPr="00F64892">
              <w:rPr>
                <w:rFonts w:eastAsiaTheme="minorHAnsi" w:cs="Arial"/>
                <w:szCs w:val="22"/>
              </w:rPr>
              <w:t>OMI_USECASE_DEACTIVATE_SUBSCRIBER</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5809596" w14:textId="6D219BDE" w:rsidR="0049344C" w:rsidRDefault="008263E4"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0F77434" w14:textId="0760D4CA" w:rsidR="0049344C" w:rsidRPr="007F194C" w:rsidRDefault="00F64892" w:rsidP="006A0BC4">
            <w:pPr>
              <w:spacing w:line="276" w:lineRule="auto"/>
              <w:rPr>
                <w:rFonts w:eastAsiaTheme="minorHAnsi" w:cs="Arial"/>
                <w:szCs w:val="22"/>
              </w:rPr>
            </w:pPr>
            <w:r w:rsidRPr="00F64892">
              <w:rPr>
                <w:rFonts w:eastAsiaTheme="minorHAnsi" w:cs="Arial"/>
                <w:szCs w:val="22"/>
              </w:rPr>
              <w:t>OMI_USECASE_DEACTIVATE_SUBSCRIBER</w:t>
            </w:r>
          </w:p>
        </w:tc>
      </w:tr>
      <w:tr w:rsidR="0049344C" w14:paraId="751D3ECE"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46B8250B" w14:textId="4AEAADC6" w:rsidR="0049344C" w:rsidRPr="007F194C" w:rsidRDefault="00F64892" w:rsidP="006A0BC4">
            <w:pPr>
              <w:spacing w:line="276" w:lineRule="auto"/>
              <w:rPr>
                <w:rFonts w:eastAsiaTheme="minorHAnsi" w:cs="Arial"/>
                <w:szCs w:val="22"/>
              </w:rPr>
            </w:pPr>
            <w:r w:rsidRPr="00F64892">
              <w:rPr>
                <w:rFonts w:eastAsiaTheme="minorHAnsi" w:cs="Arial"/>
                <w:szCs w:val="22"/>
              </w:rPr>
              <w:t>OMI_USECASE_CREATE_SUBSCRIBER</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171F662" w14:textId="3D6593B4" w:rsidR="0049344C" w:rsidRDefault="008263E4"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C05C9D8" w14:textId="44379648" w:rsidR="0049344C" w:rsidRPr="007F194C" w:rsidRDefault="00F64892" w:rsidP="006A0BC4">
            <w:pPr>
              <w:spacing w:line="276" w:lineRule="auto"/>
              <w:rPr>
                <w:rFonts w:eastAsiaTheme="minorHAnsi" w:cs="Arial"/>
                <w:szCs w:val="22"/>
              </w:rPr>
            </w:pPr>
            <w:r w:rsidRPr="00F64892">
              <w:rPr>
                <w:rFonts w:eastAsiaTheme="minorHAnsi" w:cs="Arial"/>
                <w:szCs w:val="22"/>
              </w:rPr>
              <w:t>OMI_USECASE_CREATE_SUBSCRIBER</w:t>
            </w:r>
          </w:p>
        </w:tc>
      </w:tr>
      <w:tr w:rsidR="0049344C" w14:paraId="1AF54950"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1B5EAC3A" w14:textId="61CA1AB5" w:rsidR="0049344C" w:rsidRPr="007F194C" w:rsidRDefault="00F64892" w:rsidP="006A0BC4">
            <w:pPr>
              <w:spacing w:line="276" w:lineRule="auto"/>
              <w:rPr>
                <w:rFonts w:eastAsiaTheme="minorHAnsi" w:cs="Arial"/>
                <w:szCs w:val="22"/>
              </w:rPr>
            </w:pPr>
            <w:r w:rsidRPr="00F64892">
              <w:rPr>
                <w:rFonts w:eastAsiaTheme="minorHAnsi" w:cs="Arial"/>
                <w:szCs w:val="22"/>
              </w:rPr>
              <w:t>OMI_USECASE_DELETE_SUBSCRIBER</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A01FFB8" w14:textId="7CE02433" w:rsidR="0049344C" w:rsidRDefault="008263E4"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9BBF6BB" w14:textId="516D1C34" w:rsidR="0049344C" w:rsidRPr="007F194C" w:rsidRDefault="00F64892" w:rsidP="006A0BC4">
            <w:pPr>
              <w:spacing w:line="276" w:lineRule="auto"/>
              <w:rPr>
                <w:rFonts w:eastAsiaTheme="minorHAnsi" w:cs="Arial"/>
                <w:szCs w:val="22"/>
              </w:rPr>
            </w:pPr>
            <w:r w:rsidRPr="00F64892">
              <w:rPr>
                <w:rFonts w:eastAsiaTheme="minorHAnsi" w:cs="Arial"/>
                <w:szCs w:val="22"/>
              </w:rPr>
              <w:t>OMI_USECASE_DELETE_SUBSCRIBER</w:t>
            </w:r>
          </w:p>
        </w:tc>
      </w:tr>
      <w:tr w:rsidR="0049344C" w14:paraId="7E8C5ECD"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76E7F62B" w14:textId="799A927D" w:rsidR="0049344C" w:rsidRPr="007F194C" w:rsidRDefault="00F64892" w:rsidP="006A0BC4">
            <w:pPr>
              <w:spacing w:line="276" w:lineRule="auto"/>
              <w:rPr>
                <w:rFonts w:eastAsiaTheme="minorHAnsi" w:cs="Arial"/>
                <w:szCs w:val="22"/>
              </w:rPr>
            </w:pPr>
            <w:r w:rsidRPr="00F64892">
              <w:rPr>
                <w:rFonts w:eastAsiaTheme="minorHAnsi" w:cs="Arial"/>
                <w:szCs w:val="22"/>
              </w:rPr>
              <w:t>OMI_USECASE_UPDATE_SUBSCRIBER</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BDBCCE7" w14:textId="3DD9A121" w:rsidR="0049344C" w:rsidRDefault="008263E4"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A50885D" w14:textId="33CA8BF5" w:rsidR="0049344C" w:rsidRPr="007F194C" w:rsidRDefault="00F64892" w:rsidP="006A0BC4">
            <w:pPr>
              <w:spacing w:line="276" w:lineRule="auto"/>
              <w:rPr>
                <w:rFonts w:eastAsiaTheme="minorHAnsi" w:cs="Arial"/>
                <w:szCs w:val="22"/>
              </w:rPr>
            </w:pPr>
            <w:r w:rsidRPr="00F64892">
              <w:rPr>
                <w:rFonts w:eastAsiaTheme="minorHAnsi" w:cs="Arial"/>
                <w:szCs w:val="22"/>
              </w:rPr>
              <w:t>OMI_USECASE_UPDATE_SUBSCRIBER</w:t>
            </w:r>
          </w:p>
        </w:tc>
      </w:tr>
      <w:tr w:rsidR="0049344C" w14:paraId="7B3CB373"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6E7A881F" w14:textId="32475C74" w:rsidR="0049344C" w:rsidRPr="007F194C" w:rsidRDefault="00167E2A" w:rsidP="006A0BC4">
            <w:pPr>
              <w:spacing w:line="276" w:lineRule="auto"/>
              <w:rPr>
                <w:rFonts w:eastAsiaTheme="minorHAnsi" w:cs="Arial"/>
                <w:szCs w:val="22"/>
              </w:rPr>
            </w:pPr>
            <w:r w:rsidRPr="00167E2A">
              <w:rPr>
                <w:rFonts w:eastAsiaTheme="minorHAnsi" w:cs="Arial"/>
                <w:szCs w:val="22"/>
              </w:rPr>
              <w:t>OMI_USECASE_CREATE_DEVICE</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DC4FDA7" w14:textId="61073857" w:rsidR="0049344C" w:rsidRDefault="008263E4"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943DB31" w14:textId="4F1B27A0" w:rsidR="0049344C" w:rsidRPr="007F194C" w:rsidRDefault="00167E2A" w:rsidP="006A0BC4">
            <w:pPr>
              <w:spacing w:line="276" w:lineRule="auto"/>
              <w:rPr>
                <w:rFonts w:eastAsiaTheme="minorHAnsi" w:cs="Arial"/>
                <w:szCs w:val="22"/>
              </w:rPr>
            </w:pPr>
            <w:r w:rsidRPr="00167E2A">
              <w:rPr>
                <w:rFonts w:eastAsiaTheme="minorHAnsi" w:cs="Arial"/>
                <w:szCs w:val="22"/>
              </w:rPr>
              <w:t>OMI_USECASE_CREATE_DEVICE</w:t>
            </w:r>
          </w:p>
        </w:tc>
      </w:tr>
      <w:tr w:rsidR="005E43DB" w14:paraId="09F8E331"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2DB67D82" w14:textId="56B408A4" w:rsidR="005E43DB" w:rsidRPr="007F194C" w:rsidRDefault="00167E2A" w:rsidP="006A0BC4">
            <w:pPr>
              <w:spacing w:line="276" w:lineRule="auto"/>
              <w:rPr>
                <w:rFonts w:eastAsiaTheme="minorHAnsi" w:cs="Arial"/>
                <w:szCs w:val="22"/>
              </w:rPr>
            </w:pPr>
            <w:r w:rsidRPr="00167E2A">
              <w:rPr>
                <w:rFonts w:eastAsiaTheme="minorHAnsi" w:cs="Arial"/>
                <w:szCs w:val="22"/>
              </w:rPr>
              <w:t>OMI_USECASE_SUBSCRIBER_STB_ASSIGNMENT</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CF9BCB7" w14:textId="084595C1" w:rsidR="005E43DB"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3C9A62D" w14:textId="460D6BFC" w:rsidR="005E43DB" w:rsidRPr="007F194C" w:rsidRDefault="00167E2A" w:rsidP="006A0BC4">
            <w:pPr>
              <w:spacing w:line="276" w:lineRule="auto"/>
              <w:rPr>
                <w:rFonts w:eastAsiaTheme="minorHAnsi" w:cs="Arial"/>
                <w:szCs w:val="22"/>
              </w:rPr>
            </w:pPr>
            <w:r w:rsidRPr="00167E2A">
              <w:rPr>
                <w:rFonts w:eastAsiaTheme="minorHAnsi" w:cs="Arial"/>
                <w:szCs w:val="22"/>
              </w:rPr>
              <w:t>OMI_USECASE_SUBSCRIBER_STB_ASSIGNMENT</w:t>
            </w:r>
          </w:p>
        </w:tc>
      </w:tr>
      <w:tr w:rsidR="005E43DB" w14:paraId="7637444F"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3E03E520" w14:textId="3894DDEA" w:rsidR="005E43DB" w:rsidRPr="007F194C" w:rsidRDefault="00167E2A" w:rsidP="006A0BC4">
            <w:pPr>
              <w:spacing w:line="276" w:lineRule="auto"/>
              <w:rPr>
                <w:rFonts w:eastAsiaTheme="minorHAnsi" w:cs="Arial"/>
                <w:szCs w:val="22"/>
              </w:rPr>
            </w:pPr>
            <w:r w:rsidRPr="00167E2A">
              <w:rPr>
                <w:rFonts w:eastAsiaTheme="minorHAnsi" w:cs="Arial"/>
                <w:szCs w:val="22"/>
              </w:rPr>
              <w:t>OMI_USECASE_SUBSCRIBER_STB_UNASSIGNMENT</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679DB43" w14:textId="708EB99E" w:rsidR="005E43DB"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BDD5C9F" w14:textId="29F9F3C5" w:rsidR="005E43DB" w:rsidRPr="007F194C" w:rsidRDefault="00167E2A" w:rsidP="006A0BC4">
            <w:pPr>
              <w:spacing w:line="276" w:lineRule="auto"/>
              <w:rPr>
                <w:rFonts w:eastAsiaTheme="minorHAnsi" w:cs="Arial"/>
                <w:szCs w:val="22"/>
              </w:rPr>
            </w:pPr>
            <w:r w:rsidRPr="00167E2A">
              <w:rPr>
                <w:rFonts w:eastAsiaTheme="minorHAnsi" w:cs="Arial"/>
                <w:szCs w:val="22"/>
              </w:rPr>
              <w:t>OMI_USECASE_SUBSCRIBER_STB_UNASSIGNMENT</w:t>
            </w:r>
          </w:p>
        </w:tc>
      </w:tr>
      <w:tr w:rsidR="005E43DB" w14:paraId="68C39602"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728F6DD8" w14:textId="3B974E0D" w:rsidR="005E43DB" w:rsidRPr="007F194C" w:rsidRDefault="00167E2A" w:rsidP="006A0BC4">
            <w:pPr>
              <w:spacing w:line="276" w:lineRule="auto"/>
              <w:rPr>
                <w:rFonts w:eastAsiaTheme="minorHAnsi" w:cs="Arial"/>
                <w:szCs w:val="22"/>
              </w:rPr>
            </w:pPr>
            <w:r w:rsidRPr="00167E2A">
              <w:rPr>
                <w:rFonts w:eastAsiaTheme="minorHAnsi" w:cs="Arial"/>
                <w:szCs w:val="22"/>
              </w:rPr>
              <w:t>OMI_USECASE_CREATE_PACKAGE</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375E0D2" w14:textId="2E73DE8E" w:rsidR="005E43DB"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C3E9AC0" w14:textId="7454D28B" w:rsidR="005E43DB" w:rsidRPr="007F194C" w:rsidRDefault="00167E2A" w:rsidP="006A0BC4">
            <w:pPr>
              <w:spacing w:line="276" w:lineRule="auto"/>
              <w:rPr>
                <w:rFonts w:eastAsiaTheme="minorHAnsi" w:cs="Arial"/>
                <w:szCs w:val="22"/>
              </w:rPr>
            </w:pPr>
            <w:r w:rsidRPr="00167E2A">
              <w:rPr>
                <w:rFonts w:eastAsiaTheme="minorHAnsi" w:cs="Arial"/>
                <w:szCs w:val="22"/>
              </w:rPr>
              <w:t>OMI_USECASE_CREATE_PACKAGE</w:t>
            </w:r>
          </w:p>
        </w:tc>
      </w:tr>
      <w:tr w:rsidR="005E43DB" w14:paraId="19C3FEE5"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05038ED3" w14:textId="6DB4AE5C" w:rsidR="005E43DB" w:rsidRPr="007F194C" w:rsidRDefault="00167E2A" w:rsidP="006A0BC4">
            <w:pPr>
              <w:spacing w:line="276" w:lineRule="auto"/>
              <w:rPr>
                <w:rFonts w:eastAsiaTheme="minorHAnsi" w:cs="Arial"/>
                <w:szCs w:val="22"/>
              </w:rPr>
            </w:pPr>
            <w:r w:rsidRPr="00167E2A">
              <w:rPr>
                <w:rFonts w:eastAsiaTheme="minorHAnsi" w:cs="Arial"/>
                <w:szCs w:val="22"/>
              </w:rPr>
              <w:t>OMI_USECASE_DELETE_PACKAGE</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48AED26" w14:textId="2E2DC6AD" w:rsidR="005E43DB"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0B8B9FE" w14:textId="4366BC08" w:rsidR="005E43DB" w:rsidRPr="007F194C" w:rsidRDefault="00167E2A" w:rsidP="006A0BC4">
            <w:pPr>
              <w:spacing w:line="276" w:lineRule="auto"/>
              <w:rPr>
                <w:rFonts w:eastAsiaTheme="minorHAnsi" w:cs="Arial"/>
                <w:szCs w:val="22"/>
              </w:rPr>
            </w:pPr>
            <w:r w:rsidRPr="00167E2A">
              <w:rPr>
                <w:rFonts w:eastAsiaTheme="minorHAnsi" w:cs="Arial"/>
                <w:szCs w:val="22"/>
              </w:rPr>
              <w:t>OMI_USECASE_DELETE_PACKAGE</w:t>
            </w:r>
          </w:p>
        </w:tc>
      </w:tr>
      <w:tr w:rsidR="005E43DB" w14:paraId="1BCC38DA"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19EC9FB5" w14:textId="2C8436D1" w:rsidR="005E43DB" w:rsidRPr="007F194C" w:rsidRDefault="00167E2A" w:rsidP="006A0BC4">
            <w:pPr>
              <w:spacing w:line="276" w:lineRule="auto"/>
              <w:rPr>
                <w:rFonts w:eastAsiaTheme="minorHAnsi" w:cs="Arial"/>
                <w:szCs w:val="22"/>
              </w:rPr>
            </w:pPr>
            <w:r w:rsidRPr="00167E2A">
              <w:rPr>
                <w:rFonts w:eastAsiaTheme="minorHAnsi" w:cs="Arial"/>
                <w:szCs w:val="22"/>
              </w:rPr>
              <w:t>OMI_USECASE_CREATE_BUNDLE</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5B7AD16" w14:textId="2D2BB390" w:rsidR="005E43DB"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277DFAA" w14:textId="52D5DB8C" w:rsidR="005E43DB" w:rsidRPr="007F194C" w:rsidRDefault="00167E2A" w:rsidP="006A0BC4">
            <w:pPr>
              <w:spacing w:line="276" w:lineRule="auto"/>
              <w:rPr>
                <w:rFonts w:eastAsiaTheme="minorHAnsi" w:cs="Arial"/>
                <w:szCs w:val="22"/>
              </w:rPr>
            </w:pPr>
            <w:r w:rsidRPr="00167E2A">
              <w:rPr>
                <w:rFonts w:eastAsiaTheme="minorHAnsi" w:cs="Arial"/>
                <w:szCs w:val="22"/>
              </w:rPr>
              <w:t>OMI_USECASE_CREATE_BUNDLE</w:t>
            </w:r>
          </w:p>
        </w:tc>
      </w:tr>
      <w:tr w:rsidR="005E43DB" w14:paraId="732A2843"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3930931E" w14:textId="67F6ED84" w:rsidR="005E43DB" w:rsidRPr="007F194C" w:rsidRDefault="00167E2A" w:rsidP="006A0BC4">
            <w:pPr>
              <w:spacing w:line="276" w:lineRule="auto"/>
              <w:rPr>
                <w:rFonts w:eastAsiaTheme="minorHAnsi" w:cs="Arial"/>
                <w:szCs w:val="22"/>
              </w:rPr>
            </w:pPr>
            <w:r w:rsidRPr="00167E2A">
              <w:rPr>
                <w:rFonts w:eastAsiaTheme="minorHAnsi" w:cs="Arial"/>
                <w:szCs w:val="22"/>
              </w:rPr>
              <w:t>OMI_USECASE_ACTIVATE_BUNDLE</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788BAF2" w14:textId="0094778E" w:rsidR="005E43DB"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3788F9B" w14:textId="69F94990" w:rsidR="005E43DB" w:rsidRPr="007F194C" w:rsidRDefault="00167E2A" w:rsidP="006A0BC4">
            <w:pPr>
              <w:spacing w:line="276" w:lineRule="auto"/>
              <w:rPr>
                <w:rFonts w:eastAsiaTheme="minorHAnsi" w:cs="Arial"/>
                <w:szCs w:val="22"/>
              </w:rPr>
            </w:pPr>
            <w:r w:rsidRPr="00167E2A">
              <w:rPr>
                <w:rFonts w:eastAsiaTheme="minorHAnsi" w:cs="Arial"/>
                <w:szCs w:val="22"/>
              </w:rPr>
              <w:t>OMI_USECASE_ACTIVATE_BUNDLE</w:t>
            </w:r>
          </w:p>
        </w:tc>
      </w:tr>
      <w:tr w:rsidR="005E43DB" w14:paraId="4A28D056"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798B01E8" w14:textId="52E961F3" w:rsidR="005E43DB" w:rsidRPr="007F194C" w:rsidRDefault="00167E2A" w:rsidP="006A0BC4">
            <w:pPr>
              <w:spacing w:line="276" w:lineRule="auto"/>
              <w:rPr>
                <w:rFonts w:eastAsiaTheme="minorHAnsi" w:cs="Arial"/>
                <w:szCs w:val="22"/>
              </w:rPr>
            </w:pPr>
            <w:r w:rsidRPr="00167E2A">
              <w:rPr>
                <w:rFonts w:eastAsiaTheme="minorHAnsi" w:cs="Arial"/>
                <w:szCs w:val="22"/>
              </w:rPr>
              <w:t>OMI_USECASE_DEACTIVATE_BUNDLE</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4D52767" w14:textId="5ABB26B3" w:rsidR="005E43DB"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05579A6" w14:textId="07377896" w:rsidR="005E43DB" w:rsidRPr="007F194C" w:rsidRDefault="00167E2A" w:rsidP="006A0BC4">
            <w:pPr>
              <w:spacing w:line="276" w:lineRule="auto"/>
              <w:rPr>
                <w:rFonts w:eastAsiaTheme="minorHAnsi" w:cs="Arial"/>
                <w:szCs w:val="22"/>
              </w:rPr>
            </w:pPr>
            <w:r w:rsidRPr="00167E2A">
              <w:rPr>
                <w:rFonts w:eastAsiaTheme="minorHAnsi" w:cs="Arial"/>
                <w:szCs w:val="22"/>
              </w:rPr>
              <w:t>OMI_USECASE_DEACTIVATE_BUNDLE</w:t>
            </w:r>
          </w:p>
        </w:tc>
      </w:tr>
      <w:tr w:rsidR="005E43DB" w14:paraId="60F6133F"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7177DF5E" w14:textId="0D9A9941" w:rsidR="005E43DB" w:rsidRPr="007F194C" w:rsidRDefault="00167E2A" w:rsidP="006A0BC4">
            <w:pPr>
              <w:spacing w:line="276" w:lineRule="auto"/>
              <w:rPr>
                <w:rFonts w:eastAsiaTheme="minorHAnsi" w:cs="Arial"/>
                <w:szCs w:val="22"/>
              </w:rPr>
            </w:pPr>
            <w:r w:rsidRPr="00167E2A">
              <w:rPr>
                <w:rFonts w:eastAsiaTheme="minorHAnsi" w:cs="Arial"/>
                <w:szCs w:val="22"/>
              </w:rPr>
              <w:t>OMI_USECASE_DELETE_BUNDLE</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EC10DD0" w14:textId="58C88FFF" w:rsidR="005E43DB"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F3BB75B" w14:textId="74C4CA3B" w:rsidR="005E43DB" w:rsidRPr="007F194C" w:rsidRDefault="00167E2A" w:rsidP="006A0BC4">
            <w:pPr>
              <w:spacing w:line="276" w:lineRule="auto"/>
              <w:rPr>
                <w:rFonts w:eastAsiaTheme="minorHAnsi" w:cs="Arial"/>
                <w:szCs w:val="22"/>
              </w:rPr>
            </w:pPr>
            <w:r w:rsidRPr="00167E2A">
              <w:rPr>
                <w:rFonts w:eastAsiaTheme="minorHAnsi" w:cs="Arial"/>
                <w:szCs w:val="22"/>
              </w:rPr>
              <w:t>OMI_USECASE_DELETE_BUNDLE</w:t>
            </w:r>
          </w:p>
        </w:tc>
      </w:tr>
      <w:tr w:rsidR="005E43DB" w14:paraId="03F70A36"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32F44D28" w14:textId="3FA072CF" w:rsidR="005E43DB" w:rsidRPr="007F194C" w:rsidRDefault="00167E2A" w:rsidP="006A0BC4">
            <w:pPr>
              <w:spacing w:line="276" w:lineRule="auto"/>
              <w:rPr>
                <w:rFonts w:eastAsiaTheme="minorHAnsi" w:cs="Arial"/>
                <w:szCs w:val="22"/>
              </w:rPr>
            </w:pPr>
            <w:r w:rsidRPr="00167E2A">
              <w:rPr>
                <w:rFonts w:eastAsiaTheme="minorHAnsi" w:cs="Arial"/>
                <w:szCs w:val="22"/>
              </w:rPr>
              <w:t>OMI_USECASE_ASSIGN_ITEMS_TO_PACKAGE</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140C1C9" w14:textId="21490F51" w:rsidR="005E43DB"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C571616" w14:textId="22D9B073" w:rsidR="005E43DB" w:rsidRPr="007F194C" w:rsidRDefault="00167E2A" w:rsidP="006A0BC4">
            <w:pPr>
              <w:spacing w:line="276" w:lineRule="auto"/>
              <w:rPr>
                <w:rFonts w:eastAsiaTheme="minorHAnsi" w:cs="Arial"/>
                <w:szCs w:val="22"/>
              </w:rPr>
            </w:pPr>
            <w:r w:rsidRPr="00167E2A">
              <w:rPr>
                <w:rFonts w:eastAsiaTheme="minorHAnsi" w:cs="Arial"/>
                <w:szCs w:val="22"/>
              </w:rPr>
              <w:t>OMI_USECASE_ASSIGN_ITEMS_TO_PACKAGE</w:t>
            </w:r>
          </w:p>
        </w:tc>
      </w:tr>
      <w:tr w:rsidR="005E43DB" w14:paraId="386C7595"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4EC38A8C" w14:textId="32788515" w:rsidR="005E43DB" w:rsidRPr="007F194C" w:rsidRDefault="006200C1" w:rsidP="006A0BC4">
            <w:pPr>
              <w:spacing w:line="276" w:lineRule="auto"/>
              <w:rPr>
                <w:rFonts w:eastAsiaTheme="minorHAnsi" w:cs="Arial"/>
                <w:szCs w:val="22"/>
              </w:rPr>
            </w:pPr>
            <w:r w:rsidRPr="006200C1">
              <w:rPr>
                <w:rFonts w:eastAsiaTheme="minorHAnsi" w:cs="Arial"/>
                <w:szCs w:val="22"/>
              </w:rPr>
              <w:lastRenderedPageBreak/>
              <w:t>OMI_USECASE_REMOVE_ITEMS_FROM_PACKAGE</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EA6EAEF" w14:textId="0ADD5C90" w:rsidR="005E43DB"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48FB701" w14:textId="70287C87" w:rsidR="005E43DB" w:rsidRPr="007F194C" w:rsidRDefault="006200C1" w:rsidP="006A0BC4">
            <w:pPr>
              <w:spacing w:line="276" w:lineRule="auto"/>
              <w:rPr>
                <w:rFonts w:eastAsiaTheme="minorHAnsi" w:cs="Arial"/>
                <w:szCs w:val="22"/>
              </w:rPr>
            </w:pPr>
            <w:r w:rsidRPr="006200C1">
              <w:rPr>
                <w:rFonts w:eastAsiaTheme="minorHAnsi" w:cs="Arial"/>
                <w:szCs w:val="22"/>
              </w:rPr>
              <w:t>OMI_USECASE_REMOVE_ITEMS_FROM_PACKAGE</w:t>
            </w:r>
          </w:p>
        </w:tc>
      </w:tr>
      <w:tr w:rsidR="005E43DB" w14:paraId="6543AB96"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45D7B77A" w14:textId="7B3C0A23" w:rsidR="005E43DB" w:rsidRPr="007F194C" w:rsidRDefault="006200C1" w:rsidP="006A0BC4">
            <w:pPr>
              <w:spacing w:line="276" w:lineRule="auto"/>
              <w:rPr>
                <w:rFonts w:eastAsiaTheme="minorHAnsi" w:cs="Arial"/>
                <w:szCs w:val="22"/>
              </w:rPr>
            </w:pPr>
            <w:r w:rsidRPr="006200C1">
              <w:rPr>
                <w:rFonts w:eastAsiaTheme="minorHAnsi" w:cs="Arial"/>
                <w:szCs w:val="22"/>
              </w:rPr>
              <w:t>OMI_USECASE_ACTIVATE_CHANNEL</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FA69A29" w14:textId="6934B463" w:rsidR="005E43DB"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57504BE" w14:textId="104908EA" w:rsidR="005E43DB" w:rsidRPr="007F194C" w:rsidRDefault="006200C1" w:rsidP="006A0BC4">
            <w:pPr>
              <w:spacing w:line="276" w:lineRule="auto"/>
              <w:rPr>
                <w:rFonts w:eastAsiaTheme="minorHAnsi" w:cs="Arial"/>
                <w:szCs w:val="22"/>
              </w:rPr>
            </w:pPr>
            <w:r w:rsidRPr="006200C1">
              <w:rPr>
                <w:rFonts w:eastAsiaTheme="minorHAnsi" w:cs="Arial"/>
                <w:szCs w:val="22"/>
              </w:rPr>
              <w:t>OMI_USECASE_ACTIVATE_CHANNEL</w:t>
            </w:r>
          </w:p>
        </w:tc>
      </w:tr>
      <w:tr w:rsidR="005E43DB" w14:paraId="32B4A7E5"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271D39AF" w14:textId="1967087F" w:rsidR="005E43DB" w:rsidRPr="007F194C" w:rsidRDefault="006200C1" w:rsidP="006A0BC4">
            <w:pPr>
              <w:spacing w:line="276" w:lineRule="auto"/>
              <w:rPr>
                <w:rFonts w:eastAsiaTheme="minorHAnsi" w:cs="Arial"/>
                <w:szCs w:val="22"/>
              </w:rPr>
            </w:pPr>
            <w:r w:rsidRPr="006200C1">
              <w:rPr>
                <w:rFonts w:eastAsiaTheme="minorHAnsi" w:cs="Arial"/>
                <w:szCs w:val="22"/>
              </w:rPr>
              <w:t>OMI_USECASE_DEACTIVATE_CHANNEL</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73AA38D" w14:textId="25F91D06" w:rsidR="005E43DB"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FA11BD0" w14:textId="2770CA5B" w:rsidR="005E43DB" w:rsidRPr="007F194C" w:rsidRDefault="006200C1" w:rsidP="006A0BC4">
            <w:pPr>
              <w:spacing w:line="276" w:lineRule="auto"/>
              <w:rPr>
                <w:rFonts w:eastAsiaTheme="minorHAnsi" w:cs="Arial"/>
                <w:szCs w:val="22"/>
              </w:rPr>
            </w:pPr>
            <w:r w:rsidRPr="006200C1">
              <w:rPr>
                <w:rFonts w:eastAsiaTheme="minorHAnsi" w:cs="Arial"/>
                <w:szCs w:val="22"/>
              </w:rPr>
              <w:t>OMI_USECASE_DEACTIVATE_CHANNEL</w:t>
            </w:r>
          </w:p>
        </w:tc>
      </w:tr>
      <w:tr w:rsidR="005E43DB" w14:paraId="58722688"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4E976E9B" w14:textId="3317076B" w:rsidR="005E43DB" w:rsidRPr="007F194C" w:rsidRDefault="006200C1" w:rsidP="006A0BC4">
            <w:pPr>
              <w:spacing w:line="276" w:lineRule="auto"/>
              <w:rPr>
                <w:rFonts w:eastAsiaTheme="minorHAnsi" w:cs="Arial"/>
                <w:szCs w:val="22"/>
              </w:rPr>
            </w:pPr>
            <w:r w:rsidRPr="006200C1">
              <w:rPr>
                <w:rFonts w:eastAsiaTheme="minorHAnsi" w:cs="Arial"/>
                <w:szCs w:val="22"/>
              </w:rPr>
              <w:t>OMI_USECASE_ACTIVATE_VOD_CONTENT</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27AFDF0" w14:textId="60DB2799" w:rsidR="005E43DB"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36C9A8E" w14:textId="259E9B92" w:rsidR="005E43DB" w:rsidRPr="007F194C" w:rsidRDefault="006200C1" w:rsidP="006A0BC4">
            <w:pPr>
              <w:spacing w:line="276" w:lineRule="auto"/>
              <w:rPr>
                <w:rFonts w:eastAsiaTheme="minorHAnsi" w:cs="Arial"/>
                <w:szCs w:val="22"/>
              </w:rPr>
            </w:pPr>
            <w:r w:rsidRPr="006200C1">
              <w:rPr>
                <w:rFonts w:eastAsiaTheme="minorHAnsi" w:cs="Arial"/>
                <w:szCs w:val="22"/>
              </w:rPr>
              <w:t>OMI_USECASE_ACTIVATE_VOD_CONTENT</w:t>
            </w:r>
          </w:p>
        </w:tc>
      </w:tr>
      <w:tr w:rsidR="005E43DB" w14:paraId="42B3F7F1"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319D8CDB" w14:textId="6DA00E77" w:rsidR="005E43DB" w:rsidRPr="007F194C" w:rsidRDefault="006200C1" w:rsidP="006A0BC4">
            <w:pPr>
              <w:spacing w:line="276" w:lineRule="auto"/>
              <w:rPr>
                <w:rFonts w:eastAsiaTheme="minorHAnsi" w:cs="Arial"/>
                <w:szCs w:val="22"/>
              </w:rPr>
            </w:pPr>
            <w:r w:rsidRPr="006200C1">
              <w:rPr>
                <w:rFonts w:eastAsiaTheme="minorHAnsi" w:cs="Arial"/>
                <w:szCs w:val="22"/>
              </w:rPr>
              <w:t>OMI_USECASE_DEACTIVATE_VOD_CONTENT</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43181EF" w14:textId="528B102B" w:rsidR="005E43DB"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A524F2A" w14:textId="6D2933A9" w:rsidR="005E43DB" w:rsidRPr="007F194C" w:rsidRDefault="006200C1" w:rsidP="006A0BC4">
            <w:pPr>
              <w:spacing w:line="276" w:lineRule="auto"/>
              <w:rPr>
                <w:rFonts w:eastAsiaTheme="minorHAnsi" w:cs="Arial"/>
                <w:szCs w:val="22"/>
              </w:rPr>
            </w:pPr>
            <w:r w:rsidRPr="006200C1">
              <w:rPr>
                <w:rFonts w:eastAsiaTheme="minorHAnsi" w:cs="Arial"/>
                <w:szCs w:val="22"/>
              </w:rPr>
              <w:t>OMI_USECASE_DEACTIVATE_VOD_CONTENT</w:t>
            </w:r>
          </w:p>
        </w:tc>
      </w:tr>
      <w:tr w:rsidR="005E43DB" w14:paraId="7CE6B2C6"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59BF55EE" w14:textId="72FBEF03" w:rsidR="005E43DB" w:rsidRPr="007F194C" w:rsidRDefault="006200C1" w:rsidP="006A0BC4">
            <w:pPr>
              <w:spacing w:line="276" w:lineRule="auto"/>
              <w:rPr>
                <w:rFonts w:eastAsiaTheme="minorHAnsi" w:cs="Arial"/>
                <w:szCs w:val="22"/>
              </w:rPr>
            </w:pPr>
            <w:r w:rsidRPr="006200C1">
              <w:rPr>
                <w:rFonts w:eastAsiaTheme="minorHAnsi" w:cs="Arial"/>
                <w:szCs w:val="22"/>
              </w:rPr>
              <w:t>OMI_USECASE_PACKAGE_ASSIGNMENT</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C507364" w14:textId="3BF81790" w:rsidR="005E43DB"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5677455" w14:textId="3951D762" w:rsidR="005E43DB" w:rsidRPr="007F194C" w:rsidRDefault="006200C1" w:rsidP="006A0BC4">
            <w:pPr>
              <w:spacing w:line="276" w:lineRule="auto"/>
              <w:rPr>
                <w:rFonts w:eastAsiaTheme="minorHAnsi" w:cs="Arial"/>
                <w:szCs w:val="22"/>
              </w:rPr>
            </w:pPr>
            <w:r w:rsidRPr="006200C1">
              <w:rPr>
                <w:rFonts w:eastAsiaTheme="minorHAnsi" w:cs="Arial"/>
                <w:szCs w:val="22"/>
              </w:rPr>
              <w:t>OMI_USECASE_PACKAGE_ASSIGNMENT</w:t>
            </w:r>
          </w:p>
        </w:tc>
      </w:tr>
      <w:tr w:rsidR="005E43DB" w14:paraId="12974D0F"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223999F4" w14:textId="630C7F51" w:rsidR="005E43DB" w:rsidRPr="007F194C" w:rsidRDefault="006200C1" w:rsidP="006A0BC4">
            <w:pPr>
              <w:spacing w:line="276" w:lineRule="auto"/>
              <w:rPr>
                <w:rFonts w:eastAsiaTheme="minorHAnsi" w:cs="Arial"/>
                <w:szCs w:val="22"/>
              </w:rPr>
            </w:pPr>
            <w:r w:rsidRPr="006200C1">
              <w:rPr>
                <w:rFonts w:eastAsiaTheme="minorHAnsi" w:cs="Arial"/>
                <w:szCs w:val="22"/>
              </w:rPr>
              <w:t>OMI_USECASE_PACKAGE_UNASSIGNMENT</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6D3FD03" w14:textId="37ACD644" w:rsidR="005E43DB"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D9E079F" w14:textId="114104E4" w:rsidR="005E43DB" w:rsidRPr="007F194C" w:rsidRDefault="006200C1" w:rsidP="006A0BC4">
            <w:pPr>
              <w:spacing w:line="276" w:lineRule="auto"/>
              <w:rPr>
                <w:rFonts w:eastAsiaTheme="minorHAnsi" w:cs="Arial"/>
                <w:szCs w:val="22"/>
              </w:rPr>
            </w:pPr>
            <w:r w:rsidRPr="006200C1">
              <w:rPr>
                <w:rFonts w:eastAsiaTheme="minorHAnsi" w:cs="Arial"/>
                <w:szCs w:val="22"/>
              </w:rPr>
              <w:t>OMI_USECASE_PACKAGE_UNASSIGNMENT</w:t>
            </w:r>
          </w:p>
        </w:tc>
      </w:tr>
      <w:tr w:rsidR="005E43DB" w14:paraId="0D86C00D"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0755262A" w14:textId="1D69C5A1" w:rsidR="005E43DB" w:rsidRPr="007F194C" w:rsidRDefault="006200C1" w:rsidP="006A0BC4">
            <w:pPr>
              <w:spacing w:line="276" w:lineRule="auto"/>
              <w:rPr>
                <w:rFonts w:eastAsiaTheme="minorHAnsi" w:cs="Arial"/>
                <w:szCs w:val="22"/>
              </w:rPr>
            </w:pPr>
            <w:r w:rsidRPr="006200C1">
              <w:rPr>
                <w:rFonts w:eastAsiaTheme="minorHAnsi" w:cs="Arial"/>
                <w:szCs w:val="22"/>
              </w:rPr>
              <w:t>OMI_USECASE_PACKAGE_MASS_ASSIGNMENT</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8A5CD08" w14:textId="7CA4B834" w:rsidR="005E43DB"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BB79974" w14:textId="326A864A" w:rsidR="005E43DB" w:rsidRPr="007F194C" w:rsidRDefault="006200C1" w:rsidP="006A0BC4">
            <w:pPr>
              <w:spacing w:line="276" w:lineRule="auto"/>
              <w:rPr>
                <w:rFonts w:eastAsiaTheme="minorHAnsi" w:cs="Arial"/>
                <w:szCs w:val="22"/>
              </w:rPr>
            </w:pPr>
            <w:r w:rsidRPr="006200C1">
              <w:rPr>
                <w:rFonts w:eastAsiaTheme="minorHAnsi" w:cs="Arial"/>
                <w:szCs w:val="22"/>
              </w:rPr>
              <w:t>OMI_USECASE_PACKAGE_MASS_ASSIGNMENT</w:t>
            </w:r>
          </w:p>
        </w:tc>
      </w:tr>
      <w:tr w:rsidR="005E43DB" w14:paraId="03BEBEC9"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345BC760" w14:textId="41DE9DD1" w:rsidR="005E43DB" w:rsidRPr="007F194C" w:rsidRDefault="00C245C1" w:rsidP="006A0BC4">
            <w:pPr>
              <w:spacing w:line="276" w:lineRule="auto"/>
              <w:rPr>
                <w:rFonts w:eastAsiaTheme="minorHAnsi" w:cs="Arial"/>
                <w:szCs w:val="22"/>
              </w:rPr>
            </w:pPr>
            <w:r w:rsidRPr="00C245C1">
              <w:rPr>
                <w:rFonts w:eastAsiaTheme="minorHAnsi" w:cs="Arial"/>
                <w:szCs w:val="22"/>
              </w:rPr>
              <w:t>OMI_USECASE_PACKAGE_MASS_UNASSIGNMENT</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FFC7043" w14:textId="563BAA5C" w:rsidR="005E43DB"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26B91A1" w14:textId="01A1F818" w:rsidR="005E43DB" w:rsidRPr="007F194C" w:rsidRDefault="00C245C1" w:rsidP="006A0BC4">
            <w:pPr>
              <w:spacing w:line="276" w:lineRule="auto"/>
              <w:rPr>
                <w:rFonts w:eastAsiaTheme="minorHAnsi" w:cs="Arial"/>
                <w:szCs w:val="22"/>
              </w:rPr>
            </w:pPr>
            <w:r w:rsidRPr="00C245C1">
              <w:rPr>
                <w:rFonts w:eastAsiaTheme="minorHAnsi" w:cs="Arial"/>
                <w:szCs w:val="22"/>
              </w:rPr>
              <w:t>OMI_USECASE_PACKAGE_MASS_UNASSIGNMENT</w:t>
            </w:r>
          </w:p>
        </w:tc>
      </w:tr>
      <w:tr w:rsidR="006D0B4D" w14:paraId="7E3AC260"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69662943" w14:textId="65264730" w:rsidR="006D0B4D" w:rsidRPr="007F194C" w:rsidRDefault="00C245C1" w:rsidP="006A0BC4">
            <w:pPr>
              <w:spacing w:line="276" w:lineRule="auto"/>
              <w:rPr>
                <w:rFonts w:eastAsiaTheme="minorHAnsi" w:cs="Arial"/>
                <w:szCs w:val="22"/>
              </w:rPr>
            </w:pPr>
            <w:r w:rsidRPr="00C245C1">
              <w:rPr>
                <w:rFonts w:eastAsiaTheme="minorHAnsi" w:cs="Arial"/>
                <w:szCs w:val="22"/>
              </w:rPr>
              <w:t>OMI_USECASE_VOD_RENTAL</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F49E2F5" w14:textId="4A0374D8" w:rsidR="006D0B4D"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0948EE6" w14:textId="2B1A1E43" w:rsidR="006D0B4D" w:rsidRPr="007F194C" w:rsidRDefault="00C245C1" w:rsidP="006A0BC4">
            <w:pPr>
              <w:spacing w:line="276" w:lineRule="auto"/>
              <w:rPr>
                <w:rFonts w:eastAsiaTheme="minorHAnsi" w:cs="Arial"/>
                <w:szCs w:val="22"/>
              </w:rPr>
            </w:pPr>
            <w:r w:rsidRPr="00C245C1">
              <w:rPr>
                <w:rFonts w:eastAsiaTheme="minorHAnsi" w:cs="Arial"/>
                <w:szCs w:val="22"/>
              </w:rPr>
              <w:t>OMI_USECASE_VOD_RENTAL</w:t>
            </w:r>
          </w:p>
        </w:tc>
      </w:tr>
      <w:tr w:rsidR="006D0B4D" w14:paraId="696DA3AD"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2E4542DF" w14:textId="05AF8F0F" w:rsidR="006D0B4D" w:rsidRPr="007F194C" w:rsidRDefault="00C245C1" w:rsidP="006A0BC4">
            <w:pPr>
              <w:spacing w:line="276" w:lineRule="auto"/>
              <w:rPr>
                <w:rFonts w:eastAsiaTheme="minorHAnsi" w:cs="Arial"/>
                <w:szCs w:val="22"/>
              </w:rPr>
            </w:pPr>
            <w:r w:rsidRPr="00C245C1">
              <w:rPr>
                <w:rFonts w:eastAsiaTheme="minorHAnsi" w:cs="Arial"/>
                <w:szCs w:val="22"/>
              </w:rPr>
              <w:t>OMI_USECASE_BUNDLE_RENTAL</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2233DBA" w14:textId="01A6721E" w:rsidR="006D0B4D"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D03E4CF" w14:textId="1154964C" w:rsidR="006D0B4D" w:rsidRPr="007F194C" w:rsidRDefault="00C245C1" w:rsidP="006A0BC4">
            <w:pPr>
              <w:spacing w:line="276" w:lineRule="auto"/>
              <w:rPr>
                <w:rFonts w:eastAsiaTheme="minorHAnsi" w:cs="Arial"/>
                <w:szCs w:val="22"/>
              </w:rPr>
            </w:pPr>
            <w:r w:rsidRPr="00C245C1">
              <w:rPr>
                <w:rFonts w:eastAsiaTheme="minorHAnsi" w:cs="Arial"/>
                <w:szCs w:val="22"/>
              </w:rPr>
              <w:t>OMI_USECASE_BUNDLE_RENTAL</w:t>
            </w:r>
          </w:p>
        </w:tc>
      </w:tr>
      <w:tr w:rsidR="006D0B4D" w14:paraId="3A2F4DC6"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5D600937" w14:textId="2B47FAE8" w:rsidR="006D0B4D" w:rsidRPr="007F194C" w:rsidRDefault="00C245C1" w:rsidP="006A0BC4">
            <w:pPr>
              <w:spacing w:line="276" w:lineRule="auto"/>
              <w:rPr>
                <w:rFonts w:eastAsiaTheme="minorHAnsi" w:cs="Arial"/>
                <w:szCs w:val="22"/>
              </w:rPr>
            </w:pPr>
            <w:r w:rsidRPr="00C245C1">
              <w:rPr>
                <w:rFonts w:eastAsiaTheme="minorHAnsi" w:cs="Arial"/>
                <w:szCs w:val="22"/>
              </w:rPr>
              <w:t>OMI_USECASE_ACTIVATE_PPV_CHANNEL</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84E7997" w14:textId="69748EBC" w:rsidR="006D0B4D"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59B844E" w14:textId="082F5F7F" w:rsidR="006D0B4D" w:rsidRPr="007F194C" w:rsidRDefault="00C245C1" w:rsidP="006A0BC4">
            <w:pPr>
              <w:spacing w:line="276" w:lineRule="auto"/>
              <w:rPr>
                <w:rFonts w:eastAsiaTheme="minorHAnsi" w:cs="Arial"/>
                <w:szCs w:val="22"/>
              </w:rPr>
            </w:pPr>
            <w:r w:rsidRPr="00C245C1">
              <w:rPr>
                <w:rFonts w:eastAsiaTheme="minorHAnsi" w:cs="Arial"/>
                <w:szCs w:val="22"/>
              </w:rPr>
              <w:t>OMI_USECASE_ACTIVATE_PPV_CHANNEL</w:t>
            </w:r>
          </w:p>
        </w:tc>
      </w:tr>
      <w:tr w:rsidR="006D0B4D" w14:paraId="29B70DC6"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171EF411" w14:textId="38317832" w:rsidR="006D0B4D" w:rsidRPr="007F194C" w:rsidRDefault="00C245C1" w:rsidP="006A0BC4">
            <w:pPr>
              <w:spacing w:line="276" w:lineRule="auto"/>
              <w:rPr>
                <w:rFonts w:eastAsiaTheme="minorHAnsi" w:cs="Arial"/>
                <w:szCs w:val="22"/>
              </w:rPr>
            </w:pPr>
            <w:r w:rsidRPr="00C245C1">
              <w:rPr>
                <w:rFonts w:eastAsiaTheme="minorHAnsi" w:cs="Arial"/>
                <w:szCs w:val="22"/>
              </w:rPr>
              <w:t>OMI_USECASE_DEACTIVATE_PPV_CHANNEL</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985FB1B" w14:textId="3794B816" w:rsidR="006D0B4D"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3FF06DC" w14:textId="1C1F41B7" w:rsidR="006D0B4D" w:rsidRPr="007F194C" w:rsidRDefault="00C245C1" w:rsidP="006A0BC4">
            <w:pPr>
              <w:spacing w:line="276" w:lineRule="auto"/>
              <w:rPr>
                <w:rFonts w:eastAsiaTheme="minorHAnsi" w:cs="Arial"/>
                <w:szCs w:val="22"/>
              </w:rPr>
            </w:pPr>
            <w:r w:rsidRPr="00C245C1">
              <w:rPr>
                <w:rFonts w:eastAsiaTheme="minorHAnsi" w:cs="Arial"/>
                <w:szCs w:val="22"/>
              </w:rPr>
              <w:t>OMI_USECASE_DEACTIVATE_PPV_CHANNEL</w:t>
            </w:r>
          </w:p>
        </w:tc>
      </w:tr>
      <w:tr w:rsidR="006D0B4D" w14:paraId="0C6079CF"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48FFE3E6" w14:textId="2662A894" w:rsidR="006D0B4D" w:rsidRPr="007F194C" w:rsidRDefault="00C245C1" w:rsidP="006A0BC4">
            <w:pPr>
              <w:spacing w:line="276" w:lineRule="auto"/>
              <w:rPr>
                <w:rFonts w:eastAsiaTheme="minorHAnsi" w:cs="Arial"/>
                <w:szCs w:val="22"/>
              </w:rPr>
            </w:pPr>
            <w:r w:rsidRPr="00C245C1">
              <w:rPr>
                <w:rFonts w:eastAsiaTheme="minorHAnsi" w:cs="Arial"/>
                <w:szCs w:val="22"/>
              </w:rPr>
              <w:t>OMI_USECASE_PPV_RENTAL</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BD6D030" w14:textId="5F66F79C" w:rsidR="006D0B4D"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AFD8EEA" w14:textId="4B14EEAC" w:rsidR="006D0B4D" w:rsidRPr="007F194C" w:rsidRDefault="00C245C1" w:rsidP="006A0BC4">
            <w:pPr>
              <w:spacing w:line="276" w:lineRule="auto"/>
              <w:rPr>
                <w:rFonts w:eastAsiaTheme="minorHAnsi" w:cs="Arial"/>
                <w:szCs w:val="22"/>
              </w:rPr>
            </w:pPr>
            <w:r w:rsidRPr="00C245C1">
              <w:rPr>
                <w:rFonts w:eastAsiaTheme="minorHAnsi" w:cs="Arial"/>
                <w:szCs w:val="22"/>
              </w:rPr>
              <w:t>OMI_USECASE_PPV_RENTAL</w:t>
            </w:r>
          </w:p>
        </w:tc>
      </w:tr>
      <w:tr w:rsidR="006D0B4D" w14:paraId="49FFEEAD"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7F889A0A" w14:textId="3E3310B2" w:rsidR="006D0B4D" w:rsidRPr="007F194C" w:rsidRDefault="00C245C1" w:rsidP="006A0BC4">
            <w:pPr>
              <w:spacing w:line="276" w:lineRule="auto"/>
              <w:rPr>
                <w:rFonts w:eastAsiaTheme="minorHAnsi" w:cs="Arial"/>
                <w:szCs w:val="22"/>
              </w:rPr>
            </w:pPr>
            <w:r w:rsidRPr="00C245C1">
              <w:rPr>
                <w:rFonts w:eastAsiaTheme="minorHAnsi" w:cs="Arial"/>
                <w:szCs w:val="22"/>
              </w:rPr>
              <w:t>OMI_USECASE_CANCEL_RENTAL</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68A7296" w14:textId="0C3610CA" w:rsidR="006D0B4D"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85AAF31" w14:textId="12A24B45" w:rsidR="006D0B4D" w:rsidRPr="007F194C" w:rsidRDefault="00C245C1" w:rsidP="006A0BC4">
            <w:pPr>
              <w:spacing w:line="276" w:lineRule="auto"/>
              <w:rPr>
                <w:rFonts w:eastAsiaTheme="minorHAnsi" w:cs="Arial"/>
                <w:szCs w:val="22"/>
              </w:rPr>
            </w:pPr>
            <w:r w:rsidRPr="00C245C1">
              <w:rPr>
                <w:rFonts w:eastAsiaTheme="minorHAnsi" w:cs="Arial"/>
                <w:szCs w:val="22"/>
              </w:rPr>
              <w:t>OMI_USECASE_CANCEL_RENTAL</w:t>
            </w:r>
          </w:p>
        </w:tc>
      </w:tr>
      <w:tr w:rsidR="006D0B4D" w14:paraId="7A358B74"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3F3F8A56" w14:textId="4BFE83AC" w:rsidR="006D0B4D" w:rsidRPr="007F194C" w:rsidRDefault="00C245C1" w:rsidP="006A0BC4">
            <w:pPr>
              <w:spacing w:line="276" w:lineRule="auto"/>
              <w:rPr>
                <w:rFonts w:eastAsiaTheme="minorHAnsi" w:cs="Arial"/>
                <w:szCs w:val="22"/>
              </w:rPr>
            </w:pPr>
            <w:r w:rsidRPr="00C245C1">
              <w:rPr>
                <w:rFonts w:eastAsiaTheme="minorHAnsi" w:cs="Arial"/>
                <w:szCs w:val="22"/>
              </w:rPr>
              <w:t>OMI_USECASE_ADD_RECORDING</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3AAE322" w14:textId="112EC531" w:rsidR="006D0B4D"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DD83351" w14:textId="0BE6BE3D" w:rsidR="006D0B4D" w:rsidRPr="007F194C" w:rsidRDefault="00C245C1" w:rsidP="006A0BC4">
            <w:pPr>
              <w:spacing w:line="276" w:lineRule="auto"/>
              <w:rPr>
                <w:rFonts w:eastAsiaTheme="minorHAnsi" w:cs="Arial"/>
                <w:szCs w:val="22"/>
              </w:rPr>
            </w:pPr>
            <w:r w:rsidRPr="00C245C1">
              <w:rPr>
                <w:rFonts w:eastAsiaTheme="minorHAnsi" w:cs="Arial"/>
                <w:szCs w:val="22"/>
              </w:rPr>
              <w:t>OMI_USECASE_ADD_RECORDING</w:t>
            </w:r>
          </w:p>
        </w:tc>
      </w:tr>
      <w:tr w:rsidR="006D0B4D" w14:paraId="04000C92"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519D1D4A" w14:textId="4FB91630" w:rsidR="006D0B4D" w:rsidRPr="007F194C" w:rsidRDefault="00C245C1" w:rsidP="006A0BC4">
            <w:pPr>
              <w:spacing w:line="276" w:lineRule="auto"/>
              <w:rPr>
                <w:rFonts w:eastAsiaTheme="minorHAnsi" w:cs="Arial"/>
                <w:szCs w:val="22"/>
              </w:rPr>
            </w:pPr>
            <w:r w:rsidRPr="00C245C1">
              <w:rPr>
                <w:rFonts w:eastAsiaTheme="minorHAnsi" w:cs="Arial"/>
                <w:szCs w:val="22"/>
              </w:rPr>
              <w:t>OMI_USECASE_DELETE_RECORDING</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379796D" w14:textId="4A4F97EE" w:rsidR="006D0B4D"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6340066" w14:textId="3C223E3A" w:rsidR="006D0B4D" w:rsidRPr="007F194C" w:rsidRDefault="00C245C1" w:rsidP="006A0BC4">
            <w:pPr>
              <w:spacing w:line="276" w:lineRule="auto"/>
              <w:rPr>
                <w:rFonts w:eastAsiaTheme="minorHAnsi" w:cs="Arial"/>
                <w:szCs w:val="22"/>
              </w:rPr>
            </w:pPr>
            <w:r w:rsidRPr="00C245C1">
              <w:rPr>
                <w:rFonts w:eastAsiaTheme="minorHAnsi" w:cs="Arial"/>
                <w:szCs w:val="22"/>
              </w:rPr>
              <w:t>OMI_USECASE_DELETE_RECORDING</w:t>
            </w:r>
          </w:p>
        </w:tc>
      </w:tr>
      <w:tr w:rsidR="006D0B4D" w14:paraId="77F8811B"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02603AB3" w14:textId="107457BB" w:rsidR="006D0B4D" w:rsidRPr="007F194C" w:rsidRDefault="00C245C1" w:rsidP="006A0BC4">
            <w:pPr>
              <w:spacing w:line="276" w:lineRule="auto"/>
              <w:rPr>
                <w:rFonts w:eastAsiaTheme="minorHAnsi" w:cs="Arial"/>
                <w:szCs w:val="22"/>
              </w:rPr>
            </w:pPr>
            <w:r w:rsidRPr="00C245C1">
              <w:rPr>
                <w:rFonts w:eastAsiaTheme="minorHAnsi" w:cs="Arial"/>
                <w:szCs w:val="22"/>
              </w:rPr>
              <w:t>OMI_USECASE_PACKAGE_SUBSCRIPTION_MODIFICATION</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0B88CE4" w14:textId="6A8468F7" w:rsidR="006D0B4D"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301D296" w14:textId="1D2A0DE0" w:rsidR="006D0B4D" w:rsidRPr="007F194C" w:rsidRDefault="00C245C1" w:rsidP="006A0BC4">
            <w:pPr>
              <w:spacing w:line="276" w:lineRule="auto"/>
              <w:rPr>
                <w:rFonts w:eastAsiaTheme="minorHAnsi" w:cs="Arial"/>
                <w:szCs w:val="22"/>
              </w:rPr>
            </w:pPr>
            <w:r w:rsidRPr="00C245C1">
              <w:rPr>
                <w:rFonts w:eastAsiaTheme="minorHAnsi" w:cs="Arial"/>
                <w:szCs w:val="22"/>
              </w:rPr>
              <w:t>OMI_USECASE_PACKAGE_SUBSCRIPTION_MODIFICATION</w:t>
            </w:r>
          </w:p>
        </w:tc>
      </w:tr>
      <w:tr w:rsidR="006D0B4D" w14:paraId="72D8748D"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1AD11183" w14:textId="5C1ACDE3" w:rsidR="006D0B4D" w:rsidRPr="007F194C" w:rsidRDefault="00C245C1" w:rsidP="006A0BC4">
            <w:pPr>
              <w:spacing w:line="276" w:lineRule="auto"/>
              <w:rPr>
                <w:rFonts w:eastAsiaTheme="minorHAnsi" w:cs="Arial"/>
                <w:szCs w:val="22"/>
              </w:rPr>
            </w:pPr>
            <w:r w:rsidRPr="00C245C1">
              <w:rPr>
                <w:rFonts w:eastAsiaTheme="minorHAnsi" w:cs="Arial"/>
                <w:szCs w:val="22"/>
              </w:rPr>
              <w:t>OMI_USECASE_ADD_STREAM_TO_CHANNEL</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19986A2" w14:textId="74BBADF5" w:rsidR="006D0B4D"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9CEEFF5" w14:textId="5D143FF1" w:rsidR="006D0B4D" w:rsidRPr="007F194C" w:rsidRDefault="00C245C1" w:rsidP="006A0BC4">
            <w:pPr>
              <w:spacing w:line="276" w:lineRule="auto"/>
              <w:rPr>
                <w:rFonts w:eastAsiaTheme="minorHAnsi" w:cs="Arial"/>
                <w:szCs w:val="22"/>
              </w:rPr>
            </w:pPr>
            <w:r w:rsidRPr="00C245C1">
              <w:rPr>
                <w:rFonts w:eastAsiaTheme="minorHAnsi" w:cs="Arial"/>
                <w:szCs w:val="22"/>
              </w:rPr>
              <w:t>OMI_USECASE_ADD_STREAM_TO_CHANNEL</w:t>
            </w:r>
          </w:p>
        </w:tc>
      </w:tr>
      <w:tr w:rsidR="006D0B4D" w14:paraId="422EC241"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4E8E9F17" w14:textId="7C1DBFAF" w:rsidR="006D0B4D" w:rsidRPr="007F194C" w:rsidRDefault="00C245C1" w:rsidP="006A0BC4">
            <w:pPr>
              <w:spacing w:line="276" w:lineRule="auto"/>
              <w:rPr>
                <w:rFonts w:eastAsiaTheme="minorHAnsi" w:cs="Arial"/>
                <w:szCs w:val="22"/>
              </w:rPr>
            </w:pPr>
            <w:r w:rsidRPr="00C245C1">
              <w:rPr>
                <w:rFonts w:eastAsiaTheme="minorHAnsi" w:cs="Arial"/>
                <w:szCs w:val="22"/>
              </w:rPr>
              <w:t>OMI_USECASE_DELETE_STREAM_FROM_CHANNEL</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07A0634" w14:textId="5F0D953A" w:rsidR="006D0B4D"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44CD25A" w14:textId="057F9238" w:rsidR="006D0B4D" w:rsidRPr="007F194C" w:rsidRDefault="00C245C1" w:rsidP="006A0BC4">
            <w:pPr>
              <w:spacing w:line="276" w:lineRule="auto"/>
              <w:rPr>
                <w:rFonts w:eastAsiaTheme="minorHAnsi" w:cs="Arial"/>
                <w:szCs w:val="22"/>
              </w:rPr>
            </w:pPr>
            <w:r w:rsidRPr="00C245C1">
              <w:rPr>
                <w:rFonts w:eastAsiaTheme="minorHAnsi" w:cs="Arial"/>
                <w:szCs w:val="22"/>
              </w:rPr>
              <w:t>OMI_USECASE_DELETE_STREAM_FROM_CHANNEL</w:t>
            </w:r>
          </w:p>
        </w:tc>
      </w:tr>
      <w:tr w:rsidR="006D0B4D" w14:paraId="4D705732"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42A361CC" w14:textId="3892638C" w:rsidR="006D0B4D" w:rsidRPr="007F194C" w:rsidRDefault="00C245C1" w:rsidP="006A0BC4">
            <w:pPr>
              <w:spacing w:line="276" w:lineRule="auto"/>
              <w:rPr>
                <w:rFonts w:eastAsiaTheme="minorHAnsi" w:cs="Arial"/>
                <w:szCs w:val="22"/>
              </w:rPr>
            </w:pPr>
            <w:r w:rsidRPr="00C245C1">
              <w:rPr>
                <w:rFonts w:eastAsiaTheme="minorHAnsi" w:cs="Arial"/>
                <w:szCs w:val="22"/>
              </w:rPr>
              <w:t>OMI_USECASE_ADD_ASSET_TO_VOD</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0EBA31B" w14:textId="2722AA6A" w:rsidR="006D0B4D"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ADD0E0A" w14:textId="57B13044" w:rsidR="006D0B4D" w:rsidRPr="007F194C" w:rsidRDefault="00C245C1" w:rsidP="006A0BC4">
            <w:pPr>
              <w:spacing w:line="276" w:lineRule="auto"/>
              <w:rPr>
                <w:rFonts w:eastAsiaTheme="minorHAnsi" w:cs="Arial"/>
                <w:szCs w:val="22"/>
              </w:rPr>
            </w:pPr>
            <w:r w:rsidRPr="00C245C1">
              <w:rPr>
                <w:rFonts w:eastAsiaTheme="minorHAnsi" w:cs="Arial"/>
                <w:szCs w:val="22"/>
              </w:rPr>
              <w:t>OMI_USECASE_ADD_ASSET_TO_VOD</w:t>
            </w:r>
          </w:p>
        </w:tc>
      </w:tr>
      <w:tr w:rsidR="005E43DB" w14:paraId="6264202C"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737508C5" w14:textId="1E93124A" w:rsidR="005E43DB" w:rsidRPr="007F194C" w:rsidRDefault="00C245C1" w:rsidP="006A0BC4">
            <w:pPr>
              <w:spacing w:line="276" w:lineRule="auto"/>
              <w:rPr>
                <w:rFonts w:eastAsiaTheme="minorHAnsi" w:cs="Arial"/>
                <w:szCs w:val="22"/>
              </w:rPr>
            </w:pPr>
            <w:r w:rsidRPr="00C245C1">
              <w:rPr>
                <w:rFonts w:eastAsiaTheme="minorHAnsi" w:cs="Arial"/>
                <w:szCs w:val="22"/>
              </w:rPr>
              <w:t>OMI_USECASE_REMOVE_ASSET_FROM_VOD</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BDE5B7C" w14:textId="77F05DE6" w:rsidR="005E43DB"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C688FDE" w14:textId="536181EB" w:rsidR="005E43DB" w:rsidRPr="007F194C" w:rsidRDefault="00C245C1" w:rsidP="006A0BC4">
            <w:pPr>
              <w:spacing w:line="276" w:lineRule="auto"/>
              <w:rPr>
                <w:rFonts w:eastAsiaTheme="minorHAnsi" w:cs="Arial"/>
                <w:szCs w:val="22"/>
              </w:rPr>
            </w:pPr>
            <w:r w:rsidRPr="00C245C1">
              <w:rPr>
                <w:rFonts w:eastAsiaTheme="minorHAnsi" w:cs="Arial"/>
                <w:szCs w:val="22"/>
              </w:rPr>
              <w:t>OMI_USECASE_REMOVE_ASSET_FROM_VOD</w:t>
            </w:r>
          </w:p>
        </w:tc>
      </w:tr>
      <w:tr w:rsidR="00C245C1" w14:paraId="327023B8"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488F7C72" w14:textId="23358830" w:rsidR="00C245C1" w:rsidRPr="007F194C" w:rsidRDefault="00C245C1" w:rsidP="006A0BC4">
            <w:pPr>
              <w:spacing w:line="276" w:lineRule="auto"/>
              <w:rPr>
                <w:rFonts w:eastAsiaTheme="minorHAnsi" w:cs="Arial"/>
                <w:szCs w:val="22"/>
              </w:rPr>
            </w:pPr>
            <w:r w:rsidRPr="00C245C1">
              <w:rPr>
                <w:rFonts w:eastAsiaTheme="minorHAnsi" w:cs="Arial"/>
                <w:szCs w:val="22"/>
              </w:rPr>
              <w:t>OMI_USECASE_TRANSACTION</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3A5F329" w14:textId="5B4F4600" w:rsidR="00C245C1" w:rsidRDefault="00D40989" w:rsidP="006A0BC4">
            <w:pPr>
              <w:spacing w:line="276" w:lineRule="auto"/>
            </w:pPr>
            <w:r>
              <w:t xml:space="preserve">Public </w:t>
            </w:r>
            <w:r w:rsidRPr="008D7560">
              <w:t xml:space="preserve"> String</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06E4C40" w14:textId="27A93616" w:rsidR="00C245C1" w:rsidRPr="007F194C" w:rsidRDefault="00C245C1" w:rsidP="006A0BC4">
            <w:pPr>
              <w:spacing w:line="276" w:lineRule="auto"/>
              <w:rPr>
                <w:rFonts w:eastAsiaTheme="minorHAnsi" w:cs="Arial"/>
                <w:szCs w:val="22"/>
              </w:rPr>
            </w:pPr>
            <w:r w:rsidRPr="00C245C1">
              <w:rPr>
                <w:rFonts w:eastAsiaTheme="minorHAnsi" w:cs="Arial"/>
                <w:szCs w:val="22"/>
              </w:rPr>
              <w:t>OMI_USECASE_TRANSACTION</w:t>
            </w:r>
          </w:p>
        </w:tc>
      </w:tr>
      <w:tr w:rsidR="0015506F" w14:paraId="70341D9A"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61AA6E7B" w14:textId="77777777" w:rsidR="0015506F" w:rsidRPr="00C03F86" w:rsidRDefault="0015506F" w:rsidP="006A0BC4">
            <w:pPr>
              <w:spacing w:line="276" w:lineRule="auto"/>
              <w:rPr>
                <w:rFonts w:eastAsiaTheme="minorHAnsi" w:cs="Arial"/>
                <w:szCs w:val="22"/>
              </w:rPr>
            </w:pPr>
            <w:r w:rsidRPr="00C03F86">
              <w:rPr>
                <w:rFonts w:eastAsiaTheme="minorHAnsi" w:cs="Arial"/>
                <w:szCs w:val="22"/>
              </w:rPr>
              <w:t>OMI_ASYNC</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25D627D" w14:textId="77777777" w:rsidR="0015506F" w:rsidRDefault="0015506F" w:rsidP="006A0BC4">
            <w:pPr>
              <w:spacing w:line="276" w:lineRule="auto"/>
            </w:pPr>
            <w:r>
              <w:t>int</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3982E47" w14:textId="77777777" w:rsidR="0015506F" w:rsidRPr="00C03F86" w:rsidRDefault="0015506F" w:rsidP="006A0BC4">
            <w:pPr>
              <w:spacing w:line="276" w:lineRule="auto"/>
              <w:rPr>
                <w:rFonts w:eastAsiaTheme="minorHAnsi" w:cs="Arial"/>
                <w:szCs w:val="22"/>
              </w:rPr>
            </w:pPr>
            <w:r w:rsidRPr="00C03F86">
              <w:rPr>
                <w:rFonts w:eastAsiaTheme="minorHAnsi" w:cs="Arial"/>
                <w:szCs w:val="22"/>
              </w:rPr>
              <w:t>OMI_ASYNC</w:t>
            </w:r>
          </w:p>
        </w:tc>
      </w:tr>
      <w:tr w:rsidR="0015506F" w14:paraId="14414D79"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1A60858C" w14:textId="77777777" w:rsidR="0015506F" w:rsidRPr="00C03F86" w:rsidRDefault="0015506F" w:rsidP="006A0BC4">
            <w:pPr>
              <w:spacing w:line="276" w:lineRule="auto"/>
              <w:rPr>
                <w:rFonts w:eastAsiaTheme="minorHAnsi" w:cs="Arial"/>
                <w:szCs w:val="22"/>
              </w:rPr>
            </w:pPr>
            <w:r w:rsidRPr="00C03F86">
              <w:rPr>
                <w:rFonts w:eastAsiaTheme="minorHAnsi" w:cs="Arial"/>
                <w:szCs w:val="22"/>
              </w:rPr>
              <w:lastRenderedPageBreak/>
              <w:t>OMI_SYNC</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3F01538" w14:textId="77777777" w:rsidR="0015506F" w:rsidRDefault="0015506F" w:rsidP="006A0BC4">
            <w:pPr>
              <w:spacing w:line="276" w:lineRule="auto"/>
            </w:pPr>
            <w:r>
              <w:t>int</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C6AB227" w14:textId="77777777" w:rsidR="0015506F" w:rsidRPr="00C03F86" w:rsidRDefault="0015506F" w:rsidP="006A0BC4">
            <w:pPr>
              <w:spacing w:line="276" w:lineRule="auto"/>
              <w:rPr>
                <w:rFonts w:eastAsiaTheme="minorHAnsi" w:cs="Arial"/>
                <w:szCs w:val="22"/>
              </w:rPr>
            </w:pPr>
            <w:r w:rsidRPr="00C03F86">
              <w:rPr>
                <w:rFonts w:eastAsiaTheme="minorHAnsi" w:cs="Arial"/>
                <w:szCs w:val="22"/>
              </w:rPr>
              <w:t>OMI_SYNC</w:t>
            </w:r>
          </w:p>
        </w:tc>
      </w:tr>
      <w:tr w:rsidR="0015506F" w14:paraId="211204BF"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2845E37D" w14:textId="77777777" w:rsidR="0015506F" w:rsidRPr="00C03F86" w:rsidRDefault="0015506F" w:rsidP="006A0BC4">
            <w:pPr>
              <w:spacing w:line="276" w:lineRule="auto"/>
              <w:rPr>
                <w:rFonts w:eastAsiaTheme="minorHAnsi" w:cs="Arial"/>
                <w:szCs w:val="22"/>
              </w:rPr>
            </w:pPr>
            <w:r w:rsidRPr="00C03F86">
              <w:rPr>
                <w:rFonts w:eastAsiaTheme="minorHAnsi" w:cs="Arial"/>
                <w:szCs w:val="22"/>
              </w:rPr>
              <w:t>OMI_CALL_TYPE_ASYNC</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C3505A8" w14:textId="77777777" w:rsidR="0015506F" w:rsidRDefault="0015506F" w:rsidP="006A0BC4">
            <w:pPr>
              <w:spacing w:line="276" w:lineRule="auto"/>
            </w:pPr>
            <w:r>
              <w:t>int</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926D04E" w14:textId="77777777" w:rsidR="0015506F" w:rsidRPr="00C03F86" w:rsidRDefault="0015506F" w:rsidP="006A0BC4">
            <w:pPr>
              <w:spacing w:line="276" w:lineRule="auto"/>
              <w:rPr>
                <w:rFonts w:eastAsiaTheme="minorHAnsi" w:cs="Arial"/>
                <w:szCs w:val="22"/>
              </w:rPr>
            </w:pPr>
            <w:r w:rsidRPr="00C03F86">
              <w:rPr>
                <w:rFonts w:eastAsiaTheme="minorHAnsi" w:cs="Arial"/>
                <w:szCs w:val="22"/>
              </w:rPr>
              <w:t>OMI_CALL_TYPE_JMS</w:t>
            </w:r>
          </w:p>
        </w:tc>
      </w:tr>
      <w:tr w:rsidR="0015506F" w14:paraId="15132CE8" w14:textId="77777777" w:rsidTr="00B9765B">
        <w:trPr>
          <w:trHeight w:val="80"/>
        </w:trPr>
        <w:tc>
          <w:tcPr>
            <w:tcW w:w="4017" w:type="dxa"/>
            <w:tcBorders>
              <w:top w:val="single" w:sz="12" w:space="0" w:color="auto"/>
              <w:left w:val="single" w:sz="8" w:space="0" w:color="auto"/>
              <w:bottom w:val="single" w:sz="12" w:space="0" w:color="auto"/>
              <w:right w:val="single" w:sz="8" w:space="0" w:color="auto"/>
            </w:tcBorders>
            <w:shd w:val="clear" w:color="auto" w:fill="FFFFFF" w:themeFill="background1"/>
            <w:tcMar>
              <w:top w:w="0" w:type="dxa"/>
              <w:left w:w="108" w:type="dxa"/>
              <w:bottom w:w="0" w:type="dxa"/>
              <w:right w:w="108" w:type="dxa"/>
            </w:tcMar>
          </w:tcPr>
          <w:p w14:paraId="4B4CE702" w14:textId="77777777" w:rsidR="0015506F" w:rsidRPr="00C03F86" w:rsidRDefault="0015506F" w:rsidP="006A0BC4">
            <w:pPr>
              <w:spacing w:line="276" w:lineRule="auto"/>
              <w:rPr>
                <w:rFonts w:eastAsiaTheme="minorHAnsi" w:cs="Arial"/>
                <w:szCs w:val="22"/>
              </w:rPr>
            </w:pPr>
            <w:r w:rsidRPr="00C03F86">
              <w:rPr>
                <w:rFonts w:eastAsiaTheme="minorHAnsi" w:cs="Arial"/>
                <w:szCs w:val="22"/>
              </w:rPr>
              <w:t>OMI_CALL_TYPE_JMS_SYNC</w:t>
            </w:r>
          </w:p>
        </w:tc>
        <w:tc>
          <w:tcPr>
            <w:tcW w:w="1563"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0470679" w14:textId="77777777" w:rsidR="0015506F" w:rsidRDefault="0015506F" w:rsidP="006A0BC4">
            <w:pPr>
              <w:spacing w:line="276" w:lineRule="auto"/>
            </w:pPr>
            <w:r>
              <w:t>int</w:t>
            </w:r>
          </w:p>
        </w:tc>
        <w:tc>
          <w:tcPr>
            <w:tcW w:w="36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FD04C7D" w14:textId="77777777" w:rsidR="0015506F" w:rsidRPr="00C03F86" w:rsidRDefault="0015506F" w:rsidP="006A0BC4">
            <w:pPr>
              <w:spacing w:line="276" w:lineRule="auto"/>
              <w:rPr>
                <w:rFonts w:eastAsiaTheme="minorHAnsi" w:cs="Arial"/>
                <w:szCs w:val="22"/>
              </w:rPr>
            </w:pPr>
            <w:r w:rsidRPr="00C03F86">
              <w:rPr>
                <w:rFonts w:eastAsiaTheme="minorHAnsi" w:cs="Arial"/>
                <w:szCs w:val="22"/>
              </w:rPr>
              <w:t>OMI_CALL_TYPE_JMS_SYNC</w:t>
            </w:r>
          </w:p>
        </w:tc>
      </w:tr>
      <w:tr w:rsidR="0015506F" w14:paraId="555F788C" w14:textId="77777777" w:rsidTr="00B9765B">
        <w:trPr>
          <w:trHeight w:val="80"/>
        </w:trPr>
        <w:tc>
          <w:tcPr>
            <w:tcW w:w="4017" w:type="dxa"/>
            <w:tcBorders>
              <w:top w:val="single" w:sz="12" w:space="0" w:color="auto"/>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1BAE7D6D" w14:textId="77777777" w:rsidR="0015506F" w:rsidRPr="00C03F86" w:rsidRDefault="0015506F" w:rsidP="006A0BC4">
            <w:pPr>
              <w:spacing w:line="276" w:lineRule="auto"/>
              <w:rPr>
                <w:rFonts w:eastAsiaTheme="minorHAnsi" w:cs="Arial"/>
                <w:szCs w:val="22"/>
              </w:rPr>
            </w:pPr>
            <w:r w:rsidRPr="00C03F86">
              <w:rPr>
                <w:rFonts w:eastAsiaTheme="minorHAnsi" w:cs="Arial"/>
                <w:szCs w:val="22"/>
              </w:rPr>
              <w:t>OMI_CALL_TYPE_HTTP</w:t>
            </w:r>
          </w:p>
        </w:tc>
        <w:tc>
          <w:tcPr>
            <w:tcW w:w="1563" w:type="dxa"/>
            <w:tcBorders>
              <w:top w:val="single" w:sz="12" w:space="0" w:color="auto"/>
              <w:left w:val="nil"/>
              <w:bottom w:val="single" w:sz="8" w:space="0" w:color="auto"/>
              <w:right w:val="single" w:sz="8" w:space="0" w:color="auto"/>
            </w:tcBorders>
            <w:tcMar>
              <w:top w:w="0" w:type="dxa"/>
              <w:left w:w="108" w:type="dxa"/>
              <w:bottom w:w="0" w:type="dxa"/>
              <w:right w:w="108" w:type="dxa"/>
            </w:tcMar>
          </w:tcPr>
          <w:p w14:paraId="100E7A78" w14:textId="77777777" w:rsidR="0015506F" w:rsidRDefault="0015506F" w:rsidP="006A0BC4">
            <w:pPr>
              <w:spacing w:line="276" w:lineRule="auto"/>
            </w:pPr>
            <w:r>
              <w:t>int</w:t>
            </w:r>
          </w:p>
        </w:tc>
        <w:tc>
          <w:tcPr>
            <w:tcW w:w="3686" w:type="dxa"/>
            <w:tcBorders>
              <w:top w:val="single" w:sz="12" w:space="0" w:color="auto"/>
              <w:left w:val="nil"/>
              <w:bottom w:val="single" w:sz="8" w:space="0" w:color="auto"/>
              <w:right w:val="single" w:sz="8" w:space="0" w:color="auto"/>
            </w:tcBorders>
            <w:tcMar>
              <w:top w:w="0" w:type="dxa"/>
              <w:left w:w="108" w:type="dxa"/>
              <w:bottom w:w="0" w:type="dxa"/>
              <w:right w:w="108" w:type="dxa"/>
            </w:tcMar>
          </w:tcPr>
          <w:p w14:paraId="167D0618" w14:textId="77777777" w:rsidR="0015506F" w:rsidRPr="00C03F86" w:rsidRDefault="0015506F" w:rsidP="006A0BC4">
            <w:pPr>
              <w:spacing w:line="276" w:lineRule="auto"/>
              <w:rPr>
                <w:rFonts w:eastAsiaTheme="minorHAnsi" w:cs="Arial"/>
                <w:szCs w:val="22"/>
              </w:rPr>
            </w:pPr>
            <w:r w:rsidRPr="00C03F86">
              <w:rPr>
                <w:rFonts w:eastAsiaTheme="minorHAnsi" w:cs="Arial"/>
                <w:szCs w:val="22"/>
              </w:rPr>
              <w:t>OMI_CALL_TYPE_HTTP</w:t>
            </w:r>
          </w:p>
        </w:tc>
      </w:tr>
    </w:tbl>
    <w:p w14:paraId="4AA064AE" w14:textId="77777777" w:rsidR="0015506F" w:rsidRDefault="0015506F" w:rsidP="0015506F">
      <w:pPr>
        <w:pStyle w:val="ListParagraph"/>
        <w:rPr>
          <w:rFonts w:cs="Arial"/>
          <w:b/>
          <w:bCs/>
          <w:szCs w:val="22"/>
        </w:rPr>
      </w:pPr>
    </w:p>
    <w:p w14:paraId="06434E8A" w14:textId="77777777" w:rsidR="0015506F" w:rsidRDefault="0015506F" w:rsidP="0015506F">
      <w:pPr>
        <w:pStyle w:val="ListParagraph"/>
        <w:rPr>
          <w:rFonts w:cs="Arial"/>
          <w:b/>
          <w:bCs/>
          <w:szCs w:val="22"/>
        </w:rPr>
      </w:pPr>
    </w:p>
    <w:p w14:paraId="5F28CA1D" w14:textId="77777777" w:rsidR="0015506F" w:rsidRPr="00105312" w:rsidRDefault="0015506F" w:rsidP="0015506F">
      <w:pPr>
        <w:pStyle w:val="ListParagraph"/>
        <w:numPr>
          <w:ilvl w:val="0"/>
          <w:numId w:val="10"/>
        </w:numPr>
        <w:rPr>
          <w:rFonts w:cs="Arial"/>
          <w:b/>
          <w:bCs/>
          <w:szCs w:val="22"/>
        </w:rPr>
      </w:pPr>
      <w:r w:rsidRPr="00105312">
        <w:rPr>
          <w:rFonts w:cs="Arial"/>
          <w:b/>
          <w:bCs/>
          <w:szCs w:val="22"/>
        </w:rPr>
        <w:t>com.acn.omiclient.OMIClient</w:t>
      </w:r>
    </w:p>
    <w:p w14:paraId="3ADEAD67" w14:textId="77777777" w:rsidR="0015506F" w:rsidRPr="007A4FBA" w:rsidRDefault="0015506F" w:rsidP="0015506F">
      <w:pPr>
        <w:pStyle w:val="ListParagraph"/>
        <w:rPr>
          <w:rFonts w:cs="Arial"/>
          <w:b/>
          <w:bCs/>
          <w:szCs w:val="22"/>
        </w:rPr>
      </w:pPr>
    </w:p>
    <w:tbl>
      <w:tblPr>
        <w:tblW w:w="0" w:type="auto"/>
        <w:tblInd w:w="198" w:type="dxa"/>
        <w:tblCellMar>
          <w:left w:w="0" w:type="dxa"/>
          <w:right w:w="0" w:type="dxa"/>
        </w:tblCellMar>
        <w:tblLook w:val="04A0" w:firstRow="1" w:lastRow="0" w:firstColumn="1" w:lastColumn="0" w:noHBand="0" w:noVBand="1"/>
      </w:tblPr>
      <w:tblGrid>
        <w:gridCol w:w="3444"/>
        <w:gridCol w:w="2156"/>
        <w:gridCol w:w="3666"/>
      </w:tblGrid>
      <w:tr w:rsidR="0015506F" w14:paraId="1F970E52" w14:textId="77777777" w:rsidTr="00B9765B">
        <w:trPr>
          <w:trHeight w:val="92"/>
        </w:trPr>
        <w:tc>
          <w:tcPr>
            <w:tcW w:w="3444"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0BAF0D5B"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215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55A013BB"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366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7921C532"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15506F" w14:paraId="43174117"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10D1CB6" w14:textId="77777777" w:rsidR="0015506F" w:rsidRPr="00A22FA4" w:rsidRDefault="0015506F" w:rsidP="006A0BC4">
            <w:pPr>
              <w:spacing w:line="276" w:lineRule="auto"/>
            </w:pPr>
            <w:r w:rsidRPr="00672ACE">
              <w:t xml:space="preserve"> LOGGER</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6F131914" w14:textId="77777777" w:rsidR="0015506F" w:rsidRDefault="0015506F" w:rsidP="006A0BC4">
            <w:pPr>
              <w:spacing w:line="276" w:lineRule="auto"/>
            </w:pPr>
            <w:r>
              <w:t>Public log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4AB5FF7D" w14:textId="77777777" w:rsidR="0015506F" w:rsidRPr="00A22FA4" w:rsidRDefault="0015506F" w:rsidP="006A0BC4">
            <w:pPr>
              <w:spacing w:line="276" w:lineRule="auto"/>
            </w:pPr>
            <w:r w:rsidRPr="00672ACE">
              <w:t>Logger instance.</w:t>
            </w:r>
          </w:p>
        </w:tc>
      </w:tr>
      <w:tr w:rsidR="0015506F" w14:paraId="7411205B"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E28F1A9" w14:textId="77777777" w:rsidR="0015506F" w:rsidRDefault="0015506F" w:rsidP="006A0BC4">
            <w:pPr>
              <w:spacing w:line="276" w:lineRule="auto"/>
              <w:rPr>
                <w:rFonts w:eastAsiaTheme="minorHAnsi" w:cs="Arial"/>
                <w:szCs w:val="22"/>
              </w:rPr>
            </w:pPr>
            <w:r w:rsidRPr="00672ACE">
              <w:rPr>
                <w:rFonts w:eastAsiaTheme="minorHAnsi" w:cs="Arial"/>
                <w:szCs w:val="22"/>
              </w:rPr>
              <w:t>ERROR_ASYNC_MESSAGE</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33CBC639" w14:textId="6DAF6A63" w:rsidR="0015506F" w:rsidRDefault="00166472" w:rsidP="006A0BC4">
            <w:pPr>
              <w:spacing w:line="276" w:lineRule="auto"/>
              <w:rPr>
                <w:rFonts w:eastAsiaTheme="minorHAnsi" w:cs="Arial"/>
                <w:szCs w:val="22"/>
              </w:rPr>
            </w:pPr>
            <w:r w:rsidRPr="001643C0">
              <w:t>private static final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hideMark/>
          </w:tcPr>
          <w:p w14:paraId="2B804CDA" w14:textId="77777777" w:rsidR="0015506F" w:rsidRDefault="0015506F" w:rsidP="006A0BC4">
            <w:pPr>
              <w:spacing w:line="276" w:lineRule="auto"/>
              <w:rPr>
                <w:rFonts w:eastAsiaTheme="minorHAnsi" w:cs="Arial"/>
                <w:szCs w:val="22"/>
              </w:rPr>
            </w:pPr>
            <w:r w:rsidRPr="00672ACE">
              <w:t>SET_VMXSYNC</w:t>
            </w:r>
          </w:p>
        </w:tc>
      </w:tr>
      <w:tr w:rsidR="001643C0" w14:paraId="367A49A8"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DBD7CC0" w14:textId="36F2E615" w:rsidR="001643C0" w:rsidRPr="00672ACE" w:rsidRDefault="001643C0" w:rsidP="006A0BC4">
            <w:pPr>
              <w:spacing w:line="276" w:lineRule="auto"/>
              <w:rPr>
                <w:rFonts w:eastAsiaTheme="minorHAnsi" w:cs="Arial"/>
                <w:szCs w:val="22"/>
              </w:rPr>
            </w:pPr>
            <w:r w:rsidRPr="001643C0">
              <w:rPr>
                <w:rFonts w:eastAsiaTheme="minorHAnsi" w:cs="Arial"/>
                <w:szCs w:val="22"/>
              </w:rPr>
              <w:t>ERROR_HTTP_MESSAGE</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59679423" w14:textId="47EF1FAB" w:rsidR="001643C0" w:rsidRDefault="001643C0" w:rsidP="006A0BC4">
            <w:pPr>
              <w:spacing w:line="276" w:lineRule="auto"/>
            </w:pPr>
            <w:r w:rsidRPr="001643C0">
              <w:t>private static final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75AADA01" w14:textId="6BE04206" w:rsidR="001643C0" w:rsidRPr="00672ACE" w:rsidRDefault="00B973D3" w:rsidP="006A0BC4">
            <w:pPr>
              <w:spacing w:line="276" w:lineRule="auto"/>
            </w:pPr>
            <w:r w:rsidRPr="00B973D3">
              <w:t>Not able to send http request. :</w:t>
            </w:r>
          </w:p>
        </w:tc>
      </w:tr>
      <w:tr w:rsidR="001167D6" w14:paraId="1B0DFF7D"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13BDB12" w14:textId="7BCE14DA" w:rsidR="001167D6" w:rsidRPr="001643C0" w:rsidRDefault="001167D6" w:rsidP="006A0BC4">
            <w:pPr>
              <w:spacing w:line="276" w:lineRule="auto"/>
              <w:rPr>
                <w:rFonts w:eastAsiaTheme="minorHAnsi" w:cs="Arial"/>
                <w:szCs w:val="22"/>
              </w:rPr>
            </w:pPr>
            <w:r w:rsidRPr="00672ACE">
              <w:t>RESTURL_OPERATIONTYPE</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5050396D" w14:textId="2C02D6F9" w:rsidR="001167D6" w:rsidRPr="001643C0" w:rsidRDefault="001167D6" w:rsidP="006A0BC4">
            <w:pPr>
              <w:spacing w:line="276" w:lineRule="auto"/>
            </w:pPr>
            <w:r>
              <w:t>private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30B7ED0E" w14:textId="03FDD7F7" w:rsidR="001167D6" w:rsidRPr="00B973D3" w:rsidRDefault="001167D6" w:rsidP="006A0BC4">
            <w:pPr>
              <w:spacing w:line="276" w:lineRule="auto"/>
            </w:pPr>
            <w:r w:rsidRPr="00672ACE">
              <w:t>SET_VMXSYNC</w:t>
            </w:r>
          </w:p>
        </w:tc>
      </w:tr>
      <w:tr w:rsidR="001167D6" w14:paraId="1EEBA811"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D6CD603" w14:textId="273F2EF1" w:rsidR="001167D6" w:rsidRPr="001643C0" w:rsidRDefault="009A5D79" w:rsidP="006A0BC4">
            <w:pPr>
              <w:spacing w:line="276" w:lineRule="auto"/>
              <w:rPr>
                <w:rFonts w:eastAsiaTheme="minorHAnsi" w:cs="Arial"/>
                <w:szCs w:val="22"/>
              </w:rPr>
            </w:pPr>
            <w:r w:rsidRPr="009A5D79">
              <w:rPr>
                <w:rFonts w:eastAsiaTheme="minorHAnsi" w:cs="Arial"/>
                <w:szCs w:val="22"/>
              </w:rPr>
              <w:t>RESTURL_OPERATIONTYPE</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135B011E" w14:textId="50D3D05A" w:rsidR="001167D6" w:rsidRPr="001643C0" w:rsidRDefault="009A5D79" w:rsidP="006A0BC4">
            <w:pPr>
              <w:spacing w:line="276" w:lineRule="auto"/>
            </w:pPr>
            <w:r w:rsidRPr="001643C0">
              <w:t>private static final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25468F14" w14:textId="4C585CDA" w:rsidR="001167D6" w:rsidRPr="00B973D3" w:rsidRDefault="009A5D79" w:rsidP="006A0BC4">
            <w:pPr>
              <w:spacing w:line="276" w:lineRule="auto"/>
            </w:pPr>
            <w:r w:rsidRPr="009A5D79">
              <w:t>RESTURL + operationType =</w:t>
            </w:r>
          </w:p>
        </w:tc>
      </w:tr>
      <w:tr w:rsidR="001167D6" w14:paraId="5BDD2C63"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2A02541" w14:textId="5C581F52" w:rsidR="001167D6" w:rsidRPr="001643C0" w:rsidRDefault="009A5D79" w:rsidP="006A0BC4">
            <w:pPr>
              <w:spacing w:line="276" w:lineRule="auto"/>
              <w:rPr>
                <w:rFonts w:eastAsiaTheme="minorHAnsi" w:cs="Arial"/>
                <w:szCs w:val="22"/>
              </w:rPr>
            </w:pPr>
            <w:r w:rsidRPr="009A5D79">
              <w:rPr>
                <w:rFonts w:eastAsiaTheme="minorHAnsi" w:cs="Arial"/>
                <w:szCs w:val="22"/>
              </w:rPr>
              <w:t>RESPONSE_TEXT</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34C20827" w14:textId="68ECE915" w:rsidR="001167D6" w:rsidRPr="001643C0" w:rsidRDefault="009A5D79" w:rsidP="006A0BC4">
            <w:pPr>
              <w:spacing w:line="276" w:lineRule="auto"/>
            </w:pPr>
            <w:r w:rsidRPr="001643C0">
              <w:t>private static final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12BF9C55" w14:textId="476E2B91" w:rsidR="001167D6" w:rsidRPr="00B973D3" w:rsidRDefault="009A5D79" w:rsidP="006A0BC4">
            <w:pPr>
              <w:spacing w:line="276" w:lineRule="auto"/>
            </w:pPr>
            <w:r w:rsidRPr="009A5D79">
              <w:t>responseText =</w:t>
            </w:r>
          </w:p>
        </w:tc>
      </w:tr>
      <w:tr w:rsidR="001167D6" w14:paraId="1E6E236B"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1951AF4" w14:textId="666618CA" w:rsidR="001167D6" w:rsidRPr="001643C0" w:rsidRDefault="009A5D79" w:rsidP="006A0BC4">
            <w:pPr>
              <w:spacing w:line="276" w:lineRule="auto"/>
              <w:rPr>
                <w:rFonts w:eastAsiaTheme="minorHAnsi" w:cs="Arial"/>
                <w:szCs w:val="22"/>
              </w:rPr>
            </w:pPr>
            <w:r w:rsidRPr="009A5D79">
              <w:rPr>
                <w:rFonts w:eastAsiaTheme="minorHAnsi" w:cs="Arial"/>
                <w:szCs w:val="22"/>
              </w:rPr>
              <w:t>MSG_SEP</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3037F73B" w14:textId="63B6AE82" w:rsidR="001167D6" w:rsidRPr="001643C0" w:rsidRDefault="009A5D79" w:rsidP="006A0BC4">
            <w:pPr>
              <w:spacing w:line="276" w:lineRule="auto"/>
            </w:pPr>
            <w:r w:rsidRPr="001643C0">
              <w:t>private static final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6E145E2F" w14:textId="75D1DD23" w:rsidR="001167D6" w:rsidRPr="00B973D3" w:rsidRDefault="009A5D79" w:rsidP="006A0BC4">
            <w:pPr>
              <w:spacing w:line="276" w:lineRule="auto"/>
            </w:pPr>
            <w:r>
              <w:t>:</w:t>
            </w:r>
          </w:p>
        </w:tc>
      </w:tr>
      <w:tr w:rsidR="001167D6" w14:paraId="7D8E310A"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EDB2ECB" w14:textId="27F5979B" w:rsidR="001167D6" w:rsidRPr="001643C0" w:rsidRDefault="009A5D79" w:rsidP="006A0BC4">
            <w:pPr>
              <w:spacing w:line="276" w:lineRule="auto"/>
              <w:rPr>
                <w:rFonts w:eastAsiaTheme="minorHAnsi" w:cs="Arial"/>
                <w:szCs w:val="22"/>
              </w:rPr>
            </w:pPr>
            <w:r w:rsidRPr="009A5D79">
              <w:rPr>
                <w:rFonts w:eastAsiaTheme="minorHAnsi" w:cs="Arial"/>
                <w:szCs w:val="22"/>
              </w:rPr>
              <w:t>ERROR_SYNC_MESSAGE</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399F2924" w14:textId="72518FEF" w:rsidR="001167D6" w:rsidRPr="001643C0" w:rsidRDefault="009A5D79" w:rsidP="006A0BC4">
            <w:pPr>
              <w:spacing w:line="276" w:lineRule="auto"/>
            </w:pPr>
            <w:r w:rsidRPr="001643C0">
              <w:t>private static final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29FA2C9C" w14:textId="6AD48061" w:rsidR="001167D6" w:rsidRPr="00B973D3" w:rsidRDefault="009A5D79" w:rsidP="006A0BC4">
            <w:pPr>
              <w:spacing w:line="276" w:lineRule="auto"/>
            </w:pPr>
            <w:r w:rsidRPr="009A5D79">
              <w:t>Not able to send JMS Sync request.</w:t>
            </w:r>
          </w:p>
        </w:tc>
      </w:tr>
      <w:tr w:rsidR="001167D6" w14:paraId="26DB06AC"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DA6849A" w14:textId="04750A11" w:rsidR="001167D6" w:rsidRPr="001643C0" w:rsidRDefault="009A5D79" w:rsidP="006A0BC4">
            <w:pPr>
              <w:spacing w:line="276" w:lineRule="auto"/>
              <w:rPr>
                <w:rFonts w:eastAsiaTheme="minorHAnsi" w:cs="Arial"/>
                <w:szCs w:val="22"/>
              </w:rPr>
            </w:pPr>
            <w:r w:rsidRPr="009A5D79">
              <w:rPr>
                <w:rFonts w:eastAsiaTheme="minorHAnsi" w:cs="Arial"/>
                <w:szCs w:val="22"/>
              </w:rPr>
              <w:t>USE_CASE_TYPE</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3839DC51" w14:textId="3E0BB471" w:rsidR="001167D6" w:rsidRPr="001643C0" w:rsidRDefault="009A5D79" w:rsidP="006A0BC4">
            <w:pPr>
              <w:spacing w:line="276" w:lineRule="auto"/>
            </w:pPr>
            <w:r w:rsidRPr="001643C0">
              <w:t>private static final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1EC5D722" w14:textId="39D29EBC" w:rsidR="001167D6" w:rsidRPr="00B973D3" w:rsidRDefault="009A5D79" w:rsidP="006A0BC4">
            <w:pPr>
              <w:spacing w:line="276" w:lineRule="auto"/>
            </w:pPr>
            <w:r w:rsidRPr="009A5D79">
              <w:t>, useCaseType =</w:t>
            </w:r>
          </w:p>
        </w:tc>
      </w:tr>
      <w:tr w:rsidR="001167D6" w14:paraId="12269D1F"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16F999A" w14:textId="226D6BFA" w:rsidR="001167D6" w:rsidRPr="001643C0" w:rsidRDefault="009A5D79" w:rsidP="006A0BC4">
            <w:pPr>
              <w:spacing w:line="276" w:lineRule="auto"/>
              <w:rPr>
                <w:rFonts w:eastAsiaTheme="minorHAnsi" w:cs="Arial"/>
                <w:szCs w:val="22"/>
              </w:rPr>
            </w:pPr>
            <w:r w:rsidRPr="009A5D79">
              <w:rPr>
                <w:rFonts w:eastAsiaTheme="minorHAnsi" w:cs="Arial"/>
                <w:szCs w:val="22"/>
              </w:rPr>
              <w:t>REQUEST_TYPE</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01646A83" w14:textId="62162D30" w:rsidR="001167D6" w:rsidRPr="001643C0" w:rsidRDefault="009A5D79" w:rsidP="006A0BC4">
            <w:pPr>
              <w:spacing w:line="276" w:lineRule="auto"/>
            </w:pPr>
            <w:r w:rsidRPr="001643C0">
              <w:t>private static final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0456D499" w14:textId="10DC0BA2" w:rsidR="001167D6" w:rsidRPr="00B973D3" w:rsidRDefault="009A5D79" w:rsidP="006A0BC4">
            <w:pPr>
              <w:spacing w:line="276" w:lineRule="auto"/>
            </w:pPr>
            <w:r w:rsidRPr="009A5D79">
              <w:t>, RequestType =</w:t>
            </w:r>
          </w:p>
        </w:tc>
      </w:tr>
      <w:tr w:rsidR="001167D6" w14:paraId="597C4482"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A035C88" w14:textId="1BAEDD2B" w:rsidR="001167D6" w:rsidRPr="001643C0" w:rsidRDefault="009A5D79" w:rsidP="006A0BC4">
            <w:pPr>
              <w:spacing w:line="276" w:lineRule="auto"/>
              <w:rPr>
                <w:rFonts w:eastAsiaTheme="minorHAnsi" w:cs="Arial"/>
                <w:szCs w:val="22"/>
              </w:rPr>
            </w:pPr>
            <w:r w:rsidRPr="009A5D79">
              <w:rPr>
                <w:rFonts w:eastAsiaTheme="minorHAnsi" w:cs="Arial"/>
                <w:szCs w:val="22"/>
              </w:rPr>
              <w:t>USE_CASE</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5E0188F9" w14:textId="07D077FD" w:rsidR="001167D6" w:rsidRPr="001643C0" w:rsidRDefault="009A5D79" w:rsidP="006A0BC4">
            <w:pPr>
              <w:spacing w:line="276" w:lineRule="auto"/>
            </w:pPr>
            <w:r w:rsidRPr="001643C0">
              <w:t>private static final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7BF0A1CE" w14:textId="4436952F" w:rsidR="001167D6" w:rsidRPr="00B973D3" w:rsidRDefault="009A5D79" w:rsidP="006A0BC4">
            <w:pPr>
              <w:spacing w:line="276" w:lineRule="auto"/>
            </w:pPr>
            <w:r w:rsidRPr="009A5D79">
              <w:t>and useCase =</w:t>
            </w:r>
          </w:p>
        </w:tc>
      </w:tr>
      <w:tr w:rsidR="001167D6" w14:paraId="76F24A4E"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0279F34" w14:textId="656AEF11" w:rsidR="001167D6" w:rsidRPr="001643C0" w:rsidRDefault="009A5D79" w:rsidP="006A0BC4">
            <w:pPr>
              <w:spacing w:line="276" w:lineRule="auto"/>
              <w:rPr>
                <w:rFonts w:eastAsiaTheme="minorHAnsi" w:cs="Arial"/>
                <w:szCs w:val="22"/>
              </w:rPr>
            </w:pPr>
            <w:r w:rsidRPr="009A5D79">
              <w:rPr>
                <w:rFonts w:eastAsiaTheme="minorHAnsi" w:cs="Arial"/>
                <w:szCs w:val="22"/>
              </w:rPr>
              <w:t>BUILDER_LOG</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5B134928" w14:textId="6397C773" w:rsidR="001167D6" w:rsidRPr="001643C0" w:rsidRDefault="009A5D79" w:rsidP="006A0BC4">
            <w:pPr>
              <w:spacing w:line="276" w:lineRule="auto"/>
            </w:pPr>
            <w:r w:rsidRPr="001643C0">
              <w:t>private static final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0DEA7760" w14:textId="3A88A215" w:rsidR="001167D6" w:rsidRPr="00B973D3" w:rsidRDefault="009A5D79" w:rsidP="006A0BC4">
            <w:pPr>
              <w:spacing w:line="276" w:lineRule="auto"/>
            </w:pPr>
            <w:r w:rsidRPr="009A5D79">
              <w:t>builder =</w:t>
            </w:r>
          </w:p>
        </w:tc>
      </w:tr>
    </w:tbl>
    <w:p w14:paraId="1A4C1C62" w14:textId="77777777" w:rsidR="0015506F" w:rsidRDefault="0015506F" w:rsidP="0015506F">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5095"/>
        <w:gridCol w:w="2386"/>
        <w:gridCol w:w="1785"/>
      </w:tblGrid>
      <w:tr w:rsidR="0015506F" w14:paraId="482FAADD" w14:textId="77777777" w:rsidTr="00B9765B">
        <w:tc>
          <w:tcPr>
            <w:tcW w:w="5095"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74E9A840"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238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42E8987C"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1785"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702EA2FD"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15506F" w14:paraId="5E383280" w14:textId="77777777" w:rsidTr="00B9765B">
        <w:tc>
          <w:tcPr>
            <w:tcW w:w="509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7BAA9F0" w14:textId="77777777" w:rsidR="0015506F" w:rsidRDefault="0015506F" w:rsidP="006A0BC4">
            <w:pPr>
              <w:spacing w:line="276" w:lineRule="auto"/>
              <w:rPr>
                <w:rFonts w:eastAsiaTheme="minorHAnsi" w:cs="Arial"/>
                <w:szCs w:val="22"/>
              </w:rPr>
            </w:pPr>
            <w:r w:rsidRPr="00672ACE">
              <w:t>private String getXMLMessage(Object jaxbObject)</w:t>
            </w:r>
          </w:p>
        </w:tc>
        <w:tc>
          <w:tcPr>
            <w:tcW w:w="2386" w:type="dxa"/>
            <w:tcBorders>
              <w:top w:val="nil"/>
              <w:left w:val="nil"/>
              <w:bottom w:val="single" w:sz="8" w:space="0" w:color="auto"/>
              <w:right w:val="single" w:sz="8" w:space="0" w:color="auto"/>
            </w:tcBorders>
            <w:tcMar>
              <w:top w:w="0" w:type="dxa"/>
              <w:left w:w="108" w:type="dxa"/>
              <w:bottom w:w="0" w:type="dxa"/>
              <w:right w:w="108" w:type="dxa"/>
            </w:tcMar>
            <w:hideMark/>
          </w:tcPr>
          <w:p w14:paraId="7F164B3A" w14:textId="77777777" w:rsidR="0015506F" w:rsidRDefault="0015506F" w:rsidP="006A0BC4">
            <w:pPr>
              <w:spacing w:line="276" w:lineRule="auto"/>
              <w:rPr>
                <w:rFonts w:eastAsiaTheme="minorHAnsi" w:cs="Arial"/>
                <w:szCs w:val="22"/>
              </w:rPr>
            </w:pPr>
            <w:r w:rsidRPr="00672ACE">
              <w:rPr>
                <w:rFonts w:eastAsiaTheme="minorHAnsi" w:cs="Arial"/>
                <w:szCs w:val="22"/>
              </w:rPr>
              <w:t>Convert XSD object to string XML.</w:t>
            </w:r>
          </w:p>
        </w:tc>
        <w:tc>
          <w:tcPr>
            <w:tcW w:w="1785" w:type="dxa"/>
            <w:tcBorders>
              <w:top w:val="nil"/>
              <w:left w:val="nil"/>
              <w:bottom w:val="single" w:sz="8" w:space="0" w:color="auto"/>
              <w:right w:val="single" w:sz="8" w:space="0" w:color="auto"/>
            </w:tcBorders>
            <w:tcMar>
              <w:top w:w="0" w:type="dxa"/>
              <w:left w:w="108" w:type="dxa"/>
              <w:bottom w:w="0" w:type="dxa"/>
              <w:right w:w="108" w:type="dxa"/>
            </w:tcMar>
            <w:hideMark/>
          </w:tcPr>
          <w:p w14:paraId="1550F79E" w14:textId="77777777" w:rsidR="0015506F" w:rsidRDefault="0015506F" w:rsidP="006A0BC4">
            <w:pPr>
              <w:spacing w:line="276" w:lineRule="auto"/>
              <w:ind w:left="200" w:hanging="200"/>
              <w:rPr>
                <w:rFonts w:eastAsiaTheme="minorHAnsi" w:cs="Arial"/>
                <w:sz w:val="20"/>
              </w:rPr>
            </w:pPr>
            <w:r>
              <w:t>None</w:t>
            </w:r>
          </w:p>
        </w:tc>
      </w:tr>
      <w:tr w:rsidR="0015506F" w14:paraId="5D184228" w14:textId="77777777" w:rsidTr="00B9765B">
        <w:tc>
          <w:tcPr>
            <w:tcW w:w="5095" w:type="dxa"/>
            <w:tcBorders>
              <w:top w:val="nil"/>
              <w:left w:val="single" w:sz="8" w:space="0" w:color="auto"/>
              <w:bottom w:val="single" w:sz="12" w:space="0" w:color="auto"/>
              <w:right w:val="single" w:sz="8" w:space="0" w:color="auto"/>
            </w:tcBorders>
            <w:tcMar>
              <w:top w:w="0" w:type="dxa"/>
              <w:left w:w="108" w:type="dxa"/>
              <w:bottom w:w="0" w:type="dxa"/>
              <w:right w:w="108" w:type="dxa"/>
            </w:tcMar>
            <w:hideMark/>
          </w:tcPr>
          <w:p w14:paraId="2CF64AFE" w14:textId="77777777" w:rsidR="0015506F" w:rsidRDefault="0015506F" w:rsidP="006A0BC4">
            <w:pPr>
              <w:spacing w:line="276" w:lineRule="auto"/>
              <w:rPr>
                <w:rFonts w:eastAsiaTheme="minorHAnsi" w:cs="Arial"/>
                <w:szCs w:val="22"/>
              </w:rPr>
            </w:pPr>
            <w:r w:rsidRPr="00672ACE">
              <w:t>public void sendAsyncReq2OMIIntegrator(String operationType, Object jaxbObject)</w:t>
            </w:r>
          </w:p>
        </w:tc>
        <w:tc>
          <w:tcPr>
            <w:tcW w:w="2386" w:type="dxa"/>
            <w:tcBorders>
              <w:top w:val="nil"/>
              <w:left w:val="nil"/>
              <w:bottom w:val="single" w:sz="12" w:space="0" w:color="auto"/>
              <w:right w:val="single" w:sz="8" w:space="0" w:color="auto"/>
            </w:tcBorders>
            <w:tcMar>
              <w:top w:w="0" w:type="dxa"/>
              <w:left w:w="108" w:type="dxa"/>
              <w:bottom w:w="0" w:type="dxa"/>
              <w:right w:w="108" w:type="dxa"/>
            </w:tcMar>
            <w:hideMark/>
          </w:tcPr>
          <w:p w14:paraId="7FA7BABA" w14:textId="77777777" w:rsidR="0015506F" w:rsidRDefault="0015506F" w:rsidP="006A0BC4">
            <w:pPr>
              <w:tabs>
                <w:tab w:val="left" w:pos="2066"/>
              </w:tabs>
              <w:spacing w:line="276" w:lineRule="auto"/>
              <w:rPr>
                <w:rFonts w:eastAsiaTheme="minorHAnsi" w:cs="Arial"/>
                <w:szCs w:val="22"/>
              </w:rPr>
            </w:pPr>
            <w:r w:rsidRPr="00672ACE">
              <w:t>Send Async request to OMI Integrator.</w:t>
            </w:r>
          </w:p>
        </w:tc>
        <w:tc>
          <w:tcPr>
            <w:tcW w:w="1785" w:type="dxa"/>
            <w:tcBorders>
              <w:top w:val="nil"/>
              <w:left w:val="nil"/>
              <w:bottom w:val="single" w:sz="12" w:space="0" w:color="auto"/>
              <w:right w:val="single" w:sz="8" w:space="0" w:color="auto"/>
            </w:tcBorders>
            <w:tcMar>
              <w:top w:w="0" w:type="dxa"/>
              <w:left w:w="108" w:type="dxa"/>
              <w:bottom w:w="0" w:type="dxa"/>
              <w:right w:w="108" w:type="dxa"/>
            </w:tcMar>
            <w:hideMark/>
          </w:tcPr>
          <w:p w14:paraId="60B36435" w14:textId="77777777" w:rsidR="0015506F" w:rsidRDefault="0015506F" w:rsidP="006A0BC4">
            <w:pPr>
              <w:spacing w:line="276" w:lineRule="auto"/>
              <w:rPr>
                <w:rFonts w:eastAsiaTheme="minorHAnsi" w:cs="Arial"/>
                <w:sz w:val="20"/>
              </w:rPr>
            </w:pPr>
          </w:p>
        </w:tc>
      </w:tr>
      <w:tr w:rsidR="0015506F" w14:paraId="229211FC" w14:textId="77777777" w:rsidTr="00B9765B">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06AEF0DF" w14:textId="77777777" w:rsidR="0015506F" w:rsidRPr="00672ACE" w:rsidRDefault="0015506F" w:rsidP="006A0BC4">
            <w:pPr>
              <w:spacing w:line="276" w:lineRule="auto"/>
            </w:pPr>
            <w:r w:rsidRPr="00EF5EE7">
              <w:t>public List&lt;TResult&gt; sendSyncReq2OMIAndGetResultList(String operationType, Object jaxbObject)</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05B438D" w14:textId="77777777" w:rsidR="0015506F" w:rsidRPr="00672ACE" w:rsidRDefault="0015506F" w:rsidP="006A0BC4">
            <w:pPr>
              <w:tabs>
                <w:tab w:val="left" w:pos="2066"/>
              </w:tabs>
              <w:spacing w:line="276" w:lineRule="auto"/>
            </w:pPr>
            <w:r w:rsidRPr="00A7240D">
              <w:t>Send Sync request to OMI Integrator and return tresult list</w:t>
            </w:r>
            <w:r>
              <w:tab/>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83B35F7" w14:textId="77777777" w:rsidR="0015506F" w:rsidRDefault="0015506F" w:rsidP="006A0BC4">
            <w:pPr>
              <w:spacing w:line="276" w:lineRule="auto"/>
              <w:ind w:left="200" w:hanging="200"/>
            </w:pPr>
          </w:p>
        </w:tc>
      </w:tr>
      <w:tr w:rsidR="0015506F" w14:paraId="0EDAD2D6" w14:textId="77777777" w:rsidTr="00B9765B">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58C8BCD3" w14:textId="77777777" w:rsidR="0015506F" w:rsidRPr="00672ACE" w:rsidRDefault="0015506F" w:rsidP="006A0BC4">
            <w:pPr>
              <w:spacing w:line="276" w:lineRule="auto"/>
            </w:pPr>
            <w:r w:rsidRPr="00872972">
              <w:t>public boolean sendSyncReq2OMIIntegrator(String operationType, Object jaxbObject)</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800C10C" w14:textId="77777777" w:rsidR="0015506F" w:rsidRDefault="0015506F" w:rsidP="006A0BC4">
            <w:pPr>
              <w:tabs>
                <w:tab w:val="left" w:pos="2066"/>
              </w:tabs>
              <w:spacing w:line="276" w:lineRule="auto"/>
            </w:pPr>
            <w:r w:rsidRPr="00872972">
              <w:t>Send JMS Sync request to OMI Integrator</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FFAAD65" w14:textId="77777777" w:rsidR="0015506F" w:rsidRDefault="0015506F" w:rsidP="006A0BC4">
            <w:pPr>
              <w:spacing w:line="276" w:lineRule="auto"/>
              <w:ind w:left="200" w:hanging="200"/>
            </w:pPr>
          </w:p>
        </w:tc>
      </w:tr>
      <w:tr w:rsidR="0015506F" w14:paraId="134AF152" w14:textId="77777777" w:rsidTr="00B9765B">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7BD718BB" w14:textId="77777777" w:rsidR="0015506F" w:rsidRPr="00672ACE" w:rsidRDefault="0015506F" w:rsidP="006A0BC4">
            <w:pPr>
              <w:spacing w:line="276" w:lineRule="auto"/>
            </w:pPr>
            <w:r w:rsidRPr="00872972">
              <w:t xml:space="preserve">public boolean sendHTTPReq2OMIIntegrator(String </w:t>
            </w:r>
            <w:r w:rsidRPr="00872972">
              <w:lastRenderedPageBreak/>
              <w:t>operationType, Object jaxbObject)</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5DCB898" w14:textId="77777777" w:rsidR="0015506F" w:rsidRDefault="0015506F" w:rsidP="006A0BC4">
            <w:pPr>
              <w:tabs>
                <w:tab w:val="left" w:pos="2066"/>
              </w:tabs>
              <w:spacing w:line="276" w:lineRule="auto"/>
            </w:pPr>
            <w:r w:rsidRPr="00872972">
              <w:lastRenderedPageBreak/>
              <w:t>Send HTTP request to OMI Integrator</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FA26007" w14:textId="77777777" w:rsidR="0015506F" w:rsidRDefault="0015506F" w:rsidP="006A0BC4">
            <w:pPr>
              <w:spacing w:line="276" w:lineRule="auto"/>
              <w:ind w:left="200" w:hanging="200"/>
            </w:pPr>
          </w:p>
        </w:tc>
      </w:tr>
      <w:tr w:rsidR="0015506F" w14:paraId="7973C136" w14:textId="77777777" w:rsidTr="00B9765B">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3D18852C" w14:textId="77777777" w:rsidR="0015506F" w:rsidRPr="00872972" w:rsidRDefault="0015506F" w:rsidP="006A0BC4">
            <w:pPr>
              <w:spacing w:line="276" w:lineRule="auto"/>
            </w:pPr>
            <w:r w:rsidRPr="00872972">
              <w:lastRenderedPageBreak/>
              <w:t>public List&lt;TResult&gt; sendHTTPReq2OMIAndGetResultList(String operationType, Object jaxbObject)</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0B9AD2B" w14:textId="77777777" w:rsidR="0015506F" w:rsidRPr="00872972" w:rsidRDefault="0015506F" w:rsidP="006A0BC4">
            <w:pPr>
              <w:tabs>
                <w:tab w:val="left" w:pos="2066"/>
              </w:tabs>
              <w:spacing w:line="276" w:lineRule="auto"/>
            </w:pPr>
            <w:r w:rsidRPr="00872972">
              <w:t>Send Sync request to OMI Integrator and return tresult list</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E352FB4" w14:textId="77777777" w:rsidR="0015506F" w:rsidRDefault="0015506F" w:rsidP="006A0BC4">
            <w:pPr>
              <w:spacing w:line="276" w:lineRule="auto"/>
              <w:ind w:left="200" w:hanging="200"/>
            </w:pPr>
          </w:p>
        </w:tc>
      </w:tr>
      <w:tr w:rsidR="0015506F" w14:paraId="0C156996" w14:textId="77777777" w:rsidTr="00B9765B">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68C836FE" w14:textId="77777777" w:rsidR="0015506F" w:rsidRPr="00872972" w:rsidRDefault="0015506F" w:rsidP="006A0BC4">
            <w:pPr>
              <w:spacing w:line="276" w:lineRule="auto"/>
            </w:pPr>
            <w:r w:rsidRPr="00872972">
              <w:t>public void sendMassOperation2OMIIntegrator(String operationType, Object jaxbObject)</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3F28A35" w14:textId="77777777" w:rsidR="0015506F" w:rsidRPr="00872972" w:rsidRDefault="0015506F" w:rsidP="006A0BC4">
            <w:pPr>
              <w:tabs>
                <w:tab w:val="left" w:pos="2066"/>
              </w:tabs>
              <w:spacing w:line="276" w:lineRule="auto"/>
            </w:pPr>
            <w:r w:rsidRPr="00872972">
              <w:t>Send Mass Operation request to OMI Integrator</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AAD0E95" w14:textId="77777777" w:rsidR="0015506F" w:rsidRDefault="0015506F" w:rsidP="006A0BC4">
            <w:pPr>
              <w:spacing w:line="276" w:lineRule="auto"/>
              <w:ind w:left="200" w:hanging="200"/>
            </w:pPr>
          </w:p>
        </w:tc>
      </w:tr>
      <w:tr w:rsidR="0015506F" w14:paraId="466FE767" w14:textId="77777777" w:rsidTr="00B9765B">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2C8051D8" w14:textId="77777777" w:rsidR="0015506F" w:rsidRPr="00872972" w:rsidRDefault="0015506F" w:rsidP="006A0BC4">
            <w:pPr>
              <w:spacing w:line="276" w:lineRule="auto"/>
            </w:pPr>
            <w:r w:rsidRPr="00872972">
              <w:t>public String sendGetContentReq2OMIIntegrator()</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1D0A7B4" w14:textId="77777777" w:rsidR="0015506F" w:rsidRPr="00872972" w:rsidRDefault="0015506F" w:rsidP="006A0BC4">
            <w:pPr>
              <w:tabs>
                <w:tab w:val="left" w:pos="2066"/>
              </w:tabs>
              <w:spacing w:line="276" w:lineRule="auto"/>
            </w:pPr>
            <w:r w:rsidRPr="00872972">
              <w:t>Get content id for OMI Integrator</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CBE953B" w14:textId="77777777" w:rsidR="0015506F" w:rsidRDefault="0015506F" w:rsidP="006A0BC4">
            <w:pPr>
              <w:spacing w:line="276" w:lineRule="auto"/>
              <w:ind w:left="200" w:hanging="200"/>
            </w:pPr>
          </w:p>
        </w:tc>
      </w:tr>
      <w:tr w:rsidR="0015506F" w14:paraId="6826620D" w14:textId="77777777" w:rsidTr="00B9765B">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4E0D34A2" w14:textId="77777777" w:rsidR="0015506F" w:rsidRPr="00872972" w:rsidRDefault="0015506F" w:rsidP="006A0BC4">
            <w:pPr>
              <w:spacing w:line="276" w:lineRule="auto"/>
            </w:pPr>
            <w:r w:rsidRPr="00872972">
              <w:t>public boolean sendRequestToOmiIntegrator(String operation, Object requestObject)</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BA8F900" w14:textId="77777777" w:rsidR="0015506F" w:rsidRPr="00872972" w:rsidRDefault="0015506F" w:rsidP="006A0BC4">
            <w:pPr>
              <w:tabs>
                <w:tab w:val="left" w:pos="2066"/>
              </w:tabs>
              <w:spacing w:line="276" w:lineRule="auto"/>
            </w:pPr>
            <w:r w:rsidRPr="00872972">
              <w:t>Send request to VMX</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C656026" w14:textId="77777777" w:rsidR="0015506F" w:rsidRDefault="0015506F" w:rsidP="006A0BC4">
            <w:pPr>
              <w:spacing w:line="276" w:lineRule="auto"/>
              <w:ind w:left="200" w:hanging="200"/>
            </w:pPr>
          </w:p>
        </w:tc>
      </w:tr>
      <w:tr w:rsidR="0065525B" w14:paraId="5FB388BF" w14:textId="77777777" w:rsidTr="00B9765B">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267FB713" w14:textId="511A1201" w:rsidR="0065525B" w:rsidRPr="00872972" w:rsidRDefault="0065525B" w:rsidP="006A0BC4">
            <w:pPr>
              <w:spacing w:line="276" w:lineRule="auto"/>
            </w:pPr>
            <w:r w:rsidRPr="00872972">
              <w:t>public List&lt;TResult&gt; sendRequestToOmiIntegrAndGetResultList(String operation, Object requestObject)</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C9F1C23" w14:textId="70318E8C" w:rsidR="0065525B" w:rsidRPr="00872972" w:rsidRDefault="0065525B" w:rsidP="006A0BC4">
            <w:pPr>
              <w:tabs>
                <w:tab w:val="left" w:pos="2066"/>
              </w:tabs>
              <w:spacing w:line="276" w:lineRule="auto"/>
            </w:pPr>
            <w:r w:rsidRPr="00872972">
              <w:t>Send request to VMX</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F072216" w14:textId="77777777" w:rsidR="0065525B" w:rsidRDefault="0065525B" w:rsidP="006A0BC4">
            <w:pPr>
              <w:spacing w:line="276" w:lineRule="auto"/>
              <w:ind w:left="200" w:hanging="200"/>
            </w:pPr>
          </w:p>
        </w:tc>
      </w:tr>
      <w:tr w:rsidR="0065525B" w14:paraId="03E8A69A" w14:textId="77777777" w:rsidTr="00B9765B">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6C327B80" w14:textId="6F95C009" w:rsidR="0065525B" w:rsidRPr="00872972" w:rsidRDefault="006A324B" w:rsidP="00F56B7F">
            <w:pPr>
              <w:spacing w:line="276" w:lineRule="auto"/>
            </w:pPr>
            <w:r w:rsidRPr="00716A5A">
              <w:t>public List&lt;TResult&gt; sendRequestToOmiIntegrAndGetResultList(String operation,String useCaseType , Object requestObject, String useCase)</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7B8D30F" w14:textId="6021C0A5" w:rsidR="0065525B" w:rsidRPr="00872972" w:rsidRDefault="00716A5A" w:rsidP="006A0BC4">
            <w:pPr>
              <w:tabs>
                <w:tab w:val="left" w:pos="2066"/>
              </w:tabs>
              <w:spacing w:line="276" w:lineRule="auto"/>
            </w:pPr>
            <w:r w:rsidRPr="00872972">
              <w:t>Send request to VMX</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885E681" w14:textId="77777777" w:rsidR="0065525B" w:rsidRDefault="0065525B" w:rsidP="006A0BC4">
            <w:pPr>
              <w:spacing w:line="276" w:lineRule="auto"/>
              <w:ind w:left="200" w:hanging="200"/>
            </w:pPr>
          </w:p>
        </w:tc>
      </w:tr>
      <w:tr w:rsidR="0065525B" w14:paraId="307F4023" w14:textId="77777777" w:rsidTr="00B9765B">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226A9BE0" w14:textId="63654BD0" w:rsidR="0065525B" w:rsidRPr="00872972" w:rsidRDefault="006A324B" w:rsidP="00E53AEB">
            <w:pPr>
              <w:spacing w:line="276" w:lineRule="auto"/>
            </w:pPr>
            <w:r w:rsidRPr="00716A5A">
              <w:t>public List&lt;TResult&gt; sendRequestToOmiIntegrAndGetResultList(String operation,Object requestObject, String useCase)</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EEA9E1D" w14:textId="09E858E1" w:rsidR="0065525B" w:rsidRPr="00872972" w:rsidRDefault="00716A5A" w:rsidP="006A0BC4">
            <w:pPr>
              <w:tabs>
                <w:tab w:val="left" w:pos="2066"/>
              </w:tabs>
              <w:spacing w:line="276" w:lineRule="auto"/>
            </w:pPr>
            <w:r w:rsidRPr="00872972">
              <w:t>Send request to VMX</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9C0B226" w14:textId="77777777" w:rsidR="0065525B" w:rsidRDefault="0065525B" w:rsidP="006A0BC4">
            <w:pPr>
              <w:spacing w:line="276" w:lineRule="auto"/>
              <w:ind w:left="200" w:hanging="200"/>
            </w:pPr>
          </w:p>
        </w:tc>
      </w:tr>
    </w:tbl>
    <w:p w14:paraId="5BFF54BC" w14:textId="77777777" w:rsidR="0015506F" w:rsidRDefault="0015506F" w:rsidP="0015506F">
      <w:pPr>
        <w:pStyle w:val="BodyText"/>
        <w:rPr>
          <w:rFonts w:eastAsiaTheme="minorHAnsi" w:cs="Arial"/>
          <w:szCs w:val="22"/>
        </w:rPr>
      </w:pPr>
    </w:p>
    <w:p w14:paraId="6D628796" w14:textId="77777777" w:rsidR="0015506F" w:rsidRDefault="0015506F" w:rsidP="0015506F">
      <w:pPr>
        <w:pStyle w:val="BodyText"/>
        <w:rPr>
          <w:rFonts w:eastAsiaTheme="minorHAnsi" w:cs="Arial"/>
          <w:szCs w:val="22"/>
        </w:rPr>
      </w:pPr>
    </w:p>
    <w:p w14:paraId="77F876C8" w14:textId="77777777" w:rsidR="0015506F" w:rsidRPr="00105312" w:rsidRDefault="0015506F" w:rsidP="0015506F">
      <w:pPr>
        <w:pStyle w:val="BodyText"/>
        <w:numPr>
          <w:ilvl w:val="0"/>
          <w:numId w:val="10"/>
        </w:numPr>
        <w:rPr>
          <w:rFonts w:eastAsiaTheme="minorHAnsi" w:cs="Arial"/>
          <w:b/>
          <w:szCs w:val="22"/>
        </w:rPr>
      </w:pPr>
      <w:r w:rsidRPr="00105312">
        <w:rPr>
          <w:rFonts w:eastAsiaTheme="minorHAnsi" w:cs="Arial"/>
          <w:b/>
          <w:szCs w:val="22"/>
        </w:rPr>
        <w:t>com.acn.omiclient.OMIResponseProcessor</w:t>
      </w:r>
    </w:p>
    <w:p w14:paraId="11F1C913" w14:textId="77777777" w:rsidR="0015506F" w:rsidRDefault="0015506F" w:rsidP="0015506F">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3444"/>
        <w:gridCol w:w="2156"/>
        <w:gridCol w:w="3666"/>
      </w:tblGrid>
      <w:tr w:rsidR="0015506F" w14:paraId="3D68C09E" w14:textId="77777777" w:rsidTr="00B9765B">
        <w:trPr>
          <w:trHeight w:val="92"/>
        </w:trPr>
        <w:tc>
          <w:tcPr>
            <w:tcW w:w="3444"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03BB9F78"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215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4FE16F99"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366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1683127B"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15506F" w14:paraId="6338C6A5"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6B22F42" w14:textId="77777777" w:rsidR="0015506F" w:rsidRPr="00A22FA4" w:rsidRDefault="0015506F" w:rsidP="006A0BC4">
            <w:pPr>
              <w:spacing w:line="276" w:lineRule="auto"/>
            </w:pPr>
            <w:r w:rsidRPr="00980F6D">
              <w:t>LOGGER</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2CCBEA38" w14:textId="77777777" w:rsidR="0015506F" w:rsidRDefault="0015506F" w:rsidP="006A0BC4">
            <w:pPr>
              <w:spacing w:line="276" w:lineRule="auto"/>
            </w:pPr>
            <w:r>
              <w:t>Public log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25E527E8" w14:textId="77777777" w:rsidR="0015506F" w:rsidRPr="00A22FA4" w:rsidRDefault="0015506F" w:rsidP="006A0BC4">
            <w:pPr>
              <w:spacing w:line="276" w:lineRule="auto"/>
            </w:pPr>
            <w:r w:rsidRPr="00980F6D">
              <w:t>Logger instance</w:t>
            </w:r>
          </w:p>
        </w:tc>
      </w:tr>
      <w:tr w:rsidR="0015506F" w14:paraId="3B4036D5"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429A034" w14:textId="77777777" w:rsidR="0015506F" w:rsidRDefault="0015506F" w:rsidP="006A0BC4">
            <w:pPr>
              <w:spacing w:line="276" w:lineRule="auto"/>
              <w:rPr>
                <w:rFonts w:eastAsiaTheme="minorHAnsi" w:cs="Arial"/>
                <w:szCs w:val="22"/>
              </w:rPr>
            </w:pPr>
            <w:r w:rsidRPr="00980F6D">
              <w:rPr>
                <w:rFonts w:eastAsiaTheme="minorHAnsi" w:cs="Arial"/>
                <w:szCs w:val="22"/>
              </w:rPr>
              <w:t>reqMap</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1BF3B2D3" w14:textId="77777777" w:rsidR="0015506F" w:rsidRDefault="0015506F" w:rsidP="006A0BC4">
            <w:pPr>
              <w:spacing w:line="276" w:lineRule="auto"/>
              <w:rPr>
                <w:rFonts w:eastAsiaTheme="minorHAnsi" w:cs="Arial"/>
                <w:szCs w:val="22"/>
              </w:rPr>
            </w:pPr>
            <w:r>
              <w:rPr>
                <w:rFonts w:eastAsiaTheme="minorHAnsi" w:cs="Arial"/>
                <w:szCs w:val="22"/>
              </w:rPr>
              <w:t xml:space="preserve">Private </w:t>
            </w:r>
            <w:r w:rsidRPr="00980F6D">
              <w:rPr>
                <w:rFonts w:eastAsiaTheme="minorHAnsi" w:cs="Arial"/>
                <w:szCs w:val="22"/>
              </w:rPr>
              <w:t>HashMap&lt;String, Integer&gt;</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6F200A83" w14:textId="77777777" w:rsidR="0015506F" w:rsidRDefault="0015506F" w:rsidP="006A0BC4">
            <w:pPr>
              <w:spacing w:line="276" w:lineRule="auto"/>
              <w:rPr>
                <w:rFonts w:eastAsiaTheme="minorHAnsi" w:cs="Arial"/>
                <w:szCs w:val="22"/>
              </w:rPr>
            </w:pPr>
            <w:r w:rsidRPr="00980F6D">
              <w:rPr>
                <w:rFonts w:eastAsiaTheme="minorHAnsi" w:cs="Arial"/>
                <w:szCs w:val="22"/>
              </w:rPr>
              <w:t>for all request</w:t>
            </w:r>
          </w:p>
        </w:tc>
      </w:tr>
      <w:tr w:rsidR="0015506F" w14:paraId="4DD969FF"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9844AF1" w14:textId="77777777" w:rsidR="0015506F" w:rsidRDefault="0015506F" w:rsidP="006A0BC4">
            <w:pPr>
              <w:spacing w:line="276" w:lineRule="auto"/>
              <w:rPr>
                <w:rFonts w:eastAsiaTheme="minorHAnsi" w:cs="Arial"/>
                <w:szCs w:val="22"/>
              </w:rPr>
            </w:pPr>
            <w:r w:rsidRPr="00980F6D">
              <w:rPr>
                <w:rFonts w:eastAsiaTheme="minorHAnsi" w:cs="Arial"/>
                <w:szCs w:val="22"/>
              </w:rPr>
              <w:t>SET_VMXSYNC</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533BD6EB" w14:textId="77777777" w:rsidR="0015506F" w:rsidRDefault="0015506F" w:rsidP="006A0BC4">
            <w:pPr>
              <w:spacing w:line="276" w:lineRule="auto"/>
              <w:rPr>
                <w:rFonts w:eastAsiaTheme="minorHAnsi" w:cs="Arial"/>
                <w:szCs w:val="22"/>
              </w:rPr>
            </w:pPr>
            <w:r>
              <w:rPr>
                <w:rFonts w:eastAsiaTheme="minorHAnsi" w:cs="Arial"/>
                <w:szCs w:val="22"/>
              </w:rPr>
              <w:t>Private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39B0C745" w14:textId="77777777" w:rsidR="0015506F" w:rsidRDefault="0015506F" w:rsidP="006A0BC4">
            <w:pPr>
              <w:spacing w:line="276" w:lineRule="auto"/>
              <w:rPr>
                <w:rFonts w:eastAsiaTheme="minorHAnsi" w:cs="Arial"/>
                <w:szCs w:val="22"/>
              </w:rPr>
            </w:pPr>
            <w:r w:rsidRPr="00980F6D">
              <w:rPr>
                <w:rFonts w:eastAsiaTheme="minorHAnsi" w:cs="Arial"/>
                <w:szCs w:val="22"/>
              </w:rPr>
              <w:t>SET_VMXSYNC</w:t>
            </w:r>
          </w:p>
        </w:tc>
      </w:tr>
      <w:tr w:rsidR="0015506F" w14:paraId="3093BDEA"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8C443DD" w14:textId="77777777" w:rsidR="0015506F" w:rsidRDefault="0015506F" w:rsidP="006A0BC4">
            <w:pPr>
              <w:spacing w:line="276" w:lineRule="auto"/>
              <w:rPr>
                <w:rFonts w:eastAsiaTheme="minorHAnsi" w:cs="Arial"/>
                <w:szCs w:val="22"/>
              </w:rPr>
            </w:pPr>
            <w:r w:rsidRPr="00980F6D">
              <w:rPr>
                <w:rFonts w:eastAsiaTheme="minorHAnsi" w:cs="Arial"/>
                <w:szCs w:val="22"/>
              </w:rPr>
              <w:t>CONDITION_AND_PACKAGEID</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0C6C422A" w14:textId="77777777" w:rsidR="0015506F" w:rsidRDefault="0015506F" w:rsidP="006A0BC4">
            <w:pPr>
              <w:spacing w:line="276" w:lineRule="auto"/>
              <w:rPr>
                <w:rFonts w:eastAsiaTheme="minorHAnsi" w:cs="Arial"/>
                <w:szCs w:val="22"/>
              </w:rPr>
            </w:pPr>
            <w:r>
              <w:rPr>
                <w:rFonts w:eastAsiaTheme="minorHAnsi" w:cs="Arial"/>
                <w:szCs w:val="22"/>
              </w:rPr>
              <w:t>Private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303306AC" w14:textId="77777777" w:rsidR="0015506F" w:rsidRDefault="0015506F" w:rsidP="006A0BC4">
            <w:pPr>
              <w:spacing w:line="276" w:lineRule="auto"/>
              <w:rPr>
                <w:rFonts w:eastAsiaTheme="minorHAnsi" w:cs="Arial"/>
                <w:szCs w:val="22"/>
              </w:rPr>
            </w:pPr>
            <w:r w:rsidRPr="00980F6D">
              <w:rPr>
                <w:rFonts w:eastAsiaTheme="minorHAnsi" w:cs="Arial"/>
                <w:szCs w:val="22"/>
              </w:rPr>
              <w:t>CONDITION_AND_PACKAGEID</w:t>
            </w:r>
          </w:p>
        </w:tc>
      </w:tr>
    </w:tbl>
    <w:p w14:paraId="2EE99426" w14:textId="77777777" w:rsidR="0015506F" w:rsidRDefault="0015506F" w:rsidP="0015506F">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5095"/>
        <w:gridCol w:w="2386"/>
        <w:gridCol w:w="1785"/>
      </w:tblGrid>
      <w:tr w:rsidR="0015506F" w14:paraId="41A5AF56" w14:textId="77777777" w:rsidTr="00B9765B">
        <w:tc>
          <w:tcPr>
            <w:tcW w:w="5095"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51E53CFC"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238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62617ED0"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1785"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514AE7A6"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15506F" w14:paraId="12946F17" w14:textId="77777777" w:rsidTr="00B9765B">
        <w:tc>
          <w:tcPr>
            <w:tcW w:w="509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C443C87" w14:textId="77777777" w:rsidR="0015506F" w:rsidRDefault="0015506F" w:rsidP="006A0BC4">
            <w:pPr>
              <w:spacing w:line="276" w:lineRule="auto"/>
              <w:rPr>
                <w:rFonts w:eastAsiaTheme="minorHAnsi" w:cs="Arial"/>
                <w:szCs w:val="22"/>
              </w:rPr>
            </w:pPr>
            <w:r w:rsidRPr="0030478B">
              <w:rPr>
                <w:rFonts w:eastAsiaTheme="minorHAnsi" w:cs="Arial"/>
                <w:szCs w:val="22"/>
              </w:rPr>
              <w:t>public static boolean checkResponse(String operationType, String responseText)</w:t>
            </w:r>
          </w:p>
        </w:tc>
        <w:tc>
          <w:tcPr>
            <w:tcW w:w="2386" w:type="dxa"/>
            <w:tcBorders>
              <w:top w:val="nil"/>
              <w:left w:val="nil"/>
              <w:bottom w:val="single" w:sz="8" w:space="0" w:color="auto"/>
              <w:right w:val="single" w:sz="8" w:space="0" w:color="auto"/>
            </w:tcBorders>
            <w:tcMar>
              <w:top w:w="0" w:type="dxa"/>
              <w:left w:w="108" w:type="dxa"/>
              <w:bottom w:w="0" w:type="dxa"/>
              <w:right w:w="108" w:type="dxa"/>
            </w:tcMar>
          </w:tcPr>
          <w:p w14:paraId="30D2C90E" w14:textId="77777777" w:rsidR="0015506F" w:rsidRDefault="0015506F" w:rsidP="006A0BC4">
            <w:pPr>
              <w:spacing w:line="276" w:lineRule="auto"/>
              <w:rPr>
                <w:rFonts w:eastAsiaTheme="minorHAnsi" w:cs="Arial"/>
                <w:szCs w:val="22"/>
              </w:rPr>
            </w:pPr>
            <w:r w:rsidRPr="0030478B">
              <w:rPr>
                <w:rFonts w:eastAsiaTheme="minorHAnsi" w:cs="Arial"/>
                <w:szCs w:val="22"/>
              </w:rPr>
              <w:t>Check response</w:t>
            </w:r>
          </w:p>
        </w:tc>
        <w:tc>
          <w:tcPr>
            <w:tcW w:w="1785" w:type="dxa"/>
            <w:tcBorders>
              <w:top w:val="nil"/>
              <w:left w:val="nil"/>
              <w:bottom w:val="single" w:sz="8" w:space="0" w:color="auto"/>
              <w:right w:val="single" w:sz="8" w:space="0" w:color="auto"/>
            </w:tcBorders>
            <w:tcMar>
              <w:top w:w="0" w:type="dxa"/>
              <w:left w:w="108" w:type="dxa"/>
              <w:bottom w:w="0" w:type="dxa"/>
              <w:right w:w="108" w:type="dxa"/>
            </w:tcMar>
            <w:hideMark/>
          </w:tcPr>
          <w:p w14:paraId="2177F8E7" w14:textId="77777777" w:rsidR="0015506F" w:rsidRDefault="0015506F" w:rsidP="006A0BC4">
            <w:pPr>
              <w:spacing w:line="276" w:lineRule="auto"/>
              <w:ind w:left="200" w:hanging="200"/>
              <w:rPr>
                <w:rFonts w:eastAsiaTheme="minorHAnsi" w:cs="Arial"/>
                <w:sz w:val="20"/>
              </w:rPr>
            </w:pPr>
            <w:r>
              <w:rPr>
                <w:rFonts w:eastAsiaTheme="minorHAnsi" w:cs="Arial"/>
                <w:sz w:val="20"/>
              </w:rPr>
              <w:t>none</w:t>
            </w:r>
          </w:p>
        </w:tc>
      </w:tr>
      <w:tr w:rsidR="0015506F" w14:paraId="50C5ED33" w14:textId="77777777" w:rsidTr="00B9765B">
        <w:tc>
          <w:tcPr>
            <w:tcW w:w="5095" w:type="dxa"/>
            <w:tcBorders>
              <w:top w:val="nil"/>
              <w:left w:val="single" w:sz="8" w:space="0" w:color="auto"/>
              <w:bottom w:val="single" w:sz="12" w:space="0" w:color="auto"/>
              <w:right w:val="single" w:sz="8" w:space="0" w:color="auto"/>
            </w:tcBorders>
            <w:tcMar>
              <w:top w:w="0" w:type="dxa"/>
              <w:left w:w="108" w:type="dxa"/>
              <w:bottom w:w="0" w:type="dxa"/>
              <w:right w:w="108" w:type="dxa"/>
            </w:tcMar>
          </w:tcPr>
          <w:p w14:paraId="63768F88" w14:textId="77777777" w:rsidR="0015506F" w:rsidRDefault="0015506F" w:rsidP="006A0BC4">
            <w:pPr>
              <w:spacing w:line="276" w:lineRule="auto"/>
              <w:rPr>
                <w:rFonts w:eastAsiaTheme="minorHAnsi" w:cs="Arial"/>
                <w:szCs w:val="22"/>
              </w:rPr>
            </w:pPr>
            <w:r w:rsidRPr="0030478B">
              <w:rPr>
                <w:rFonts w:eastAsiaTheme="minorHAnsi" w:cs="Arial"/>
                <w:szCs w:val="22"/>
              </w:rPr>
              <w:t>private static int getResponseCode(String operationType, String responseText)</w:t>
            </w:r>
          </w:p>
        </w:tc>
        <w:tc>
          <w:tcPr>
            <w:tcW w:w="2386" w:type="dxa"/>
            <w:tcBorders>
              <w:top w:val="nil"/>
              <w:left w:val="nil"/>
              <w:bottom w:val="single" w:sz="12" w:space="0" w:color="auto"/>
              <w:right w:val="single" w:sz="8" w:space="0" w:color="auto"/>
            </w:tcBorders>
            <w:tcMar>
              <w:top w:w="0" w:type="dxa"/>
              <w:left w:w="108" w:type="dxa"/>
              <w:bottom w:w="0" w:type="dxa"/>
              <w:right w:w="108" w:type="dxa"/>
            </w:tcMar>
          </w:tcPr>
          <w:p w14:paraId="566D4DDD" w14:textId="77777777" w:rsidR="0015506F" w:rsidRDefault="0015506F" w:rsidP="006A0BC4">
            <w:pPr>
              <w:tabs>
                <w:tab w:val="left" w:pos="2066"/>
              </w:tabs>
              <w:spacing w:line="276" w:lineRule="auto"/>
              <w:rPr>
                <w:rFonts w:eastAsiaTheme="minorHAnsi" w:cs="Arial"/>
                <w:szCs w:val="22"/>
              </w:rPr>
            </w:pPr>
            <w:r w:rsidRPr="0030478B">
              <w:rPr>
                <w:rFonts w:eastAsiaTheme="minorHAnsi" w:cs="Arial"/>
                <w:szCs w:val="22"/>
              </w:rPr>
              <w:t>Get response code</w:t>
            </w:r>
          </w:p>
        </w:tc>
        <w:tc>
          <w:tcPr>
            <w:tcW w:w="1785" w:type="dxa"/>
            <w:tcBorders>
              <w:top w:val="nil"/>
              <w:left w:val="nil"/>
              <w:bottom w:val="single" w:sz="12" w:space="0" w:color="auto"/>
              <w:right w:val="single" w:sz="8" w:space="0" w:color="auto"/>
            </w:tcBorders>
            <w:tcMar>
              <w:top w:w="0" w:type="dxa"/>
              <w:left w:w="108" w:type="dxa"/>
              <w:bottom w:w="0" w:type="dxa"/>
              <w:right w:w="108" w:type="dxa"/>
            </w:tcMar>
            <w:hideMark/>
          </w:tcPr>
          <w:p w14:paraId="3A5101FC" w14:textId="77777777" w:rsidR="0015506F" w:rsidRDefault="0015506F" w:rsidP="006A0BC4">
            <w:pPr>
              <w:spacing w:line="276" w:lineRule="auto"/>
              <w:rPr>
                <w:rFonts w:eastAsiaTheme="minorHAnsi" w:cs="Arial"/>
                <w:sz w:val="20"/>
              </w:rPr>
            </w:pPr>
            <w:r>
              <w:rPr>
                <w:rFonts w:eastAsiaTheme="minorHAnsi" w:cs="Arial"/>
                <w:sz w:val="20"/>
              </w:rPr>
              <w:t>none</w:t>
            </w:r>
          </w:p>
        </w:tc>
      </w:tr>
      <w:tr w:rsidR="0015506F" w14:paraId="70FF7D93" w14:textId="77777777" w:rsidTr="00B9765B">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54299066" w14:textId="77777777" w:rsidR="0015506F" w:rsidRPr="00672ACE" w:rsidRDefault="0015506F" w:rsidP="006A0BC4">
            <w:pPr>
              <w:spacing w:line="276" w:lineRule="auto"/>
            </w:pPr>
            <w:r w:rsidRPr="0030478B">
              <w:t>public static String getUpdateStatement(String operationType, TResult result)</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9956ED9" w14:textId="77777777" w:rsidR="0015506F" w:rsidRPr="00672ACE" w:rsidRDefault="0015506F" w:rsidP="006A0BC4">
            <w:pPr>
              <w:tabs>
                <w:tab w:val="left" w:pos="2066"/>
              </w:tabs>
              <w:spacing w:line="276" w:lineRule="auto"/>
            </w:pPr>
            <w:r w:rsidRPr="0030478B">
              <w:t>Get update statement for db update</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4CA53D9" w14:textId="77777777" w:rsidR="0015506F" w:rsidRDefault="0015506F" w:rsidP="006A0BC4">
            <w:pPr>
              <w:spacing w:line="276" w:lineRule="auto"/>
              <w:ind w:left="200" w:hanging="200"/>
            </w:pPr>
            <w:r>
              <w:t>none</w:t>
            </w:r>
          </w:p>
        </w:tc>
      </w:tr>
      <w:tr w:rsidR="0015506F" w14:paraId="6BEA9C0C" w14:textId="77777777" w:rsidTr="00B9765B">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14817720" w14:textId="77777777" w:rsidR="0015506F" w:rsidRPr="00672ACE" w:rsidRDefault="0015506F" w:rsidP="006A0BC4">
            <w:pPr>
              <w:spacing w:line="276" w:lineRule="auto"/>
            </w:pPr>
            <w:r w:rsidRPr="0030478B">
              <w:t>private static String getItvDeviceColumns(String operationType, String columnNameValues)</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5C3D0E1" w14:textId="77777777" w:rsidR="0015506F" w:rsidRDefault="0015506F" w:rsidP="006A0BC4">
            <w:pPr>
              <w:tabs>
                <w:tab w:val="left" w:pos="2066"/>
              </w:tabs>
              <w:spacing w:line="276" w:lineRule="auto"/>
            </w:pP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43121CE" w14:textId="77777777" w:rsidR="0015506F" w:rsidRDefault="0015506F" w:rsidP="006A0BC4">
            <w:pPr>
              <w:spacing w:line="276" w:lineRule="auto"/>
              <w:ind w:left="200" w:hanging="200"/>
            </w:pPr>
            <w:r>
              <w:t>none</w:t>
            </w:r>
          </w:p>
        </w:tc>
      </w:tr>
      <w:tr w:rsidR="0015506F" w14:paraId="134B83E4" w14:textId="77777777" w:rsidTr="00B9765B">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22716BC0" w14:textId="77777777" w:rsidR="0015506F" w:rsidRPr="00672ACE" w:rsidRDefault="0015506F" w:rsidP="006A0BC4">
            <w:pPr>
              <w:spacing w:line="276" w:lineRule="auto"/>
            </w:pPr>
            <w:r w:rsidRPr="0030478B">
              <w:t xml:space="preserve">private static String getSettopBoxColumns(String </w:t>
            </w:r>
            <w:r w:rsidRPr="0030478B">
              <w:lastRenderedPageBreak/>
              <w:t>operationType, String columnNameValues)</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43F7419" w14:textId="77777777" w:rsidR="0015506F" w:rsidRDefault="0015506F" w:rsidP="006A0BC4">
            <w:pPr>
              <w:tabs>
                <w:tab w:val="left" w:pos="2066"/>
              </w:tabs>
              <w:spacing w:line="276" w:lineRule="auto"/>
            </w:pP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155CAA2" w14:textId="77777777" w:rsidR="0015506F" w:rsidRDefault="0015506F" w:rsidP="006A0BC4">
            <w:pPr>
              <w:spacing w:line="276" w:lineRule="auto"/>
              <w:ind w:left="200" w:hanging="200"/>
            </w:pPr>
            <w:r>
              <w:t>none</w:t>
            </w:r>
          </w:p>
        </w:tc>
      </w:tr>
      <w:tr w:rsidR="0015506F" w14:paraId="733CAE1A" w14:textId="77777777" w:rsidTr="00B9765B">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530F8FE7" w14:textId="77777777" w:rsidR="0015506F" w:rsidRPr="00872972" w:rsidRDefault="0015506F" w:rsidP="006A0BC4">
            <w:pPr>
              <w:spacing w:line="276" w:lineRule="auto"/>
            </w:pPr>
            <w:r w:rsidRPr="0030478B">
              <w:lastRenderedPageBreak/>
              <w:t>public static List&lt;TResult&gt; getResultList(String operationType, String responseText)</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710751A" w14:textId="77777777" w:rsidR="0015506F" w:rsidRPr="00872972" w:rsidRDefault="0015506F" w:rsidP="006A0BC4">
            <w:pPr>
              <w:tabs>
                <w:tab w:val="left" w:pos="2066"/>
              </w:tabs>
              <w:spacing w:line="276" w:lineRule="auto"/>
            </w:pPr>
            <w:r w:rsidRPr="0030478B">
              <w:t>Get result list from response</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D69144D" w14:textId="77777777" w:rsidR="0015506F" w:rsidRDefault="0015506F" w:rsidP="006A0BC4">
            <w:pPr>
              <w:spacing w:line="276" w:lineRule="auto"/>
              <w:ind w:left="200" w:hanging="200"/>
            </w:pPr>
            <w:r>
              <w:t>none</w:t>
            </w:r>
          </w:p>
        </w:tc>
      </w:tr>
      <w:tr w:rsidR="0015506F" w14:paraId="1CBA4479" w14:textId="77777777" w:rsidTr="00B9765B">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79F01D71" w14:textId="77777777" w:rsidR="0015506F" w:rsidRPr="0030478B" w:rsidRDefault="0015506F" w:rsidP="006A0BC4">
            <w:pPr>
              <w:spacing w:line="276" w:lineRule="auto"/>
            </w:pPr>
            <w:r w:rsidRPr="00BD477C">
              <w:t>private static List&lt;TResult&gt; getList(String operationType, String responseText)</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BA67DF3" w14:textId="77777777" w:rsidR="0015506F" w:rsidRPr="0030478B" w:rsidRDefault="0015506F" w:rsidP="006A0BC4">
            <w:pPr>
              <w:tabs>
                <w:tab w:val="left" w:pos="2066"/>
              </w:tabs>
              <w:spacing w:line="276" w:lineRule="auto"/>
            </w:pPr>
            <w:r w:rsidRPr="00BD477C">
              <w:t>Get result list from response</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D3A9D89" w14:textId="77777777" w:rsidR="0015506F" w:rsidRDefault="0015506F" w:rsidP="006A0BC4">
            <w:pPr>
              <w:spacing w:line="276" w:lineRule="auto"/>
              <w:ind w:left="200" w:hanging="200"/>
            </w:pPr>
            <w:r>
              <w:t>none</w:t>
            </w:r>
          </w:p>
        </w:tc>
      </w:tr>
      <w:tr w:rsidR="004379B0" w14:paraId="764547C6" w14:textId="77777777" w:rsidTr="00B9765B">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7F32AEEF" w14:textId="5ADF812C" w:rsidR="004379B0" w:rsidRPr="00BD477C" w:rsidRDefault="004379B0" w:rsidP="006A0BC4">
            <w:pPr>
              <w:spacing w:line="276" w:lineRule="auto"/>
            </w:pPr>
            <w:r w:rsidRPr="004379B0">
              <w:t>private List&lt;String&gt; getUpdateQueryForMultiSetpUseCase(String operationType, TResult result, int val)</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66DFDA9" w14:textId="14C244EF" w:rsidR="004379B0" w:rsidRPr="00BD477C" w:rsidRDefault="00A03DFA" w:rsidP="006A0BC4">
            <w:pPr>
              <w:tabs>
                <w:tab w:val="left" w:pos="2066"/>
              </w:tabs>
              <w:spacing w:line="276" w:lineRule="auto"/>
            </w:pPr>
            <w:r w:rsidRPr="00BD477C">
              <w:t>Get result list from response</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4A91988" w14:textId="1E265208" w:rsidR="004379B0" w:rsidRDefault="0021326C" w:rsidP="006A0BC4">
            <w:pPr>
              <w:spacing w:line="276" w:lineRule="auto"/>
              <w:ind w:left="200" w:hanging="200"/>
            </w:pPr>
            <w:r>
              <w:t>none</w:t>
            </w:r>
          </w:p>
        </w:tc>
      </w:tr>
      <w:tr w:rsidR="0015506F" w14:paraId="291DE53D" w14:textId="77777777" w:rsidTr="00B9765B">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30E1962C" w14:textId="77777777" w:rsidR="0015506F" w:rsidRPr="0030478B" w:rsidRDefault="0015506F" w:rsidP="006A0BC4">
            <w:pPr>
              <w:spacing w:line="276" w:lineRule="auto"/>
            </w:pPr>
            <w:r w:rsidRPr="00BD477C">
              <w:t>private static void createRequestMap()</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94AE302" w14:textId="77777777" w:rsidR="0015506F" w:rsidRPr="0030478B" w:rsidRDefault="0015506F" w:rsidP="006A0BC4">
            <w:pPr>
              <w:tabs>
                <w:tab w:val="left" w:pos="2066"/>
              </w:tabs>
              <w:spacing w:line="276" w:lineRule="auto"/>
            </w:pPr>
            <w:r w:rsidRPr="00BD477C">
              <w:t>Get response type value</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8F3B971" w14:textId="77777777" w:rsidR="0015506F" w:rsidRDefault="0015506F" w:rsidP="006A0BC4">
            <w:pPr>
              <w:spacing w:line="276" w:lineRule="auto"/>
              <w:ind w:left="200" w:hanging="200"/>
            </w:pPr>
            <w:r>
              <w:t>none</w:t>
            </w:r>
          </w:p>
        </w:tc>
      </w:tr>
    </w:tbl>
    <w:p w14:paraId="7AF0300B" w14:textId="77777777" w:rsidR="0015506F" w:rsidRDefault="0015506F" w:rsidP="0015506F">
      <w:pPr>
        <w:pStyle w:val="BodyText"/>
        <w:rPr>
          <w:rFonts w:eastAsiaTheme="minorHAnsi" w:cs="Arial"/>
          <w:szCs w:val="22"/>
        </w:rPr>
      </w:pPr>
    </w:p>
    <w:p w14:paraId="6B7022DC" w14:textId="77777777" w:rsidR="0015506F" w:rsidRPr="00105312" w:rsidRDefault="0015506F" w:rsidP="0015506F">
      <w:pPr>
        <w:pStyle w:val="BodyText"/>
        <w:numPr>
          <w:ilvl w:val="0"/>
          <w:numId w:val="10"/>
        </w:numPr>
        <w:rPr>
          <w:rFonts w:eastAsiaTheme="minorHAnsi" w:cs="Arial"/>
          <w:b/>
          <w:szCs w:val="22"/>
        </w:rPr>
      </w:pPr>
      <w:r w:rsidRPr="00105312">
        <w:rPr>
          <w:rFonts w:eastAsiaTheme="minorHAnsi" w:cs="Arial"/>
          <w:b/>
          <w:szCs w:val="22"/>
        </w:rPr>
        <w:t>com.acn.omiclient.OMIClientMDB</w:t>
      </w:r>
    </w:p>
    <w:p w14:paraId="47F63E58" w14:textId="77777777" w:rsidR="0015506F" w:rsidRDefault="0015506F" w:rsidP="0015506F">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3444"/>
        <w:gridCol w:w="2156"/>
        <w:gridCol w:w="3666"/>
      </w:tblGrid>
      <w:tr w:rsidR="0015506F" w14:paraId="7CE6719B" w14:textId="77777777" w:rsidTr="00B9765B">
        <w:trPr>
          <w:trHeight w:val="92"/>
        </w:trPr>
        <w:tc>
          <w:tcPr>
            <w:tcW w:w="3444"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4CC28983"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215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5E2254BC"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366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66198A95"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15506F" w14:paraId="0BE886BD"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FA154B3" w14:textId="77777777" w:rsidR="0015506F" w:rsidRPr="00A22FA4" w:rsidRDefault="0015506F" w:rsidP="006A0BC4">
            <w:pPr>
              <w:spacing w:line="276" w:lineRule="auto"/>
            </w:pPr>
            <w:r w:rsidRPr="00634899">
              <w:t>LOGGER</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5B3B2793" w14:textId="77777777" w:rsidR="0015506F" w:rsidRDefault="0015506F" w:rsidP="006A0BC4">
            <w:pPr>
              <w:spacing w:line="276" w:lineRule="auto"/>
            </w:pPr>
            <w:r>
              <w:t>Protected log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076A165C" w14:textId="77777777" w:rsidR="0015506F" w:rsidRPr="00A22FA4" w:rsidRDefault="0015506F" w:rsidP="006A0BC4">
            <w:pPr>
              <w:spacing w:line="276" w:lineRule="auto"/>
            </w:pPr>
            <w:r w:rsidRPr="00634899">
              <w:t>Logger instance</w:t>
            </w:r>
          </w:p>
        </w:tc>
      </w:tr>
      <w:tr w:rsidR="0015506F" w14:paraId="599AFAA4"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285C6CA" w14:textId="77777777" w:rsidR="0015506F" w:rsidRDefault="0015506F" w:rsidP="006A0BC4">
            <w:pPr>
              <w:spacing w:line="276" w:lineRule="auto"/>
              <w:rPr>
                <w:rFonts w:eastAsiaTheme="minorHAnsi" w:cs="Arial"/>
                <w:szCs w:val="22"/>
              </w:rPr>
            </w:pPr>
            <w:r w:rsidRPr="004D78DE">
              <w:rPr>
                <w:rFonts w:eastAsiaTheme="minorHAnsi" w:cs="Arial"/>
                <w:szCs w:val="22"/>
              </w:rPr>
              <w:t>cls</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11283430" w14:textId="77777777" w:rsidR="0015506F" w:rsidRDefault="0015506F" w:rsidP="006A0BC4">
            <w:pPr>
              <w:spacing w:line="276" w:lineRule="auto"/>
              <w:rPr>
                <w:rFonts w:eastAsiaTheme="minorHAnsi" w:cs="Arial"/>
                <w:szCs w:val="22"/>
              </w:rPr>
            </w:pPr>
            <w:r>
              <w:rPr>
                <w:rFonts w:eastAsiaTheme="minorHAnsi" w:cs="Arial"/>
                <w:szCs w:val="22"/>
              </w:rPr>
              <w:t>Private Class</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4E66D234" w14:textId="77777777" w:rsidR="0015506F" w:rsidRDefault="0015506F" w:rsidP="006A0BC4">
            <w:pPr>
              <w:spacing w:line="276" w:lineRule="auto"/>
              <w:rPr>
                <w:rFonts w:eastAsiaTheme="minorHAnsi" w:cs="Arial"/>
                <w:szCs w:val="22"/>
              </w:rPr>
            </w:pPr>
            <w:r w:rsidRPr="004D78DE">
              <w:rPr>
                <w:rFonts w:eastAsiaTheme="minorHAnsi" w:cs="Arial"/>
                <w:szCs w:val="22"/>
              </w:rPr>
              <w:t>cls</w:t>
            </w:r>
          </w:p>
        </w:tc>
      </w:tr>
      <w:tr w:rsidR="0015506F" w14:paraId="78A43608"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98E590B" w14:textId="77777777" w:rsidR="0015506F" w:rsidRDefault="0015506F" w:rsidP="006A0BC4">
            <w:pPr>
              <w:spacing w:line="276" w:lineRule="auto"/>
              <w:rPr>
                <w:rFonts w:eastAsiaTheme="minorHAnsi" w:cs="Arial"/>
                <w:szCs w:val="22"/>
              </w:rPr>
            </w:pPr>
            <w:r w:rsidRPr="004D78DE">
              <w:rPr>
                <w:rFonts w:eastAsiaTheme="minorHAnsi" w:cs="Arial"/>
                <w:szCs w:val="22"/>
              </w:rPr>
              <w:t>cArg</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54FAD150" w14:textId="77777777" w:rsidR="0015506F" w:rsidRDefault="0015506F" w:rsidP="006A0BC4">
            <w:pPr>
              <w:spacing w:line="276" w:lineRule="auto"/>
              <w:rPr>
                <w:rFonts w:eastAsiaTheme="minorHAnsi" w:cs="Arial"/>
                <w:szCs w:val="22"/>
              </w:rPr>
            </w:pPr>
            <w:r>
              <w:rPr>
                <w:rFonts w:eastAsiaTheme="minorHAnsi" w:cs="Arial"/>
                <w:szCs w:val="22"/>
              </w:rPr>
              <w:t>Private Class[]</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353CCD7E" w14:textId="77777777" w:rsidR="0015506F" w:rsidRDefault="0015506F" w:rsidP="006A0BC4">
            <w:pPr>
              <w:spacing w:line="276" w:lineRule="auto"/>
              <w:rPr>
                <w:rFonts w:eastAsiaTheme="minorHAnsi" w:cs="Arial"/>
                <w:szCs w:val="22"/>
              </w:rPr>
            </w:pPr>
            <w:r w:rsidRPr="004D78DE">
              <w:rPr>
                <w:rFonts w:eastAsiaTheme="minorHAnsi" w:cs="Arial"/>
                <w:szCs w:val="22"/>
              </w:rPr>
              <w:t>cArg</w:t>
            </w:r>
          </w:p>
        </w:tc>
      </w:tr>
      <w:tr w:rsidR="0015506F" w14:paraId="35E4D3C7"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EB9DA40" w14:textId="77777777" w:rsidR="0015506F" w:rsidRDefault="0015506F" w:rsidP="006A0BC4">
            <w:pPr>
              <w:spacing w:line="276" w:lineRule="auto"/>
              <w:rPr>
                <w:rFonts w:eastAsiaTheme="minorHAnsi" w:cs="Arial"/>
                <w:szCs w:val="22"/>
              </w:rPr>
            </w:pPr>
            <w:r w:rsidRPr="005B5975">
              <w:rPr>
                <w:rFonts w:eastAsiaTheme="minorHAnsi" w:cs="Arial"/>
                <w:szCs w:val="22"/>
              </w:rPr>
              <w:t>method</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4AF6A124" w14:textId="77777777" w:rsidR="0015506F" w:rsidRDefault="0015506F" w:rsidP="006A0BC4">
            <w:pPr>
              <w:spacing w:line="276" w:lineRule="auto"/>
              <w:rPr>
                <w:rFonts w:eastAsiaTheme="minorHAnsi" w:cs="Arial"/>
                <w:szCs w:val="22"/>
              </w:rPr>
            </w:pPr>
            <w:r>
              <w:rPr>
                <w:rFonts w:eastAsiaTheme="minorHAnsi" w:cs="Arial"/>
                <w:szCs w:val="22"/>
              </w:rPr>
              <w:t>Private Method</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7290BE63" w14:textId="77777777" w:rsidR="0015506F" w:rsidRDefault="0015506F" w:rsidP="006A0BC4">
            <w:pPr>
              <w:spacing w:line="276" w:lineRule="auto"/>
              <w:rPr>
                <w:rFonts w:eastAsiaTheme="minorHAnsi" w:cs="Arial"/>
                <w:szCs w:val="22"/>
              </w:rPr>
            </w:pPr>
            <w:r w:rsidRPr="005B5975">
              <w:rPr>
                <w:rFonts w:eastAsiaTheme="minorHAnsi" w:cs="Arial"/>
                <w:szCs w:val="22"/>
              </w:rPr>
              <w:t>method</w:t>
            </w:r>
          </w:p>
        </w:tc>
      </w:tr>
      <w:tr w:rsidR="0015506F" w14:paraId="748F71C0"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69D3DDB" w14:textId="77777777" w:rsidR="0015506F" w:rsidRDefault="0015506F" w:rsidP="006A0BC4">
            <w:pPr>
              <w:spacing w:line="276" w:lineRule="auto"/>
              <w:rPr>
                <w:rFonts w:eastAsiaTheme="minorHAnsi" w:cs="Arial"/>
                <w:szCs w:val="22"/>
              </w:rPr>
            </w:pPr>
            <w:r w:rsidRPr="00E16F93">
              <w:rPr>
                <w:rFonts w:eastAsiaTheme="minorHAnsi" w:cs="Arial"/>
                <w:szCs w:val="22"/>
              </w:rPr>
              <w:t>executor</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795AB5C0" w14:textId="77777777" w:rsidR="0015506F" w:rsidRDefault="0015506F" w:rsidP="006A0BC4">
            <w:pPr>
              <w:spacing w:line="276" w:lineRule="auto"/>
              <w:rPr>
                <w:rFonts w:eastAsiaTheme="minorHAnsi" w:cs="Arial"/>
                <w:szCs w:val="22"/>
              </w:rPr>
            </w:pPr>
            <w:r>
              <w:rPr>
                <w:rFonts w:eastAsiaTheme="minorHAnsi" w:cs="Arial"/>
                <w:szCs w:val="22"/>
              </w:rPr>
              <w:t xml:space="preserve">Private </w:t>
            </w:r>
            <w:r w:rsidRPr="00E16F93">
              <w:rPr>
                <w:rFonts w:eastAsiaTheme="minorHAnsi" w:cs="Arial"/>
                <w:szCs w:val="22"/>
              </w:rPr>
              <w:t>ExecutorService</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27FB739F" w14:textId="77777777" w:rsidR="0015506F" w:rsidRDefault="0015506F" w:rsidP="006A0BC4">
            <w:pPr>
              <w:spacing w:line="276" w:lineRule="auto"/>
              <w:rPr>
                <w:rFonts w:eastAsiaTheme="minorHAnsi" w:cs="Arial"/>
                <w:szCs w:val="22"/>
              </w:rPr>
            </w:pPr>
            <w:r w:rsidRPr="00E16F93">
              <w:rPr>
                <w:rFonts w:eastAsiaTheme="minorHAnsi" w:cs="Arial"/>
                <w:szCs w:val="22"/>
              </w:rPr>
              <w:t>executor reference</w:t>
            </w:r>
          </w:p>
        </w:tc>
      </w:tr>
      <w:tr w:rsidR="0015506F" w14:paraId="55BC7E67"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E0BCE88" w14:textId="77777777" w:rsidR="0015506F" w:rsidRDefault="0015506F" w:rsidP="006A0BC4">
            <w:pPr>
              <w:spacing w:line="276" w:lineRule="auto"/>
              <w:rPr>
                <w:rFonts w:eastAsiaTheme="minorHAnsi" w:cs="Arial"/>
                <w:szCs w:val="22"/>
              </w:rPr>
            </w:pPr>
            <w:r w:rsidRPr="00842716">
              <w:rPr>
                <w:rFonts w:eastAsiaTheme="minorHAnsi" w:cs="Arial"/>
                <w:szCs w:val="22"/>
              </w:rPr>
              <w:t>operationType</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65FF13F1" w14:textId="77777777" w:rsidR="0015506F" w:rsidRDefault="0015506F" w:rsidP="006A0BC4">
            <w:pPr>
              <w:spacing w:line="276" w:lineRule="auto"/>
              <w:rPr>
                <w:rFonts w:eastAsiaTheme="minorHAnsi" w:cs="Arial"/>
                <w:szCs w:val="22"/>
              </w:rPr>
            </w:pPr>
            <w:r w:rsidRPr="00842716">
              <w:rPr>
                <w:rFonts w:eastAsiaTheme="minorHAnsi" w:cs="Arial"/>
                <w:szCs w:val="22"/>
              </w:rPr>
              <w:t>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05ACEAE8" w14:textId="77777777" w:rsidR="0015506F" w:rsidRDefault="0015506F" w:rsidP="006A0BC4">
            <w:pPr>
              <w:spacing w:line="276" w:lineRule="auto"/>
              <w:rPr>
                <w:rFonts w:eastAsiaTheme="minorHAnsi" w:cs="Arial"/>
                <w:szCs w:val="22"/>
              </w:rPr>
            </w:pPr>
            <w:r w:rsidRPr="00842716">
              <w:rPr>
                <w:rFonts w:eastAsiaTheme="minorHAnsi" w:cs="Arial"/>
                <w:szCs w:val="22"/>
              </w:rPr>
              <w:t>operationType</w:t>
            </w:r>
          </w:p>
        </w:tc>
      </w:tr>
      <w:tr w:rsidR="0015506F" w14:paraId="5864ECF5"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B4A1121" w14:textId="77777777" w:rsidR="0015506F" w:rsidRDefault="0015506F" w:rsidP="006A0BC4">
            <w:pPr>
              <w:spacing w:line="276" w:lineRule="auto"/>
              <w:rPr>
                <w:rFonts w:eastAsiaTheme="minorHAnsi" w:cs="Arial"/>
                <w:szCs w:val="22"/>
              </w:rPr>
            </w:pPr>
            <w:r w:rsidRPr="00842716">
              <w:rPr>
                <w:rFonts w:eastAsiaTheme="minorHAnsi" w:cs="Arial"/>
                <w:szCs w:val="22"/>
              </w:rPr>
              <w:t>returnText</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2380056B" w14:textId="77777777" w:rsidR="0015506F" w:rsidRDefault="0015506F" w:rsidP="006A0BC4">
            <w:pPr>
              <w:spacing w:line="276" w:lineRule="auto"/>
              <w:rPr>
                <w:rFonts w:eastAsiaTheme="minorHAnsi" w:cs="Arial"/>
                <w:szCs w:val="22"/>
              </w:rPr>
            </w:pPr>
            <w:r w:rsidRPr="00842716">
              <w:rPr>
                <w:rFonts w:eastAsiaTheme="minorHAnsi" w:cs="Arial"/>
                <w:szCs w:val="22"/>
              </w:rPr>
              <w:t>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015C98F7" w14:textId="77777777" w:rsidR="0015506F" w:rsidRDefault="0015506F" w:rsidP="006A0BC4">
            <w:pPr>
              <w:spacing w:line="276" w:lineRule="auto"/>
              <w:rPr>
                <w:rFonts w:eastAsiaTheme="minorHAnsi" w:cs="Arial"/>
                <w:szCs w:val="22"/>
              </w:rPr>
            </w:pPr>
            <w:r w:rsidRPr="00842716">
              <w:rPr>
                <w:rFonts w:eastAsiaTheme="minorHAnsi" w:cs="Arial"/>
                <w:szCs w:val="22"/>
              </w:rPr>
              <w:t>returnText</w:t>
            </w:r>
          </w:p>
        </w:tc>
      </w:tr>
    </w:tbl>
    <w:p w14:paraId="32E359CF" w14:textId="77777777" w:rsidR="0015506F" w:rsidRDefault="0015506F" w:rsidP="0015506F">
      <w:pPr>
        <w:pStyle w:val="BodyText"/>
        <w:rPr>
          <w:rFonts w:eastAsiaTheme="minorHAnsi" w:cs="Arial"/>
          <w:szCs w:val="22"/>
        </w:rPr>
      </w:pPr>
    </w:p>
    <w:p w14:paraId="56F9213B" w14:textId="77777777" w:rsidR="0015506F" w:rsidRDefault="0015506F" w:rsidP="0015506F">
      <w:pPr>
        <w:pStyle w:val="BodyText"/>
        <w:rPr>
          <w:rFonts w:eastAsiaTheme="minorHAnsi" w:cs="Arial"/>
          <w:szCs w:val="22"/>
        </w:rPr>
      </w:pPr>
    </w:p>
    <w:p w14:paraId="2E7CB5C4" w14:textId="77777777" w:rsidR="0015506F" w:rsidRDefault="0015506F" w:rsidP="0015506F">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5095"/>
        <w:gridCol w:w="2386"/>
        <w:gridCol w:w="1785"/>
      </w:tblGrid>
      <w:tr w:rsidR="0015506F" w14:paraId="50D0EC36" w14:textId="77777777" w:rsidTr="00B9765B">
        <w:tc>
          <w:tcPr>
            <w:tcW w:w="5095"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0155F82C"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238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5A1E6CE6"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1785"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5C44A73E"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15506F" w14:paraId="6845A96D" w14:textId="77777777" w:rsidTr="00B9765B">
        <w:tc>
          <w:tcPr>
            <w:tcW w:w="509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A02A2AA" w14:textId="77777777" w:rsidR="0015506F" w:rsidRDefault="0015506F" w:rsidP="006A0BC4">
            <w:pPr>
              <w:spacing w:line="276" w:lineRule="auto"/>
              <w:rPr>
                <w:rFonts w:eastAsiaTheme="minorHAnsi" w:cs="Arial"/>
                <w:szCs w:val="22"/>
              </w:rPr>
            </w:pPr>
            <w:r w:rsidRPr="00842716">
              <w:rPr>
                <w:rFonts w:eastAsiaTheme="minorHAnsi" w:cs="Arial"/>
                <w:szCs w:val="22"/>
              </w:rPr>
              <w:t>public static void init()</w:t>
            </w:r>
          </w:p>
        </w:tc>
        <w:tc>
          <w:tcPr>
            <w:tcW w:w="2386" w:type="dxa"/>
            <w:tcBorders>
              <w:top w:val="nil"/>
              <w:left w:val="nil"/>
              <w:bottom w:val="single" w:sz="8" w:space="0" w:color="auto"/>
              <w:right w:val="single" w:sz="8" w:space="0" w:color="auto"/>
            </w:tcBorders>
            <w:tcMar>
              <w:top w:w="0" w:type="dxa"/>
              <w:left w:w="108" w:type="dxa"/>
              <w:bottom w:w="0" w:type="dxa"/>
              <w:right w:w="108" w:type="dxa"/>
            </w:tcMar>
          </w:tcPr>
          <w:p w14:paraId="522745CC" w14:textId="77777777" w:rsidR="0015506F" w:rsidRDefault="0015506F" w:rsidP="006A0BC4">
            <w:pPr>
              <w:spacing w:line="276" w:lineRule="auto"/>
              <w:rPr>
                <w:rFonts w:eastAsiaTheme="minorHAnsi" w:cs="Arial"/>
                <w:szCs w:val="22"/>
              </w:rPr>
            </w:pPr>
            <w:r w:rsidRPr="00842716">
              <w:rPr>
                <w:rFonts w:eastAsiaTheme="minorHAnsi" w:cs="Arial"/>
                <w:szCs w:val="22"/>
              </w:rPr>
              <w:t>Initilize re conditions</w:t>
            </w:r>
          </w:p>
        </w:tc>
        <w:tc>
          <w:tcPr>
            <w:tcW w:w="1785" w:type="dxa"/>
            <w:tcBorders>
              <w:top w:val="nil"/>
              <w:left w:val="nil"/>
              <w:bottom w:val="single" w:sz="8" w:space="0" w:color="auto"/>
              <w:right w:val="single" w:sz="8" w:space="0" w:color="auto"/>
            </w:tcBorders>
            <w:tcMar>
              <w:top w:w="0" w:type="dxa"/>
              <w:left w:w="108" w:type="dxa"/>
              <w:bottom w:w="0" w:type="dxa"/>
              <w:right w:w="108" w:type="dxa"/>
            </w:tcMar>
          </w:tcPr>
          <w:p w14:paraId="47AD8EA2" w14:textId="77777777" w:rsidR="0015506F" w:rsidRDefault="0015506F" w:rsidP="006A0BC4">
            <w:pPr>
              <w:spacing w:line="276" w:lineRule="auto"/>
              <w:ind w:left="200" w:hanging="200"/>
              <w:rPr>
                <w:rFonts w:eastAsiaTheme="minorHAnsi" w:cs="Arial"/>
                <w:sz w:val="20"/>
              </w:rPr>
            </w:pPr>
          </w:p>
        </w:tc>
      </w:tr>
      <w:tr w:rsidR="0015506F" w14:paraId="7F2AC3E3" w14:textId="77777777" w:rsidTr="00B9765B">
        <w:tc>
          <w:tcPr>
            <w:tcW w:w="5095" w:type="dxa"/>
            <w:tcBorders>
              <w:top w:val="nil"/>
              <w:left w:val="single" w:sz="8" w:space="0" w:color="auto"/>
              <w:bottom w:val="single" w:sz="12" w:space="0" w:color="auto"/>
              <w:right w:val="single" w:sz="8" w:space="0" w:color="auto"/>
            </w:tcBorders>
            <w:tcMar>
              <w:top w:w="0" w:type="dxa"/>
              <w:left w:w="108" w:type="dxa"/>
              <w:bottom w:w="0" w:type="dxa"/>
              <w:right w:w="108" w:type="dxa"/>
            </w:tcMar>
          </w:tcPr>
          <w:p w14:paraId="5381ACDD" w14:textId="77777777" w:rsidR="0015506F" w:rsidRDefault="0015506F" w:rsidP="006A0BC4">
            <w:pPr>
              <w:spacing w:line="276" w:lineRule="auto"/>
              <w:rPr>
                <w:rFonts w:eastAsiaTheme="minorHAnsi" w:cs="Arial"/>
                <w:szCs w:val="22"/>
              </w:rPr>
            </w:pPr>
            <w:r w:rsidRPr="00842716">
              <w:rPr>
                <w:rFonts w:eastAsiaTheme="minorHAnsi" w:cs="Arial"/>
                <w:szCs w:val="22"/>
              </w:rPr>
              <w:t>public void onMessage(Message message)</w:t>
            </w:r>
          </w:p>
        </w:tc>
        <w:tc>
          <w:tcPr>
            <w:tcW w:w="2386" w:type="dxa"/>
            <w:tcBorders>
              <w:top w:val="nil"/>
              <w:left w:val="nil"/>
              <w:bottom w:val="single" w:sz="12" w:space="0" w:color="auto"/>
              <w:right w:val="single" w:sz="8" w:space="0" w:color="auto"/>
            </w:tcBorders>
            <w:tcMar>
              <w:top w:w="0" w:type="dxa"/>
              <w:left w:w="108" w:type="dxa"/>
              <w:bottom w:w="0" w:type="dxa"/>
              <w:right w:w="108" w:type="dxa"/>
            </w:tcMar>
          </w:tcPr>
          <w:p w14:paraId="30D17433" w14:textId="77777777" w:rsidR="0015506F" w:rsidRDefault="0015506F" w:rsidP="006A0BC4">
            <w:pPr>
              <w:tabs>
                <w:tab w:val="left" w:pos="2066"/>
              </w:tabs>
              <w:spacing w:line="276" w:lineRule="auto"/>
              <w:rPr>
                <w:rFonts w:eastAsiaTheme="minorHAnsi" w:cs="Arial"/>
                <w:szCs w:val="22"/>
              </w:rPr>
            </w:pPr>
            <w:r w:rsidRPr="00842716">
              <w:rPr>
                <w:rFonts w:eastAsiaTheme="minorHAnsi" w:cs="Arial"/>
                <w:szCs w:val="22"/>
              </w:rPr>
              <w:t>MDB message listner method</w:t>
            </w:r>
          </w:p>
        </w:tc>
        <w:tc>
          <w:tcPr>
            <w:tcW w:w="1785" w:type="dxa"/>
            <w:tcBorders>
              <w:top w:val="nil"/>
              <w:left w:val="nil"/>
              <w:bottom w:val="single" w:sz="12" w:space="0" w:color="auto"/>
              <w:right w:val="single" w:sz="8" w:space="0" w:color="auto"/>
            </w:tcBorders>
            <w:tcMar>
              <w:top w:w="0" w:type="dxa"/>
              <w:left w:w="108" w:type="dxa"/>
              <w:bottom w:w="0" w:type="dxa"/>
              <w:right w:w="108" w:type="dxa"/>
            </w:tcMar>
          </w:tcPr>
          <w:p w14:paraId="6E63A12A" w14:textId="77777777" w:rsidR="0015506F" w:rsidRDefault="0015506F" w:rsidP="006A0BC4">
            <w:pPr>
              <w:spacing w:line="276" w:lineRule="auto"/>
              <w:rPr>
                <w:rFonts w:eastAsiaTheme="minorHAnsi" w:cs="Arial"/>
                <w:sz w:val="20"/>
              </w:rPr>
            </w:pPr>
          </w:p>
        </w:tc>
      </w:tr>
      <w:tr w:rsidR="0015506F" w14:paraId="633529D2" w14:textId="77777777" w:rsidTr="00B9765B">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26A9D094" w14:textId="77777777" w:rsidR="0015506F" w:rsidRPr="00672ACE" w:rsidRDefault="0015506F" w:rsidP="006A0BC4">
            <w:pPr>
              <w:spacing w:line="276" w:lineRule="auto"/>
            </w:pPr>
            <w:r w:rsidRPr="00090B90">
              <w:t>public UpdateAsyncStatus(String operationType, String returnText)</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BB39402" w14:textId="77777777" w:rsidR="0015506F" w:rsidRPr="00672ACE" w:rsidRDefault="0015506F" w:rsidP="006A0BC4">
            <w:pPr>
              <w:tabs>
                <w:tab w:val="left" w:pos="2066"/>
              </w:tabs>
              <w:spacing w:line="276" w:lineRule="auto"/>
            </w:pP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341ED31" w14:textId="77777777" w:rsidR="0015506F" w:rsidRDefault="0015506F" w:rsidP="006A0BC4">
            <w:pPr>
              <w:spacing w:line="276" w:lineRule="auto"/>
              <w:ind w:left="200" w:hanging="200"/>
            </w:pPr>
          </w:p>
        </w:tc>
      </w:tr>
      <w:tr w:rsidR="0015506F" w14:paraId="3F2DBEF8" w14:textId="77777777" w:rsidTr="00B9765B">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09923FE6" w14:textId="77777777" w:rsidR="0015506F" w:rsidRPr="00672ACE" w:rsidRDefault="0015506F" w:rsidP="006A0BC4">
            <w:pPr>
              <w:spacing w:line="276" w:lineRule="auto"/>
            </w:pPr>
            <w:r w:rsidRPr="00090B90">
              <w:t>public void run()</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AAA0F87" w14:textId="77777777" w:rsidR="0015506F" w:rsidRDefault="0015506F" w:rsidP="006A0BC4">
            <w:pPr>
              <w:tabs>
                <w:tab w:val="left" w:pos="2066"/>
              </w:tabs>
              <w:spacing w:line="276" w:lineRule="auto"/>
            </w:pPr>
            <w:r w:rsidRPr="00090B90">
              <w:t>Process response</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92297FD" w14:textId="77777777" w:rsidR="0015506F" w:rsidRDefault="0015506F" w:rsidP="006A0BC4">
            <w:pPr>
              <w:spacing w:line="276" w:lineRule="auto"/>
              <w:ind w:left="200" w:hanging="200"/>
            </w:pPr>
          </w:p>
        </w:tc>
      </w:tr>
    </w:tbl>
    <w:p w14:paraId="590405E3" w14:textId="77777777" w:rsidR="0015506F" w:rsidRDefault="0015506F" w:rsidP="0015506F">
      <w:pPr>
        <w:pStyle w:val="BodyText"/>
        <w:rPr>
          <w:rFonts w:eastAsiaTheme="minorHAnsi" w:cs="Arial"/>
          <w:szCs w:val="22"/>
        </w:rPr>
      </w:pPr>
    </w:p>
    <w:p w14:paraId="0A62AE7C" w14:textId="77777777" w:rsidR="0015506F" w:rsidRPr="00105312" w:rsidRDefault="0015506F" w:rsidP="0015506F">
      <w:pPr>
        <w:pStyle w:val="BodyText"/>
        <w:numPr>
          <w:ilvl w:val="0"/>
          <w:numId w:val="10"/>
        </w:numPr>
        <w:rPr>
          <w:rFonts w:eastAsiaTheme="minorHAnsi" w:cs="Arial"/>
          <w:b/>
          <w:szCs w:val="22"/>
        </w:rPr>
      </w:pPr>
      <w:r w:rsidRPr="00105312">
        <w:rPr>
          <w:rFonts w:eastAsiaTheme="minorHAnsi" w:cs="Arial"/>
          <w:b/>
          <w:szCs w:val="22"/>
        </w:rPr>
        <w:t>com.acn.omiclient.OMINotificationSender</w:t>
      </w:r>
    </w:p>
    <w:p w14:paraId="06CC766F" w14:textId="77777777" w:rsidR="0015506F" w:rsidRDefault="0015506F" w:rsidP="0015506F">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3444"/>
        <w:gridCol w:w="2156"/>
        <w:gridCol w:w="3666"/>
      </w:tblGrid>
      <w:tr w:rsidR="0015506F" w14:paraId="4C17881D" w14:textId="77777777" w:rsidTr="00B9765B">
        <w:trPr>
          <w:trHeight w:val="92"/>
        </w:trPr>
        <w:tc>
          <w:tcPr>
            <w:tcW w:w="3444"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6CE83A51"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215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241225E5"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366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67448E64"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15506F" w14:paraId="7732B770"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DCDAF0E" w14:textId="77777777" w:rsidR="0015506F" w:rsidRPr="00A22FA4" w:rsidRDefault="0015506F" w:rsidP="006A0BC4">
            <w:pPr>
              <w:spacing w:line="276" w:lineRule="auto"/>
            </w:pPr>
            <w:r w:rsidRPr="009715EF">
              <w:t>LOGGER</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16C182DB" w14:textId="77777777" w:rsidR="0015506F" w:rsidRDefault="0015506F" w:rsidP="006A0BC4">
            <w:pPr>
              <w:spacing w:line="276" w:lineRule="auto"/>
            </w:pPr>
            <w:r>
              <w:t>Private log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18C5CC13" w14:textId="77777777" w:rsidR="0015506F" w:rsidRPr="00A22FA4" w:rsidRDefault="0015506F" w:rsidP="006A0BC4">
            <w:pPr>
              <w:spacing w:line="276" w:lineRule="auto"/>
            </w:pPr>
            <w:r w:rsidRPr="0016525A">
              <w:t>Logger instance</w:t>
            </w:r>
          </w:p>
        </w:tc>
      </w:tr>
      <w:tr w:rsidR="0015506F" w14:paraId="49A12FE5"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FB428EA" w14:textId="77777777" w:rsidR="0015506F" w:rsidRDefault="0015506F" w:rsidP="006A0BC4">
            <w:pPr>
              <w:spacing w:line="276" w:lineRule="auto"/>
              <w:rPr>
                <w:rFonts w:eastAsiaTheme="minorHAnsi" w:cs="Arial"/>
                <w:szCs w:val="22"/>
              </w:rPr>
            </w:pPr>
            <w:r w:rsidRPr="009715EF">
              <w:rPr>
                <w:rFonts w:eastAsiaTheme="minorHAnsi" w:cs="Arial"/>
                <w:szCs w:val="22"/>
              </w:rPr>
              <w:t>omiIntegratorAccessUrl</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6D928221" w14:textId="77777777" w:rsidR="0015506F" w:rsidRDefault="0015506F" w:rsidP="006A0BC4">
            <w:pPr>
              <w:spacing w:line="276" w:lineRule="auto"/>
              <w:rPr>
                <w:rFonts w:eastAsiaTheme="minorHAnsi" w:cs="Arial"/>
                <w:szCs w:val="22"/>
              </w:rPr>
            </w:pPr>
            <w:r>
              <w:rPr>
                <w:rFonts w:eastAsiaTheme="minorHAnsi" w:cs="Arial"/>
                <w:szCs w:val="22"/>
              </w:rPr>
              <w:t>Private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28972633" w14:textId="77777777" w:rsidR="0015506F" w:rsidRDefault="0015506F" w:rsidP="006A0BC4">
            <w:pPr>
              <w:spacing w:line="276" w:lineRule="auto"/>
              <w:rPr>
                <w:rFonts w:eastAsiaTheme="minorHAnsi" w:cs="Arial"/>
                <w:szCs w:val="22"/>
              </w:rPr>
            </w:pPr>
            <w:r w:rsidRPr="009715EF">
              <w:rPr>
                <w:rFonts w:eastAsiaTheme="minorHAnsi" w:cs="Arial"/>
                <w:szCs w:val="22"/>
              </w:rPr>
              <w:t>1UX BE Server Full URL</w:t>
            </w:r>
          </w:p>
        </w:tc>
      </w:tr>
      <w:tr w:rsidR="00347600" w14:paraId="731910A4"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744DFF1" w14:textId="18050314" w:rsidR="00347600" w:rsidRPr="009715EF" w:rsidRDefault="00347600" w:rsidP="006A0BC4">
            <w:pPr>
              <w:spacing w:line="276" w:lineRule="auto"/>
              <w:rPr>
                <w:rFonts w:eastAsiaTheme="minorHAnsi" w:cs="Arial"/>
                <w:szCs w:val="22"/>
              </w:rPr>
            </w:pPr>
            <w:r w:rsidRPr="00347600">
              <w:rPr>
                <w:rFonts w:eastAsiaTheme="minorHAnsi" w:cs="Arial"/>
                <w:szCs w:val="22"/>
              </w:rPr>
              <w:t>CHARSET</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58500062" w14:textId="10D857B1" w:rsidR="00347600" w:rsidRDefault="00347600" w:rsidP="006A0BC4">
            <w:pPr>
              <w:spacing w:line="276" w:lineRule="auto"/>
              <w:rPr>
                <w:rFonts w:eastAsiaTheme="minorHAnsi" w:cs="Arial"/>
                <w:szCs w:val="22"/>
              </w:rPr>
            </w:pPr>
            <w:r w:rsidRPr="00347600">
              <w:rPr>
                <w:rFonts w:eastAsiaTheme="minorHAnsi" w:cs="Arial"/>
                <w:szCs w:val="22"/>
              </w:rPr>
              <w:t>private static final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102B95A8" w14:textId="421919EF" w:rsidR="00347600" w:rsidRPr="009715EF" w:rsidRDefault="00347600" w:rsidP="006A0BC4">
            <w:pPr>
              <w:spacing w:line="276" w:lineRule="auto"/>
              <w:rPr>
                <w:rFonts w:eastAsiaTheme="minorHAnsi" w:cs="Arial"/>
                <w:szCs w:val="22"/>
              </w:rPr>
            </w:pPr>
            <w:r w:rsidRPr="00347600">
              <w:rPr>
                <w:rFonts w:eastAsiaTheme="minorHAnsi" w:cs="Arial"/>
                <w:szCs w:val="22"/>
              </w:rPr>
              <w:t>UTF-8</w:t>
            </w:r>
          </w:p>
        </w:tc>
      </w:tr>
      <w:tr w:rsidR="00347600" w14:paraId="4FD2DD9C"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383C85F" w14:textId="12F6129A" w:rsidR="00347600" w:rsidRPr="009715EF" w:rsidRDefault="00347600" w:rsidP="006A0BC4">
            <w:pPr>
              <w:spacing w:line="276" w:lineRule="auto"/>
              <w:rPr>
                <w:rFonts w:eastAsiaTheme="minorHAnsi" w:cs="Arial"/>
                <w:szCs w:val="22"/>
              </w:rPr>
            </w:pPr>
            <w:r w:rsidRPr="00347600">
              <w:rPr>
                <w:rFonts w:eastAsiaTheme="minorHAnsi" w:cs="Arial"/>
                <w:szCs w:val="22"/>
              </w:rPr>
              <w:t>HTTPS_PORT</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71AA9D74" w14:textId="29A95D6B" w:rsidR="00347600" w:rsidRDefault="00347600" w:rsidP="006A0BC4">
            <w:pPr>
              <w:spacing w:line="276" w:lineRule="auto"/>
              <w:rPr>
                <w:rFonts w:eastAsiaTheme="minorHAnsi" w:cs="Arial"/>
                <w:szCs w:val="22"/>
              </w:rPr>
            </w:pPr>
            <w:r w:rsidRPr="00347600">
              <w:rPr>
                <w:rFonts w:eastAsiaTheme="minorHAnsi" w:cs="Arial"/>
                <w:szCs w:val="22"/>
              </w:rPr>
              <w:t>private static final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39676D24" w14:textId="491A0FDA" w:rsidR="00347600" w:rsidRPr="009715EF" w:rsidRDefault="00347600" w:rsidP="006A0BC4">
            <w:pPr>
              <w:spacing w:line="276" w:lineRule="auto"/>
              <w:rPr>
                <w:rFonts w:eastAsiaTheme="minorHAnsi" w:cs="Arial"/>
                <w:szCs w:val="22"/>
              </w:rPr>
            </w:pPr>
            <w:r w:rsidRPr="00347600">
              <w:rPr>
                <w:rFonts w:eastAsiaTheme="minorHAnsi" w:cs="Arial"/>
                <w:szCs w:val="22"/>
              </w:rPr>
              <w:t>9002</w:t>
            </w:r>
          </w:p>
        </w:tc>
      </w:tr>
      <w:tr w:rsidR="0015506F" w14:paraId="56BDC938"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7B734F7" w14:textId="77777777" w:rsidR="0015506F" w:rsidRDefault="0015506F" w:rsidP="006A0BC4">
            <w:pPr>
              <w:spacing w:line="276" w:lineRule="auto"/>
              <w:rPr>
                <w:rFonts w:eastAsiaTheme="minorHAnsi" w:cs="Arial"/>
                <w:szCs w:val="22"/>
              </w:rPr>
            </w:pPr>
            <w:r w:rsidRPr="009715EF">
              <w:rPr>
                <w:rFonts w:eastAsiaTheme="minorHAnsi" w:cs="Arial"/>
                <w:szCs w:val="22"/>
              </w:rPr>
              <w:lastRenderedPageBreak/>
              <w:t>client</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5A77BA3A" w14:textId="77777777" w:rsidR="0015506F" w:rsidRDefault="0015506F" w:rsidP="006A0BC4">
            <w:pPr>
              <w:spacing w:line="276" w:lineRule="auto"/>
              <w:rPr>
                <w:rFonts w:eastAsiaTheme="minorHAnsi" w:cs="Arial"/>
                <w:szCs w:val="22"/>
              </w:rPr>
            </w:pPr>
            <w:r>
              <w:rPr>
                <w:rFonts w:eastAsiaTheme="minorHAnsi" w:cs="Arial"/>
                <w:szCs w:val="22"/>
              </w:rPr>
              <w:t xml:space="preserve">Private </w:t>
            </w:r>
            <w:r w:rsidRPr="009715EF">
              <w:rPr>
                <w:rFonts w:eastAsiaTheme="minorHAnsi" w:cs="Arial"/>
                <w:szCs w:val="22"/>
              </w:rPr>
              <w:t>HttpClient</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3E301C63" w14:textId="77777777" w:rsidR="0015506F" w:rsidRDefault="0015506F" w:rsidP="006A0BC4">
            <w:pPr>
              <w:spacing w:line="276" w:lineRule="auto"/>
              <w:rPr>
                <w:rFonts w:eastAsiaTheme="minorHAnsi" w:cs="Arial"/>
                <w:szCs w:val="22"/>
              </w:rPr>
            </w:pPr>
            <w:r w:rsidRPr="009715EF">
              <w:rPr>
                <w:rFonts w:eastAsiaTheme="minorHAnsi" w:cs="Arial"/>
                <w:szCs w:val="22"/>
              </w:rPr>
              <w:t>client</w:t>
            </w:r>
          </w:p>
        </w:tc>
      </w:tr>
    </w:tbl>
    <w:p w14:paraId="49DD5F95" w14:textId="77777777" w:rsidR="0015506F" w:rsidRDefault="0015506F" w:rsidP="0015506F">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5095"/>
        <w:gridCol w:w="2386"/>
        <w:gridCol w:w="1785"/>
      </w:tblGrid>
      <w:tr w:rsidR="0015506F" w14:paraId="297EE9FF" w14:textId="77777777" w:rsidTr="00B9765B">
        <w:tc>
          <w:tcPr>
            <w:tcW w:w="5095"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4CA8A2BB"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238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7C77C456"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1785"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19B4005F"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15506F" w14:paraId="3761B9BB" w14:textId="77777777" w:rsidTr="00B9765B">
        <w:tc>
          <w:tcPr>
            <w:tcW w:w="509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4E398EF" w14:textId="50AB57A9" w:rsidR="0015506F" w:rsidRDefault="000E0809" w:rsidP="006A0BC4">
            <w:pPr>
              <w:spacing w:line="276" w:lineRule="auto"/>
              <w:rPr>
                <w:rFonts w:eastAsiaTheme="minorHAnsi" w:cs="Arial"/>
                <w:szCs w:val="22"/>
              </w:rPr>
            </w:pPr>
            <w:r w:rsidRPr="000E0809">
              <w:rPr>
                <w:rFonts w:eastAsiaTheme="minorHAnsi" w:cs="Arial"/>
                <w:szCs w:val="22"/>
              </w:rPr>
              <w:t>public OMINotificationSender(String omiIntegratorAccessUrl)</w:t>
            </w:r>
          </w:p>
        </w:tc>
        <w:tc>
          <w:tcPr>
            <w:tcW w:w="2386" w:type="dxa"/>
            <w:tcBorders>
              <w:top w:val="nil"/>
              <w:left w:val="nil"/>
              <w:bottom w:val="single" w:sz="8" w:space="0" w:color="auto"/>
              <w:right w:val="single" w:sz="8" w:space="0" w:color="auto"/>
            </w:tcBorders>
            <w:tcMar>
              <w:top w:w="0" w:type="dxa"/>
              <w:left w:w="108" w:type="dxa"/>
              <w:bottom w:w="0" w:type="dxa"/>
              <w:right w:w="108" w:type="dxa"/>
            </w:tcMar>
          </w:tcPr>
          <w:p w14:paraId="2A6EAC44" w14:textId="77777777" w:rsidR="0015506F" w:rsidRDefault="0015506F" w:rsidP="006A0BC4">
            <w:pPr>
              <w:spacing w:line="276" w:lineRule="auto"/>
              <w:rPr>
                <w:rFonts w:eastAsiaTheme="minorHAnsi" w:cs="Arial"/>
                <w:szCs w:val="22"/>
              </w:rPr>
            </w:pPr>
          </w:p>
        </w:tc>
        <w:tc>
          <w:tcPr>
            <w:tcW w:w="1785" w:type="dxa"/>
            <w:tcBorders>
              <w:top w:val="nil"/>
              <w:left w:val="nil"/>
              <w:bottom w:val="single" w:sz="8" w:space="0" w:color="auto"/>
              <w:right w:val="single" w:sz="8" w:space="0" w:color="auto"/>
            </w:tcBorders>
            <w:tcMar>
              <w:top w:w="0" w:type="dxa"/>
              <w:left w:w="108" w:type="dxa"/>
              <w:bottom w:w="0" w:type="dxa"/>
              <w:right w:w="108" w:type="dxa"/>
            </w:tcMar>
          </w:tcPr>
          <w:p w14:paraId="72D38351" w14:textId="77777777" w:rsidR="0015506F" w:rsidRDefault="0015506F" w:rsidP="006A0BC4">
            <w:pPr>
              <w:spacing w:line="276" w:lineRule="auto"/>
              <w:ind w:left="200" w:hanging="200"/>
              <w:rPr>
                <w:rFonts w:eastAsiaTheme="minorHAnsi" w:cs="Arial"/>
                <w:sz w:val="20"/>
              </w:rPr>
            </w:pPr>
          </w:p>
        </w:tc>
      </w:tr>
      <w:tr w:rsidR="0015506F" w14:paraId="1996AAEB" w14:textId="77777777" w:rsidTr="00B9765B">
        <w:tc>
          <w:tcPr>
            <w:tcW w:w="5095" w:type="dxa"/>
            <w:tcBorders>
              <w:top w:val="nil"/>
              <w:left w:val="single" w:sz="8" w:space="0" w:color="auto"/>
              <w:bottom w:val="single" w:sz="12" w:space="0" w:color="auto"/>
              <w:right w:val="single" w:sz="8" w:space="0" w:color="auto"/>
            </w:tcBorders>
            <w:tcMar>
              <w:top w:w="0" w:type="dxa"/>
              <w:left w:w="108" w:type="dxa"/>
              <w:bottom w:w="0" w:type="dxa"/>
              <w:right w:w="108" w:type="dxa"/>
            </w:tcMar>
          </w:tcPr>
          <w:p w14:paraId="3B1F05CA" w14:textId="77777777" w:rsidR="0015506F" w:rsidRDefault="0015506F" w:rsidP="006A0BC4">
            <w:pPr>
              <w:spacing w:line="276" w:lineRule="auto"/>
              <w:rPr>
                <w:rFonts w:eastAsiaTheme="minorHAnsi" w:cs="Arial"/>
                <w:szCs w:val="22"/>
              </w:rPr>
            </w:pPr>
            <w:r w:rsidRPr="00BE23BA">
              <w:rPr>
                <w:rFonts w:eastAsiaTheme="minorHAnsi" w:cs="Arial"/>
                <w:szCs w:val="22"/>
              </w:rPr>
              <w:t>public String sendHttpPostRequest(String bodyData)</w:t>
            </w:r>
          </w:p>
        </w:tc>
        <w:tc>
          <w:tcPr>
            <w:tcW w:w="2386" w:type="dxa"/>
            <w:tcBorders>
              <w:top w:val="nil"/>
              <w:left w:val="nil"/>
              <w:bottom w:val="single" w:sz="12" w:space="0" w:color="auto"/>
              <w:right w:val="single" w:sz="8" w:space="0" w:color="auto"/>
            </w:tcBorders>
            <w:tcMar>
              <w:top w:w="0" w:type="dxa"/>
              <w:left w:w="108" w:type="dxa"/>
              <w:bottom w:w="0" w:type="dxa"/>
              <w:right w:w="108" w:type="dxa"/>
            </w:tcMar>
          </w:tcPr>
          <w:p w14:paraId="302DDB78" w14:textId="77777777" w:rsidR="0015506F" w:rsidRDefault="0015506F" w:rsidP="006A0BC4">
            <w:pPr>
              <w:tabs>
                <w:tab w:val="left" w:pos="2066"/>
              </w:tabs>
              <w:spacing w:line="276" w:lineRule="auto"/>
              <w:rPr>
                <w:rFonts w:eastAsiaTheme="minorHAnsi" w:cs="Arial"/>
                <w:szCs w:val="22"/>
              </w:rPr>
            </w:pPr>
            <w:r w:rsidRPr="00BE23BA">
              <w:rPr>
                <w:rFonts w:eastAsiaTheme="minorHAnsi" w:cs="Arial"/>
                <w:sz w:val="20"/>
              </w:rPr>
              <w:t>Make the HTTP POST call to the OMI Integrator</w:t>
            </w:r>
          </w:p>
        </w:tc>
        <w:tc>
          <w:tcPr>
            <w:tcW w:w="1785" w:type="dxa"/>
            <w:tcBorders>
              <w:top w:val="nil"/>
              <w:left w:val="nil"/>
              <w:bottom w:val="single" w:sz="12" w:space="0" w:color="auto"/>
              <w:right w:val="single" w:sz="8" w:space="0" w:color="auto"/>
            </w:tcBorders>
            <w:tcMar>
              <w:top w:w="0" w:type="dxa"/>
              <w:left w:w="108" w:type="dxa"/>
              <w:bottom w:w="0" w:type="dxa"/>
              <w:right w:w="108" w:type="dxa"/>
            </w:tcMar>
          </w:tcPr>
          <w:p w14:paraId="6A495033" w14:textId="77777777" w:rsidR="0015506F" w:rsidRDefault="0015506F" w:rsidP="006A0BC4">
            <w:pPr>
              <w:spacing w:line="276" w:lineRule="auto"/>
              <w:rPr>
                <w:rFonts w:eastAsiaTheme="minorHAnsi" w:cs="Arial"/>
                <w:sz w:val="20"/>
              </w:rPr>
            </w:pPr>
            <w:r>
              <w:rPr>
                <w:rFonts w:eastAsiaTheme="minorHAnsi" w:cs="Arial"/>
                <w:sz w:val="20"/>
              </w:rPr>
              <w:t>exception</w:t>
            </w:r>
          </w:p>
        </w:tc>
      </w:tr>
      <w:tr w:rsidR="0015506F" w14:paraId="3FA6E307" w14:textId="77777777" w:rsidTr="00B9765B">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4427AC8C" w14:textId="77777777" w:rsidR="0015506F" w:rsidRPr="00672ACE" w:rsidRDefault="0015506F" w:rsidP="006A0BC4">
            <w:pPr>
              <w:spacing w:line="276" w:lineRule="auto"/>
            </w:pPr>
            <w:r w:rsidRPr="00BE23BA">
              <w:t>public String sendHttpGetRequest()</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1135305" w14:textId="77777777" w:rsidR="0015506F" w:rsidRPr="00672ACE" w:rsidRDefault="0015506F" w:rsidP="006A0BC4">
            <w:pPr>
              <w:tabs>
                <w:tab w:val="left" w:pos="2066"/>
              </w:tabs>
              <w:spacing w:line="276" w:lineRule="auto"/>
            </w:pPr>
            <w:r w:rsidRPr="00BE23BA">
              <w:t>Make the HTTP GET call to the OMI Integrator server</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D64D0B1" w14:textId="77777777" w:rsidR="0015506F" w:rsidRDefault="0015506F" w:rsidP="006A0BC4">
            <w:pPr>
              <w:spacing w:line="276" w:lineRule="auto"/>
              <w:ind w:left="200" w:hanging="200"/>
            </w:pPr>
            <w:r>
              <w:rPr>
                <w:rFonts w:eastAsiaTheme="minorHAnsi" w:cs="Arial"/>
                <w:sz w:val="20"/>
              </w:rPr>
              <w:t>exception</w:t>
            </w:r>
          </w:p>
        </w:tc>
      </w:tr>
    </w:tbl>
    <w:p w14:paraId="00605D63" w14:textId="77777777" w:rsidR="0015506F" w:rsidRDefault="0015506F" w:rsidP="0015506F">
      <w:pPr>
        <w:pStyle w:val="BodyText"/>
        <w:rPr>
          <w:rFonts w:eastAsiaTheme="minorHAnsi" w:cs="Arial"/>
          <w:szCs w:val="22"/>
        </w:rPr>
      </w:pPr>
    </w:p>
    <w:p w14:paraId="0BEB4A47" w14:textId="77777777" w:rsidR="0015506F" w:rsidRPr="00105312" w:rsidRDefault="0015506F" w:rsidP="0015506F">
      <w:pPr>
        <w:pStyle w:val="BodyText"/>
        <w:numPr>
          <w:ilvl w:val="0"/>
          <w:numId w:val="10"/>
        </w:numPr>
        <w:rPr>
          <w:rFonts w:eastAsiaTheme="minorHAnsi" w:cs="Arial"/>
          <w:b/>
          <w:szCs w:val="22"/>
        </w:rPr>
      </w:pPr>
      <w:r w:rsidRPr="00105312">
        <w:rPr>
          <w:rFonts w:eastAsiaTheme="minorHAnsi" w:cs="Arial"/>
          <w:b/>
          <w:szCs w:val="22"/>
        </w:rPr>
        <w:t>com.acn.omiclient.OMIRequestAsyncProducer</w:t>
      </w:r>
    </w:p>
    <w:p w14:paraId="5C8D38D2" w14:textId="77777777" w:rsidR="0015506F" w:rsidRDefault="0015506F" w:rsidP="0015506F">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3348"/>
        <w:gridCol w:w="2724"/>
        <w:gridCol w:w="3194"/>
      </w:tblGrid>
      <w:tr w:rsidR="0015506F" w14:paraId="1C7DFC04" w14:textId="77777777" w:rsidTr="00B9765B">
        <w:trPr>
          <w:trHeight w:val="92"/>
        </w:trPr>
        <w:tc>
          <w:tcPr>
            <w:tcW w:w="3348"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30C9ACE4"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2724"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43FA84DD"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3194"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7CC7EA8C"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15506F" w14:paraId="6481E1CC" w14:textId="77777777" w:rsidTr="00B9765B">
        <w:trPr>
          <w:trHeight w:val="92"/>
        </w:trPr>
        <w:tc>
          <w:tcPr>
            <w:tcW w:w="334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839E25F" w14:textId="77777777" w:rsidR="0015506F" w:rsidRPr="00A22FA4" w:rsidRDefault="0015506F" w:rsidP="006A0BC4">
            <w:pPr>
              <w:spacing w:line="276" w:lineRule="auto"/>
            </w:pPr>
            <w:r>
              <w:t>Logger</w:t>
            </w:r>
          </w:p>
        </w:tc>
        <w:tc>
          <w:tcPr>
            <w:tcW w:w="2724" w:type="dxa"/>
            <w:tcBorders>
              <w:top w:val="nil"/>
              <w:left w:val="nil"/>
              <w:bottom w:val="single" w:sz="8" w:space="0" w:color="auto"/>
              <w:right w:val="single" w:sz="8" w:space="0" w:color="auto"/>
            </w:tcBorders>
            <w:tcMar>
              <w:top w:w="0" w:type="dxa"/>
              <w:left w:w="108" w:type="dxa"/>
              <w:bottom w:w="0" w:type="dxa"/>
              <w:right w:w="108" w:type="dxa"/>
            </w:tcMar>
          </w:tcPr>
          <w:p w14:paraId="4FAE23D6" w14:textId="77777777" w:rsidR="0015506F" w:rsidRDefault="0015506F" w:rsidP="006A0BC4">
            <w:pPr>
              <w:spacing w:line="276" w:lineRule="auto"/>
            </w:pPr>
            <w:r>
              <w:t>Public log</w:t>
            </w:r>
          </w:p>
        </w:tc>
        <w:tc>
          <w:tcPr>
            <w:tcW w:w="3194" w:type="dxa"/>
            <w:tcBorders>
              <w:top w:val="nil"/>
              <w:left w:val="nil"/>
              <w:bottom w:val="single" w:sz="8" w:space="0" w:color="auto"/>
              <w:right w:val="single" w:sz="8" w:space="0" w:color="auto"/>
            </w:tcBorders>
            <w:tcMar>
              <w:top w:w="0" w:type="dxa"/>
              <w:left w:w="108" w:type="dxa"/>
              <w:bottom w:w="0" w:type="dxa"/>
              <w:right w:w="108" w:type="dxa"/>
            </w:tcMar>
          </w:tcPr>
          <w:p w14:paraId="66A1B3F6" w14:textId="77777777" w:rsidR="0015506F" w:rsidRPr="00A22FA4" w:rsidRDefault="0015506F" w:rsidP="006A0BC4">
            <w:pPr>
              <w:spacing w:line="276" w:lineRule="auto"/>
            </w:pPr>
            <w:r w:rsidRPr="0016525A">
              <w:t>Logger instance</w:t>
            </w:r>
          </w:p>
        </w:tc>
      </w:tr>
      <w:tr w:rsidR="0015506F" w14:paraId="0757873E" w14:textId="77777777" w:rsidTr="00B9765B">
        <w:trPr>
          <w:trHeight w:val="92"/>
        </w:trPr>
        <w:tc>
          <w:tcPr>
            <w:tcW w:w="334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5C02B7E" w14:textId="77777777" w:rsidR="0015506F" w:rsidRDefault="0015506F" w:rsidP="006A0BC4">
            <w:pPr>
              <w:spacing w:line="276" w:lineRule="auto"/>
              <w:rPr>
                <w:rFonts w:eastAsiaTheme="minorHAnsi" w:cs="Arial"/>
                <w:szCs w:val="22"/>
              </w:rPr>
            </w:pPr>
            <w:r w:rsidRPr="0016525A">
              <w:rPr>
                <w:rFonts w:eastAsiaTheme="minorHAnsi" w:cs="Arial"/>
                <w:szCs w:val="22"/>
              </w:rPr>
              <w:t>context</w:t>
            </w:r>
          </w:p>
        </w:tc>
        <w:tc>
          <w:tcPr>
            <w:tcW w:w="2724" w:type="dxa"/>
            <w:tcBorders>
              <w:top w:val="nil"/>
              <w:left w:val="nil"/>
              <w:bottom w:val="single" w:sz="8" w:space="0" w:color="auto"/>
              <w:right w:val="single" w:sz="8" w:space="0" w:color="auto"/>
            </w:tcBorders>
            <w:tcMar>
              <w:top w:w="0" w:type="dxa"/>
              <w:left w:w="108" w:type="dxa"/>
              <w:bottom w:w="0" w:type="dxa"/>
              <w:right w:w="108" w:type="dxa"/>
            </w:tcMar>
          </w:tcPr>
          <w:p w14:paraId="18517F8E" w14:textId="77777777" w:rsidR="0015506F" w:rsidRDefault="0015506F" w:rsidP="006A0BC4">
            <w:pPr>
              <w:spacing w:line="276" w:lineRule="auto"/>
              <w:rPr>
                <w:rFonts w:eastAsiaTheme="minorHAnsi" w:cs="Arial"/>
                <w:szCs w:val="22"/>
              </w:rPr>
            </w:pPr>
            <w:r>
              <w:rPr>
                <w:rFonts w:eastAsiaTheme="minorHAnsi" w:cs="Arial"/>
                <w:szCs w:val="22"/>
              </w:rPr>
              <w:t xml:space="preserve">Private </w:t>
            </w:r>
            <w:r w:rsidRPr="0016525A">
              <w:rPr>
                <w:rFonts w:eastAsiaTheme="minorHAnsi" w:cs="Arial"/>
                <w:szCs w:val="22"/>
              </w:rPr>
              <w:t>InitialContext</w:t>
            </w:r>
          </w:p>
        </w:tc>
        <w:tc>
          <w:tcPr>
            <w:tcW w:w="3194" w:type="dxa"/>
            <w:tcBorders>
              <w:top w:val="nil"/>
              <w:left w:val="nil"/>
              <w:bottom w:val="single" w:sz="8" w:space="0" w:color="auto"/>
              <w:right w:val="single" w:sz="8" w:space="0" w:color="auto"/>
            </w:tcBorders>
            <w:tcMar>
              <w:top w:w="0" w:type="dxa"/>
              <w:left w:w="108" w:type="dxa"/>
              <w:bottom w:w="0" w:type="dxa"/>
              <w:right w:w="108" w:type="dxa"/>
            </w:tcMar>
          </w:tcPr>
          <w:p w14:paraId="09972AF4" w14:textId="77777777" w:rsidR="0015506F" w:rsidRDefault="0015506F" w:rsidP="006A0BC4">
            <w:pPr>
              <w:spacing w:line="276" w:lineRule="auto"/>
              <w:rPr>
                <w:rFonts w:eastAsiaTheme="minorHAnsi" w:cs="Arial"/>
                <w:szCs w:val="22"/>
              </w:rPr>
            </w:pPr>
            <w:r w:rsidRPr="0016525A">
              <w:rPr>
                <w:rFonts w:eastAsiaTheme="minorHAnsi" w:cs="Arial"/>
                <w:szCs w:val="22"/>
              </w:rPr>
              <w:t>context</w:t>
            </w:r>
          </w:p>
        </w:tc>
      </w:tr>
      <w:tr w:rsidR="0015506F" w14:paraId="5BEB7DB9" w14:textId="77777777" w:rsidTr="00B9765B">
        <w:trPr>
          <w:trHeight w:val="92"/>
        </w:trPr>
        <w:tc>
          <w:tcPr>
            <w:tcW w:w="334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3EC1CA1" w14:textId="77777777" w:rsidR="0015506F" w:rsidRDefault="0015506F" w:rsidP="006A0BC4">
            <w:pPr>
              <w:spacing w:line="276" w:lineRule="auto"/>
              <w:rPr>
                <w:rFonts w:eastAsiaTheme="minorHAnsi" w:cs="Arial"/>
                <w:szCs w:val="22"/>
              </w:rPr>
            </w:pPr>
            <w:r w:rsidRPr="0044464C">
              <w:rPr>
                <w:rFonts w:eastAsiaTheme="minorHAnsi" w:cs="Arial"/>
                <w:szCs w:val="22"/>
              </w:rPr>
              <w:t>properties</w:t>
            </w:r>
          </w:p>
        </w:tc>
        <w:tc>
          <w:tcPr>
            <w:tcW w:w="2724" w:type="dxa"/>
            <w:tcBorders>
              <w:top w:val="nil"/>
              <w:left w:val="nil"/>
              <w:bottom w:val="single" w:sz="8" w:space="0" w:color="auto"/>
              <w:right w:val="single" w:sz="8" w:space="0" w:color="auto"/>
            </w:tcBorders>
            <w:tcMar>
              <w:top w:w="0" w:type="dxa"/>
              <w:left w:w="108" w:type="dxa"/>
              <w:bottom w:w="0" w:type="dxa"/>
              <w:right w:w="108" w:type="dxa"/>
            </w:tcMar>
          </w:tcPr>
          <w:p w14:paraId="541334CA" w14:textId="77777777" w:rsidR="0015506F" w:rsidRDefault="0015506F" w:rsidP="006A0BC4">
            <w:pPr>
              <w:spacing w:line="276" w:lineRule="auto"/>
              <w:rPr>
                <w:rFonts w:eastAsiaTheme="minorHAnsi" w:cs="Arial"/>
                <w:szCs w:val="22"/>
              </w:rPr>
            </w:pPr>
            <w:r>
              <w:rPr>
                <w:rFonts w:eastAsiaTheme="minorHAnsi" w:cs="Arial"/>
                <w:szCs w:val="22"/>
              </w:rPr>
              <w:t xml:space="preserve">Private </w:t>
            </w:r>
            <w:r w:rsidRPr="0044464C">
              <w:rPr>
                <w:rFonts w:eastAsiaTheme="minorHAnsi" w:cs="Arial"/>
                <w:szCs w:val="22"/>
              </w:rPr>
              <w:t>properties</w:t>
            </w:r>
          </w:p>
        </w:tc>
        <w:tc>
          <w:tcPr>
            <w:tcW w:w="3194" w:type="dxa"/>
            <w:tcBorders>
              <w:top w:val="nil"/>
              <w:left w:val="nil"/>
              <w:bottom w:val="single" w:sz="8" w:space="0" w:color="auto"/>
              <w:right w:val="single" w:sz="8" w:space="0" w:color="auto"/>
            </w:tcBorders>
            <w:tcMar>
              <w:top w:w="0" w:type="dxa"/>
              <w:left w:w="108" w:type="dxa"/>
              <w:bottom w:w="0" w:type="dxa"/>
              <w:right w:w="108" w:type="dxa"/>
            </w:tcMar>
          </w:tcPr>
          <w:p w14:paraId="7FDCFD39" w14:textId="13A54291" w:rsidR="0015506F" w:rsidRDefault="00E41252" w:rsidP="006A0BC4">
            <w:pPr>
              <w:spacing w:line="276" w:lineRule="auto"/>
              <w:rPr>
                <w:rFonts w:eastAsiaTheme="minorHAnsi" w:cs="Arial"/>
                <w:szCs w:val="22"/>
              </w:rPr>
            </w:pPr>
            <w:r w:rsidRPr="0044464C">
              <w:rPr>
                <w:rFonts w:eastAsiaTheme="minorHAnsi" w:cs="Arial"/>
                <w:szCs w:val="22"/>
              </w:rPr>
              <w:t>properties</w:t>
            </w:r>
          </w:p>
        </w:tc>
      </w:tr>
      <w:tr w:rsidR="0015506F" w14:paraId="1BBD4469" w14:textId="77777777" w:rsidTr="00B9765B">
        <w:trPr>
          <w:trHeight w:val="92"/>
        </w:trPr>
        <w:tc>
          <w:tcPr>
            <w:tcW w:w="334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4431286" w14:textId="77777777" w:rsidR="0015506F" w:rsidRDefault="0015506F" w:rsidP="006A0BC4">
            <w:pPr>
              <w:spacing w:line="276" w:lineRule="auto"/>
              <w:rPr>
                <w:rFonts w:eastAsiaTheme="minorHAnsi" w:cs="Arial"/>
                <w:szCs w:val="22"/>
              </w:rPr>
            </w:pPr>
            <w:r w:rsidRPr="0044464C">
              <w:rPr>
                <w:rFonts w:eastAsiaTheme="minorHAnsi" w:cs="Arial"/>
                <w:szCs w:val="22"/>
              </w:rPr>
              <w:t>connectionFactory</w:t>
            </w:r>
          </w:p>
        </w:tc>
        <w:tc>
          <w:tcPr>
            <w:tcW w:w="2724" w:type="dxa"/>
            <w:tcBorders>
              <w:top w:val="nil"/>
              <w:left w:val="nil"/>
              <w:bottom w:val="single" w:sz="8" w:space="0" w:color="auto"/>
              <w:right w:val="single" w:sz="8" w:space="0" w:color="auto"/>
            </w:tcBorders>
            <w:tcMar>
              <w:top w:w="0" w:type="dxa"/>
              <w:left w:w="108" w:type="dxa"/>
              <w:bottom w:w="0" w:type="dxa"/>
              <w:right w:w="108" w:type="dxa"/>
            </w:tcMar>
          </w:tcPr>
          <w:p w14:paraId="4C2A833C" w14:textId="77777777" w:rsidR="0015506F" w:rsidRDefault="0015506F" w:rsidP="006A0BC4">
            <w:pPr>
              <w:spacing w:line="276" w:lineRule="auto"/>
              <w:rPr>
                <w:rFonts w:eastAsiaTheme="minorHAnsi" w:cs="Arial"/>
                <w:szCs w:val="22"/>
              </w:rPr>
            </w:pPr>
            <w:r>
              <w:rPr>
                <w:rFonts w:eastAsiaTheme="minorHAnsi" w:cs="Arial"/>
                <w:szCs w:val="22"/>
              </w:rPr>
              <w:t xml:space="preserve">Private </w:t>
            </w:r>
            <w:r w:rsidRPr="0044464C">
              <w:rPr>
                <w:rFonts w:eastAsiaTheme="minorHAnsi" w:cs="Arial"/>
                <w:szCs w:val="22"/>
              </w:rPr>
              <w:t>QueueConnectionFactory</w:t>
            </w:r>
          </w:p>
        </w:tc>
        <w:tc>
          <w:tcPr>
            <w:tcW w:w="3194" w:type="dxa"/>
            <w:tcBorders>
              <w:top w:val="nil"/>
              <w:left w:val="nil"/>
              <w:bottom w:val="single" w:sz="8" w:space="0" w:color="auto"/>
              <w:right w:val="single" w:sz="8" w:space="0" w:color="auto"/>
            </w:tcBorders>
            <w:tcMar>
              <w:top w:w="0" w:type="dxa"/>
              <w:left w:w="108" w:type="dxa"/>
              <w:bottom w:w="0" w:type="dxa"/>
              <w:right w:w="108" w:type="dxa"/>
            </w:tcMar>
          </w:tcPr>
          <w:p w14:paraId="15F965A6" w14:textId="5B859871" w:rsidR="0015506F" w:rsidRDefault="00E41252" w:rsidP="006A0BC4">
            <w:pPr>
              <w:spacing w:line="276" w:lineRule="auto"/>
              <w:rPr>
                <w:rFonts w:eastAsiaTheme="minorHAnsi" w:cs="Arial"/>
                <w:szCs w:val="22"/>
              </w:rPr>
            </w:pPr>
            <w:r w:rsidRPr="0044464C">
              <w:rPr>
                <w:rFonts w:eastAsiaTheme="minorHAnsi" w:cs="Arial"/>
                <w:szCs w:val="22"/>
              </w:rPr>
              <w:t>connectionFactory</w:t>
            </w:r>
          </w:p>
        </w:tc>
      </w:tr>
      <w:tr w:rsidR="0015506F" w14:paraId="0861B936" w14:textId="77777777" w:rsidTr="00B9765B">
        <w:trPr>
          <w:trHeight w:val="92"/>
        </w:trPr>
        <w:tc>
          <w:tcPr>
            <w:tcW w:w="334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6F61EFA" w14:textId="77777777" w:rsidR="0015506F" w:rsidRDefault="0015506F" w:rsidP="006A0BC4">
            <w:pPr>
              <w:spacing w:line="276" w:lineRule="auto"/>
              <w:rPr>
                <w:rFonts w:eastAsiaTheme="minorHAnsi" w:cs="Arial"/>
                <w:szCs w:val="22"/>
              </w:rPr>
            </w:pPr>
            <w:r w:rsidRPr="0044464C">
              <w:rPr>
                <w:rFonts w:eastAsiaTheme="minorHAnsi" w:cs="Arial"/>
                <w:szCs w:val="22"/>
              </w:rPr>
              <w:t>queueName</w:t>
            </w:r>
          </w:p>
        </w:tc>
        <w:tc>
          <w:tcPr>
            <w:tcW w:w="2724" w:type="dxa"/>
            <w:tcBorders>
              <w:top w:val="nil"/>
              <w:left w:val="nil"/>
              <w:bottom w:val="single" w:sz="8" w:space="0" w:color="auto"/>
              <w:right w:val="single" w:sz="8" w:space="0" w:color="auto"/>
            </w:tcBorders>
            <w:tcMar>
              <w:top w:w="0" w:type="dxa"/>
              <w:left w:w="108" w:type="dxa"/>
              <w:bottom w:w="0" w:type="dxa"/>
              <w:right w:w="108" w:type="dxa"/>
            </w:tcMar>
          </w:tcPr>
          <w:p w14:paraId="6B0F2473" w14:textId="77777777" w:rsidR="0015506F" w:rsidRDefault="0015506F" w:rsidP="006A0BC4">
            <w:pPr>
              <w:spacing w:line="276" w:lineRule="auto"/>
              <w:rPr>
                <w:rFonts w:eastAsiaTheme="minorHAnsi" w:cs="Arial"/>
                <w:szCs w:val="22"/>
              </w:rPr>
            </w:pPr>
            <w:r>
              <w:rPr>
                <w:rFonts w:eastAsiaTheme="minorHAnsi" w:cs="Arial"/>
                <w:szCs w:val="22"/>
              </w:rPr>
              <w:t>Private String</w:t>
            </w:r>
          </w:p>
        </w:tc>
        <w:tc>
          <w:tcPr>
            <w:tcW w:w="3194" w:type="dxa"/>
            <w:tcBorders>
              <w:top w:val="nil"/>
              <w:left w:val="nil"/>
              <w:bottom w:val="single" w:sz="8" w:space="0" w:color="auto"/>
              <w:right w:val="single" w:sz="8" w:space="0" w:color="auto"/>
            </w:tcBorders>
            <w:tcMar>
              <w:top w:w="0" w:type="dxa"/>
              <w:left w:w="108" w:type="dxa"/>
              <w:bottom w:w="0" w:type="dxa"/>
              <w:right w:w="108" w:type="dxa"/>
            </w:tcMar>
          </w:tcPr>
          <w:p w14:paraId="3EF6427E" w14:textId="18F693E4" w:rsidR="0015506F" w:rsidRDefault="00E41252" w:rsidP="006A0BC4">
            <w:pPr>
              <w:spacing w:line="276" w:lineRule="auto"/>
              <w:rPr>
                <w:rFonts w:eastAsiaTheme="minorHAnsi" w:cs="Arial"/>
                <w:szCs w:val="22"/>
              </w:rPr>
            </w:pPr>
            <w:r w:rsidRPr="0044464C">
              <w:rPr>
                <w:rFonts w:eastAsiaTheme="minorHAnsi" w:cs="Arial"/>
                <w:szCs w:val="22"/>
              </w:rPr>
              <w:t>queueName</w:t>
            </w:r>
          </w:p>
        </w:tc>
      </w:tr>
      <w:tr w:rsidR="0015506F" w14:paraId="40742096" w14:textId="77777777" w:rsidTr="00B9765B">
        <w:trPr>
          <w:trHeight w:val="92"/>
        </w:trPr>
        <w:tc>
          <w:tcPr>
            <w:tcW w:w="334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80B1380" w14:textId="77777777" w:rsidR="0015506F" w:rsidRDefault="0015506F" w:rsidP="006A0BC4">
            <w:pPr>
              <w:spacing w:line="276" w:lineRule="auto"/>
              <w:rPr>
                <w:rFonts w:eastAsiaTheme="minorHAnsi" w:cs="Arial"/>
                <w:szCs w:val="22"/>
              </w:rPr>
            </w:pPr>
            <w:r w:rsidRPr="0044464C">
              <w:rPr>
                <w:rFonts w:eastAsiaTheme="minorHAnsi" w:cs="Arial"/>
                <w:szCs w:val="22"/>
              </w:rPr>
              <w:t>connFactoryName</w:t>
            </w:r>
          </w:p>
        </w:tc>
        <w:tc>
          <w:tcPr>
            <w:tcW w:w="2724" w:type="dxa"/>
            <w:tcBorders>
              <w:top w:val="nil"/>
              <w:left w:val="nil"/>
              <w:bottom w:val="single" w:sz="8" w:space="0" w:color="auto"/>
              <w:right w:val="single" w:sz="8" w:space="0" w:color="auto"/>
            </w:tcBorders>
            <w:tcMar>
              <w:top w:w="0" w:type="dxa"/>
              <w:left w:w="108" w:type="dxa"/>
              <w:bottom w:w="0" w:type="dxa"/>
              <w:right w:w="108" w:type="dxa"/>
            </w:tcMar>
          </w:tcPr>
          <w:p w14:paraId="4BF7E8E5" w14:textId="77777777" w:rsidR="0015506F" w:rsidRDefault="0015506F" w:rsidP="006A0BC4">
            <w:pPr>
              <w:spacing w:line="276" w:lineRule="auto"/>
              <w:rPr>
                <w:rFonts w:eastAsiaTheme="minorHAnsi" w:cs="Arial"/>
                <w:szCs w:val="22"/>
              </w:rPr>
            </w:pPr>
            <w:r>
              <w:rPr>
                <w:rFonts w:eastAsiaTheme="minorHAnsi" w:cs="Arial"/>
                <w:szCs w:val="22"/>
              </w:rPr>
              <w:t>Private String</w:t>
            </w:r>
          </w:p>
        </w:tc>
        <w:tc>
          <w:tcPr>
            <w:tcW w:w="3194" w:type="dxa"/>
            <w:tcBorders>
              <w:top w:val="nil"/>
              <w:left w:val="nil"/>
              <w:bottom w:val="single" w:sz="8" w:space="0" w:color="auto"/>
              <w:right w:val="single" w:sz="8" w:space="0" w:color="auto"/>
            </w:tcBorders>
            <w:tcMar>
              <w:top w:w="0" w:type="dxa"/>
              <w:left w:w="108" w:type="dxa"/>
              <w:bottom w:w="0" w:type="dxa"/>
              <w:right w:w="108" w:type="dxa"/>
            </w:tcMar>
          </w:tcPr>
          <w:p w14:paraId="00AE7967" w14:textId="41F814B9" w:rsidR="0015506F" w:rsidRDefault="00E41252" w:rsidP="006A0BC4">
            <w:pPr>
              <w:spacing w:line="276" w:lineRule="auto"/>
              <w:rPr>
                <w:rFonts w:eastAsiaTheme="minorHAnsi" w:cs="Arial"/>
                <w:szCs w:val="22"/>
              </w:rPr>
            </w:pPr>
            <w:r w:rsidRPr="0044464C">
              <w:rPr>
                <w:rFonts w:eastAsiaTheme="minorHAnsi" w:cs="Arial"/>
                <w:szCs w:val="22"/>
              </w:rPr>
              <w:t>connFactoryName</w:t>
            </w:r>
          </w:p>
        </w:tc>
      </w:tr>
      <w:tr w:rsidR="0015506F" w14:paraId="44CFD3CE" w14:textId="77777777" w:rsidTr="00B9765B">
        <w:trPr>
          <w:trHeight w:val="92"/>
        </w:trPr>
        <w:tc>
          <w:tcPr>
            <w:tcW w:w="3348" w:type="dxa"/>
            <w:tcBorders>
              <w:top w:val="nil"/>
              <w:left w:val="single" w:sz="8" w:space="0" w:color="auto"/>
              <w:bottom w:val="single" w:sz="12" w:space="0" w:color="auto"/>
              <w:right w:val="single" w:sz="8" w:space="0" w:color="auto"/>
            </w:tcBorders>
            <w:tcMar>
              <w:top w:w="0" w:type="dxa"/>
              <w:left w:w="108" w:type="dxa"/>
              <w:bottom w:w="0" w:type="dxa"/>
              <w:right w:w="108" w:type="dxa"/>
            </w:tcMar>
          </w:tcPr>
          <w:p w14:paraId="4212EEDD" w14:textId="1655FDFF" w:rsidR="0015506F" w:rsidRDefault="00E41252" w:rsidP="00E41252">
            <w:pPr>
              <w:spacing w:line="276" w:lineRule="auto"/>
              <w:rPr>
                <w:rFonts w:eastAsiaTheme="minorHAnsi" w:cs="Arial"/>
                <w:szCs w:val="22"/>
              </w:rPr>
            </w:pPr>
            <w:r w:rsidRPr="0044464C">
              <w:rPr>
                <w:rFonts w:eastAsiaTheme="minorHAnsi" w:cs="Arial"/>
                <w:szCs w:val="22"/>
              </w:rPr>
              <w:t>queue</w:t>
            </w:r>
          </w:p>
        </w:tc>
        <w:tc>
          <w:tcPr>
            <w:tcW w:w="2724" w:type="dxa"/>
            <w:tcBorders>
              <w:top w:val="nil"/>
              <w:left w:val="nil"/>
              <w:bottom w:val="single" w:sz="12" w:space="0" w:color="auto"/>
              <w:right w:val="single" w:sz="8" w:space="0" w:color="auto"/>
            </w:tcBorders>
            <w:tcMar>
              <w:top w:w="0" w:type="dxa"/>
              <w:left w:w="108" w:type="dxa"/>
              <w:bottom w:w="0" w:type="dxa"/>
              <w:right w:w="108" w:type="dxa"/>
            </w:tcMar>
          </w:tcPr>
          <w:p w14:paraId="6B626774" w14:textId="77777777" w:rsidR="0015506F" w:rsidRDefault="0015506F" w:rsidP="006A0BC4">
            <w:pPr>
              <w:spacing w:line="276" w:lineRule="auto"/>
              <w:rPr>
                <w:rFonts w:eastAsiaTheme="minorHAnsi" w:cs="Arial"/>
                <w:szCs w:val="22"/>
              </w:rPr>
            </w:pPr>
            <w:r>
              <w:rPr>
                <w:rFonts w:eastAsiaTheme="minorHAnsi" w:cs="Arial"/>
                <w:szCs w:val="22"/>
              </w:rPr>
              <w:t>Private Q</w:t>
            </w:r>
            <w:r w:rsidRPr="0044464C">
              <w:rPr>
                <w:rFonts w:eastAsiaTheme="minorHAnsi" w:cs="Arial"/>
                <w:szCs w:val="22"/>
              </w:rPr>
              <w:t>ueue</w:t>
            </w:r>
          </w:p>
        </w:tc>
        <w:tc>
          <w:tcPr>
            <w:tcW w:w="3194" w:type="dxa"/>
            <w:tcBorders>
              <w:top w:val="nil"/>
              <w:left w:val="nil"/>
              <w:bottom w:val="single" w:sz="12" w:space="0" w:color="auto"/>
              <w:right w:val="single" w:sz="8" w:space="0" w:color="auto"/>
            </w:tcBorders>
            <w:tcMar>
              <w:top w:w="0" w:type="dxa"/>
              <w:left w:w="108" w:type="dxa"/>
              <w:bottom w:w="0" w:type="dxa"/>
              <w:right w:w="108" w:type="dxa"/>
            </w:tcMar>
          </w:tcPr>
          <w:p w14:paraId="3927BECF" w14:textId="26E59145" w:rsidR="0015506F" w:rsidRDefault="00E41252" w:rsidP="00E41252">
            <w:pPr>
              <w:spacing w:line="276" w:lineRule="auto"/>
              <w:rPr>
                <w:rFonts w:eastAsiaTheme="minorHAnsi" w:cs="Arial"/>
                <w:szCs w:val="22"/>
              </w:rPr>
            </w:pPr>
            <w:r w:rsidRPr="0044464C">
              <w:rPr>
                <w:rFonts w:eastAsiaTheme="minorHAnsi" w:cs="Arial"/>
                <w:szCs w:val="22"/>
              </w:rPr>
              <w:t>queue</w:t>
            </w:r>
          </w:p>
        </w:tc>
      </w:tr>
      <w:tr w:rsidR="0015506F" w14:paraId="14F6B2DE" w14:textId="77777777" w:rsidTr="00B9765B">
        <w:trPr>
          <w:trHeight w:val="92"/>
        </w:trPr>
        <w:tc>
          <w:tcPr>
            <w:tcW w:w="3348"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73FD600C" w14:textId="77777777" w:rsidR="0015506F" w:rsidRDefault="0015506F" w:rsidP="006A0BC4">
            <w:pPr>
              <w:spacing w:line="276" w:lineRule="auto"/>
              <w:rPr>
                <w:rFonts w:eastAsiaTheme="minorHAnsi" w:cs="Arial"/>
                <w:szCs w:val="22"/>
              </w:rPr>
            </w:pPr>
            <w:r w:rsidRPr="00A20535">
              <w:rPr>
                <w:rFonts w:eastAsiaTheme="minorHAnsi" w:cs="Arial"/>
                <w:szCs w:val="22"/>
              </w:rPr>
              <w:t>obj</w:t>
            </w:r>
          </w:p>
        </w:tc>
        <w:tc>
          <w:tcPr>
            <w:tcW w:w="2724"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A5AA0DF" w14:textId="77777777" w:rsidR="0015506F" w:rsidRDefault="0015506F" w:rsidP="006A0BC4">
            <w:pPr>
              <w:spacing w:line="276" w:lineRule="auto"/>
              <w:rPr>
                <w:rFonts w:eastAsiaTheme="minorHAnsi" w:cs="Arial"/>
                <w:szCs w:val="22"/>
              </w:rPr>
            </w:pPr>
            <w:r>
              <w:rPr>
                <w:rFonts w:eastAsiaTheme="minorHAnsi" w:cs="Arial"/>
                <w:szCs w:val="22"/>
              </w:rPr>
              <w:t>Private Object</w:t>
            </w:r>
          </w:p>
        </w:tc>
        <w:tc>
          <w:tcPr>
            <w:tcW w:w="3194"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1DA763B" w14:textId="66CB0B3D" w:rsidR="0015506F" w:rsidRPr="0016525A" w:rsidRDefault="00E41252" w:rsidP="006A0BC4">
            <w:pPr>
              <w:spacing w:line="276" w:lineRule="auto"/>
              <w:rPr>
                <w:rFonts w:eastAsiaTheme="minorHAnsi" w:cs="Arial"/>
                <w:szCs w:val="22"/>
              </w:rPr>
            </w:pPr>
            <w:r w:rsidRPr="00A20535">
              <w:rPr>
                <w:rFonts w:eastAsiaTheme="minorHAnsi" w:cs="Arial"/>
                <w:szCs w:val="22"/>
              </w:rPr>
              <w:t>obj</w:t>
            </w:r>
          </w:p>
        </w:tc>
      </w:tr>
      <w:tr w:rsidR="000F04AF" w14:paraId="4BC35374" w14:textId="77777777" w:rsidTr="00B9765B">
        <w:trPr>
          <w:trHeight w:val="92"/>
        </w:trPr>
        <w:tc>
          <w:tcPr>
            <w:tcW w:w="3348"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2BE89D9E" w14:textId="742EBCDB" w:rsidR="000F04AF" w:rsidRPr="00A20535" w:rsidRDefault="00E41252" w:rsidP="006A0BC4">
            <w:pPr>
              <w:spacing w:line="276" w:lineRule="auto"/>
              <w:rPr>
                <w:rFonts w:eastAsiaTheme="minorHAnsi" w:cs="Arial"/>
                <w:szCs w:val="22"/>
              </w:rPr>
            </w:pPr>
            <w:r w:rsidRPr="000F04AF">
              <w:rPr>
                <w:rFonts w:eastAsiaTheme="minorHAnsi" w:cs="Arial"/>
                <w:szCs w:val="22"/>
              </w:rPr>
              <w:t>remoteURL</w:t>
            </w:r>
          </w:p>
        </w:tc>
        <w:tc>
          <w:tcPr>
            <w:tcW w:w="2724"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5F38C58" w14:textId="58B8D353" w:rsidR="000F04AF" w:rsidRDefault="000F04AF" w:rsidP="006A0BC4">
            <w:pPr>
              <w:spacing w:line="276" w:lineRule="auto"/>
              <w:rPr>
                <w:rFonts w:eastAsiaTheme="minorHAnsi" w:cs="Arial"/>
                <w:szCs w:val="22"/>
              </w:rPr>
            </w:pPr>
            <w:r w:rsidRPr="000F04AF">
              <w:rPr>
                <w:rFonts w:eastAsiaTheme="minorHAnsi" w:cs="Arial"/>
                <w:szCs w:val="22"/>
              </w:rPr>
              <w:t>private static String</w:t>
            </w:r>
          </w:p>
        </w:tc>
        <w:tc>
          <w:tcPr>
            <w:tcW w:w="3194"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B5BCC8F" w14:textId="40101585" w:rsidR="000F04AF" w:rsidRPr="0016525A" w:rsidRDefault="00E41252" w:rsidP="006A0BC4">
            <w:pPr>
              <w:spacing w:line="276" w:lineRule="auto"/>
              <w:rPr>
                <w:rFonts w:eastAsiaTheme="minorHAnsi" w:cs="Arial"/>
                <w:szCs w:val="22"/>
              </w:rPr>
            </w:pPr>
            <w:r w:rsidRPr="000F04AF">
              <w:rPr>
                <w:rFonts w:eastAsiaTheme="minorHAnsi" w:cs="Arial"/>
                <w:szCs w:val="22"/>
              </w:rPr>
              <w:t>remoteURL</w:t>
            </w:r>
          </w:p>
        </w:tc>
      </w:tr>
      <w:tr w:rsidR="000F04AF" w14:paraId="306971D1" w14:textId="77777777" w:rsidTr="00B9765B">
        <w:trPr>
          <w:trHeight w:val="92"/>
        </w:trPr>
        <w:tc>
          <w:tcPr>
            <w:tcW w:w="3348"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4147A62C" w14:textId="0D4AB5C1" w:rsidR="000F04AF" w:rsidRPr="00A20535" w:rsidRDefault="000F04AF" w:rsidP="006A0BC4">
            <w:pPr>
              <w:spacing w:line="276" w:lineRule="auto"/>
              <w:rPr>
                <w:rFonts w:eastAsiaTheme="minorHAnsi" w:cs="Arial"/>
                <w:szCs w:val="22"/>
              </w:rPr>
            </w:pPr>
            <w:r w:rsidRPr="000F04AF">
              <w:rPr>
                <w:rFonts w:eastAsiaTheme="minorHAnsi" w:cs="Arial"/>
                <w:szCs w:val="22"/>
              </w:rPr>
              <w:t>ERROR_ASYNC_MESSAGE</w:t>
            </w:r>
          </w:p>
        </w:tc>
        <w:tc>
          <w:tcPr>
            <w:tcW w:w="2724"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4BEB568" w14:textId="3D3FBBE7" w:rsidR="000F04AF" w:rsidRDefault="000F04AF" w:rsidP="006A0BC4">
            <w:pPr>
              <w:spacing w:line="276" w:lineRule="auto"/>
              <w:rPr>
                <w:rFonts w:eastAsiaTheme="minorHAnsi" w:cs="Arial"/>
                <w:szCs w:val="22"/>
              </w:rPr>
            </w:pPr>
            <w:r w:rsidRPr="000F04AF">
              <w:rPr>
                <w:rFonts w:eastAsiaTheme="minorHAnsi" w:cs="Arial"/>
                <w:szCs w:val="22"/>
              </w:rPr>
              <w:t>private static final String</w:t>
            </w:r>
          </w:p>
        </w:tc>
        <w:tc>
          <w:tcPr>
            <w:tcW w:w="3194"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342454D" w14:textId="49DA6A61" w:rsidR="000F04AF" w:rsidRPr="0016525A" w:rsidRDefault="000F04AF" w:rsidP="006A0BC4">
            <w:pPr>
              <w:spacing w:line="276" w:lineRule="auto"/>
              <w:rPr>
                <w:rFonts w:eastAsiaTheme="minorHAnsi" w:cs="Arial"/>
                <w:szCs w:val="22"/>
              </w:rPr>
            </w:pPr>
            <w:r w:rsidRPr="000F04AF">
              <w:rPr>
                <w:rFonts w:eastAsiaTheme="minorHAnsi" w:cs="Arial"/>
                <w:szCs w:val="22"/>
              </w:rPr>
              <w:t>Not able to send JMS ASync request. :</w:t>
            </w:r>
          </w:p>
        </w:tc>
      </w:tr>
      <w:tr w:rsidR="0015506F" w14:paraId="59740D1E" w14:textId="77777777" w:rsidTr="00B9765B">
        <w:trPr>
          <w:trHeight w:val="92"/>
        </w:trPr>
        <w:tc>
          <w:tcPr>
            <w:tcW w:w="3348" w:type="dxa"/>
            <w:tcBorders>
              <w:top w:val="single" w:sz="12" w:space="0" w:color="auto"/>
              <w:left w:val="single" w:sz="8" w:space="0" w:color="auto"/>
              <w:bottom w:val="single" w:sz="4" w:space="0" w:color="auto"/>
              <w:right w:val="single" w:sz="8" w:space="0" w:color="auto"/>
            </w:tcBorders>
            <w:tcMar>
              <w:top w:w="0" w:type="dxa"/>
              <w:left w:w="108" w:type="dxa"/>
              <w:bottom w:w="0" w:type="dxa"/>
              <w:right w:w="108" w:type="dxa"/>
            </w:tcMar>
          </w:tcPr>
          <w:p w14:paraId="5738A4AC" w14:textId="77777777" w:rsidR="0015506F" w:rsidRDefault="0015506F" w:rsidP="006A0BC4">
            <w:pPr>
              <w:spacing w:line="276" w:lineRule="auto"/>
              <w:rPr>
                <w:rFonts w:eastAsiaTheme="minorHAnsi" w:cs="Arial"/>
                <w:szCs w:val="22"/>
              </w:rPr>
            </w:pPr>
            <w:r w:rsidRPr="00A20535">
              <w:rPr>
                <w:rFonts w:eastAsiaTheme="minorHAnsi" w:cs="Arial"/>
                <w:szCs w:val="22"/>
              </w:rPr>
              <w:t>noOfRetry</w:t>
            </w:r>
          </w:p>
        </w:tc>
        <w:tc>
          <w:tcPr>
            <w:tcW w:w="2724" w:type="dxa"/>
            <w:tcBorders>
              <w:top w:val="single" w:sz="12" w:space="0" w:color="auto"/>
              <w:left w:val="nil"/>
              <w:bottom w:val="single" w:sz="8" w:space="0" w:color="auto"/>
              <w:right w:val="single" w:sz="8" w:space="0" w:color="auto"/>
            </w:tcBorders>
            <w:tcMar>
              <w:top w:w="0" w:type="dxa"/>
              <w:left w:w="108" w:type="dxa"/>
              <w:bottom w:w="0" w:type="dxa"/>
              <w:right w:w="108" w:type="dxa"/>
            </w:tcMar>
          </w:tcPr>
          <w:p w14:paraId="331232E7" w14:textId="77777777" w:rsidR="0015506F" w:rsidRDefault="0015506F" w:rsidP="006A0BC4">
            <w:pPr>
              <w:spacing w:line="276" w:lineRule="auto"/>
              <w:rPr>
                <w:rFonts w:eastAsiaTheme="minorHAnsi" w:cs="Arial"/>
                <w:szCs w:val="22"/>
              </w:rPr>
            </w:pPr>
            <w:r>
              <w:rPr>
                <w:rFonts w:eastAsiaTheme="minorHAnsi" w:cs="Arial"/>
                <w:szCs w:val="22"/>
              </w:rPr>
              <w:t>Private Int</w:t>
            </w:r>
          </w:p>
        </w:tc>
        <w:tc>
          <w:tcPr>
            <w:tcW w:w="3194" w:type="dxa"/>
            <w:tcBorders>
              <w:top w:val="single" w:sz="12" w:space="0" w:color="auto"/>
              <w:left w:val="nil"/>
              <w:bottom w:val="single" w:sz="4" w:space="0" w:color="auto"/>
              <w:right w:val="single" w:sz="8" w:space="0" w:color="auto"/>
            </w:tcBorders>
            <w:tcMar>
              <w:top w:w="0" w:type="dxa"/>
              <w:left w:w="108" w:type="dxa"/>
              <w:bottom w:w="0" w:type="dxa"/>
              <w:right w:w="108" w:type="dxa"/>
            </w:tcMar>
          </w:tcPr>
          <w:p w14:paraId="5C378848" w14:textId="77777777" w:rsidR="0015506F" w:rsidRPr="0016525A" w:rsidRDefault="0015506F" w:rsidP="006A0BC4">
            <w:pPr>
              <w:spacing w:line="276" w:lineRule="auto"/>
              <w:rPr>
                <w:rFonts w:eastAsiaTheme="minorHAnsi" w:cs="Arial"/>
                <w:szCs w:val="22"/>
              </w:rPr>
            </w:pPr>
            <w:r w:rsidRPr="0016525A">
              <w:rPr>
                <w:rFonts w:eastAsiaTheme="minorHAnsi" w:cs="Arial"/>
                <w:szCs w:val="22"/>
              </w:rPr>
              <w:t>context</w:t>
            </w:r>
          </w:p>
        </w:tc>
      </w:tr>
    </w:tbl>
    <w:p w14:paraId="5428255E" w14:textId="77777777" w:rsidR="0015506F" w:rsidRDefault="0015506F" w:rsidP="0015506F">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5055"/>
        <w:gridCol w:w="2366"/>
        <w:gridCol w:w="1845"/>
      </w:tblGrid>
      <w:tr w:rsidR="0015506F" w14:paraId="0AEA3FAE" w14:textId="77777777" w:rsidTr="00B9765B">
        <w:tc>
          <w:tcPr>
            <w:tcW w:w="5055"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232E6F73"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236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4776629F"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1845"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23B2516B"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15506F" w14:paraId="26FD9352" w14:textId="77777777" w:rsidTr="00B9765B">
        <w:tc>
          <w:tcPr>
            <w:tcW w:w="505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799A677" w14:textId="77777777" w:rsidR="0015506F" w:rsidRDefault="0015506F" w:rsidP="006A0BC4">
            <w:pPr>
              <w:spacing w:line="276" w:lineRule="auto"/>
              <w:rPr>
                <w:rFonts w:eastAsiaTheme="minorHAnsi" w:cs="Arial"/>
                <w:szCs w:val="22"/>
              </w:rPr>
            </w:pPr>
            <w:r w:rsidRPr="008A49BA">
              <w:rPr>
                <w:rFonts w:eastAsiaTheme="minorHAnsi" w:cs="Arial"/>
                <w:szCs w:val="22"/>
              </w:rPr>
              <w:t>public static void init(String remoteURL, int retry)</w:t>
            </w:r>
          </w:p>
        </w:tc>
        <w:tc>
          <w:tcPr>
            <w:tcW w:w="2366" w:type="dxa"/>
            <w:tcBorders>
              <w:top w:val="nil"/>
              <w:left w:val="nil"/>
              <w:bottom w:val="single" w:sz="8" w:space="0" w:color="auto"/>
              <w:right w:val="single" w:sz="8" w:space="0" w:color="auto"/>
            </w:tcBorders>
            <w:tcMar>
              <w:top w:w="0" w:type="dxa"/>
              <w:left w:w="108" w:type="dxa"/>
              <w:bottom w:w="0" w:type="dxa"/>
              <w:right w:w="108" w:type="dxa"/>
            </w:tcMar>
          </w:tcPr>
          <w:p w14:paraId="3C93FC2C" w14:textId="77777777" w:rsidR="0015506F" w:rsidRDefault="0015506F" w:rsidP="006A0BC4">
            <w:pPr>
              <w:spacing w:line="276" w:lineRule="auto"/>
              <w:rPr>
                <w:rFonts w:eastAsiaTheme="minorHAnsi" w:cs="Arial"/>
                <w:szCs w:val="22"/>
              </w:rPr>
            </w:pPr>
            <w:r w:rsidRPr="008A49BA">
              <w:rPr>
                <w:rFonts w:eastAsiaTheme="minorHAnsi" w:cs="Arial"/>
                <w:szCs w:val="22"/>
              </w:rPr>
              <w:t>Sets up prerequisite values</w:t>
            </w:r>
          </w:p>
        </w:tc>
        <w:tc>
          <w:tcPr>
            <w:tcW w:w="1845" w:type="dxa"/>
            <w:tcBorders>
              <w:top w:val="nil"/>
              <w:left w:val="nil"/>
              <w:bottom w:val="single" w:sz="8" w:space="0" w:color="auto"/>
              <w:right w:val="single" w:sz="8" w:space="0" w:color="auto"/>
            </w:tcBorders>
            <w:tcMar>
              <w:top w:w="0" w:type="dxa"/>
              <w:left w:w="108" w:type="dxa"/>
              <w:bottom w:w="0" w:type="dxa"/>
              <w:right w:w="108" w:type="dxa"/>
            </w:tcMar>
          </w:tcPr>
          <w:p w14:paraId="143DEEC4" w14:textId="77777777" w:rsidR="0015506F" w:rsidRDefault="0015506F" w:rsidP="006A0BC4">
            <w:pPr>
              <w:spacing w:line="276" w:lineRule="auto"/>
              <w:ind w:left="200" w:hanging="200"/>
              <w:rPr>
                <w:rFonts w:eastAsiaTheme="minorHAnsi" w:cs="Arial"/>
                <w:sz w:val="20"/>
              </w:rPr>
            </w:pPr>
          </w:p>
        </w:tc>
      </w:tr>
      <w:tr w:rsidR="0015506F" w14:paraId="61465D26" w14:textId="77777777" w:rsidTr="00B9765B">
        <w:tc>
          <w:tcPr>
            <w:tcW w:w="5055" w:type="dxa"/>
            <w:tcBorders>
              <w:top w:val="nil"/>
              <w:left w:val="single" w:sz="8" w:space="0" w:color="auto"/>
              <w:bottom w:val="single" w:sz="12" w:space="0" w:color="auto"/>
              <w:right w:val="single" w:sz="8" w:space="0" w:color="auto"/>
            </w:tcBorders>
            <w:tcMar>
              <w:top w:w="0" w:type="dxa"/>
              <w:left w:w="108" w:type="dxa"/>
              <w:bottom w:w="0" w:type="dxa"/>
              <w:right w:w="108" w:type="dxa"/>
            </w:tcMar>
          </w:tcPr>
          <w:p w14:paraId="69097A84" w14:textId="77777777" w:rsidR="0015506F" w:rsidRDefault="0015506F" w:rsidP="006A0BC4">
            <w:pPr>
              <w:spacing w:line="276" w:lineRule="auto"/>
              <w:rPr>
                <w:rFonts w:eastAsiaTheme="minorHAnsi" w:cs="Arial"/>
                <w:szCs w:val="22"/>
              </w:rPr>
            </w:pPr>
            <w:r w:rsidRPr="008A49BA">
              <w:rPr>
                <w:rFonts w:eastAsiaTheme="minorHAnsi" w:cs="Arial"/>
                <w:szCs w:val="22"/>
              </w:rPr>
              <w:t>public void sendMessage2Queue(String operationType, String requestText)</w:t>
            </w:r>
          </w:p>
        </w:tc>
        <w:tc>
          <w:tcPr>
            <w:tcW w:w="2366" w:type="dxa"/>
            <w:tcBorders>
              <w:top w:val="nil"/>
              <w:left w:val="nil"/>
              <w:bottom w:val="single" w:sz="12" w:space="0" w:color="auto"/>
              <w:right w:val="single" w:sz="8" w:space="0" w:color="auto"/>
            </w:tcBorders>
            <w:tcMar>
              <w:top w:w="0" w:type="dxa"/>
              <w:left w:w="108" w:type="dxa"/>
              <w:bottom w:w="0" w:type="dxa"/>
              <w:right w:w="108" w:type="dxa"/>
            </w:tcMar>
          </w:tcPr>
          <w:p w14:paraId="2BAE0FF7" w14:textId="77777777" w:rsidR="0015506F" w:rsidRDefault="0015506F" w:rsidP="006A0BC4">
            <w:pPr>
              <w:tabs>
                <w:tab w:val="left" w:pos="2066"/>
              </w:tabs>
              <w:spacing w:line="276" w:lineRule="auto"/>
              <w:rPr>
                <w:rFonts w:eastAsiaTheme="minorHAnsi" w:cs="Arial"/>
                <w:szCs w:val="22"/>
              </w:rPr>
            </w:pPr>
            <w:r w:rsidRPr="008A49BA">
              <w:rPr>
                <w:rFonts w:eastAsiaTheme="minorHAnsi" w:cs="Arial"/>
                <w:szCs w:val="22"/>
              </w:rPr>
              <w:t>Send message to queue</w:t>
            </w:r>
          </w:p>
        </w:tc>
        <w:tc>
          <w:tcPr>
            <w:tcW w:w="1845" w:type="dxa"/>
            <w:tcBorders>
              <w:top w:val="nil"/>
              <w:left w:val="nil"/>
              <w:bottom w:val="single" w:sz="12" w:space="0" w:color="auto"/>
              <w:right w:val="single" w:sz="8" w:space="0" w:color="auto"/>
            </w:tcBorders>
            <w:tcMar>
              <w:top w:w="0" w:type="dxa"/>
              <w:left w:w="108" w:type="dxa"/>
              <w:bottom w:w="0" w:type="dxa"/>
              <w:right w:w="108" w:type="dxa"/>
            </w:tcMar>
          </w:tcPr>
          <w:p w14:paraId="4FA753CA" w14:textId="77777777" w:rsidR="0015506F" w:rsidRDefault="0015506F" w:rsidP="006A0BC4">
            <w:pPr>
              <w:spacing w:line="276" w:lineRule="auto"/>
              <w:rPr>
                <w:rFonts w:eastAsiaTheme="minorHAnsi" w:cs="Arial"/>
                <w:sz w:val="20"/>
              </w:rPr>
            </w:pPr>
            <w:r>
              <w:rPr>
                <w:rFonts w:eastAsiaTheme="minorHAnsi" w:cs="Arial"/>
                <w:sz w:val="20"/>
              </w:rPr>
              <w:t>none</w:t>
            </w:r>
          </w:p>
        </w:tc>
      </w:tr>
      <w:tr w:rsidR="0015506F" w14:paraId="78D60124" w14:textId="77777777" w:rsidTr="00B9765B">
        <w:tc>
          <w:tcPr>
            <w:tcW w:w="505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637062CE" w14:textId="77777777" w:rsidR="0015506F" w:rsidRPr="00672ACE" w:rsidRDefault="0015506F" w:rsidP="006A0BC4">
            <w:pPr>
              <w:spacing w:line="276" w:lineRule="auto"/>
            </w:pPr>
            <w:r w:rsidRPr="008A49BA">
              <w:t>public void sendMessage(String operationType, String requestText)</w:t>
            </w:r>
          </w:p>
        </w:tc>
        <w:tc>
          <w:tcPr>
            <w:tcW w:w="236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98B572B" w14:textId="77777777" w:rsidR="0015506F" w:rsidRPr="00672ACE" w:rsidRDefault="0015506F" w:rsidP="006A0BC4">
            <w:pPr>
              <w:tabs>
                <w:tab w:val="left" w:pos="2066"/>
              </w:tabs>
              <w:spacing w:line="276" w:lineRule="auto"/>
            </w:pPr>
            <w:r w:rsidRPr="008A49BA">
              <w:t>Send message to JMS</w:t>
            </w:r>
          </w:p>
        </w:tc>
        <w:tc>
          <w:tcPr>
            <w:tcW w:w="184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19C00C3" w14:textId="77777777" w:rsidR="0015506F" w:rsidRDefault="0015506F" w:rsidP="006A0BC4">
            <w:pPr>
              <w:spacing w:line="276" w:lineRule="auto"/>
              <w:ind w:left="200" w:hanging="200"/>
            </w:pPr>
            <w:r w:rsidRPr="008A49BA">
              <w:t>JMSException</w:t>
            </w:r>
          </w:p>
        </w:tc>
      </w:tr>
    </w:tbl>
    <w:p w14:paraId="44F6CD25" w14:textId="77777777" w:rsidR="0015506F" w:rsidRDefault="0015506F" w:rsidP="0015506F">
      <w:pPr>
        <w:pStyle w:val="BodyText"/>
        <w:rPr>
          <w:rFonts w:eastAsiaTheme="minorHAnsi" w:cs="Arial"/>
          <w:szCs w:val="22"/>
        </w:rPr>
      </w:pPr>
    </w:p>
    <w:p w14:paraId="4B28E313" w14:textId="77777777" w:rsidR="0015506F" w:rsidRDefault="0015506F" w:rsidP="0015506F">
      <w:pPr>
        <w:pStyle w:val="BodyText"/>
        <w:rPr>
          <w:rFonts w:eastAsiaTheme="minorHAnsi" w:cs="Arial"/>
          <w:szCs w:val="22"/>
        </w:rPr>
      </w:pPr>
    </w:p>
    <w:p w14:paraId="7A9C398C" w14:textId="77777777" w:rsidR="0015506F" w:rsidRPr="00105312" w:rsidRDefault="0015506F" w:rsidP="0015506F">
      <w:pPr>
        <w:pStyle w:val="BodyText"/>
        <w:numPr>
          <w:ilvl w:val="0"/>
          <w:numId w:val="10"/>
        </w:numPr>
        <w:rPr>
          <w:rFonts w:eastAsiaTheme="minorHAnsi" w:cs="Arial"/>
          <w:b/>
          <w:szCs w:val="22"/>
        </w:rPr>
      </w:pPr>
      <w:r w:rsidRPr="00105312">
        <w:rPr>
          <w:rFonts w:eastAsiaTheme="minorHAnsi" w:cs="Arial"/>
          <w:b/>
          <w:szCs w:val="22"/>
        </w:rPr>
        <w:t>com.acn.omiclient.OMIRequestSyncProducerConsumer</w:t>
      </w:r>
    </w:p>
    <w:p w14:paraId="5658B468" w14:textId="77777777" w:rsidR="0015506F" w:rsidRDefault="0015506F" w:rsidP="0015506F">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3444"/>
        <w:gridCol w:w="2156"/>
        <w:gridCol w:w="3666"/>
      </w:tblGrid>
      <w:tr w:rsidR="0015506F" w14:paraId="5B4F975D" w14:textId="77777777" w:rsidTr="00B9765B">
        <w:trPr>
          <w:trHeight w:val="92"/>
        </w:trPr>
        <w:tc>
          <w:tcPr>
            <w:tcW w:w="3444"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240DE00F"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215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435976F7"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366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5A35C190"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15506F" w14:paraId="060ABBB0"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76EB3C3" w14:textId="77777777" w:rsidR="0015506F" w:rsidRPr="00A22FA4" w:rsidRDefault="0015506F" w:rsidP="006A0BC4">
            <w:pPr>
              <w:spacing w:line="276" w:lineRule="auto"/>
            </w:pPr>
            <w:r w:rsidRPr="000079B4">
              <w:t>LOGGER</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0CF305AD" w14:textId="77777777" w:rsidR="0015506F" w:rsidRDefault="0015506F" w:rsidP="006A0BC4">
            <w:pPr>
              <w:spacing w:line="276" w:lineRule="auto"/>
            </w:pPr>
            <w:r>
              <w:t>Public Log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622D7C69" w14:textId="77777777" w:rsidR="0015506F" w:rsidRPr="00A22FA4" w:rsidRDefault="0015506F" w:rsidP="006A0BC4">
            <w:pPr>
              <w:spacing w:line="276" w:lineRule="auto"/>
            </w:pPr>
            <w:r w:rsidRPr="000079B4">
              <w:t>LOGGER</w:t>
            </w:r>
          </w:p>
        </w:tc>
      </w:tr>
      <w:tr w:rsidR="0015506F" w14:paraId="152F8113"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4CF05DC" w14:textId="77777777" w:rsidR="0015506F" w:rsidRDefault="0015506F" w:rsidP="006A0BC4">
            <w:pPr>
              <w:spacing w:line="276" w:lineRule="auto"/>
              <w:rPr>
                <w:rFonts w:eastAsiaTheme="minorHAnsi" w:cs="Arial"/>
                <w:szCs w:val="22"/>
              </w:rPr>
            </w:pPr>
            <w:r w:rsidRPr="000079B4">
              <w:rPr>
                <w:rFonts w:eastAsiaTheme="minorHAnsi" w:cs="Arial"/>
                <w:szCs w:val="22"/>
              </w:rPr>
              <w:t>properties</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7520A83A" w14:textId="77777777" w:rsidR="0015506F" w:rsidRDefault="0015506F" w:rsidP="006A0BC4">
            <w:pPr>
              <w:spacing w:line="276" w:lineRule="auto"/>
              <w:rPr>
                <w:rFonts w:eastAsiaTheme="minorHAnsi" w:cs="Arial"/>
                <w:szCs w:val="22"/>
              </w:rPr>
            </w:pPr>
            <w:r>
              <w:rPr>
                <w:rFonts w:eastAsiaTheme="minorHAnsi" w:cs="Arial"/>
                <w:szCs w:val="22"/>
              </w:rPr>
              <w:t xml:space="preserve">Private </w:t>
            </w:r>
            <w:r w:rsidRPr="000079B4">
              <w:rPr>
                <w:rFonts w:eastAsiaTheme="minorHAnsi" w:cs="Arial"/>
                <w:szCs w:val="22"/>
              </w:rPr>
              <w:t>properties</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00E2BB13" w14:textId="77777777" w:rsidR="0015506F" w:rsidRDefault="0015506F" w:rsidP="006A0BC4">
            <w:pPr>
              <w:spacing w:line="276" w:lineRule="auto"/>
              <w:rPr>
                <w:rFonts w:eastAsiaTheme="minorHAnsi" w:cs="Arial"/>
                <w:szCs w:val="22"/>
              </w:rPr>
            </w:pPr>
            <w:r w:rsidRPr="000079B4">
              <w:rPr>
                <w:rFonts w:eastAsiaTheme="minorHAnsi" w:cs="Arial"/>
                <w:szCs w:val="22"/>
              </w:rPr>
              <w:t>properties</w:t>
            </w:r>
          </w:p>
        </w:tc>
      </w:tr>
      <w:tr w:rsidR="0015506F" w14:paraId="5255EE16"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A778015" w14:textId="77777777" w:rsidR="0015506F" w:rsidRDefault="0015506F" w:rsidP="006A0BC4">
            <w:pPr>
              <w:spacing w:line="276" w:lineRule="auto"/>
              <w:rPr>
                <w:rFonts w:eastAsiaTheme="minorHAnsi" w:cs="Arial"/>
                <w:szCs w:val="22"/>
              </w:rPr>
            </w:pPr>
            <w:r w:rsidRPr="00A01210">
              <w:rPr>
                <w:rFonts w:eastAsiaTheme="minorHAnsi" w:cs="Arial"/>
                <w:szCs w:val="22"/>
              </w:rPr>
              <w:lastRenderedPageBreak/>
              <w:t>context</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3579843A" w14:textId="77777777" w:rsidR="0015506F" w:rsidRDefault="0015506F" w:rsidP="006A0BC4">
            <w:pPr>
              <w:spacing w:line="276" w:lineRule="auto"/>
              <w:rPr>
                <w:rFonts w:eastAsiaTheme="minorHAnsi" w:cs="Arial"/>
                <w:szCs w:val="22"/>
              </w:rPr>
            </w:pPr>
            <w:r>
              <w:rPr>
                <w:rFonts w:eastAsiaTheme="minorHAnsi" w:cs="Arial"/>
                <w:szCs w:val="22"/>
              </w:rPr>
              <w:t xml:space="preserve">Private </w:t>
            </w:r>
            <w:r w:rsidRPr="00A01210">
              <w:rPr>
                <w:rFonts w:eastAsiaTheme="minorHAnsi" w:cs="Arial"/>
                <w:szCs w:val="22"/>
              </w:rPr>
              <w:t>InitialContext</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11D27818" w14:textId="77777777" w:rsidR="0015506F" w:rsidRDefault="0015506F" w:rsidP="006A0BC4">
            <w:pPr>
              <w:spacing w:line="276" w:lineRule="auto"/>
              <w:rPr>
                <w:rFonts w:eastAsiaTheme="minorHAnsi" w:cs="Arial"/>
                <w:szCs w:val="22"/>
              </w:rPr>
            </w:pPr>
            <w:r w:rsidRPr="007B2319">
              <w:rPr>
                <w:rFonts w:eastAsiaTheme="minorHAnsi" w:cs="Arial"/>
                <w:szCs w:val="22"/>
              </w:rPr>
              <w:t>context</w:t>
            </w:r>
          </w:p>
        </w:tc>
      </w:tr>
      <w:tr w:rsidR="0015506F" w14:paraId="2172C63A"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59B92C4" w14:textId="77777777" w:rsidR="0015506F" w:rsidRDefault="0015506F" w:rsidP="006A0BC4">
            <w:pPr>
              <w:spacing w:line="276" w:lineRule="auto"/>
              <w:rPr>
                <w:rFonts w:eastAsiaTheme="minorHAnsi" w:cs="Arial"/>
                <w:szCs w:val="22"/>
              </w:rPr>
            </w:pPr>
            <w:r w:rsidRPr="00F81CBE">
              <w:rPr>
                <w:rFonts w:eastAsiaTheme="minorHAnsi" w:cs="Arial"/>
                <w:szCs w:val="22"/>
              </w:rPr>
              <w:t>requestQueueName</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7C5A3BB2" w14:textId="77777777" w:rsidR="0015506F" w:rsidRDefault="0015506F" w:rsidP="006A0BC4">
            <w:pPr>
              <w:spacing w:line="276" w:lineRule="auto"/>
              <w:rPr>
                <w:rFonts w:eastAsiaTheme="minorHAnsi" w:cs="Arial"/>
                <w:szCs w:val="22"/>
              </w:rPr>
            </w:pPr>
            <w:r>
              <w:rPr>
                <w:rFonts w:eastAsiaTheme="minorHAnsi" w:cs="Arial"/>
                <w:szCs w:val="22"/>
              </w:rPr>
              <w:t>Private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2CB11B58" w14:textId="77777777" w:rsidR="0015506F" w:rsidRDefault="0015506F" w:rsidP="006A0BC4">
            <w:pPr>
              <w:spacing w:line="276" w:lineRule="auto"/>
              <w:rPr>
                <w:rFonts w:eastAsiaTheme="minorHAnsi" w:cs="Arial"/>
                <w:szCs w:val="22"/>
              </w:rPr>
            </w:pPr>
            <w:r w:rsidRPr="00F81CBE">
              <w:rPr>
                <w:rFonts w:eastAsiaTheme="minorHAnsi" w:cs="Arial"/>
                <w:szCs w:val="22"/>
              </w:rPr>
              <w:t>requestQueueName</w:t>
            </w:r>
          </w:p>
        </w:tc>
      </w:tr>
      <w:tr w:rsidR="0015506F" w14:paraId="21E1F52F"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B2B6EF2" w14:textId="77777777" w:rsidR="0015506F" w:rsidRDefault="0015506F" w:rsidP="006A0BC4">
            <w:pPr>
              <w:spacing w:line="276" w:lineRule="auto"/>
              <w:rPr>
                <w:rFonts w:eastAsiaTheme="minorHAnsi" w:cs="Arial"/>
                <w:szCs w:val="22"/>
              </w:rPr>
            </w:pPr>
            <w:r w:rsidRPr="006C7E1F">
              <w:rPr>
                <w:rFonts w:eastAsiaTheme="minorHAnsi" w:cs="Arial"/>
                <w:szCs w:val="22"/>
              </w:rPr>
              <w:t>connFactoryName</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5C4C0584" w14:textId="77777777" w:rsidR="0015506F" w:rsidRDefault="0015506F" w:rsidP="006A0BC4">
            <w:pPr>
              <w:spacing w:line="276" w:lineRule="auto"/>
              <w:rPr>
                <w:rFonts w:eastAsiaTheme="minorHAnsi" w:cs="Arial"/>
                <w:szCs w:val="22"/>
              </w:rPr>
            </w:pPr>
            <w:r>
              <w:rPr>
                <w:rFonts w:eastAsiaTheme="minorHAnsi" w:cs="Arial"/>
                <w:szCs w:val="22"/>
              </w:rPr>
              <w:t>Private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6B7C7D5B" w14:textId="77777777" w:rsidR="0015506F" w:rsidRDefault="0015506F" w:rsidP="006A0BC4">
            <w:pPr>
              <w:spacing w:line="276" w:lineRule="auto"/>
              <w:rPr>
                <w:rFonts w:eastAsiaTheme="minorHAnsi" w:cs="Arial"/>
                <w:szCs w:val="22"/>
              </w:rPr>
            </w:pPr>
            <w:r w:rsidRPr="006C7E1F">
              <w:rPr>
                <w:rFonts w:eastAsiaTheme="minorHAnsi" w:cs="Arial"/>
                <w:szCs w:val="22"/>
              </w:rPr>
              <w:t>connFactoryName</w:t>
            </w:r>
          </w:p>
        </w:tc>
      </w:tr>
      <w:tr w:rsidR="0015506F" w14:paraId="387E38B1" w14:textId="77777777" w:rsidTr="00B9765B">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487DFEB" w14:textId="77777777" w:rsidR="0015506F" w:rsidRDefault="0015506F" w:rsidP="006A0BC4">
            <w:pPr>
              <w:spacing w:line="276" w:lineRule="auto"/>
              <w:rPr>
                <w:rFonts w:eastAsiaTheme="minorHAnsi" w:cs="Arial"/>
                <w:szCs w:val="22"/>
              </w:rPr>
            </w:pPr>
            <w:r w:rsidRPr="00D47A55">
              <w:rPr>
                <w:rFonts w:eastAsiaTheme="minorHAnsi" w:cs="Arial"/>
                <w:szCs w:val="22"/>
              </w:rPr>
              <w:t>connectionFactory</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1BA61E07" w14:textId="77777777" w:rsidR="0015506F" w:rsidRDefault="0015506F" w:rsidP="006A0BC4">
            <w:pPr>
              <w:spacing w:line="276" w:lineRule="auto"/>
              <w:rPr>
                <w:rFonts w:eastAsiaTheme="minorHAnsi" w:cs="Arial"/>
                <w:szCs w:val="22"/>
              </w:rPr>
            </w:pPr>
            <w:r>
              <w:rPr>
                <w:rFonts w:eastAsiaTheme="minorHAnsi" w:cs="Arial"/>
                <w:szCs w:val="22"/>
              </w:rPr>
              <w:t>Private C</w:t>
            </w:r>
            <w:r w:rsidRPr="00D47A55">
              <w:rPr>
                <w:rFonts w:eastAsiaTheme="minorHAnsi" w:cs="Arial"/>
                <w:szCs w:val="22"/>
              </w:rPr>
              <w:t>onnectionFactory</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4EDABC7F" w14:textId="77777777" w:rsidR="0015506F" w:rsidRDefault="0015506F" w:rsidP="006A0BC4">
            <w:pPr>
              <w:spacing w:line="276" w:lineRule="auto"/>
              <w:rPr>
                <w:rFonts w:eastAsiaTheme="minorHAnsi" w:cs="Arial"/>
                <w:szCs w:val="22"/>
              </w:rPr>
            </w:pPr>
            <w:r w:rsidRPr="00D47A55">
              <w:rPr>
                <w:rFonts w:eastAsiaTheme="minorHAnsi" w:cs="Arial"/>
                <w:szCs w:val="22"/>
              </w:rPr>
              <w:t>connectionFactory</w:t>
            </w:r>
          </w:p>
        </w:tc>
      </w:tr>
      <w:tr w:rsidR="0015506F" w14:paraId="63EFBB90" w14:textId="77777777" w:rsidTr="00B9765B">
        <w:trPr>
          <w:trHeight w:val="92"/>
        </w:trPr>
        <w:tc>
          <w:tcPr>
            <w:tcW w:w="3444" w:type="dxa"/>
            <w:tcBorders>
              <w:top w:val="nil"/>
              <w:left w:val="single" w:sz="8" w:space="0" w:color="auto"/>
              <w:bottom w:val="single" w:sz="12" w:space="0" w:color="auto"/>
              <w:right w:val="single" w:sz="8" w:space="0" w:color="auto"/>
            </w:tcBorders>
            <w:tcMar>
              <w:top w:w="0" w:type="dxa"/>
              <w:left w:w="108" w:type="dxa"/>
              <w:bottom w:w="0" w:type="dxa"/>
              <w:right w:w="108" w:type="dxa"/>
            </w:tcMar>
          </w:tcPr>
          <w:p w14:paraId="5D51AEFF" w14:textId="77777777" w:rsidR="0015506F" w:rsidRDefault="0015506F" w:rsidP="006A0BC4">
            <w:pPr>
              <w:spacing w:line="276" w:lineRule="auto"/>
              <w:rPr>
                <w:rFonts w:eastAsiaTheme="minorHAnsi" w:cs="Arial"/>
                <w:szCs w:val="22"/>
              </w:rPr>
            </w:pPr>
            <w:r w:rsidRPr="00F2560D">
              <w:rPr>
                <w:rFonts w:eastAsiaTheme="minorHAnsi" w:cs="Arial"/>
                <w:szCs w:val="22"/>
              </w:rPr>
              <w:t>connection</w:t>
            </w:r>
          </w:p>
        </w:tc>
        <w:tc>
          <w:tcPr>
            <w:tcW w:w="2156" w:type="dxa"/>
            <w:tcBorders>
              <w:top w:val="nil"/>
              <w:left w:val="nil"/>
              <w:bottom w:val="single" w:sz="12" w:space="0" w:color="auto"/>
              <w:right w:val="single" w:sz="8" w:space="0" w:color="auto"/>
            </w:tcBorders>
            <w:tcMar>
              <w:top w:w="0" w:type="dxa"/>
              <w:left w:w="108" w:type="dxa"/>
              <w:bottom w:w="0" w:type="dxa"/>
              <w:right w:w="108" w:type="dxa"/>
            </w:tcMar>
          </w:tcPr>
          <w:p w14:paraId="21B35E88" w14:textId="77777777" w:rsidR="0015506F" w:rsidRDefault="0015506F" w:rsidP="006A0BC4">
            <w:pPr>
              <w:spacing w:line="276" w:lineRule="auto"/>
              <w:rPr>
                <w:rFonts w:eastAsiaTheme="minorHAnsi" w:cs="Arial"/>
                <w:szCs w:val="22"/>
              </w:rPr>
            </w:pPr>
            <w:r>
              <w:rPr>
                <w:rFonts w:eastAsiaTheme="minorHAnsi" w:cs="Arial"/>
                <w:szCs w:val="22"/>
              </w:rPr>
              <w:t>Private C</w:t>
            </w:r>
            <w:r w:rsidRPr="00F2560D">
              <w:rPr>
                <w:rFonts w:eastAsiaTheme="minorHAnsi" w:cs="Arial"/>
                <w:szCs w:val="22"/>
              </w:rPr>
              <w:t>onnection</w:t>
            </w:r>
          </w:p>
        </w:tc>
        <w:tc>
          <w:tcPr>
            <w:tcW w:w="3666" w:type="dxa"/>
            <w:tcBorders>
              <w:top w:val="nil"/>
              <w:left w:val="nil"/>
              <w:bottom w:val="single" w:sz="12" w:space="0" w:color="auto"/>
              <w:right w:val="single" w:sz="8" w:space="0" w:color="auto"/>
            </w:tcBorders>
            <w:tcMar>
              <w:top w:w="0" w:type="dxa"/>
              <w:left w:w="108" w:type="dxa"/>
              <w:bottom w:w="0" w:type="dxa"/>
              <w:right w:w="108" w:type="dxa"/>
            </w:tcMar>
          </w:tcPr>
          <w:p w14:paraId="793E3E7A" w14:textId="77777777" w:rsidR="0015506F" w:rsidRDefault="0015506F" w:rsidP="006A0BC4">
            <w:pPr>
              <w:spacing w:line="276" w:lineRule="auto"/>
              <w:rPr>
                <w:rFonts w:eastAsiaTheme="minorHAnsi" w:cs="Arial"/>
                <w:szCs w:val="22"/>
              </w:rPr>
            </w:pPr>
            <w:r w:rsidRPr="00F2560D">
              <w:rPr>
                <w:rFonts w:eastAsiaTheme="minorHAnsi" w:cs="Arial"/>
                <w:szCs w:val="22"/>
              </w:rPr>
              <w:t>connection</w:t>
            </w:r>
          </w:p>
        </w:tc>
      </w:tr>
      <w:tr w:rsidR="0015506F" w14:paraId="509D5BE3" w14:textId="77777777" w:rsidTr="00B9765B">
        <w:trPr>
          <w:trHeight w:val="92"/>
        </w:trPr>
        <w:tc>
          <w:tcPr>
            <w:tcW w:w="3444"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7EFB7D38" w14:textId="77777777" w:rsidR="0015506F" w:rsidRDefault="0015506F" w:rsidP="006A0BC4">
            <w:pPr>
              <w:spacing w:line="276" w:lineRule="auto"/>
              <w:rPr>
                <w:rFonts w:eastAsiaTheme="minorHAnsi" w:cs="Arial"/>
                <w:szCs w:val="22"/>
              </w:rPr>
            </w:pPr>
            <w:r w:rsidRPr="002E1B48">
              <w:rPr>
                <w:rFonts w:eastAsiaTheme="minorHAnsi" w:cs="Arial"/>
                <w:szCs w:val="22"/>
              </w:rPr>
              <w:t>session</w:t>
            </w:r>
          </w:p>
        </w:tc>
        <w:tc>
          <w:tcPr>
            <w:tcW w:w="215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0FFBB7E" w14:textId="77777777" w:rsidR="0015506F" w:rsidRDefault="0015506F" w:rsidP="006A0BC4">
            <w:pPr>
              <w:spacing w:line="276" w:lineRule="auto"/>
              <w:rPr>
                <w:rFonts w:eastAsiaTheme="minorHAnsi" w:cs="Arial"/>
                <w:szCs w:val="22"/>
              </w:rPr>
            </w:pPr>
            <w:r>
              <w:rPr>
                <w:rFonts w:eastAsiaTheme="minorHAnsi" w:cs="Arial"/>
                <w:szCs w:val="22"/>
              </w:rPr>
              <w:t>Private S</w:t>
            </w:r>
            <w:r w:rsidRPr="002E1B48">
              <w:rPr>
                <w:rFonts w:eastAsiaTheme="minorHAnsi" w:cs="Arial"/>
                <w:szCs w:val="22"/>
              </w:rPr>
              <w:t>ession</w:t>
            </w:r>
          </w:p>
        </w:tc>
        <w:tc>
          <w:tcPr>
            <w:tcW w:w="366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DC884D9" w14:textId="77777777" w:rsidR="0015506F" w:rsidRPr="0016525A" w:rsidRDefault="0015506F" w:rsidP="006A0BC4">
            <w:pPr>
              <w:spacing w:line="276" w:lineRule="auto"/>
              <w:rPr>
                <w:rFonts w:eastAsiaTheme="minorHAnsi" w:cs="Arial"/>
                <w:szCs w:val="22"/>
              </w:rPr>
            </w:pPr>
            <w:r w:rsidRPr="002E1B48">
              <w:rPr>
                <w:rFonts w:eastAsiaTheme="minorHAnsi" w:cs="Arial"/>
                <w:szCs w:val="22"/>
              </w:rPr>
              <w:t>session</w:t>
            </w:r>
          </w:p>
        </w:tc>
      </w:tr>
      <w:tr w:rsidR="0015506F" w14:paraId="37CF7B82" w14:textId="77777777" w:rsidTr="00B9765B">
        <w:trPr>
          <w:trHeight w:val="92"/>
        </w:trPr>
        <w:tc>
          <w:tcPr>
            <w:tcW w:w="3444"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3FDAF240" w14:textId="77777777" w:rsidR="0015506F" w:rsidRDefault="0015506F" w:rsidP="006A0BC4">
            <w:pPr>
              <w:spacing w:line="276" w:lineRule="auto"/>
              <w:rPr>
                <w:rFonts w:eastAsiaTheme="minorHAnsi" w:cs="Arial"/>
                <w:szCs w:val="22"/>
              </w:rPr>
            </w:pPr>
            <w:r w:rsidRPr="004E4E1D">
              <w:rPr>
                <w:rFonts w:eastAsiaTheme="minorHAnsi" w:cs="Arial"/>
                <w:szCs w:val="22"/>
              </w:rPr>
              <w:t>destination</w:t>
            </w:r>
          </w:p>
        </w:tc>
        <w:tc>
          <w:tcPr>
            <w:tcW w:w="215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D8C5279" w14:textId="77777777" w:rsidR="0015506F" w:rsidRDefault="0015506F" w:rsidP="006A0BC4">
            <w:pPr>
              <w:spacing w:line="276" w:lineRule="auto"/>
              <w:rPr>
                <w:rFonts w:eastAsiaTheme="minorHAnsi" w:cs="Arial"/>
                <w:szCs w:val="22"/>
              </w:rPr>
            </w:pPr>
            <w:r>
              <w:rPr>
                <w:rFonts w:eastAsiaTheme="minorHAnsi" w:cs="Arial"/>
                <w:szCs w:val="22"/>
              </w:rPr>
              <w:t>Private D</w:t>
            </w:r>
            <w:r w:rsidRPr="004E4E1D">
              <w:rPr>
                <w:rFonts w:eastAsiaTheme="minorHAnsi" w:cs="Arial"/>
                <w:szCs w:val="22"/>
              </w:rPr>
              <w:t>estination</w:t>
            </w:r>
          </w:p>
        </w:tc>
        <w:tc>
          <w:tcPr>
            <w:tcW w:w="366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B44C1E7" w14:textId="77777777" w:rsidR="0015506F" w:rsidRPr="0016525A" w:rsidRDefault="0015506F" w:rsidP="006A0BC4">
            <w:pPr>
              <w:spacing w:line="276" w:lineRule="auto"/>
              <w:rPr>
                <w:rFonts w:eastAsiaTheme="minorHAnsi" w:cs="Arial"/>
                <w:szCs w:val="22"/>
              </w:rPr>
            </w:pPr>
            <w:r w:rsidRPr="004E4E1D">
              <w:rPr>
                <w:rFonts w:eastAsiaTheme="minorHAnsi" w:cs="Arial"/>
                <w:szCs w:val="22"/>
              </w:rPr>
              <w:t>destination</w:t>
            </w:r>
          </w:p>
        </w:tc>
      </w:tr>
      <w:tr w:rsidR="0015506F" w14:paraId="252B4BBB" w14:textId="77777777" w:rsidTr="00B9765B">
        <w:trPr>
          <w:trHeight w:val="92"/>
        </w:trPr>
        <w:tc>
          <w:tcPr>
            <w:tcW w:w="3444"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2DC1F3BC" w14:textId="77777777" w:rsidR="0015506F" w:rsidRDefault="0015506F" w:rsidP="006A0BC4">
            <w:r w:rsidRPr="00A11D69">
              <w:t>responseQueue</w:t>
            </w:r>
          </w:p>
        </w:tc>
        <w:tc>
          <w:tcPr>
            <w:tcW w:w="215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4B02E0B" w14:textId="77777777" w:rsidR="0015506F" w:rsidRDefault="0015506F" w:rsidP="006A0BC4">
            <w:r>
              <w:t xml:space="preserve">Private </w:t>
            </w:r>
            <w:r w:rsidRPr="003E0CF8">
              <w:t>Destination</w:t>
            </w:r>
          </w:p>
        </w:tc>
        <w:tc>
          <w:tcPr>
            <w:tcW w:w="366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5E31F0E" w14:textId="77777777" w:rsidR="0015506F" w:rsidRDefault="0015506F" w:rsidP="006A0BC4">
            <w:r w:rsidRPr="00A11D69">
              <w:t>responseQueue</w:t>
            </w:r>
          </w:p>
        </w:tc>
      </w:tr>
      <w:tr w:rsidR="0015506F" w14:paraId="56DB20F8" w14:textId="77777777" w:rsidTr="00B9765B">
        <w:trPr>
          <w:trHeight w:val="92"/>
        </w:trPr>
        <w:tc>
          <w:tcPr>
            <w:tcW w:w="3444"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0905114A" w14:textId="77777777" w:rsidR="0015506F" w:rsidRPr="00A11D69" w:rsidRDefault="0015506F" w:rsidP="006A0BC4">
            <w:r w:rsidRPr="003E0CF8">
              <w:t>messageProducer</w:t>
            </w:r>
          </w:p>
        </w:tc>
        <w:tc>
          <w:tcPr>
            <w:tcW w:w="215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274FAE2" w14:textId="77777777" w:rsidR="0015506F" w:rsidRDefault="0015506F" w:rsidP="006A0BC4">
            <w:r>
              <w:t>Private M</w:t>
            </w:r>
            <w:r w:rsidRPr="003E0CF8">
              <w:t>essageProducer</w:t>
            </w:r>
          </w:p>
        </w:tc>
        <w:tc>
          <w:tcPr>
            <w:tcW w:w="366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CC97003" w14:textId="77777777" w:rsidR="0015506F" w:rsidRPr="00A11D69" w:rsidRDefault="0015506F" w:rsidP="006A0BC4">
            <w:r w:rsidRPr="003E0CF8">
              <w:t>messageProducer</w:t>
            </w:r>
          </w:p>
        </w:tc>
      </w:tr>
      <w:tr w:rsidR="0015506F" w14:paraId="7DD5377C" w14:textId="77777777" w:rsidTr="00B9765B">
        <w:trPr>
          <w:trHeight w:val="92"/>
        </w:trPr>
        <w:tc>
          <w:tcPr>
            <w:tcW w:w="3444"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2F8CA9EE" w14:textId="77777777" w:rsidR="0015506F" w:rsidRPr="00A11D69" w:rsidRDefault="0015506F" w:rsidP="006A0BC4">
            <w:r w:rsidRPr="00A546CE">
              <w:t>responseConsumer</w:t>
            </w:r>
          </w:p>
        </w:tc>
        <w:tc>
          <w:tcPr>
            <w:tcW w:w="215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25FCF26" w14:textId="77777777" w:rsidR="0015506F" w:rsidRDefault="0015506F" w:rsidP="006A0BC4">
            <w:r w:rsidRPr="00A546CE">
              <w:t>private MessageConsumer</w:t>
            </w:r>
          </w:p>
        </w:tc>
        <w:tc>
          <w:tcPr>
            <w:tcW w:w="366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09ACDC7" w14:textId="77777777" w:rsidR="0015506F" w:rsidRPr="00A11D69" w:rsidRDefault="0015506F" w:rsidP="006A0BC4">
            <w:r w:rsidRPr="00A546CE">
              <w:t>responseConsumer</w:t>
            </w:r>
          </w:p>
        </w:tc>
      </w:tr>
      <w:tr w:rsidR="0015506F" w14:paraId="48BFB49F" w14:textId="77777777" w:rsidTr="00B9765B">
        <w:trPr>
          <w:trHeight w:val="92"/>
        </w:trPr>
        <w:tc>
          <w:tcPr>
            <w:tcW w:w="3444"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77BE9B56" w14:textId="77777777" w:rsidR="0015506F" w:rsidRPr="00A11D69" w:rsidRDefault="0015506F" w:rsidP="006A0BC4">
            <w:r w:rsidRPr="00223202">
              <w:t>obj</w:t>
            </w:r>
          </w:p>
        </w:tc>
        <w:tc>
          <w:tcPr>
            <w:tcW w:w="215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65A25DB" w14:textId="77777777" w:rsidR="0015506F" w:rsidRDefault="0015506F" w:rsidP="006A0BC4">
            <w:r>
              <w:t xml:space="preserve">Private  </w:t>
            </w:r>
            <w:r w:rsidRPr="00223202">
              <w:t xml:space="preserve"> Object</w:t>
            </w:r>
          </w:p>
        </w:tc>
        <w:tc>
          <w:tcPr>
            <w:tcW w:w="366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B6B26E4" w14:textId="77777777" w:rsidR="0015506F" w:rsidRPr="00A11D69" w:rsidRDefault="0015506F" w:rsidP="006A0BC4">
            <w:r>
              <w:t>object for</w:t>
            </w:r>
            <w:r w:rsidRPr="00223202">
              <w:t xml:space="preserve"> synchronization</w:t>
            </w:r>
          </w:p>
        </w:tc>
      </w:tr>
      <w:tr w:rsidR="0015506F" w14:paraId="03A0BE57" w14:textId="77777777" w:rsidTr="00B9765B">
        <w:trPr>
          <w:trHeight w:val="92"/>
        </w:trPr>
        <w:tc>
          <w:tcPr>
            <w:tcW w:w="3444" w:type="dxa"/>
            <w:tcBorders>
              <w:top w:val="single" w:sz="12" w:space="0" w:color="auto"/>
              <w:left w:val="single" w:sz="8" w:space="0" w:color="auto"/>
              <w:bottom w:val="single" w:sz="4" w:space="0" w:color="auto"/>
              <w:right w:val="single" w:sz="8" w:space="0" w:color="auto"/>
            </w:tcBorders>
            <w:tcMar>
              <w:top w:w="0" w:type="dxa"/>
              <w:left w:w="108" w:type="dxa"/>
              <w:bottom w:w="0" w:type="dxa"/>
              <w:right w:w="108" w:type="dxa"/>
            </w:tcMar>
          </w:tcPr>
          <w:p w14:paraId="7D810FA6" w14:textId="2D4FE97C" w:rsidR="0015506F" w:rsidRPr="00A11D69" w:rsidRDefault="00E55285" w:rsidP="006A0BC4">
            <w:r w:rsidRPr="00E55285">
              <w:t>remoteURL</w:t>
            </w:r>
          </w:p>
        </w:tc>
        <w:tc>
          <w:tcPr>
            <w:tcW w:w="2156" w:type="dxa"/>
            <w:tcBorders>
              <w:top w:val="single" w:sz="12" w:space="0" w:color="auto"/>
              <w:left w:val="nil"/>
              <w:bottom w:val="single" w:sz="8" w:space="0" w:color="auto"/>
              <w:right w:val="single" w:sz="8" w:space="0" w:color="auto"/>
            </w:tcBorders>
            <w:tcMar>
              <w:top w:w="0" w:type="dxa"/>
              <w:left w:w="108" w:type="dxa"/>
              <w:bottom w:w="0" w:type="dxa"/>
              <w:right w:w="108" w:type="dxa"/>
            </w:tcMar>
          </w:tcPr>
          <w:p w14:paraId="5B4255FA" w14:textId="06FC639C" w:rsidR="0015506F" w:rsidRDefault="00E55285" w:rsidP="006A0BC4">
            <w:r w:rsidRPr="00E55285">
              <w:t>private static String</w:t>
            </w:r>
          </w:p>
        </w:tc>
        <w:tc>
          <w:tcPr>
            <w:tcW w:w="3666" w:type="dxa"/>
            <w:tcBorders>
              <w:top w:val="single" w:sz="12" w:space="0" w:color="auto"/>
              <w:left w:val="nil"/>
              <w:bottom w:val="single" w:sz="4" w:space="0" w:color="auto"/>
              <w:right w:val="single" w:sz="8" w:space="0" w:color="auto"/>
            </w:tcBorders>
            <w:tcMar>
              <w:top w:w="0" w:type="dxa"/>
              <w:left w:w="108" w:type="dxa"/>
              <w:bottom w:w="0" w:type="dxa"/>
              <w:right w:w="108" w:type="dxa"/>
            </w:tcMar>
          </w:tcPr>
          <w:p w14:paraId="1AE94FA2" w14:textId="0A62F51F" w:rsidR="0015506F" w:rsidRPr="00A11D69" w:rsidRDefault="00E55285" w:rsidP="006A0BC4">
            <w:r w:rsidRPr="00E55285">
              <w:t>remoteURL</w:t>
            </w:r>
          </w:p>
        </w:tc>
      </w:tr>
    </w:tbl>
    <w:p w14:paraId="48B2C3D5" w14:textId="77777777" w:rsidR="0015506F" w:rsidRDefault="0015506F" w:rsidP="0015506F">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4805"/>
        <w:gridCol w:w="2237"/>
        <w:gridCol w:w="2224"/>
      </w:tblGrid>
      <w:tr w:rsidR="0015506F" w14:paraId="0E2B6F89" w14:textId="77777777" w:rsidTr="003C7E44">
        <w:tc>
          <w:tcPr>
            <w:tcW w:w="4805"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0D0F8D03"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2237"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28A15C45"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224"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515D950A"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15506F" w14:paraId="4BFF269C" w14:textId="77777777" w:rsidTr="003C7E44">
        <w:tc>
          <w:tcPr>
            <w:tcW w:w="480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3629883" w14:textId="77777777" w:rsidR="0015506F" w:rsidRPr="006C5D11" w:rsidRDefault="0015506F" w:rsidP="006A0BC4">
            <w:pPr>
              <w:spacing w:line="276" w:lineRule="auto"/>
            </w:pPr>
            <w:r w:rsidRPr="006C5D11">
              <w:t>public static void init(String remoteURL)</w:t>
            </w:r>
          </w:p>
        </w:tc>
        <w:tc>
          <w:tcPr>
            <w:tcW w:w="2237" w:type="dxa"/>
            <w:tcBorders>
              <w:top w:val="nil"/>
              <w:left w:val="nil"/>
              <w:bottom w:val="single" w:sz="8" w:space="0" w:color="auto"/>
              <w:right w:val="single" w:sz="8" w:space="0" w:color="auto"/>
            </w:tcBorders>
            <w:tcMar>
              <w:top w:w="0" w:type="dxa"/>
              <w:left w:w="108" w:type="dxa"/>
              <w:bottom w:w="0" w:type="dxa"/>
              <w:right w:w="108" w:type="dxa"/>
            </w:tcMar>
          </w:tcPr>
          <w:p w14:paraId="6881A6D7" w14:textId="77777777" w:rsidR="0015506F" w:rsidRPr="006C5D11" w:rsidRDefault="0015506F" w:rsidP="006A0BC4">
            <w:pPr>
              <w:spacing w:line="276" w:lineRule="auto"/>
            </w:pPr>
            <w:r w:rsidRPr="006C5D11">
              <w:t>Initilize per conditions</w:t>
            </w:r>
          </w:p>
        </w:tc>
        <w:tc>
          <w:tcPr>
            <w:tcW w:w="2224" w:type="dxa"/>
            <w:tcBorders>
              <w:top w:val="nil"/>
              <w:left w:val="nil"/>
              <w:bottom w:val="single" w:sz="8" w:space="0" w:color="auto"/>
              <w:right w:val="single" w:sz="8" w:space="0" w:color="auto"/>
            </w:tcBorders>
            <w:tcMar>
              <w:top w:w="0" w:type="dxa"/>
              <w:left w:w="108" w:type="dxa"/>
              <w:bottom w:w="0" w:type="dxa"/>
              <w:right w:w="108" w:type="dxa"/>
            </w:tcMar>
          </w:tcPr>
          <w:p w14:paraId="50EA6A5C" w14:textId="77777777" w:rsidR="0015506F" w:rsidRPr="006C5D11" w:rsidRDefault="0015506F" w:rsidP="006A0BC4">
            <w:pPr>
              <w:spacing w:line="276" w:lineRule="auto"/>
              <w:ind w:left="200" w:hanging="200"/>
            </w:pPr>
            <w:r w:rsidRPr="006C5D11">
              <w:t>none</w:t>
            </w:r>
          </w:p>
        </w:tc>
      </w:tr>
      <w:tr w:rsidR="0015506F" w14:paraId="5CCED40A" w14:textId="77777777" w:rsidTr="003C7E44">
        <w:tc>
          <w:tcPr>
            <w:tcW w:w="4805" w:type="dxa"/>
            <w:tcBorders>
              <w:top w:val="nil"/>
              <w:left w:val="single" w:sz="8" w:space="0" w:color="auto"/>
              <w:bottom w:val="single" w:sz="12" w:space="0" w:color="auto"/>
              <w:right w:val="single" w:sz="8" w:space="0" w:color="auto"/>
            </w:tcBorders>
            <w:tcMar>
              <w:top w:w="0" w:type="dxa"/>
              <w:left w:w="108" w:type="dxa"/>
              <w:bottom w:w="0" w:type="dxa"/>
              <w:right w:w="108" w:type="dxa"/>
            </w:tcMar>
          </w:tcPr>
          <w:p w14:paraId="16790AB0" w14:textId="77777777" w:rsidR="0015506F" w:rsidRPr="006C5D11" w:rsidRDefault="0015506F" w:rsidP="006A0BC4">
            <w:pPr>
              <w:spacing w:line="276" w:lineRule="auto"/>
            </w:pPr>
            <w:r w:rsidRPr="006C5D11">
              <w:t>public String sendMessage2Queue(String operationType, String requestText)</w:t>
            </w:r>
          </w:p>
        </w:tc>
        <w:tc>
          <w:tcPr>
            <w:tcW w:w="2237" w:type="dxa"/>
            <w:tcBorders>
              <w:top w:val="nil"/>
              <w:left w:val="nil"/>
              <w:bottom w:val="single" w:sz="12" w:space="0" w:color="auto"/>
              <w:right w:val="single" w:sz="8" w:space="0" w:color="auto"/>
            </w:tcBorders>
            <w:tcMar>
              <w:top w:w="0" w:type="dxa"/>
              <w:left w:w="108" w:type="dxa"/>
              <w:bottom w:w="0" w:type="dxa"/>
              <w:right w:w="108" w:type="dxa"/>
            </w:tcMar>
          </w:tcPr>
          <w:p w14:paraId="3C9BB783" w14:textId="77777777" w:rsidR="0015506F" w:rsidRPr="006C5D11" w:rsidRDefault="0015506F" w:rsidP="006A0BC4">
            <w:pPr>
              <w:tabs>
                <w:tab w:val="left" w:pos="2066"/>
              </w:tabs>
              <w:spacing w:line="276" w:lineRule="auto"/>
            </w:pPr>
            <w:r w:rsidRPr="006C5D11">
              <w:t>Send message to queue</w:t>
            </w:r>
          </w:p>
        </w:tc>
        <w:tc>
          <w:tcPr>
            <w:tcW w:w="2224" w:type="dxa"/>
            <w:tcBorders>
              <w:top w:val="nil"/>
              <w:left w:val="nil"/>
              <w:bottom w:val="single" w:sz="12" w:space="0" w:color="auto"/>
              <w:right w:val="single" w:sz="8" w:space="0" w:color="auto"/>
            </w:tcBorders>
            <w:tcMar>
              <w:top w:w="0" w:type="dxa"/>
              <w:left w:w="108" w:type="dxa"/>
              <w:bottom w:w="0" w:type="dxa"/>
              <w:right w:w="108" w:type="dxa"/>
            </w:tcMar>
          </w:tcPr>
          <w:p w14:paraId="3CDBF18F" w14:textId="77777777" w:rsidR="0015506F" w:rsidRPr="006C5D11" w:rsidRDefault="0015506F" w:rsidP="006A0BC4">
            <w:pPr>
              <w:spacing w:line="276" w:lineRule="auto"/>
            </w:pPr>
            <w:r w:rsidRPr="006C5D11">
              <w:t>none</w:t>
            </w:r>
          </w:p>
        </w:tc>
      </w:tr>
      <w:tr w:rsidR="006C5D11" w14:paraId="77793F0C" w14:textId="77777777" w:rsidTr="003C7E44">
        <w:tc>
          <w:tcPr>
            <w:tcW w:w="4805" w:type="dxa"/>
            <w:tcBorders>
              <w:top w:val="nil"/>
              <w:left w:val="single" w:sz="8" w:space="0" w:color="auto"/>
              <w:bottom w:val="single" w:sz="12" w:space="0" w:color="auto"/>
              <w:right w:val="single" w:sz="8" w:space="0" w:color="auto"/>
            </w:tcBorders>
            <w:tcMar>
              <w:top w:w="0" w:type="dxa"/>
              <w:left w:w="108" w:type="dxa"/>
              <w:bottom w:w="0" w:type="dxa"/>
              <w:right w:w="108" w:type="dxa"/>
            </w:tcMar>
          </w:tcPr>
          <w:p w14:paraId="12C7AE35" w14:textId="7DFB4BF2" w:rsidR="006C5D11" w:rsidRPr="006C5D11" w:rsidRDefault="006C5D11" w:rsidP="006A0BC4">
            <w:pPr>
              <w:spacing w:line="276" w:lineRule="auto"/>
            </w:pPr>
            <w:r w:rsidRPr="006C5D11">
              <w:t>public OMIRequestSyncProducerConsumer()</w:t>
            </w:r>
          </w:p>
        </w:tc>
        <w:tc>
          <w:tcPr>
            <w:tcW w:w="2237" w:type="dxa"/>
            <w:tcBorders>
              <w:top w:val="nil"/>
              <w:left w:val="nil"/>
              <w:bottom w:val="single" w:sz="12" w:space="0" w:color="auto"/>
              <w:right w:val="single" w:sz="8" w:space="0" w:color="auto"/>
            </w:tcBorders>
            <w:tcMar>
              <w:top w:w="0" w:type="dxa"/>
              <w:left w:w="108" w:type="dxa"/>
              <w:bottom w:w="0" w:type="dxa"/>
              <w:right w:w="108" w:type="dxa"/>
            </w:tcMar>
          </w:tcPr>
          <w:p w14:paraId="1172E992" w14:textId="486FD418" w:rsidR="006C5D11" w:rsidRPr="006C5D11" w:rsidRDefault="003A37B5" w:rsidP="006A0BC4">
            <w:pPr>
              <w:tabs>
                <w:tab w:val="left" w:pos="2066"/>
              </w:tabs>
              <w:spacing w:line="276" w:lineRule="auto"/>
            </w:pPr>
            <w:r>
              <w:t>constructor</w:t>
            </w:r>
          </w:p>
        </w:tc>
        <w:tc>
          <w:tcPr>
            <w:tcW w:w="2224" w:type="dxa"/>
            <w:tcBorders>
              <w:top w:val="nil"/>
              <w:left w:val="nil"/>
              <w:bottom w:val="single" w:sz="12" w:space="0" w:color="auto"/>
              <w:right w:val="single" w:sz="8" w:space="0" w:color="auto"/>
            </w:tcBorders>
            <w:tcMar>
              <w:top w:w="0" w:type="dxa"/>
              <w:left w:w="108" w:type="dxa"/>
              <w:bottom w:w="0" w:type="dxa"/>
              <w:right w:w="108" w:type="dxa"/>
            </w:tcMar>
          </w:tcPr>
          <w:p w14:paraId="00773001" w14:textId="5B73E90E" w:rsidR="006C5D11" w:rsidRPr="006C5D11" w:rsidRDefault="006C5D11" w:rsidP="006A0BC4">
            <w:pPr>
              <w:spacing w:line="276" w:lineRule="auto"/>
            </w:pPr>
            <w:r w:rsidRPr="006C5D11">
              <w:t>none</w:t>
            </w:r>
          </w:p>
        </w:tc>
      </w:tr>
      <w:tr w:rsidR="006C5D11" w14:paraId="3FC7CEEF" w14:textId="77777777" w:rsidTr="003C7E44">
        <w:tc>
          <w:tcPr>
            <w:tcW w:w="4805" w:type="dxa"/>
            <w:tcBorders>
              <w:top w:val="nil"/>
              <w:left w:val="single" w:sz="8" w:space="0" w:color="auto"/>
              <w:bottom w:val="single" w:sz="12" w:space="0" w:color="auto"/>
              <w:right w:val="single" w:sz="8" w:space="0" w:color="auto"/>
            </w:tcBorders>
            <w:tcMar>
              <w:top w:w="0" w:type="dxa"/>
              <w:left w:w="108" w:type="dxa"/>
              <w:bottom w:w="0" w:type="dxa"/>
              <w:right w:w="108" w:type="dxa"/>
            </w:tcMar>
          </w:tcPr>
          <w:p w14:paraId="6151B1CA" w14:textId="2E690DED" w:rsidR="006C5D11" w:rsidRPr="006C5D11" w:rsidRDefault="006C5D11" w:rsidP="006A0BC4">
            <w:pPr>
              <w:spacing w:line="276" w:lineRule="auto"/>
            </w:pPr>
            <w:r w:rsidRPr="006C5D11">
              <w:t>private void initilizeProperties()</w:t>
            </w:r>
          </w:p>
        </w:tc>
        <w:tc>
          <w:tcPr>
            <w:tcW w:w="2237" w:type="dxa"/>
            <w:tcBorders>
              <w:top w:val="nil"/>
              <w:left w:val="nil"/>
              <w:bottom w:val="single" w:sz="12" w:space="0" w:color="auto"/>
              <w:right w:val="single" w:sz="8" w:space="0" w:color="auto"/>
            </w:tcBorders>
            <w:tcMar>
              <w:top w:w="0" w:type="dxa"/>
              <w:left w:w="108" w:type="dxa"/>
              <w:bottom w:w="0" w:type="dxa"/>
              <w:right w:w="108" w:type="dxa"/>
            </w:tcMar>
          </w:tcPr>
          <w:p w14:paraId="161E7DD5" w14:textId="261FA8EC" w:rsidR="006C5D11" w:rsidRPr="006C5D11" w:rsidRDefault="00C10A41" w:rsidP="006A0BC4">
            <w:pPr>
              <w:tabs>
                <w:tab w:val="left" w:pos="2066"/>
              </w:tabs>
              <w:spacing w:line="276" w:lineRule="auto"/>
            </w:pPr>
            <w:r w:rsidRPr="006C5D11">
              <w:t>Initilize per conditions</w:t>
            </w:r>
          </w:p>
        </w:tc>
        <w:tc>
          <w:tcPr>
            <w:tcW w:w="2224" w:type="dxa"/>
            <w:tcBorders>
              <w:top w:val="nil"/>
              <w:left w:val="nil"/>
              <w:bottom w:val="single" w:sz="12" w:space="0" w:color="auto"/>
              <w:right w:val="single" w:sz="8" w:space="0" w:color="auto"/>
            </w:tcBorders>
            <w:tcMar>
              <w:top w:w="0" w:type="dxa"/>
              <w:left w:w="108" w:type="dxa"/>
              <w:bottom w:w="0" w:type="dxa"/>
              <w:right w:w="108" w:type="dxa"/>
            </w:tcMar>
          </w:tcPr>
          <w:p w14:paraId="2ACE19FD" w14:textId="0F4815AB" w:rsidR="006C5D11" w:rsidRPr="006C5D11" w:rsidRDefault="006C5D11" w:rsidP="006A0BC4">
            <w:pPr>
              <w:spacing w:line="276" w:lineRule="auto"/>
            </w:pPr>
            <w:r w:rsidRPr="006C5D11">
              <w:t>none</w:t>
            </w:r>
          </w:p>
        </w:tc>
      </w:tr>
      <w:tr w:rsidR="0015506F" w14:paraId="48C4E3EC" w14:textId="77777777" w:rsidTr="003C7E44">
        <w:tc>
          <w:tcPr>
            <w:tcW w:w="480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05A95C5A" w14:textId="77777777" w:rsidR="0015506F" w:rsidRPr="00672ACE" w:rsidRDefault="0015506F" w:rsidP="006A0BC4">
            <w:pPr>
              <w:spacing w:line="276" w:lineRule="auto"/>
            </w:pPr>
            <w:r w:rsidRPr="00AA1DBF">
              <w:t>private String sendMessage(String operationType,String requestText)</w:t>
            </w:r>
          </w:p>
        </w:tc>
        <w:tc>
          <w:tcPr>
            <w:tcW w:w="2237"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D489E91" w14:textId="77777777" w:rsidR="0015506F" w:rsidRPr="00672ACE" w:rsidRDefault="0015506F" w:rsidP="006A0BC4">
            <w:pPr>
              <w:tabs>
                <w:tab w:val="left" w:pos="2066"/>
              </w:tabs>
              <w:spacing w:line="276" w:lineRule="auto"/>
            </w:pPr>
            <w:r w:rsidRPr="00AA1DBF">
              <w:t>Send message to sync queue</w:t>
            </w:r>
          </w:p>
        </w:tc>
        <w:tc>
          <w:tcPr>
            <w:tcW w:w="2224"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5F81184" w14:textId="77777777" w:rsidR="0015506F" w:rsidRDefault="0015506F" w:rsidP="006A0BC4">
            <w:pPr>
              <w:spacing w:line="276" w:lineRule="auto"/>
              <w:ind w:left="200" w:hanging="200"/>
            </w:pPr>
            <w:r w:rsidRPr="00AA1DBF">
              <w:t>RuntimeException</w:t>
            </w:r>
          </w:p>
        </w:tc>
      </w:tr>
      <w:tr w:rsidR="0015506F" w14:paraId="4F8E5DC3" w14:textId="77777777" w:rsidTr="003C7E44">
        <w:tc>
          <w:tcPr>
            <w:tcW w:w="480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4468AF06" w14:textId="77777777" w:rsidR="0015506F" w:rsidRPr="00672ACE" w:rsidRDefault="0015506F" w:rsidP="006A0BC4">
            <w:pPr>
              <w:spacing w:line="276" w:lineRule="auto"/>
            </w:pPr>
            <w:r w:rsidRPr="001F4D89">
              <w:t>private String createRandomString()</w:t>
            </w:r>
          </w:p>
        </w:tc>
        <w:tc>
          <w:tcPr>
            <w:tcW w:w="2237"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F0F4E4B" w14:textId="77777777" w:rsidR="0015506F" w:rsidRDefault="0015506F" w:rsidP="006A0BC4">
            <w:pPr>
              <w:tabs>
                <w:tab w:val="left" w:pos="2066"/>
              </w:tabs>
              <w:spacing w:line="276" w:lineRule="auto"/>
            </w:pPr>
          </w:p>
        </w:tc>
        <w:tc>
          <w:tcPr>
            <w:tcW w:w="2224"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93BA0A4" w14:textId="77777777" w:rsidR="0015506F" w:rsidRDefault="0015506F" w:rsidP="006A0BC4">
            <w:pPr>
              <w:spacing w:line="276" w:lineRule="auto"/>
              <w:ind w:left="200" w:hanging="200"/>
            </w:pPr>
            <w:r>
              <w:t>none</w:t>
            </w:r>
          </w:p>
        </w:tc>
      </w:tr>
    </w:tbl>
    <w:p w14:paraId="23AFE5CC" w14:textId="77777777" w:rsidR="0015506F" w:rsidRDefault="0015506F" w:rsidP="0015506F">
      <w:pPr>
        <w:pStyle w:val="BodyText"/>
        <w:rPr>
          <w:rFonts w:eastAsiaTheme="minorHAnsi" w:cs="Arial"/>
          <w:szCs w:val="22"/>
        </w:rPr>
      </w:pPr>
    </w:p>
    <w:p w14:paraId="6AAE7F08" w14:textId="77777777" w:rsidR="0015506F" w:rsidRPr="00105312" w:rsidRDefault="0015506F" w:rsidP="0015506F">
      <w:pPr>
        <w:pStyle w:val="BodyText"/>
        <w:numPr>
          <w:ilvl w:val="0"/>
          <w:numId w:val="10"/>
        </w:numPr>
        <w:rPr>
          <w:rFonts w:eastAsiaTheme="minorHAnsi" w:cs="Arial"/>
          <w:b/>
          <w:szCs w:val="22"/>
        </w:rPr>
      </w:pPr>
      <w:r w:rsidRPr="00105312">
        <w:rPr>
          <w:rFonts w:eastAsiaTheme="minorHAnsi" w:cs="Arial"/>
          <w:b/>
          <w:szCs w:val="22"/>
        </w:rPr>
        <w:t>com.acn.omiclient.common.utils.JaxbMarshaller</w:t>
      </w:r>
    </w:p>
    <w:p w14:paraId="434C3F55" w14:textId="77777777" w:rsidR="0015506F" w:rsidRDefault="0015506F" w:rsidP="0015506F">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3444"/>
        <w:gridCol w:w="2156"/>
        <w:gridCol w:w="3666"/>
      </w:tblGrid>
      <w:tr w:rsidR="0015506F" w14:paraId="5ACC1F62" w14:textId="77777777" w:rsidTr="003C7E44">
        <w:trPr>
          <w:trHeight w:val="92"/>
        </w:trPr>
        <w:tc>
          <w:tcPr>
            <w:tcW w:w="3444"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5F266928"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215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5F9D1618"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366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28658C82"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15506F" w14:paraId="0F1FA97F" w14:textId="77777777" w:rsidTr="003C7E44">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3DCC95E" w14:textId="77777777" w:rsidR="0015506F" w:rsidRPr="00A22FA4" w:rsidRDefault="0015506F" w:rsidP="006A0BC4">
            <w:pPr>
              <w:spacing w:line="276" w:lineRule="auto"/>
            </w:pPr>
            <w:r w:rsidRPr="004B42F3">
              <w:t>INSTANCE</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28260207" w14:textId="77777777" w:rsidR="0015506F" w:rsidRDefault="0015506F" w:rsidP="006A0BC4">
            <w:pPr>
              <w:spacing w:line="276" w:lineRule="auto"/>
            </w:pPr>
            <w:r>
              <w:t xml:space="preserve">Private </w:t>
            </w:r>
            <w:r w:rsidRPr="004B42F3">
              <w:t>JaxbMarshaller</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55288914" w14:textId="77777777" w:rsidR="0015506F" w:rsidRPr="00A22FA4" w:rsidRDefault="0015506F" w:rsidP="006A0BC4">
            <w:pPr>
              <w:spacing w:line="276" w:lineRule="auto"/>
            </w:pPr>
            <w:r w:rsidRPr="001A6CC9">
              <w:t>Create JaxbMarshaller's instance class loading time</w:t>
            </w:r>
          </w:p>
        </w:tc>
      </w:tr>
      <w:tr w:rsidR="0015506F" w14:paraId="7A211FD3" w14:textId="77777777" w:rsidTr="003C7E44">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CB62FD3" w14:textId="77777777" w:rsidR="0015506F" w:rsidRDefault="0015506F" w:rsidP="006A0BC4">
            <w:pPr>
              <w:spacing w:line="276" w:lineRule="auto"/>
              <w:rPr>
                <w:rFonts w:eastAsiaTheme="minorHAnsi" w:cs="Arial"/>
                <w:szCs w:val="22"/>
              </w:rPr>
            </w:pPr>
            <w:r w:rsidRPr="0005375E">
              <w:rPr>
                <w:rFonts w:eastAsiaTheme="minorHAnsi" w:cs="Arial"/>
                <w:szCs w:val="22"/>
              </w:rPr>
              <w:t>LOGGER</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04557E75" w14:textId="77777777" w:rsidR="0015506F" w:rsidRDefault="0015506F" w:rsidP="006A0BC4">
            <w:pPr>
              <w:spacing w:line="276" w:lineRule="auto"/>
              <w:rPr>
                <w:rFonts w:eastAsiaTheme="minorHAnsi" w:cs="Arial"/>
                <w:szCs w:val="22"/>
              </w:rPr>
            </w:pPr>
            <w:r>
              <w:rPr>
                <w:rFonts w:eastAsiaTheme="minorHAnsi" w:cs="Arial"/>
                <w:szCs w:val="22"/>
              </w:rPr>
              <w:t>Public Log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5EE108F2" w14:textId="77777777" w:rsidR="0015506F" w:rsidRDefault="0015506F" w:rsidP="006A0BC4">
            <w:pPr>
              <w:spacing w:line="276" w:lineRule="auto"/>
              <w:rPr>
                <w:rFonts w:eastAsiaTheme="minorHAnsi" w:cs="Arial"/>
                <w:szCs w:val="22"/>
              </w:rPr>
            </w:pPr>
            <w:r w:rsidRPr="0005375E">
              <w:rPr>
                <w:rFonts w:eastAsiaTheme="minorHAnsi" w:cs="Arial"/>
                <w:szCs w:val="22"/>
              </w:rPr>
              <w:t>log</w:t>
            </w:r>
          </w:p>
        </w:tc>
      </w:tr>
      <w:tr w:rsidR="0015506F" w14:paraId="2E6C4075" w14:textId="77777777" w:rsidTr="003C7E44">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3CEE1C7" w14:textId="58CC83D1" w:rsidR="0015506F" w:rsidRPr="00D477CD" w:rsidRDefault="001902B4" w:rsidP="006A0BC4">
            <w:pPr>
              <w:spacing w:line="276" w:lineRule="auto"/>
            </w:pPr>
            <w:r w:rsidRPr="00D477CD">
              <w:t>JAXB_INIT_ERROR</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12B88083" w14:textId="289F1F20" w:rsidR="0015506F" w:rsidRPr="00D477CD" w:rsidRDefault="001902B4" w:rsidP="006A0BC4">
            <w:pPr>
              <w:spacing w:line="276" w:lineRule="auto"/>
            </w:pPr>
            <w:r w:rsidRPr="00D477CD">
              <w:t>private static final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4B26E6AC" w14:textId="5556FAA3" w:rsidR="0015506F" w:rsidRPr="00D477CD" w:rsidRDefault="001902B4" w:rsidP="006A0BC4">
            <w:pPr>
              <w:spacing w:line="276" w:lineRule="auto"/>
            </w:pPr>
            <w:r w:rsidRPr="00D477CD">
              <w:t>JAXB_INIT_ERROR</w:t>
            </w:r>
          </w:p>
        </w:tc>
      </w:tr>
      <w:tr w:rsidR="00D477CD" w14:paraId="545FC67D" w14:textId="77777777" w:rsidTr="003C7E44">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2E50776" w14:textId="794E9095" w:rsidR="00D477CD" w:rsidRPr="00D477CD" w:rsidRDefault="00D477CD" w:rsidP="006A0BC4">
            <w:pPr>
              <w:spacing w:line="276" w:lineRule="auto"/>
            </w:pPr>
            <w:r w:rsidRPr="00D477CD">
              <w:t>jc</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475BFA01" w14:textId="65157AA9" w:rsidR="00D477CD" w:rsidRPr="00D477CD" w:rsidRDefault="00D477CD" w:rsidP="006A0BC4">
            <w:pPr>
              <w:spacing w:line="276" w:lineRule="auto"/>
            </w:pPr>
            <w:r w:rsidRPr="00D477CD">
              <w:t>private JAXBContext</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2E92E4C9" w14:textId="040F8FF2" w:rsidR="00D477CD" w:rsidRPr="00D477CD" w:rsidRDefault="00D477CD" w:rsidP="006A0BC4">
            <w:pPr>
              <w:spacing w:line="276" w:lineRule="auto"/>
            </w:pPr>
            <w:r w:rsidRPr="00D477CD">
              <w:t>jc</w:t>
            </w:r>
          </w:p>
        </w:tc>
      </w:tr>
      <w:tr w:rsidR="0015506F" w14:paraId="0D351CC3" w14:textId="77777777" w:rsidTr="003C7E44">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9F19888" w14:textId="7E46F16C" w:rsidR="0015506F" w:rsidRPr="00D477CD" w:rsidRDefault="003360CE" w:rsidP="006A0BC4">
            <w:pPr>
              <w:spacing w:line="276" w:lineRule="auto"/>
            </w:pPr>
            <w:r w:rsidRPr="00D477CD">
              <w:t>UNABLE_TO_CONST_XML</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14754C96" w14:textId="4F0D85AE" w:rsidR="0015506F" w:rsidRPr="00D477CD" w:rsidRDefault="003360CE" w:rsidP="006A0BC4">
            <w:pPr>
              <w:spacing w:line="276" w:lineRule="auto"/>
            </w:pPr>
            <w:r w:rsidRPr="00D477CD">
              <w:t>private static final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7307CC4A" w14:textId="43564589" w:rsidR="0015506F" w:rsidRPr="00D477CD" w:rsidRDefault="003360CE" w:rsidP="006A0BC4">
            <w:pPr>
              <w:spacing w:line="276" w:lineRule="auto"/>
            </w:pPr>
            <w:r w:rsidRPr="00D477CD">
              <w:t>UNABLE_TO_CONST_XML</w:t>
            </w:r>
          </w:p>
        </w:tc>
      </w:tr>
      <w:tr w:rsidR="0015506F" w14:paraId="1A2279E7" w14:textId="77777777" w:rsidTr="003C7E44">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99D0B47" w14:textId="77777777" w:rsidR="0015506F" w:rsidRDefault="0015506F" w:rsidP="006A0BC4">
            <w:pPr>
              <w:spacing w:line="276" w:lineRule="auto"/>
              <w:rPr>
                <w:rFonts w:eastAsiaTheme="minorHAnsi" w:cs="Arial"/>
                <w:szCs w:val="22"/>
              </w:rPr>
            </w:pPr>
            <w:r w:rsidRPr="008C0624">
              <w:rPr>
                <w:rFonts w:eastAsiaTheme="minorHAnsi" w:cs="Arial"/>
                <w:szCs w:val="22"/>
              </w:rPr>
              <w:t>marshaller</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28C6839A" w14:textId="54CE4E3C" w:rsidR="0015506F" w:rsidRDefault="0015506F" w:rsidP="006A0BC4">
            <w:pPr>
              <w:spacing w:line="276" w:lineRule="auto"/>
              <w:rPr>
                <w:rFonts w:eastAsiaTheme="minorHAnsi" w:cs="Arial"/>
                <w:szCs w:val="22"/>
              </w:rPr>
            </w:pPr>
            <w:r w:rsidRPr="008C0624">
              <w:rPr>
                <w:rFonts w:eastAsiaTheme="minorHAnsi" w:cs="Arial"/>
                <w:szCs w:val="22"/>
              </w:rPr>
              <w:t>private Marshaller</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62B3787F" w14:textId="77777777" w:rsidR="0015506F" w:rsidRDefault="0015506F" w:rsidP="006A0BC4">
            <w:pPr>
              <w:spacing w:line="276" w:lineRule="auto"/>
              <w:rPr>
                <w:rFonts w:eastAsiaTheme="minorHAnsi" w:cs="Arial"/>
                <w:szCs w:val="22"/>
              </w:rPr>
            </w:pPr>
            <w:r w:rsidRPr="008C0624">
              <w:rPr>
                <w:rFonts w:eastAsiaTheme="minorHAnsi" w:cs="Arial"/>
                <w:szCs w:val="22"/>
              </w:rPr>
              <w:t>marshaller</w:t>
            </w:r>
          </w:p>
        </w:tc>
      </w:tr>
    </w:tbl>
    <w:p w14:paraId="37AB5D9F" w14:textId="77777777" w:rsidR="0015506F" w:rsidRDefault="0015506F" w:rsidP="0015506F">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5095"/>
        <w:gridCol w:w="2386"/>
        <w:gridCol w:w="1785"/>
      </w:tblGrid>
      <w:tr w:rsidR="0015506F" w14:paraId="7A60368A" w14:textId="77777777" w:rsidTr="003C7E44">
        <w:tc>
          <w:tcPr>
            <w:tcW w:w="5095"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44337A46"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238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05E69D49"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1785"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7B2CA26D"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15506F" w14:paraId="1A55415E" w14:textId="77777777" w:rsidTr="003C7E44">
        <w:tc>
          <w:tcPr>
            <w:tcW w:w="509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8195194" w14:textId="77777777" w:rsidR="0015506F" w:rsidRDefault="0015506F" w:rsidP="006A0BC4">
            <w:pPr>
              <w:spacing w:line="276" w:lineRule="auto"/>
              <w:rPr>
                <w:rFonts w:eastAsiaTheme="minorHAnsi" w:cs="Arial"/>
                <w:szCs w:val="22"/>
              </w:rPr>
            </w:pPr>
            <w:r w:rsidRPr="0005375E">
              <w:rPr>
                <w:rFonts w:eastAsiaTheme="minorHAnsi" w:cs="Arial"/>
                <w:szCs w:val="22"/>
              </w:rPr>
              <w:lastRenderedPageBreak/>
              <w:t>public static JaxbMarshaller getInstance()</w:t>
            </w:r>
          </w:p>
        </w:tc>
        <w:tc>
          <w:tcPr>
            <w:tcW w:w="2386" w:type="dxa"/>
            <w:tcBorders>
              <w:top w:val="nil"/>
              <w:left w:val="nil"/>
              <w:bottom w:val="single" w:sz="8" w:space="0" w:color="auto"/>
              <w:right w:val="single" w:sz="8" w:space="0" w:color="auto"/>
            </w:tcBorders>
            <w:tcMar>
              <w:top w:w="0" w:type="dxa"/>
              <w:left w:w="108" w:type="dxa"/>
              <w:bottom w:w="0" w:type="dxa"/>
              <w:right w:w="108" w:type="dxa"/>
            </w:tcMar>
          </w:tcPr>
          <w:p w14:paraId="5E5B87EF" w14:textId="77777777" w:rsidR="0015506F" w:rsidRDefault="0015506F" w:rsidP="006A0BC4">
            <w:pPr>
              <w:spacing w:line="276" w:lineRule="auto"/>
              <w:rPr>
                <w:rFonts w:eastAsiaTheme="minorHAnsi" w:cs="Arial"/>
                <w:szCs w:val="22"/>
              </w:rPr>
            </w:pPr>
            <w:r w:rsidRPr="0005375E">
              <w:rPr>
                <w:rFonts w:eastAsiaTheme="minorHAnsi" w:cs="Arial"/>
                <w:szCs w:val="22"/>
              </w:rPr>
              <w:t>Create JaxbMarshaller instance</w:t>
            </w:r>
          </w:p>
        </w:tc>
        <w:tc>
          <w:tcPr>
            <w:tcW w:w="1785" w:type="dxa"/>
            <w:tcBorders>
              <w:top w:val="nil"/>
              <w:left w:val="nil"/>
              <w:bottom w:val="single" w:sz="8" w:space="0" w:color="auto"/>
              <w:right w:val="single" w:sz="8" w:space="0" w:color="auto"/>
            </w:tcBorders>
            <w:tcMar>
              <w:top w:w="0" w:type="dxa"/>
              <w:left w:w="108" w:type="dxa"/>
              <w:bottom w:w="0" w:type="dxa"/>
              <w:right w:w="108" w:type="dxa"/>
            </w:tcMar>
          </w:tcPr>
          <w:p w14:paraId="787ACE9C" w14:textId="77777777" w:rsidR="0015506F" w:rsidRDefault="0015506F" w:rsidP="006A0BC4">
            <w:pPr>
              <w:spacing w:line="276" w:lineRule="auto"/>
              <w:ind w:left="200" w:hanging="200"/>
              <w:rPr>
                <w:rFonts w:eastAsiaTheme="minorHAnsi" w:cs="Arial"/>
                <w:sz w:val="20"/>
              </w:rPr>
            </w:pPr>
            <w:r>
              <w:rPr>
                <w:rFonts w:eastAsiaTheme="minorHAnsi" w:cs="Arial"/>
                <w:sz w:val="20"/>
              </w:rPr>
              <w:t>None</w:t>
            </w:r>
          </w:p>
        </w:tc>
      </w:tr>
      <w:tr w:rsidR="0015506F" w14:paraId="583C536F" w14:textId="77777777" w:rsidTr="003C7E44">
        <w:tc>
          <w:tcPr>
            <w:tcW w:w="5095" w:type="dxa"/>
            <w:tcBorders>
              <w:top w:val="nil"/>
              <w:left w:val="single" w:sz="8" w:space="0" w:color="auto"/>
              <w:bottom w:val="single" w:sz="12" w:space="0" w:color="auto"/>
              <w:right w:val="single" w:sz="8" w:space="0" w:color="auto"/>
            </w:tcBorders>
            <w:tcMar>
              <w:top w:w="0" w:type="dxa"/>
              <w:left w:w="108" w:type="dxa"/>
              <w:bottom w:w="0" w:type="dxa"/>
              <w:right w:w="108" w:type="dxa"/>
            </w:tcMar>
          </w:tcPr>
          <w:p w14:paraId="53B96F04" w14:textId="77777777" w:rsidR="0015506F" w:rsidRDefault="0015506F" w:rsidP="006A0BC4">
            <w:pPr>
              <w:spacing w:line="276" w:lineRule="auto"/>
              <w:rPr>
                <w:rFonts w:eastAsiaTheme="minorHAnsi" w:cs="Arial"/>
                <w:szCs w:val="22"/>
              </w:rPr>
            </w:pPr>
            <w:r w:rsidRPr="008C0624">
              <w:rPr>
                <w:rFonts w:eastAsiaTheme="minorHAnsi" w:cs="Arial"/>
                <w:szCs w:val="22"/>
              </w:rPr>
              <w:t>private void setUp()</w:t>
            </w:r>
          </w:p>
        </w:tc>
        <w:tc>
          <w:tcPr>
            <w:tcW w:w="2386" w:type="dxa"/>
            <w:tcBorders>
              <w:top w:val="nil"/>
              <w:left w:val="nil"/>
              <w:bottom w:val="single" w:sz="12" w:space="0" w:color="auto"/>
              <w:right w:val="single" w:sz="8" w:space="0" w:color="auto"/>
            </w:tcBorders>
            <w:tcMar>
              <w:top w:w="0" w:type="dxa"/>
              <w:left w:w="108" w:type="dxa"/>
              <w:bottom w:w="0" w:type="dxa"/>
              <w:right w:w="108" w:type="dxa"/>
            </w:tcMar>
          </w:tcPr>
          <w:p w14:paraId="0BE4CB51" w14:textId="77777777" w:rsidR="0015506F" w:rsidRDefault="0015506F" w:rsidP="006A0BC4">
            <w:pPr>
              <w:tabs>
                <w:tab w:val="left" w:pos="2066"/>
              </w:tabs>
              <w:spacing w:line="276" w:lineRule="auto"/>
              <w:rPr>
                <w:rFonts w:eastAsiaTheme="minorHAnsi" w:cs="Arial"/>
                <w:szCs w:val="22"/>
              </w:rPr>
            </w:pPr>
            <w:r w:rsidRPr="008C0624">
              <w:rPr>
                <w:rFonts w:eastAsiaTheme="minorHAnsi" w:cs="Arial"/>
                <w:szCs w:val="22"/>
              </w:rPr>
              <w:t>Sets up JAXB context and marshaller</w:t>
            </w:r>
          </w:p>
        </w:tc>
        <w:tc>
          <w:tcPr>
            <w:tcW w:w="1785" w:type="dxa"/>
            <w:tcBorders>
              <w:top w:val="nil"/>
              <w:left w:val="nil"/>
              <w:bottom w:val="single" w:sz="12" w:space="0" w:color="auto"/>
              <w:right w:val="single" w:sz="8" w:space="0" w:color="auto"/>
            </w:tcBorders>
            <w:tcMar>
              <w:top w:w="0" w:type="dxa"/>
              <w:left w:w="108" w:type="dxa"/>
              <w:bottom w:w="0" w:type="dxa"/>
              <w:right w:w="108" w:type="dxa"/>
            </w:tcMar>
          </w:tcPr>
          <w:p w14:paraId="63589440" w14:textId="77777777" w:rsidR="0015506F" w:rsidRDefault="0015506F" w:rsidP="006A0BC4">
            <w:pPr>
              <w:spacing w:line="276" w:lineRule="auto"/>
              <w:rPr>
                <w:rFonts w:eastAsiaTheme="minorHAnsi" w:cs="Arial"/>
                <w:sz w:val="20"/>
              </w:rPr>
            </w:pPr>
            <w:r>
              <w:rPr>
                <w:rFonts w:eastAsiaTheme="minorHAnsi" w:cs="Arial"/>
                <w:sz w:val="20"/>
              </w:rPr>
              <w:t xml:space="preserve">None </w:t>
            </w:r>
          </w:p>
        </w:tc>
      </w:tr>
      <w:tr w:rsidR="0015506F" w14:paraId="35AC9FEB" w14:textId="77777777" w:rsidTr="003C7E44">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1D59B0A7" w14:textId="77777777" w:rsidR="0015506F" w:rsidRPr="00672ACE" w:rsidRDefault="0015506F" w:rsidP="006A0BC4">
            <w:pPr>
              <w:spacing w:line="276" w:lineRule="auto"/>
            </w:pPr>
            <w:r w:rsidRPr="00CD2E42">
              <w:t>public String marshall(Object jaxbObject)</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4DABCA7" w14:textId="77777777" w:rsidR="0015506F" w:rsidRPr="00672ACE" w:rsidRDefault="0015506F" w:rsidP="006A0BC4">
            <w:pPr>
              <w:tabs>
                <w:tab w:val="left" w:pos="2066"/>
              </w:tabs>
              <w:spacing w:line="276" w:lineRule="auto"/>
            </w:pPr>
            <w:r w:rsidRPr="00CD2E42">
              <w:t>Used for marshalling of XSD Object</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6841F2C" w14:textId="77777777" w:rsidR="0015506F" w:rsidRDefault="0015506F" w:rsidP="006A0BC4">
            <w:pPr>
              <w:spacing w:line="276" w:lineRule="auto"/>
              <w:ind w:left="200" w:hanging="200"/>
            </w:pPr>
            <w:r>
              <w:t xml:space="preserve">None </w:t>
            </w:r>
          </w:p>
        </w:tc>
      </w:tr>
      <w:tr w:rsidR="0015506F" w14:paraId="01AA1C04" w14:textId="77777777" w:rsidTr="003C7E44">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3A7FD868" w14:textId="77777777" w:rsidR="0015506F" w:rsidRPr="00672ACE" w:rsidRDefault="0015506F" w:rsidP="006A0BC4">
            <w:pPr>
              <w:spacing w:line="276" w:lineRule="auto"/>
            </w:pPr>
            <w:r w:rsidRPr="000C1892">
              <w:t>public void marshall(Object jaxbObject, Writer writer)</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59DE60C" w14:textId="77777777" w:rsidR="0015506F" w:rsidRDefault="0015506F" w:rsidP="006A0BC4">
            <w:pPr>
              <w:tabs>
                <w:tab w:val="left" w:pos="2066"/>
              </w:tabs>
              <w:spacing w:line="276" w:lineRule="auto"/>
            </w:pPr>
            <w:r w:rsidRPr="000C1892">
              <w:t>(non-Javadoc)</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58F3327" w14:textId="77777777" w:rsidR="0015506F" w:rsidRDefault="0015506F" w:rsidP="006A0BC4">
            <w:pPr>
              <w:spacing w:line="276" w:lineRule="auto"/>
              <w:ind w:left="200" w:hanging="200"/>
            </w:pPr>
            <w:r>
              <w:t xml:space="preserve">None </w:t>
            </w:r>
          </w:p>
        </w:tc>
      </w:tr>
    </w:tbl>
    <w:p w14:paraId="76016572" w14:textId="77777777" w:rsidR="0015506F" w:rsidRPr="00105312" w:rsidRDefault="0015506F" w:rsidP="0015506F">
      <w:pPr>
        <w:pStyle w:val="BodyText"/>
        <w:rPr>
          <w:rFonts w:eastAsiaTheme="minorHAnsi" w:cs="Arial"/>
          <w:b/>
          <w:szCs w:val="22"/>
        </w:rPr>
      </w:pPr>
    </w:p>
    <w:p w14:paraId="2E9DB5C3" w14:textId="77777777" w:rsidR="0015506F" w:rsidRPr="00105312" w:rsidRDefault="0015506F" w:rsidP="0015506F">
      <w:pPr>
        <w:pStyle w:val="BodyText"/>
        <w:numPr>
          <w:ilvl w:val="0"/>
          <w:numId w:val="10"/>
        </w:numPr>
        <w:rPr>
          <w:rFonts w:eastAsiaTheme="minorHAnsi" w:cs="Arial"/>
          <w:b/>
          <w:szCs w:val="22"/>
        </w:rPr>
      </w:pPr>
      <w:r w:rsidRPr="00105312">
        <w:rPr>
          <w:rFonts w:eastAsiaTheme="minorHAnsi" w:cs="Arial"/>
          <w:b/>
          <w:szCs w:val="22"/>
        </w:rPr>
        <w:t>com.acn.omiclient.common.utils.</w:t>
      </w:r>
      <w:r w:rsidRPr="00105312">
        <w:rPr>
          <w:b/>
        </w:rPr>
        <w:t xml:space="preserve"> </w:t>
      </w:r>
      <w:r w:rsidRPr="00105312">
        <w:rPr>
          <w:rFonts w:eastAsiaTheme="minorHAnsi" w:cs="Arial"/>
          <w:b/>
          <w:szCs w:val="22"/>
        </w:rPr>
        <w:t>JaxbUnMarshaller</w:t>
      </w:r>
    </w:p>
    <w:p w14:paraId="7352B5B4" w14:textId="77777777" w:rsidR="0015506F" w:rsidRDefault="0015506F" w:rsidP="0015506F">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3444"/>
        <w:gridCol w:w="2156"/>
        <w:gridCol w:w="3666"/>
      </w:tblGrid>
      <w:tr w:rsidR="0015506F" w14:paraId="381A71F0" w14:textId="77777777" w:rsidTr="003C7E44">
        <w:trPr>
          <w:trHeight w:val="92"/>
        </w:trPr>
        <w:tc>
          <w:tcPr>
            <w:tcW w:w="3444"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4711BF9D"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215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0EF0C261"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366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455DBCA2"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15506F" w14:paraId="663D2608" w14:textId="77777777" w:rsidTr="003C7E44">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991CAEB" w14:textId="77777777" w:rsidR="0015506F" w:rsidRPr="00A22FA4" w:rsidRDefault="0015506F" w:rsidP="006A0BC4">
            <w:pPr>
              <w:spacing w:line="276" w:lineRule="auto"/>
            </w:pPr>
            <w:r w:rsidRPr="00A66E11">
              <w:t>LOGGER</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19228532" w14:textId="77777777" w:rsidR="0015506F" w:rsidRDefault="0015506F" w:rsidP="006A0BC4">
            <w:pPr>
              <w:spacing w:line="276" w:lineRule="auto"/>
            </w:pPr>
            <w:r>
              <w:t xml:space="preserve">Public </w:t>
            </w:r>
            <w:r w:rsidRPr="00A66E11">
              <w:t>Log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5C5C9140" w14:textId="77777777" w:rsidR="0015506F" w:rsidRPr="00A22FA4" w:rsidRDefault="0015506F" w:rsidP="006A0BC4">
            <w:pPr>
              <w:spacing w:line="276" w:lineRule="auto"/>
            </w:pPr>
            <w:r w:rsidRPr="00A66E11">
              <w:t>Log</w:t>
            </w:r>
          </w:p>
        </w:tc>
      </w:tr>
      <w:tr w:rsidR="0015506F" w14:paraId="644E4D96" w14:textId="77777777" w:rsidTr="003C7E44">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2E8DC51" w14:textId="77777777" w:rsidR="0015506F" w:rsidRDefault="0015506F" w:rsidP="006A0BC4">
            <w:pPr>
              <w:spacing w:line="276" w:lineRule="auto"/>
              <w:rPr>
                <w:rFonts w:eastAsiaTheme="minorHAnsi" w:cs="Arial"/>
                <w:szCs w:val="22"/>
              </w:rPr>
            </w:pPr>
            <w:r w:rsidRPr="007F5BEE">
              <w:rPr>
                <w:rFonts w:eastAsiaTheme="minorHAnsi" w:cs="Arial"/>
                <w:szCs w:val="22"/>
              </w:rPr>
              <w:t>INSTANCE</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4A590058" w14:textId="77777777" w:rsidR="0015506F" w:rsidRDefault="0015506F" w:rsidP="006A0BC4">
            <w:pPr>
              <w:spacing w:line="276" w:lineRule="auto"/>
              <w:rPr>
                <w:rFonts w:eastAsiaTheme="minorHAnsi" w:cs="Arial"/>
                <w:szCs w:val="22"/>
              </w:rPr>
            </w:pPr>
            <w:r>
              <w:rPr>
                <w:rFonts w:eastAsiaTheme="minorHAnsi" w:cs="Arial"/>
                <w:szCs w:val="22"/>
              </w:rPr>
              <w:t xml:space="preserve">Private </w:t>
            </w:r>
            <w:r w:rsidRPr="007F5BEE">
              <w:rPr>
                <w:rFonts w:eastAsiaTheme="minorHAnsi" w:cs="Arial"/>
                <w:szCs w:val="22"/>
              </w:rPr>
              <w:t>JaxbUnMarshaller</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536EFF8B" w14:textId="77777777" w:rsidR="0015506F" w:rsidRDefault="0015506F" w:rsidP="006A0BC4">
            <w:pPr>
              <w:spacing w:line="276" w:lineRule="auto"/>
              <w:rPr>
                <w:rFonts w:eastAsiaTheme="minorHAnsi" w:cs="Arial"/>
                <w:szCs w:val="22"/>
              </w:rPr>
            </w:pPr>
            <w:r w:rsidRPr="007F5BEE">
              <w:rPr>
                <w:rFonts w:eastAsiaTheme="minorHAnsi" w:cs="Arial"/>
                <w:szCs w:val="22"/>
              </w:rPr>
              <w:t>Create JaxbMarshaller's instance class loading time</w:t>
            </w:r>
          </w:p>
        </w:tc>
      </w:tr>
      <w:tr w:rsidR="0015506F" w14:paraId="21543F76" w14:textId="77777777" w:rsidTr="003C7E44">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B036862" w14:textId="77777777" w:rsidR="0015506F" w:rsidRDefault="0015506F" w:rsidP="006A0BC4">
            <w:pPr>
              <w:spacing w:line="276" w:lineRule="auto"/>
              <w:rPr>
                <w:rFonts w:eastAsiaTheme="minorHAnsi" w:cs="Arial"/>
                <w:szCs w:val="22"/>
              </w:rPr>
            </w:pPr>
            <w:r w:rsidRPr="00140CAD">
              <w:rPr>
                <w:rFonts w:eastAsiaTheme="minorHAnsi" w:cs="Arial"/>
                <w:szCs w:val="22"/>
              </w:rPr>
              <w:t>JAXB_ROOT</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3CC838DD" w14:textId="77777777" w:rsidR="0015506F" w:rsidRDefault="0015506F" w:rsidP="006A0BC4">
            <w:pPr>
              <w:spacing w:line="276" w:lineRule="auto"/>
              <w:rPr>
                <w:rFonts w:eastAsiaTheme="minorHAnsi" w:cs="Arial"/>
                <w:szCs w:val="22"/>
              </w:rPr>
            </w:pPr>
            <w:r>
              <w:rPr>
                <w:rFonts w:eastAsiaTheme="minorHAnsi" w:cs="Arial"/>
                <w:szCs w:val="22"/>
              </w:rPr>
              <w:t>Private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683A5824" w14:textId="77777777" w:rsidR="0015506F" w:rsidRDefault="0015506F" w:rsidP="006A0BC4">
            <w:pPr>
              <w:spacing w:line="276" w:lineRule="auto"/>
              <w:rPr>
                <w:rFonts w:eastAsiaTheme="minorHAnsi" w:cs="Arial"/>
                <w:szCs w:val="22"/>
              </w:rPr>
            </w:pPr>
            <w:r w:rsidRPr="00140CAD">
              <w:rPr>
                <w:rFonts w:eastAsiaTheme="minorHAnsi" w:cs="Arial"/>
                <w:szCs w:val="22"/>
              </w:rPr>
              <w:t>JAXB_ROOT</w:t>
            </w:r>
          </w:p>
        </w:tc>
      </w:tr>
      <w:tr w:rsidR="0015506F" w14:paraId="06AD999F" w14:textId="77777777" w:rsidTr="003C7E44">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813584D" w14:textId="77777777" w:rsidR="0015506F" w:rsidRDefault="0015506F" w:rsidP="006A0BC4">
            <w:pPr>
              <w:spacing w:line="276" w:lineRule="auto"/>
              <w:rPr>
                <w:rFonts w:eastAsiaTheme="minorHAnsi" w:cs="Arial"/>
                <w:szCs w:val="22"/>
              </w:rPr>
            </w:pPr>
            <w:r w:rsidRPr="00EA5092">
              <w:rPr>
                <w:rFonts w:eastAsiaTheme="minorHAnsi" w:cs="Arial"/>
                <w:szCs w:val="22"/>
              </w:rPr>
              <w:t>jc</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592F51EC" w14:textId="77777777" w:rsidR="0015506F" w:rsidRDefault="0015506F" w:rsidP="006A0BC4">
            <w:pPr>
              <w:spacing w:line="276" w:lineRule="auto"/>
              <w:rPr>
                <w:rFonts w:eastAsiaTheme="minorHAnsi" w:cs="Arial"/>
                <w:szCs w:val="22"/>
              </w:rPr>
            </w:pPr>
            <w:r w:rsidRPr="00EA5092">
              <w:rPr>
                <w:rFonts w:eastAsiaTheme="minorHAnsi" w:cs="Arial"/>
                <w:szCs w:val="22"/>
              </w:rPr>
              <w:t>private JAXBContext</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07669D4F" w14:textId="77777777" w:rsidR="0015506F" w:rsidRDefault="0015506F" w:rsidP="006A0BC4">
            <w:pPr>
              <w:spacing w:line="276" w:lineRule="auto"/>
              <w:rPr>
                <w:rFonts w:eastAsiaTheme="minorHAnsi" w:cs="Arial"/>
                <w:szCs w:val="22"/>
              </w:rPr>
            </w:pPr>
            <w:r w:rsidRPr="00EA5092">
              <w:rPr>
                <w:rFonts w:eastAsiaTheme="minorHAnsi" w:cs="Arial"/>
                <w:szCs w:val="22"/>
              </w:rPr>
              <w:t>jc</w:t>
            </w:r>
          </w:p>
        </w:tc>
      </w:tr>
      <w:tr w:rsidR="00C05E85" w14:paraId="64AAE3B4" w14:textId="77777777" w:rsidTr="003C7E44">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3991666" w14:textId="556A3530" w:rsidR="00C05E85" w:rsidRPr="00EA5092" w:rsidRDefault="00214413" w:rsidP="006A0BC4">
            <w:pPr>
              <w:spacing w:line="276" w:lineRule="auto"/>
              <w:rPr>
                <w:rFonts w:eastAsiaTheme="minorHAnsi" w:cs="Arial"/>
                <w:szCs w:val="22"/>
              </w:rPr>
            </w:pPr>
            <w:r w:rsidRPr="00214413">
              <w:rPr>
                <w:rFonts w:eastAsiaTheme="minorHAnsi" w:cs="Arial"/>
                <w:szCs w:val="22"/>
              </w:rPr>
              <w:t>jcResponse</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12FD223F" w14:textId="271347DA" w:rsidR="00C05E85" w:rsidRPr="00EA5092" w:rsidRDefault="00214413" w:rsidP="006A0BC4">
            <w:pPr>
              <w:spacing w:line="276" w:lineRule="auto"/>
              <w:rPr>
                <w:rFonts w:eastAsiaTheme="minorHAnsi" w:cs="Arial"/>
                <w:szCs w:val="22"/>
              </w:rPr>
            </w:pPr>
            <w:r w:rsidRPr="00214413">
              <w:rPr>
                <w:rFonts w:eastAsiaTheme="minorHAnsi" w:cs="Arial"/>
                <w:szCs w:val="22"/>
              </w:rPr>
              <w:t>private static JAXBContext</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1417808A" w14:textId="7251D143" w:rsidR="00C05E85" w:rsidRPr="00EA5092" w:rsidRDefault="00214413" w:rsidP="006A0BC4">
            <w:pPr>
              <w:spacing w:line="276" w:lineRule="auto"/>
              <w:rPr>
                <w:rFonts w:eastAsiaTheme="minorHAnsi" w:cs="Arial"/>
                <w:szCs w:val="22"/>
              </w:rPr>
            </w:pPr>
            <w:r w:rsidRPr="00214413">
              <w:rPr>
                <w:rFonts w:eastAsiaTheme="minorHAnsi" w:cs="Arial"/>
                <w:szCs w:val="22"/>
              </w:rPr>
              <w:t>jcResponse</w:t>
            </w:r>
          </w:p>
        </w:tc>
      </w:tr>
      <w:tr w:rsidR="00C05E85" w14:paraId="459406E3" w14:textId="77777777" w:rsidTr="003C7E44">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BB3D163" w14:textId="7228339F" w:rsidR="00C05E85" w:rsidRPr="00EA5092" w:rsidRDefault="00214413" w:rsidP="006A0BC4">
            <w:pPr>
              <w:spacing w:line="276" w:lineRule="auto"/>
              <w:rPr>
                <w:rFonts w:eastAsiaTheme="minorHAnsi" w:cs="Arial"/>
                <w:szCs w:val="22"/>
              </w:rPr>
            </w:pPr>
            <w:r w:rsidRPr="00214413">
              <w:rPr>
                <w:rFonts w:eastAsiaTheme="minorHAnsi" w:cs="Arial"/>
                <w:szCs w:val="22"/>
              </w:rPr>
              <w:t>jcRequest</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6C74B3E1" w14:textId="1D1FEF3F" w:rsidR="00C05E85" w:rsidRPr="00EA5092" w:rsidRDefault="00214413" w:rsidP="006A0BC4">
            <w:pPr>
              <w:spacing w:line="276" w:lineRule="auto"/>
              <w:rPr>
                <w:rFonts w:eastAsiaTheme="minorHAnsi" w:cs="Arial"/>
                <w:szCs w:val="22"/>
              </w:rPr>
            </w:pPr>
            <w:r w:rsidRPr="00214413">
              <w:rPr>
                <w:rFonts w:eastAsiaTheme="minorHAnsi" w:cs="Arial"/>
                <w:szCs w:val="22"/>
              </w:rPr>
              <w:t>private static JAXBContext</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5425B4C0" w14:textId="5DA1BD3D" w:rsidR="00C05E85" w:rsidRPr="00EA5092" w:rsidRDefault="00214413" w:rsidP="006A0BC4">
            <w:pPr>
              <w:spacing w:line="276" w:lineRule="auto"/>
              <w:rPr>
                <w:rFonts w:eastAsiaTheme="minorHAnsi" w:cs="Arial"/>
                <w:szCs w:val="22"/>
              </w:rPr>
            </w:pPr>
            <w:r w:rsidRPr="00214413">
              <w:rPr>
                <w:rFonts w:eastAsiaTheme="minorHAnsi" w:cs="Arial"/>
                <w:szCs w:val="22"/>
              </w:rPr>
              <w:t>jcRequest</w:t>
            </w:r>
          </w:p>
        </w:tc>
      </w:tr>
      <w:tr w:rsidR="00C05E85" w14:paraId="0BA8344E" w14:textId="77777777" w:rsidTr="003C7E44">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5A20237" w14:textId="02EBA3F2" w:rsidR="00C05E85" w:rsidRPr="00EA5092" w:rsidRDefault="00214413" w:rsidP="006A0BC4">
            <w:pPr>
              <w:spacing w:line="276" w:lineRule="auto"/>
              <w:rPr>
                <w:rFonts w:eastAsiaTheme="minorHAnsi" w:cs="Arial"/>
                <w:szCs w:val="22"/>
              </w:rPr>
            </w:pPr>
            <w:r w:rsidRPr="00214413">
              <w:rPr>
                <w:rFonts w:eastAsiaTheme="minorHAnsi" w:cs="Arial"/>
                <w:szCs w:val="22"/>
              </w:rPr>
              <w:t>unMarshallerResponse</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333BABC2" w14:textId="162329EA" w:rsidR="00C05E85" w:rsidRPr="00EA5092" w:rsidRDefault="00214413" w:rsidP="006A0BC4">
            <w:pPr>
              <w:spacing w:line="276" w:lineRule="auto"/>
              <w:rPr>
                <w:rFonts w:eastAsiaTheme="minorHAnsi" w:cs="Arial"/>
                <w:szCs w:val="22"/>
              </w:rPr>
            </w:pPr>
            <w:r w:rsidRPr="00214413">
              <w:rPr>
                <w:rFonts w:eastAsiaTheme="minorHAnsi" w:cs="Arial"/>
                <w:szCs w:val="22"/>
              </w:rPr>
              <w:t>private static Unmarshaller</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1338F8A9" w14:textId="202E80E7" w:rsidR="00C05E85" w:rsidRPr="00EA5092" w:rsidRDefault="00214413" w:rsidP="006A0BC4">
            <w:pPr>
              <w:spacing w:line="276" w:lineRule="auto"/>
              <w:rPr>
                <w:rFonts w:eastAsiaTheme="minorHAnsi" w:cs="Arial"/>
                <w:szCs w:val="22"/>
              </w:rPr>
            </w:pPr>
            <w:r w:rsidRPr="00214413">
              <w:rPr>
                <w:rFonts w:eastAsiaTheme="minorHAnsi" w:cs="Arial"/>
                <w:szCs w:val="22"/>
              </w:rPr>
              <w:t>unMarshallerResponse</w:t>
            </w:r>
          </w:p>
        </w:tc>
      </w:tr>
      <w:tr w:rsidR="00C05E85" w14:paraId="208B2099" w14:textId="77777777" w:rsidTr="003C7E44">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411D74A" w14:textId="1A6340B8" w:rsidR="00C05E85" w:rsidRPr="00EA5092" w:rsidRDefault="00214413" w:rsidP="006A0BC4">
            <w:pPr>
              <w:spacing w:line="276" w:lineRule="auto"/>
              <w:rPr>
                <w:rFonts w:eastAsiaTheme="minorHAnsi" w:cs="Arial"/>
                <w:szCs w:val="22"/>
              </w:rPr>
            </w:pPr>
            <w:r w:rsidRPr="00214413">
              <w:rPr>
                <w:rFonts w:eastAsiaTheme="minorHAnsi" w:cs="Arial"/>
                <w:szCs w:val="22"/>
              </w:rPr>
              <w:t>unMarshallerRequest</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1B7D0CC6" w14:textId="02493683" w:rsidR="00C05E85" w:rsidRPr="00EA5092" w:rsidRDefault="00214413" w:rsidP="006A0BC4">
            <w:pPr>
              <w:spacing w:line="276" w:lineRule="auto"/>
              <w:rPr>
                <w:rFonts w:eastAsiaTheme="minorHAnsi" w:cs="Arial"/>
                <w:szCs w:val="22"/>
              </w:rPr>
            </w:pPr>
            <w:r w:rsidRPr="00214413">
              <w:rPr>
                <w:rFonts w:eastAsiaTheme="minorHAnsi" w:cs="Arial"/>
                <w:szCs w:val="22"/>
              </w:rPr>
              <w:t>private static Unmarshaller</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275FC812" w14:textId="33E3CB96" w:rsidR="00C05E85" w:rsidRPr="00EA5092" w:rsidRDefault="00214413" w:rsidP="006A0BC4">
            <w:pPr>
              <w:spacing w:line="276" w:lineRule="auto"/>
              <w:rPr>
                <w:rFonts w:eastAsiaTheme="minorHAnsi" w:cs="Arial"/>
                <w:szCs w:val="22"/>
              </w:rPr>
            </w:pPr>
            <w:r w:rsidRPr="00214413">
              <w:rPr>
                <w:rFonts w:eastAsiaTheme="minorHAnsi" w:cs="Arial"/>
                <w:szCs w:val="22"/>
              </w:rPr>
              <w:t>unMarshallerRequest</w:t>
            </w:r>
          </w:p>
        </w:tc>
      </w:tr>
      <w:tr w:rsidR="00FE4DB7" w14:paraId="41080A7C" w14:textId="77777777" w:rsidTr="003C7E44">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6A27B91" w14:textId="15773C71" w:rsidR="00FE4DB7" w:rsidRPr="00214413" w:rsidRDefault="00FE4DB7" w:rsidP="006A0BC4">
            <w:pPr>
              <w:spacing w:line="276" w:lineRule="auto"/>
              <w:rPr>
                <w:rFonts w:eastAsiaTheme="minorHAnsi" w:cs="Arial"/>
                <w:szCs w:val="22"/>
              </w:rPr>
            </w:pPr>
            <w:r w:rsidRPr="00FE4DB7">
              <w:rPr>
                <w:rFonts w:eastAsiaTheme="minorHAnsi" w:cs="Arial"/>
                <w:szCs w:val="22"/>
              </w:rPr>
              <w:t>obj</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126B46F7" w14:textId="0079471E" w:rsidR="00FE4DB7" w:rsidRPr="00214413" w:rsidRDefault="00FE4DB7" w:rsidP="006A0BC4">
            <w:pPr>
              <w:spacing w:line="276" w:lineRule="auto"/>
              <w:rPr>
                <w:rFonts w:eastAsiaTheme="minorHAnsi" w:cs="Arial"/>
                <w:szCs w:val="22"/>
              </w:rPr>
            </w:pPr>
            <w:r w:rsidRPr="00FE4DB7">
              <w:rPr>
                <w:rFonts w:eastAsiaTheme="minorHAnsi" w:cs="Arial"/>
                <w:szCs w:val="22"/>
              </w:rPr>
              <w:t>private Object</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388E2AAD" w14:textId="07884774" w:rsidR="00FE4DB7" w:rsidRPr="00214413" w:rsidRDefault="00FE4DB7" w:rsidP="006A0BC4">
            <w:pPr>
              <w:spacing w:line="276" w:lineRule="auto"/>
              <w:rPr>
                <w:rFonts w:eastAsiaTheme="minorHAnsi" w:cs="Arial"/>
                <w:szCs w:val="22"/>
              </w:rPr>
            </w:pPr>
            <w:r w:rsidRPr="00FE4DB7">
              <w:rPr>
                <w:rFonts w:eastAsiaTheme="minorHAnsi" w:cs="Arial"/>
                <w:szCs w:val="22"/>
              </w:rPr>
              <w:t>Object</w:t>
            </w:r>
          </w:p>
        </w:tc>
      </w:tr>
      <w:tr w:rsidR="0015506F" w14:paraId="5868EB52" w14:textId="77777777" w:rsidTr="003C7E44">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CEB2BE6" w14:textId="6594A073" w:rsidR="0015506F" w:rsidRDefault="00214413" w:rsidP="006A0BC4">
            <w:pPr>
              <w:spacing w:line="276" w:lineRule="auto"/>
              <w:rPr>
                <w:rFonts w:eastAsiaTheme="minorHAnsi" w:cs="Arial"/>
                <w:szCs w:val="22"/>
              </w:rPr>
            </w:pPr>
            <w:r w:rsidRPr="00214413">
              <w:rPr>
                <w:rFonts w:eastAsiaTheme="minorHAnsi" w:cs="Arial"/>
                <w:szCs w:val="22"/>
              </w:rPr>
              <w:t>JAXB_INIT_ERROR</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74FFE6CD" w14:textId="7DB3F71E" w:rsidR="0015506F" w:rsidRDefault="00214413" w:rsidP="006A0BC4">
            <w:pPr>
              <w:spacing w:line="276" w:lineRule="auto"/>
              <w:rPr>
                <w:rFonts w:eastAsiaTheme="minorHAnsi" w:cs="Arial"/>
                <w:szCs w:val="22"/>
              </w:rPr>
            </w:pPr>
            <w:r w:rsidRPr="00214413">
              <w:rPr>
                <w:rFonts w:eastAsiaTheme="minorHAnsi" w:cs="Arial"/>
                <w:szCs w:val="22"/>
              </w:rPr>
              <w:t>private static final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184634EB" w14:textId="4EC14E37" w:rsidR="0015506F" w:rsidRDefault="00214413" w:rsidP="006A0BC4">
            <w:pPr>
              <w:spacing w:line="276" w:lineRule="auto"/>
              <w:rPr>
                <w:rFonts w:eastAsiaTheme="minorHAnsi" w:cs="Arial"/>
                <w:szCs w:val="22"/>
              </w:rPr>
            </w:pPr>
            <w:r w:rsidRPr="00214413">
              <w:rPr>
                <w:rFonts w:eastAsiaTheme="minorHAnsi" w:cs="Arial"/>
                <w:szCs w:val="22"/>
              </w:rPr>
              <w:t>JAXB initialization error.</w:t>
            </w:r>
          </w:p>
        </w:tc>
      </w:tr>
    </w:tbl>
    <w:p w14:paraId="576A7076" w14:textId="77777777" w:rsidR="00124E35" w:rsidRDefault="00124E35" w:rsidP="0015506F">
      <w:pPr>
        <w:pStyle w:val="BodyText"/>
        <w:rPr>
          <w:rFonts w:eastAsiaTheme="minorHAnsi" w:cs="Arial"/>
          <w:szCs w:val="22"/>
        </w:rPr>
      </w:pPr>
    </w:p>
    <w:p w14:paraId="2969515C" w14:textId="77777777" w:rsidR="00124E35" w:rsidRDefault="00124E35" w:rsidP="0015506F">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5095"/>
        <w:gridCol w:w="2386"/>
        <w:gridCol w:w="1785"/>
      </w:tblGrid>
      <w:tr w:rsidR="0015506F" w14:paraId="5694206C" w14:textId="77777777" w:rsidTr="003C7E44">
        <w:tc>
          <w:tcPr>
            <w:tcW w:w="5095"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624158B4"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238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7FF4DAE3"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1785"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6F7E2D13"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15506F" w14:paraId="2F5FD8F0" w14:textId="77777777" w:rsidTr="003C7E44">
        <w:tc>
          <w:tcPr>
            <w:tcW w:w="509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BACA614" w14:textId="77777777" w:rsidR="0015506F" w:rsidRDefault="0015506F" w:rsidP="006A0BC4">
            <w:pPr>
              <w:spacing w:line="276" w:lineRule="auto"/>
              <w:rPr>
                <w:rFonts w:eastAsiaTheme="minorHAnsi" w:cs="Arial"/>
                <w:szCs w:val="22"/>
              </w:rPr>
            </w:pPr>
            <w:r w:rsidRPr="00140CAD">
              <w:rPr>
                <w:rFonts w:eastAsiaTheme="minorHAnsi" w:cs="Arial"/>
                <w:szCs w:val="22"/>
              </w:rPr>
              <w:t>public static JaxbUnMarshaller getInstance()</w:t>
            </w:r>
          </w:p>
        </w:tc>
        <w:tc>
          <w:tcPr>
            <w:tcW w:w="2386" w:type="dxa"/>
            <w:tcBorders>
              <w:top w:val="nil"/>
              <w:left w:val="nil"/>
              <w:bottom w:val="single" w:sz="8" w:space="0" w:color="auto"/>
              <w:right w:val="single" w:sz="8" w:space="0" w:color="auto"/>
            </w:tcBorders>
            <w:tcMar>
              <w:top w:w="0" w:type="dxa"/>
              <w:left w:w="108" w:type="dxa"/>
              <w:bottom w:w="0" w:type="dxa"/>
              <w:right w:w="108" w:type="dxa"/>
            </w:tcMar>
          </w:tcPr>
          <w:p w14:paraId="796C14BE" w14:textId="77777777" w:rsidR="0015506F" w:rsidRDefault="0015506F" w:rsidP="006A0BC4">
            <w:pPr>
              <w:spacing w:line="276" w:lineRule="auto"/>
              <w:rPr>
                <w:rFonts w:eastAsiaTheme="minorHAnsi" w:cs="Arial"/>
                <w:szCs w:val="22"/>
              </w:rPr>
            </w:pPr>
            <w:r w:rsidRPr="00140CAD">
              <w:rPr>
                <w:rFonts w:eastAsiaTheme="minorHAnsi" w:cs="Arial"/>
                <w:szCs w:val="22"/>
              </w:rPr>
              <w:t>Create JaxbMarshaller instance</w:t>
            </w:r>
          </w:p>
        </w:tc>
        <w:tc>
          <w:tcPr>
            <w:tcW w:w="1785" w:type="dxa"/>
            <w:tcBorders>
              <w:top w:val="nil"/>
              <w:left w:val="nil"/>
              <w:bottom w:val="single" w:sz="8" w:space="0" w:color="auto"/>
              <w:right w:val="single" w:sz="8" w:space="0" w:color="auto"/>
            </w:tcBorders>
            <w:tcMar>
              <w:top w:w="0" w:type="dxa"/>
              <w:left w:w="108" w:type="dxa"/>
              <w:bottom w:w="0" w:type="dxa"/>
              <w:right w:w="108" w:type="dxa"/>
            </w:tcMar>
          </w:tcPr>
          <w:p w14:paraId="4264C82A" w14:textId="77777777" w:rsidR="0015506F" w:rsidRDefault="0015506F" w:rsidP="006A0BC4">
            <w:pPr>
              <w:spacing w:line="276" w:lineRule="auto"/>
              <w:ind w:left="200" w:hanging="200"/>
              <w:rPr>
                <w:rFonts w:eastAsiaTheme="minorHAnsi" w:cs="Arial"/>
                <w:sz w:val="20"/>
              </w:rPr>
            </w:pPr>
            <w:r>
              <w:rPr>
                <w:rFonts w:eastAsiaTheme="minorHAnsi" w:cs="Arial"/>
                <w:sz w:val="20"/>
              </w:rPr>
              <w:t xml:space="preserve">None </w:t>
            </w:r>
          </w:p>
        </w:tc>
      </w:tr>
      <w:tr w:rsidR="0015506F" w14:paraId="77F4BB68" w14:textId="77777777" w:rsidTr="003C7E44">
        <w:tc>
          <w:tcPr>
            <w:tcW w:w="5095" w:type="dxa"/>
            <w:tcBorders>
              <w:top w:val="nil"/>
              <w:left w:val="single" w:sz="8" w:space="0" w:color="auto"/>
              <w:bottom w:val="single" w:sz="12" w:space="0" w:color="auto"/>
              <w:right w:val="single" w:sz="8" w:space="0" w:color="auto"/>
            </w:tcBorders>
            <w:tcMar>
              <w:top w:w="0" w:type="dxa"/>
              <w:left w:w="108" w:type="dxa"/>
              <w:bottom w:w="0" w:type="dxa"/>
              <w:right w:w="108" w:type="dxa"/>
            </w:tcMar>
          </w:tcPr>
          <w:p w14:paraId="0B123553" w14:textId="77777777" w:rsidR="0015506F" w:rsidRDefault="0015506F" w:rsidP="006A0BC4">
            <w:pPr>
              <w:spacing w:line="276" w:lineRule="auto"/>
              <w:rPr>
                <w:rFonts w:eastAsiaTheme="minorHAnsi" w:cs="Arial"/>
                <w:szCs w:val="22"/>
              </w:rPr>
            </w:pPr>
            <w:r w:rsidRPr="00952ADE">
              <w:rPr>
                <w:rFonts w:eastAsiaTheme="minorHAnsi" w:cs="Arial"/>
                <w:szCs w:val="22"/>
              </w:rPr>
              <w:t>private void setUp()</w:t>
            </w:r>
          </w:p>
        </w:tc>
        <w:tc>
          <w:tcPr>
            <w:tcW w:w="2386" w:type="dxa"/>
            <w:tcBorders>
              <w:top w:val="nil"/>
              <w:left w:val="nil"/>
              <w:bottom w:val="single" w:sz="12" w:space="0" w:color="auto"/>
              <w:right w:val="single" w:sz="8" w:space="0" w:color="auto"/>
            </w:tcBorders>
            <w:tcMar>
              <w:top w:w="0" w:type="dxa"/>
              <w:left w:w="108" w:type="dxa"/>
              <w:bottom w:w="0" w:type="dxa"/>
              <w:right w:w="108" w:type="dxa"/>
            </w:tcMar>
          </w:tcPr>
          <w:p w14:paraId="5494653A" w14:textId="77777777" w:rsidR="0015506F" w:rsidRDefault="0015506F" w:rsidP="006A0BC4">
            <w:pPr>
              <w:tabs>
                <w:tab w:val="left" w:pos="2066"/>
              </w:tabs>
              <w:spacing w:line="276" w:lineRule="auto"/>
              <w:rPr>
                <w:rFonts w:eastAsiaTheme="minorHAnsi" w:cs="Arial"/>
                <w:szCs w:val="22"/>
              </w:rPr>
            </w:pPr>
            <w:r w:rsidRPr="00952ADE">
              <w:rPr>
                <w:rFonts w:eastAsiaTheme="minorHAnsi" w:cs="Arial"/>
                <w:szCs w:val="22"/>
              </w:rPr>
              <w:t>Sets up JAXB context and unMarshaller</w:t>
            </w:r>
          </w:p>
        </w:tc>
        <w:tc>
          <w:tcPr>
            <w:tcW w:w="1785" w:type="dxa"/>
            <w:tcBorders>
              <w:top w:val="nil"/>
              <w:left w:val="nil"/>
              <w:bottom w:val="single" w:sz="12" w:space="0" w:color="auto"/>
              <w:right w:val="single" w:sz="8" w:space="0" w:color="auto"/>
            </w:tcBorders>
            <w:tcMar>
              <w:top w:w="0" w:type="dxa"/>
              <w:left w:w="108" w:type="dxa"/>
              <w:bottom w:w="0" w:type="dxa"/>
              <w:right w:w="108" w:type="dxa"/>
            </w:tcMar>
          </w:tcPr>
          <w:p w14:paraId="5BFC4520" w14:textId="77777777" w:rsidR="0015506F" w:rsidRDefault="0015506F" w:rsidP="006A0BC4">
            <w:pPr>
              <w:spacing w:line="276" w:lineRule="auto"/>
              <w:rPr>
                <w:rFonts w:eastAsiaTheme="minorHAnsi" w:cs="Arial"/>
                <w:sz w:val="20"/>
              </w:rPr>
            </w:pPr>
            <w:r>
              <w:rPr>
                <w:rFonts w:eastAsiaTheme="minorHAnsi" w:cs="Arial"/>
                <w:sz w:val="20"/>
              </w:rPr>
              <w:t xml:space="preserve">None </w:t>
            </w:r>
          </w:p>
        </w:tc>
      </w:tr>
      <w:tr w:rsidR="0015506F" w14:paraId="6C5EC434" w14:textId="77777777" w:rsidTr="003C7E44">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02C67C5F" w14:textId="77777777" w:rsidR="0015506F" w:rsidRPr="00672ACE" w:rsidRDefault="0015506F" w:rsidP="006A0BC4">
            <w:pPr>
              <w:spacing w:line="276" w:lineRule="auto"/>
            </w:pPr>
            <w:r w:rsidRPr="00952ADE">
              <w:t>public OMIIntegratorResponse unMarshall(String responseXml)</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39DF818" w14:textId="77777777" w:rsidR="0015506F" w:rsidRPr="00672ACE" w:rsidRDefault="0015506F" w:rsidP="006A0BC4">
            <w:pPr>
              <w:tabs>
                <w:tab w:val="left" w:pos="2066"/>
              </w:tabs>
              <w:spacing w:line="276" w:lineRule="auto"/>
            </w:pPr>
            <w:r w:rsidRPr="00952ADE">
              <w:t>Used for Unmarshalling</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E437150" w14:textId="77777777" w:rsidR="0015506F" w:rsidRDefault="0015506F" w:rsidP="006A0BC4">
            <w:pPr>
              <w:spacing w:line="276" w:lineRule="auto"/>
              <w:ind w:left="200" w:hanging="200"/>
            </w:pPr>
            <w:r>
              <w:t xml:space="preserve">None </w:t>
            </w:r>
          </w:p>
        </w:tc>
      </w:tr>
      <w:tr w:rsidR="0015506F" w14:paraId="5A60DC18" w14:textId="77777777" w:rsidTr="003C7E44">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0A99FD4C" w14:textId="77777777" w:rsidR="0015506F" w:rsidRPr="00672ACE" w:rsidRDefault="0015506F" w:rsidP="006A0BC4">
            <w:pPr>
              <w:spacing w:line="276" w:lineRule="auto"/>
            </w:pPr>
            <w:r w:rsidRPr="00952ADE">
              <w:t>public OMIIntegratorRequest unMarshallRequest(String responseXml)</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0971092" w14:textId="77777777" w:rsidR="0015506F" w:rsidRDefault="0015506F" w:rsidP="006A0BC4">
            <w:pPr>
              <w:tabs>
                <w:tab w:val="left" w:pos="2066"/>
              </w:tabs>
              <w:spacing w:line="276" w:lineRule="auto"/>
            </w:pPr>
            <w:r w:rsidRPr="00952ADE">
              <w:t>Used for Unmarshalling</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E638136" w14:textId="77777777" w:rsidR="0015506F" w:rsidRDefault="0015506F" w:rsidP="006A0BC4">
            <w:pPr>
              <w:spacing w:line="276" w:lineRule="auto"/>
              <w:ind w:left="200" w:hanging="200"/>
            </w:pPr>
            <w:r>
              <w:t xml:space="preserve">None </w:t>
            </w:r>
          </w:p>
        </w:tc>
      </w:tr>
    </w:tbl>
    <w:p w14:paraId="50E858A3" w14:textId="77777777" w:rsidR="0015506F" w:rsidRDefault="0015506F" w:rsidP="0015506F">
      <w:pPr>
        <w:pStyle w:val="BodyText"/>
        <w:rPr>
          <w:rFonts w:eastAsiaTheme="minorHAnsi" w:cs="Arial"/>
          <w:szCs w:val="22"/>
        </w:rPr>
      </w:pPr>
    </w:p>
    <w:p w14:paraId="7C9D4FD6" w14:textId="77777777" w:rsidR="0015506F" w:rsidRPr="00105312" w:rsidRDefault="0015506F" w:rsidP="0015506F">
      <w:pPr>
        <w:pStyle w:val="BodyText"/>
        <w:numPr>
          <w:ilvl w:val="0"/>
          <w:numId w:val="10"/>
        </w:numPr>
        <w:rPr>
          <w:rFonts w:eastAsiaTheme="minorHAnsi" w:cs="Arial"/>
          <w:b/>
          <w:szCs w:val="22"/>
        </w:rPr>
      </w:pPr>
      <w:r w:rsidRPr="00105312">
        <w:rPr>
          <w:rFonts w:eastAsiaTheme="minorHAnsi" w:cs="Arial"/>
          <w:b/>
          <w:szCs w:val="22"/>
        </w:rPr>
        <w:t>com.acn.omiclient.common.utils.OMIClientConfigLoader</w:t>
      </w:r>
    </w:p>
    <w:tbl>
      <w:tblPr>
        <w:tblW w:w="0" w:type="auto"/>
        <w:tblInd w:w="198" w:type="dxa"/>
        <w:tblCellMar>
          <w:left w:w="0" w:type="dxa"/>
          <w:right w:w="0" w:type="dxa"/>
        </w:tblCellMar>
        <w:tblLook w:val="04A0" w:firstRow="1" w:lastRow="0" w:firstColumn="1" w:lastColumn="0" w:noHBand="0" w:noVBand="1"/>
      </w:tblPr>
      <w:tblGrid>
        <w:gridCol w:w="3444"/>
        <w:gridCol w:w="2156"/>
        <w:gridCol w:w="3666"/>
      </w:tblGrid>
      <w:tr w:rsidR="0015506F" w14:paraId="031CB191" w14:textId="77777777" w:rsidTr="003C7E44">
        <w:trPr>
          <w:trHeight w:val="92"/>
        </w:trPr>
        <w:tc>
          <w:tcPr>
            <w:tcW w:w="3444"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3A0CB0CA"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lastRenderedPageBreak/>
              <w:t>Creating Attributes</w:t>
            </w:r>
          </w:p>
        </w:tc>
        <w:tc>
          <w:tcPr>
            <w:tcW w:w="215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13E70C87"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366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21D85409"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15506F" w14:paraId="62E6478C" w14:textId="77777777" w:rsidTr="003C7E44">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ED4C869" w14:textId="77777777" w:rsidR="0015506F" w:rsidRPr="00A22FA4" w:rsidRDefault="0015506F" w:rsidP="006A0BC4">
            <w:pPr>
              <w:spacing w:line="276" w:lineRule="auto"/>
            </w:pPr>
            <w:r w:rsidRPr="002221C8">
              <w:t>LOGGER</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441961F4" w14:textId="77777777" w:rsidR="0015506F" w:rsidRDefault="0015506F" w:rsidP="006A0BC4">
            <w:pPr>
              <w:spacing w:line="276" w:lineRule="auto"/>
            </w:pPr>
            <w:r>
              <w:t xml:space="preserve">Protected </w:t>
            </w:r>
            <w:r w:rsidRPr="002221C8">
              <w:t>Log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1CCF9726" w14:textId="77777777" w:rsidR="0015506F" w:rsidRPr="00A22FA4" w:rsidRDefault="0015506F" w:rsidP="006A0BC4">
            <w:pPr>
              <w:spacing w:line="276" w:lineRule="auto"/>
            </w:pPr>
            <w:r>
              <w:t>Logger</w:t>
            </w:r>
          </w:p>
        </w:tc>
      </w:tr>
      <w:tr w:rsidR="0015506F" w14:paraId="721D5C45" w14:textId="77777777" w:rsidTr="003C7E44">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753AF49" w14:textId="77777777" w:rsidR="0015506F" w:rsidRDefault="0015506F" w:rsidP="006A0BC4">
            <w:pPr>
              <w:spacing w:line="276" w:lineRule="auto"/>
              <w:rPr>
                <w:rFonts w:eastAsiaTheme="minorHAnsi" w:cs="Arial"/>
                <w:szCs w:val="22"/>
              </w:rPr>
            </w:pPr>
            <w:r w:rsidRPr="007A07E6">
              <w:rPr>
                <w:rFonts w:eastAsiaTheme="minorHAnsi" w:cs="Arial"/>
                <w:szCs w:val="22"/>
              </w:rPr>
              <w:t>OMI_PROPERTIES_PATH</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20784CCD" w14:textId="77777777" w:rsidR="0015506F" w:rsidRDefault="0015506F" w:rsidP="006A0BC4">
            <w:pPr>
              <w:spacing w:line="276" w:lineRule="auto"/>
              <w:rPr>
                <w:rFonts w:eastAsiaTheme="minorHAnsi" w:cs="Arial"/>
                <w:szCs w:val="22"/>
              </w:rPr>
            </w:pPr>
            <w:r>
              <w:rPr>
                <w:rFonts w:eastAsiaTheme="minorHAnsi" w:cs="Arial"/>
                <w:szCs w:val="22"/>
              </w:rPr>
              <w:t>Private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422720AD" w14:textId="77777777" w:rsidR="0015506F" w:rsidRDefault="0015506F" w:rsidP="006A0BC4">
            <w:pPr>
              <w:spacing w:line="276" w:lineRule="auto"/>
              <w:rPr>
                <w:rFonts w:eastAsiaTheme="minorHAnsi" w:cs="Arial"/>
                <w:szCs w:val="22"/>
              </w:rPr>
            </w:pPr>
            <w:r w:rsidRPr="007A07E6">
              <w:rPr>
                <w:rFonts w:eastAsiaTheme="minorHAnsi" w:cs="Arial"/>
                <w:szCs w:val="22"/>
              </w:rPr>
              <w:t>This final variable is used for OMI configuration</w:t>
            </w:r>
          </w:p>
        </w:tc>
      </w:tr>
      <w:tr w:rsidR="0015506F" w14:paraId="219A4DDC" w14:textId="77777777" w:rsidTr="003C7E44">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B69B195" w14:textId="37CDE049" w:rsidR="0015506F" w:rsidRDefault="003C3F05" w:rsidP="006A0BC4">
            <w:pPr>
              <w:spacing w:line="276" w:lineRule="auto"/>
              <w:rPr>
                <w:rFonts w:eastAsiaTheme="minorHAnsi" w:cs="Arial"/>
                <w:szCs w:val="22"/>
              </w:rPr>
            </w:pPr>
            <w:r w:rsidRPr="003C3F05">
              <w:rPr>
                <w:rFonts w:eastAsiaTheme="minorHAnsi" w:cs="Arial"/>
                <w:szCs w:val="22"/>
              </w:rPr>
              <w:t>OMI_CALL_TYPE_ASYNC</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50CE9E55" w14:textId="77777777" w:rsidR="0015506F" w:rsidRDefault="0015506F" w:rsidP="006A0BC4">
            <w:pPr>
              <w:spacing w:line="276" w:lineRule="auto"/>
              <w:rPr>
                <w:rFonts w:eastAsiaTheme="minorHAnsi" w:cs="Arial"/>
                <w:szCs w:val="22"/>
              </w:rPr>
            </w:pPr>
            <w:r>
              <w:rPr>
                <w:rFonts w:eastAsiaTheme="minorHAnsi" w:cs="Arial"/>
                <w:szCs w:val="22"/>
              </w:rPr>
              <w:t>Private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219D10CD" w14:textId="77777777" w:rsidR="0015506F" w:rsidRDefault="0015506F" w:rsidP="006A0BC4">
            <w:pPr>
              <w:spacing w:line="276" w:lineRule="auto"/>
              <w:rPr>
                <w:rFonts w:eastAsiaTheme="minorHAnsi" w:cs="Arial"/>
                <w:szCs w:val="22"/>
              </w:rPr>
            </w:pPr>
            <w:r w:rsidRPr="00774657">
              <w:rPr>
                <w:rFonts w:eastAsiaTheme="minorHAnsi" w:cs="Arial"/>
                <w:szCs w:val="22"/>
              </w:rPr>
              <w:t>This final variable is used for Asynchronous request</w:t>
            </w:r>
          </w:p>
        </w:tc>
      </w:tr>
      <w:tr w:rsidR="0015506F" w14:paraId="0D671648" w14:textId="77777777" w:rsidTr="003C7E44">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7A9AC0B" w14:textId="26875D01" w:rsidR="0015506F" w:rsidRDefault="003C3F05" w:rsidP="006A0BC4">
            <w:pPr>
              <w:spacing w:line="276" w:lineRule="auto"/>
              <w:rPr>
                <w:rFonts w:eastAsiaTheme="minorHAnsi" w:cs="Arial"/>
                <w:szCs w:val="22"/>
              </w:rPr>
            </w:pPr>
            <w:r w:rsidRPr="003C3F05">
              <w:rPr>
                <w:rFonts w:eastAsiaTheme="minorHAnsi" w:cs="Arial"/>
                <w:szCs w:val="22"/>
              </w:rPr>
              <w:t>OMI_CALL_TYPE_JMS_SYNC</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0339E18A" w14:textId="77777777" w:rsidR="0015506F" w:rsidRDefault="0015506F" w:rsidP="006A0BC4">
            <w:pPr>
              <w:spacing w:line="276" w:lineRule="auto"/>
              <w:rPr>
                <w:rFonts w:eastAsiaTheme="minorHAnsi" w:cs="Arial"/>
                <w:szCs w:val="22"/>
              </w:rPr>
            </w:pPr>
            <w:r>
              <w:rPr>
                <w:rFonts w:eastAsiaTheme="minorHAnsi" w:cs="Arial"/>
                <w:szCs w:val="22"/>
              </w:rPr>
              <w:t>Private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5E8E1FCE" w14:textId="77777777" w:rsidR="0015506F" w:rsidRDefault="0015506F" w:rsidP="006A0BC4">
            <w:pPr>
              <w:spacing w:line="276" w:lineRule="auto"/>
              <w:rPr>
                <w:rFonts w:eastAsiaTheme="minorHAnsi" w:cs="Arial"/>
                <w:szCs w:val="22"/>
              </w:rPr>
            </w:pPr>
            <w:r w:rsidRPr="005A3352">
              <w:rPr>
                <w:rFonts w:eastAsiaTheme="minorHAnsi" w:cs="Arial"/>
                <w:szCs w:val="22"/>
              </w:rPr>
              <w:t>This final variable is used for Synchronous request</w:t>
            </w:r>
          </w:p>
        </w:tc>
      </w:tr>
      <w:tr w:rsidR="0015506F" w14:paraId="2A593855" w14:textId="77777777" w:rsidTr="003C7E44">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6CE769D" w14:textId="21AEFE9B" w:rsidR="0015506F" w:rsidRDefault="003C3F05" w:rsidP="006A0BC4">
            <w:pPr>
              <w:spacing w:line="276" w:lineRule="auto"/>
              <w:rPr>
                <w:rFonts w:eastAsiaTheme="minorHAnsi" w:cs="Arial"/>
                <w:szCs w:val="22"/>
              </w:rPr>
            </w:pPr>
            <w:r w:rsidRPr="003C3F05">
              <w:rPr>
                <w:rFonts w:eastAsiaTheme="minorHAnsi" w:cs="Arial"/>
                <w:szCs w:val="22"/>
              </w:rPr>
              <w:t>OMI_CALL_TYPE_HTTP</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79A9302F" w14:textId="77777777" w:rsidR="0015506F" w:rsidRDefault="0015506F" w:rsidP="006A0BC4">
            <w:pPr>
              <w:spacing w:line="276" w:lineRule="auto"/>
              <w:rPr>
                <w:rFonts w:eastAsiaTheme="minorHAnsi" w:cs="Arial"/>
                <w:szCs w:val="22"/>
              </w:rPr>
            </w:pPr>
            <w:r>
              <w:rPr>
                <w:rFonts w:eastAsiaTheme="minorHAnsi" w:cs="Arial"/>
                <w:szCs w:val="22"/>
              </w:rPr>
              <w:t>Private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6AAA8264" w14:textId="77777777" w:rsidR="0015506F" w:rsidRDefault="0015506F" w:rsidP="006A0BC4">
            <w:pPr>
              <w:spacing w:line="276" w:lineRule="auto"/>
              <w:rPr>
                <w:rFonts w:eastAsiaTheme="minorHAnsi" w:cs="Arial"/>
                <w:szCs w:val="22"/>
              </w:rPr>
            </w:pPr>
            <w:r w:rsidRPr="005A3352">
              <w:rPr>
                <w:rFonts w:eastAsiaTheme="minorHAnsi" w:cs="Arial"/>
                <w:szCs w:val="22"/>
              </w:rPr>
              <w:t>This final variable is used for Rest request</w:t>
            </w:r>
          </w:p>
        </w:tc>
      </w:tr>
      <w:tr w:rsidR="0015506F" w14:paraId="0C2EBC97" w14:textId="77777777" w:rsidTr="003C7E44">
        <w:trPr>
          <w:trHeight w:val="50"/>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BD2CDFA" w14:textId="77777777" w:rsidR="0015506F" w:rsidRDefault="0015506F" w:rsidP="006A0BC4">
            <w:pPr>
              <w:spacing w:line="276" w:lineRule="auto"/>
              <w:rPr>
                <w:rFonts w:eastAsiaTheme="minorHAnsi" w:cs="Arial"/>
                <w:szCs w:val="22"/>
              </w:rPr>
            </w:pPr>
            <w:r w:rsidRPr="000C41CC">
              <w:rPr>
                <w:rFonts w:eastAsiaTheme="minorHAnsi" w:cs="Arial"/>
                <w:szCs w:val="22"/>
              </w:rPr>
              <w:t>REMOTEURL</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2134B308" w14:textId="77777777" w:rsidR="0015506F" w:rsidRDefault="0015506F" w:rsidP="006A0BC4">
            <w:pPr>
              <w:spacing w:line="276" w:lineRule="auto"/>
              <w:rPr>
                <w:rFonts w:eastAsiaTheme="minorHAnsi" w:cs="Arial"/>
                <w:szCs w:val="22"/>
              </w:rPr>
            </w:pPr>
            <w:r>
              <w:rPr>
                <w:rFonts w:eastAsiaTheme="minorHAnsi" w:cs="Arial"/>
                <w:szCs w:val="22"/>
              </w:rPr>
              <w:t>Private String</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7DC5111F" w14:textId="77777777" w:rsidR="0015506F" w:rsidRDefault="0015506F" w:rsidP="006A0BC4">
            <w:pPr>
              <w:spacing w:line="276" w:lineRule="auto"/>
              <w:rPr>
                <w:rFonts w:eastAsiaTheme="minorHAnsi" w:cs="Arial"/>
                <w:szCs w:val="22"/>
              </w:rPr>
            </w:pPr>
            <w:r w:rsidRPr="000C41CC">
              <w:rPr>
                <w:rFonts w:eastAsiaTheme="minorHAnsi" w:cs="Arial"/>
                <w:szCs w:val="22"/>
              </w:rPr>
              <w:t>This final variable is used for remote URL</w:t>
            </w:r>
          </w:p>
        </w:tc>
      </w:tr>
      <w:tr w:rsidR="0015506F" w14:paraId="0F786B0D" w14:textId="77777777" w:rsidTr="003C7E44">
        <w:trPr>
          <w:trHeight w:val="92"/>
        </w:trPr>
        <w:tc>
          <w:tcPr>
            <w:tcW w:w="3444" w:type="dxa"/>
            <w:tcBorders>
              <w:top w:val="nil"/>
              <w:left w:val="single" w:sz="8" w:space="0" w:color="auto"/>
              <w:bottom w:val="single" w:sz="12" w:space="0" w:color="auto"/>
              <w:right w:val="single" w:sz="8" w:space="0" w:color="auto"/>
            </w:tcBorders>
            <w:tcMar>
              <w:top w:w="0" w:type="dxa"/>
              <w:left w:w="108" w:type="dxa"/>
              <w:bottom w:w="0" w:type="dxa"/>
              <w:right w:w="108" w:type="dxa"/>
            </w:tcMar>
          </w:tcPr>
          <w:p w14:paraId="780596BD" w14:textId="77777777" w:rsidR="0015506F" w:rsidRDefault="0015506F" w:rsidP="006A0BC4">
            <w:pPr>
              <w:spacing w:line="276" w:lineRule="auto"/>
              <w:rPr>
                <w:rFonts w:eastAsiaTheme="minorHAnsi" w:cs="Arial"/>
                <w:szCs w:val="22"/>
              </w:rPr>
            </w:pPr>
            <w:r w:rsidRPr="000C41CC">
              <w:rPr>
                <w:rFonts w:eastAsiaTheme="minorHAnsi" w:cs="Arial"/>
                <w:szCs w:val="22"/>
              </w:rPr>
              <w:t>RESTURL</w:t>
            </w:r>
          </w:p>
        </w:tc>
        <w:tc>
          <w:tcPr>
            <w:tcW w:w="2156" w:type="dxa"/>
            <w:tcBorders>
              <w:top w:val="nil"/>
              <w:left w:val="nil"/>
              <w:bottom w:val="single" w:sz="12" w:space="0" w:color="auto"/>
              <w:right w:val="single" w:sz="8" w:space="0" w:color="auto"/>
            </w:tcBorders>
            <w:tcMar>
              <w:top w:w="0" w:type="dxa"/>
              <w:left w:w="108" w:type="dxa"/>
              <w:bottom w:w="0" w:type="dxa"/>
              <w:right w:w="108" w:type="dxa"/>
            </w:tcMar>
          </w:tcPr>
          <w:p w14:paraId="0974BF1C" w14:textId="77777777" w:rsidR="0015506F" w:rsidRDefault="0015506F" w:rsidP="006A0BC4">
            <w:pPr>
              <w:spacing w:line="276" w:lineRule="auto"/>
              <w:rPr>
                <w:rFonts w:eastAsiaTheme="minorHAnsi" w:cs="Arial"/>
                <w:szCs w:val="22"/>
              </w:rPr>
            </w:pPr>
            <w:r>
              <w:rPr>
                <w:rFonts w:eastAsiaTheme="minorHAnsi" w:cs="Arial"/>
                <w:szCs w:val="22"/>
              </w:rPr>
              <w:t>Private String</w:t>
            </w:r>
          </w:p>
        </w:tc>
        <w:tc>
          <w:tcPr>
            <w:tcW w:w="3666" w:type="dxa"/>
            <w:tcBorders>
              <w:top w:val="nil"/>
              <w:left w:val="nil"/>
              <w:bottom w:val="single" w:sz="12" w:space="0" w:color="auto"/>
              <w:right w:val="single" w:sz="8" w:space="0" w:color="auto"/>
            </w:tcBorders>
            <w:tcMar>
              <w:top w:w="0" w:type="dxa"/>
              <w:left w:w="108" w:type="dxa"/>
              <w:bottom w:w="0" w:type="dxa"/>
              <w:right w:w="108" w:type="dxa"/>
            </w:tcMar>
          </w:tcPr>
          <w:p w14:paraId="5ED43EC1" w14:textId="77777777" w:rsidR="0015506F" w:rsidRDefault="0015506F" w:rsidP="006A0BC4">
            <w:pPr>
              <w:spacing w:line="276" w:lineRule="auto"/>
              <w:rPr>
                <w:rFonts w:eastAsiaTheme="minorHAnsi" w:cs="Arial"/>
                <w:szCs w:val="22"/>
              </w:rPr>
            </w:pPr>
            <w:r w:rsidRPr="000C41CC">
              <w:rPr>
                <w:rFonts w:eastAsiaTheme="minorHAnsi" w:cs="Arial"/>
                <w:szCs w:val="22"/>
              </w:rPr>
              <w:t>This final variable is used for HTTP URL</w:t>
            </w:r>
          </w:p>
        </w:tc>
      </w:tr>
      <w:tr w:rsidR="0015506F" w14:paraId="3F569F1C" w14:textId="77777777" w:rsidTr="003C7E44">
        <w:trPr>
          <w:trHeight w:val="92"/>
        </w:trPr>
        <w:tc>
          <w:tcPr>
            <w:tcW w:w="3444"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19AF8BA5" w14:textId="77777777" w:rsidR="0015506F" w:rsidRDefault="0015506F" w:rsidP="006A0BC4">
            <w:pPr>
              <w:spacing w:line="276" w:lineRule="auto"/>
              <w:rPr>
                <w:rFonts w:eastAsiaTheme="minorHAnsi" w:cs="Arial"/>
                <w:szCs w:val="22"/>
              </w:rPr>
            </w:pPr>
            <w:r w:rsidRPr="000C41CC">
              <w:rPr>
                <w:rFonts w:eastAsiaTheme="minorHAnsi" w:cs="Arial"/>
                <w:szCs w:val="22"/>
              </w:rPr>
              <w:t>RETRY</w:t>
            </w:r>
          </w:p>
        </w:tc>
        <w:tc>
          <w:tcPr>
            <w:tcW w:w="215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E8CFC13" w14:textId="77777777" w:rsidR="0015506F" w:rsidRDefault="0015506F" w:rsidP="006A0BC4">
            <w:pPr>
              <w:spacing w:line="276" w:lineRule="auto"/>
              <w:rPr>
                <w:rFonts w:eastAsiaTheme="minorHAnsi" w:cs="Arial"/>
                <w:szCs w:val="22"/>
              </w:rPr>
            </w:pPr>
            <w:r>
              <w:rPr>
                <w:rFonts w:eastAsiaTheme="minorHAnsi" w:cs="Arial"/>
                <w:szCs w:val="22"/>
              </w:rPr>
              <w:t>Private int</w:t>
            </w:r>
          </w:p>
        </w:tc>
        <w:tc>
          <w:tcPr>
            <w:tcW w:w="366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1AF5B85" w14:textId="77777777" w:rsidR="0015506F" w:rsidRPr="0016525A" w:rsidRDefault="0015506F" w:rsidP="006A0BC4">
            <w:pPr>
              <w:spacing w:line="276" w:lineRule="auto"/>
              <w:rPr>
                <w:rFonts w:eastAsiaTheme="minorHAnsi" w:cs="Arial"/>
                <w:szCs w:val="22"/>
              </w:rPr>
            </w:pPr>
            <w:r w:rsidRPr="000C41CC">
              <w:rPr>
                <w:rFonts w:eastAsiaTheme="minorHAnsi" w:cs="Arial"/>
                <w:szCs w:val="22"/>
              </w:rPr>
              <w:t>This final variable is used for RETRY</w:t>
            </w:r>
          </w:p>
        </w:tc>
      </w:tr>
      <w:tr w:rsidR="0015506F" w14:paraId="6046C2C7" w14:textId="77777777" w:rsidTr="003C7E44">
        <w:trPr>
          <w:trHeight w:val="92"/>
        </w:trPr>
        <w:tc>
          <w:tcPr>
            <w:tcW w:w="3444"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7922CBF0" w14:textId="77777777" w:rsidR="0015506F" w:rsidRDefault="0015506F" w:rsidP="006A0BC4">
            <w:pPr>
              <w:spacing w:line="276" w:lineRule="auto"/>
              <w:rPr>
                <w:rFonts w:eastAsiaTheme="minorHAnsi" w:cs="Arial"/>
                <w:szCs w:val="22"/>
              </w:rPr>
            </w:pPr>
            <w:r w:rsidRPr="000C41CC">
              <w:rPr>
                <w:rFonts w:eastAsiaTheme="minorHAnsi" w:cs="Arial"/>
                <w:szCs w:val="22"/>
              </w:rPr>
              <w:t>PROPERTIES</w:t>
            </w:r>
          </w:p>
        </w:tc>
        <w:tc>
          <w:tcPr>
            <w:tcW w:w="215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6F6B411" w14:textId="77777777" w:rsidR="0015506F" w:rsidRDefault="0015506F" w:rsidP="006A0BC4">
            <w:pPr>
              <w:spacing w:line="276" w:lineRule="auto"/>
              <w:rPr>
                <w:rFonts w:eastAsiaTheme="minorHAnsi" w:cs="Arial"/>
                <w:szCs w:val="22"/>
              </w:rPr>
            </w:pPr>
            <w:r>
              <w:rPr>
                <w:rFonts w:eastAsiaTheme="minorHAnsi" w:cs="Arial"/>
                <w:szCs w:val="22"/>
              </w:rPr>
              <w:t xml:space="preserve">Private </w:t>
            </w:r>
            <w:r w:rsidRPr="000C41CC">
              <w:rPr>
                <w:rFonts w:eastAsiaTheme="minorHAnsi" w:cs="Arial"/>
                <w:szCs w:val="22"/>
              </w:rPr>
              <w:t>Properties</w:t>
            </w:r>
          </w:p>
        </w:tc>
        <w:tc>
          <w:tcPr>
            <w:tcW w:w="366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166D003" w14:textId="77777777" w:rsidR="0015506F" w:rsidRPr="0016525A" w:rsidRDefault="0015506F" w:rsidP="006A0BC4">
            <w:pPr>
              <w:spacing w:line="276" w:lineRule="auto"/>
              <w:rPr>
                <w:rFonts w:eastAsiaTheme="minorHAnsi" w:cs="Arial"/>
                <w:szCs w:val="22"/>
              </w:rPr>
            </w:pPr>
            <w:r w:rsidRPr="000C41CC">
              <w:rPr>
                <w:rFonts w:eastAsiaTheme="minorHAnsi" w:cs="Arial"/>
                <w:szCs w:val="22"/>
              </w:rPr>
              <w:t>Create properties reference to load Domain Name Servers property values</w:t>
            </w:r>
          </w:p>
        </w:tc>
      </w:tr>
    </w:tbl>
    <w:p w14:paraId="15AB3546" w14:textId="77777777" w:rsidR="0015506F" w:rsidRDefault="0015506F" w:rsidP="0015506F">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5095"/>
        <w:gridCol w:w="2386"/>
        <w:gridCol w:w="1785"/>
      </w:tblGrid>
      <w:tr w:rsidR="0015506F" w14:paraId="662BFE04" w14:textId="77777777" w:rsidTr="003C7E44">
        <w:tc>
          <w:tcPr>
            <w:tcW w:w="5095"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tcPr>
          <w:p w14:paraId="6427695D"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238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tcPr>
          <w:p w14:paraId="5701F1B2"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1785"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00A21C80" w14:textId="77777777" w:rsidR="0015506F" w:rsidRDefault="0015506F" w:rsidP="006A0BC4">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15506F" w14:paraId="546D6579" w14:textId="77777777" w:rsidTr="003C7E44">
        <w:tc>
          <w:tcPr>
            <w:tcW w:w="509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0BCBD0A" w14:textId="77777777" w:rsidR="0015506F" w:rsidRDefault="0015506F" w:rsidP="006A0BC4">
            <w:pPr>
              <w:spacing w:line="276" w:lineRule="auto"/>
              <w:rPr>
                <w:rFonts w:eastAsiaTheme="minorHAnsi" w:cs="Arial"/>
                <w:szCs w:val="22"/>
              </w:rPr>
            </w:pPr>
            <w:r w:rsidRPr="0035460C">
              <w:rPr>
                <w:rFonts w:eastAsiaTheme="minorHAnsi" w:cs="Arial"/>
                <w:szCs w:val="22"/>
              </w:rPr>
              <w:t>public static String getProperty(String propName)</w:t>
            </w:r>
          </w:p>
        </w:tc>
        <w:tc>
          <w:tcPr>
            <w:tcW w:w="2386" w:type="dxa"/>
            <w:tcBorders>
              <w:top w:val="nil"/>
              <w:left w:val="nil"/>
              <w:bottom w:val="single" w:sz="8" w:space="0" w:color="auto"/>
              <w:right w:val="single" w:sz="8" w:space="0" w:color="auto"/>
            </w:tcBorders>
            <w:tcMar>
              <w:top w:w="0" w:type="dxa"/>
              <w:left w:w="108" w:type="dxa"/>
              <w:bottom w:w="0" w:type="dxa"/>
              <w:right w:w="108" w:type="dxa"/>
            </w:tcMar>
          </w:tcPr>
          <w:p w14:paraId="23AD08EB" w14:textId="77777777" w:rsidR="0015506F" w:rsidRDefault="0015506F" w:rsidP="006A0BC4">
            <w:pPr>
              <w:spacing w:line="276" w:lineRule="auto"/>
              <w:rPr>
                <w:rFonts w:eastAsiaTheme="minorHAnsi" w:cs="Arial"/>
                <w:szCs w:val="22"/>
              </w:rPr>
            </w:pPr>
            <w:r w:rsidRPr="0027141F">
              <w:rPr>
                <w:rFonts w:eastAsiaTheme="minorHAnsi" w:cs="Arial"/>
                <w:szCs w:val="22"/>
              </w:rPr>
              <w:t>Get property values</w:t>
            </w:r>
          </w:p>
        </w:tc>
        <w:tc>
          <w:tcPr>
            <w:tcW w:w="1785" w:type="dxa"/>
            <w:tcBorders>
              <w:top w:val="nil"/>
              <w:left w:val="nil"/>
              <w:bottom w:val="single" w:sz="8" w:space="0" w:color="auto"/>
              <w:right w:val="single" w:sz="8" w:space="0" w:color="auto"/>
            </w:tcBorders>
            <w:tcMar>
              <w:top w:w="0" w:type="dxa"/>
              <w:left w:w="108" w:type="dxa"/>
              <w:bottom w:w="0" w:type="dxa"/>
              <w:right w:w="108" w:type="dxa"/>
            </w:tcMar>
          </w:tcPr>
          <w:p w14:paraId="403BE282" w14:textId="77777777" w:rsidR="0015506F" w:rsidRDefault="0015506F" w:rsidP="006A0BC4">
            <w:pPr>
              <w:spacing w:line="276" w:lineRule="auto"/>
              <w:ind w:left="200" w:hanging="200"/>
              <w:rPr>
                <w:rFonts w:eastAsiaTheme="minorHAnsi" w:cs="Arial"/>
                <w:sz w:val="20"/>
              </w:rPr>
            </w:pPr>
            <w:r>
              <w:rPr>
                <w:rFonts w:eastAsiaTheme="minorHAnsi" w:cs="Arial"/>
                <w:sz w:val="20"/>
              </w:rPr>
              <w:t xml:space="preserve">None </w:t>
            </w:r>
          </w:p>
        </w:tc>
      </w:tr>
      <w:tr w:rsidR="0015506F" w14:paraId="47902358" w14:textId="77777777" w:rsidTr="003C7E44">
        <w:tc>
          <w:tcPr>
            <w:tcW w:w="5095" w:type="dxa"/>
            <w:tcBorders>
              <w:top w:val="nil"/>
              <w:left w:val="single" w:sz="8" w:space="0" w:color="auto"/>
              <w:bottom w:val="single" w:sz="12" w:space="0" w:color="auto"/>
              <w:right w:val="single" w:sz="8" w:space="0" w:color="auto"/>
            </w:tcBorders>
            <w:tcMar>
              <w:top w:w="0" w:type="dxa"/>
              <w:left w:w="108" w:type="dxa"/>
              <w:bottom w:w="0" w:type="dxa"/>
              <w:right w:w="108" w:type="dxa"/>
            </w:tcMar>
          </w:tcPr>
          <w:p w14:paraId="03DAC168" w14:textId="77777777" w:rsidR="0015506F" w:rsidRDefault="0015506F" w:rsidP="006A0BC4">
            <w:pPr>
              <w:spacing w:line="276" w:lineRule="auto"/>
              <w:rPr>
                <w:rFonts w:eastAsiaTheme="minorHAnsi" w:cs="Arial"/>
                <w:szCs w:val="22"/>
              </w:rPr>
            </w:pPr>
            <w:r w:rsidRPr="00193D65">
              <w:rPr>
                <w:rFonts w:eastAsiaTheme="minorHAnsi" w:cs="Arial"/>
                <w:szCs w:val="22"/>
              </w:rPr>
              <w:t>public static int requestType(String operationType)</w:t>
            </w:r>
          </w:p>
        </w:tc>
        <w:tc>
          <w:tcPr>
            <w:tcW w:w="2386" w:type="dxa"/>
            <w:tcBorders>
              <w:top w:val="nil"/>
              <w:left w:val="nil"/>
              <w:bottom w:val="single" w:sz="12" w:space="0" w:color="auto"/>
              <w:right w:val="single" w:sz="8" w:space="0" w:color="auto"/>
            </w:tcBorders>
            <w:tcMar>
              <w:top w:w="0" w:type="dxa"/>
              <w:left w:w="108" w:type="dxa"/>
              <w:bottom w:w="0" w:type="dxa"/>
              <w:right w:w="108" w:type="dxa"/>
            </w:tcMar>
          </w:tcPr>
          <w:p w14:paraId="7A3A5C37" w14:textId="77777777" w:rsidR="0015506F" w:rsidRDefault="0015506F" w:rsidP="006A0BC4">
            <w:pPr>
              <w:tabs>
                <w:tab w:val="left" w:pos="2066"/>
              </w:tabs>
              <w:spacing w:line="276" w:lineRule="auto"/>
              <w:rPr>
                <w:rFonts w:eastAsiaTheme="minorHAnsi" w:cs="Arial"/>
                <w:szCs w:val="22"/>
              </w:rPr>
            </w:pPr>
            <w:r w:rsidRPr="00193D65">
              <w:rPr>
                <w:rFonts w:eastAsiaTheme="minorHAnsi" w:cs="Arial"/>
                <w:szCs w:val="22"/>
              </w:rPr>
              <w:t>get request type</w:t>
            </w:r>
          </w:p>
        </w:tc>
        <w:tc>
          <w:tcPr>
            <w:tcW w:w="1785" w:type="dxa"/>
            <w:tcBorders>
              <w:top w:val="nil"/>
              <w:left w:val="nil"/>
              <w:bottom w:val="single" w:sz="12" w:space="0" w:color="auto"/>
              <w:right w:val="single" w:sz="8" w:space="0" w:color="auto"/>
            </w:tcBorders>
            <w:tcMar>
              <w:top w:w="0" w:type="dxa"/>
              <w:left w:w="108" w:type="dxa"/>
              <w:bottom w:w="0" w:type="dxa"/>
              <w:right w:w="108" w:type="dxa"/>
            </w:tcMar>
          </w:tcPr>
          <w:p w14:paraId="2BF094FB" w14:textId="77777777" w:rsidR="0015506F" w:rsidRDefault="0015506F" w:rsidP="006A0BC4">
            <w:pPr>
              <w:spacing w:line="276" w:lineRule="auto"/>
              <w:rPr>
                <w:rFonts w:eastAsiaTheme="minorHAnsi" w:cs="Arial"/>
                <w:sz w:val="20"/>
              </w:rPr>
            </w:pPr>
            <w:r>
              <w:rPr>
                <w:rFonts w:eastAsiaTheme="minorHAnsi" w:cs="Arial"/>
                <w:sz w:val="20"/>
              </w:rPr>
              <w:t xml:space="preserve">None </w:t>
            </w:r>
          </w:p>
        </w:tc>
      </w:tr>
      <w:tr w:rsidR="0015506F" w14:paraId="5A0CEFDD" w14:textId="77777777" w:rsidTr="003C7E44">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7FA8CFB7" w14:textId="77777777" w:rsidR="0015506F" w:rsidRPr="00672ACE" w:rsidRDefault="0015506F" w:rsidP="006A0BC4">
            <w:pPr>
              <w:spacing w:line="276" w:lineRule="auto"/>
            </w:pPr>
            <w:r w:rsidRPr="003B6DE4">
              <w:t>public static String getREMOTEURL()</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A359D24" w14:textId="77777777" w:rsidR="0015506F" w:rsidRPr="00672ACE" w:rsidRDefault="0015506F" w:rsidP="006A0BC4">
            <w:pPr>
              <w:tabs>
                <w:tab w:val="left" w:pos="2066"/>
              </w:tabs>
              <w:spacing w:line="276" w:lineRule="auto"/>
            </w:pP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5DA12B8" w14:textId="77777777" w:rsidR="0015506F" w:rsidRDefault="0015506F" w:rsidP="006A0BC4">
            <w:pPr>
              <w:spacing w:line="276" w:lineRule="auto"/>
              <w:ind w:left="200" w:hanging="200"/>
            </w:pPr>
            <w:r>
              <w:t xml:space="preserve">None </w:t>
            </w:r>
          </w:p>
        </w:tc>
      </w:tr>
      <w:tr w:rsidR="0015506F" w14:paraId="165D8DFE" w14:textId="77777777" w:rsidTr="003C7E44">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3D5AD504" w14:textId="77777777" w:rsidR="0015506F" w:rsidRPr="00672ACE" w:rsidRDefault="0015506F" w:rsidP="006A0BC4">
            <w:pPr>
              <w:spacing w:line="276" w:lineRule="auto"/>
            </w:pPr>
            <w:r w:rsidRPr="003B6DE4">
              <w:t>public static String getRESTURL()</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0AACB39" w14:textId="77777777" w:rsidR="0015506F" w:rsidRDefault="0015506F" w:rsidP="006A0BC4">
            <w:pPr>
              <w:tabs>
                <w:tab w:val="left" w:pos="2066"/>
              </w:tabs>
              <w:spacing w:line="276" w:lineRule="auto"/>
            </w:pP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3434292" w14:textId="77777777" w:rsidR="0015506F" w:rsidRDefault="0015506F" w:rsidP="006A0BC4">
            <w:pPr>
              <w:spacing w:line="276" w:lineRule="auto"/>
              <w:ind w:left="200" w:hanging="200"/>
            </w:pPr>
            <w:r>
              <w:t xml:space="preserve">None </w:t>
            </w:r>
          </w:p>
        </w:tc>
      </w:tr>
      <w:tr w:rsidR="0015506F" w14:paraId="4B26E0E1" w14:textId="77777777" w:rsidTr="003C7E44">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1E1D1088" w14:textId="77777777" w:rsidR="0015506F" w:rsidRPr="00672ACE" w:rsidRDefault="0015506F" w:rsidP="006A0BC4">
            <w:pPr>
              <w:spacing w:line="276" w:lineRule="auto"/>
            </w:pPr>
            <w:r w:rsidRPr="003B6DE4">
              <w:t>public static int getRETRY()</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C100147" w14:textId="77777777" w:rsidR="0015506F" w:rsidRDefault="0015506F" w:rsidP="006A0BC4">
            <w:pPr>
              <w:tabs>
                <w:tab w:val="left" w:pos="2066"/>
              </w:tabs>
              <w:spacing w:line="276" w:lineRule="auto"/>
            </w:pP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D0DF2C2" w14:textId="77777777" w:rsidR="0015506F" w:rsidRDefault="0015506F" w:rsidP="006A0BC4">
            <w:pPr>
              <w:spacing w:line="276" w:lineRule="auto"/>
              <w:ind w:left="200" w:hanging="200"/>
            </w:pPr>
            <w:r>
              <w:t xml:space="preserve">None </w:t>
            </w:r>
          </w:p>
        </w:tc>
      </w:tr>
    </w:tbl>
    <w:p w14:paraId="2D8E00DD" w14:textId="77777777" w:rsidR="0015506F" w:rsidRDefault="0015506F" w:rsidP="0015506F">
      <w:pPr>
        <w:pStyle w:val="BodyText"/>
        <w:rPr>
          <w:rFonts w:eastAsiaTheme="minorHAnsi" w:cs="Arial"/>
          <w:szCs w:val="22"/>
        </w:rPr>
      </w:pPr>
    </w:p>
    <w:p w14:paraId="3C7EF01C" w14:textId="40909891" w:rsidR="00B76732" w:rsidRDefault="00B76732" w:rsidP="00B76732">
      <w:pPr>
        <w:pStyle w:val="Heading2"/>
        <w:rPr>
          <w:rFonts w:eastAsiaTheme="minorHAnsi"/>
        </w:rPr>
      </w:pPr>
      <w:bookmarkStart w:id="397" w:name="_Toc428289934"/>
      <w:r>
        <w:rPr>
          <w:rFonts w:eastAsiaTheme="minorHAnsi"/>
        </w:rPr>
        <w:t>TM / URH / OPA Changes</w:t>
      </w:r>
      <w:bookmarkEnd w:id="397"/>
    </w:p>
    <w:p w14:paraId="1AB9DF7B" w14:textId="77777777" w:rsidR="00996C46" w:rsidRDefault="00996C46" w:rsidP="00996C46">
      <w:pPr>
        <w:pStyle w:val="Heading3"/>
      </w:pPr>
      <w:bookmarkStart w:id="398" w:name="_Toc428289935"/>
      <w:r>
        <w:t>Flow Diagram</w:t>
      </w:r>
      <w:bookmarkEnd w:id="398"/>
    </w:p>
    <w:p w14:paraId="677916FF" w14:textId="77777777" w:rsidR="00403088" w:rsidRDefault="00403088" w:rsidP="00D5579B">
      <w:pPr>
        <w:pStyle w:val="Heading4"/>
      </w:pPr>
      <w:bookmarkStart w:id="399" w:name="_Toc404937372"/>
      <w:bookmarkStart w:id="400" w:name="_Toc428289936"/>
      <w:r>
        <w:t>Deactivate Bundle</w:t>
      </w:r>
      <w:bookmarkEnd w:id="399"/>
      <w:bookmarkEnd w:id="400"/>
    </w:p>
    <w:p w14:paraId="2B7422DC" w14:textId="77777777" w:rsidR="00403088" w:rsidRDefault="00403088" w:rsidP="00403088">
      <w:pPr>
        <w:pStyle w:val="BodyText"/>
      </w:pPr>
      <w:r>
        <w:t>This use case describes how a bundle is deactivated in VMX in the form of a package by calling the Integrator when a bundle is deactivated in TM.</w:t>
      </w:r>
    </w:p>
    <w:p w14:paraId="12036C13" w14:textId="77777777" w:rsidR="00122719" w:rsidRDefault="00403088" w:rsidP="00122719">
      <w:pPr>
        <w:pStyle w:val="BodyText"/>
        <w:keepNext/>
        <w:jc w:val="center"/>
      </w:pPr>
      <w:r>
        <w:rPr>
          <w:noProof/>
          <w:lang w:val="en-IN" w:eastAsia="en-IN"/>
        </w:rPr>
        <w:lastRenderedPageBreak/>
        <w:drawing>
          <wp:inline distT="0" distB="0" distL="0" distR="0" wp14:anchorId="7C7A7EEB" wp14:editId="02640B24">
            <wp:extent cx="5961413" cy="438199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67485" cy="4386458"/>
                    </a:xfrm>
                    <a:prstGeom prst="rect">
                      <a:avLst/>
                    </a:prstGeom>
                    <a:noFill/>
                    <a:ln>
                      <a:noFill/>
                    </a:ln>
                  </pic:spPr>
                </pic:pic>
              </a:graphicData>
            </a:graphic>
          </wp:inline>
        </w:drawing>
      </w:r>
    </w:p>
    <w:p w14:paraId="216A0CD1" w14:textId="40FE9A11" w:rsidR="00403088" w:rsidRDefault="00122719" w:rsidP="00122719">
      <w:pPr>
        <w:pStyle w:val="Caption"/>
        <w:jc w:val="center"/>
        <w:rPr>
          <w:noProof/>
        </w:rPr>
      </w:pPr>
      <w:bookmarkStart w:id="401" w:name="_Toc428290044"/>
      <w:r>
        <w:t xml:space="preserve">Figure </w:t>
      </w:r>
      <w:r w:rsidR="00167C2C">
        <w:fldChar w:fldCharType="begin"/>
      </w:r>
      <w:r w:rsidR="00167C2C">
        <w:instrText xml:space="preserve"> SEQ Figure \* ARABIC </w:instrText>
      </w:r>
      <w:r w:rsidR="00167C2C">
        <w:fldChar w:fldCharType="separate"/>
      </w:r>
      <w:r w:rsidR="00A73595">
        <w:rPr>
          <w:noProof/>
        </w:rPr>
        <w:t>67</w:t>
      </w:r>
      <w:r w:rsidR="00167C2C">
        <w:rPr>
          <w:noProof/>
        </w:rPr>
        <w:fldChar w:fldCharType="end"/>
      </w:r>
      <w:r>
        <w:t xml:space="preserve"> : </w:t>
      </w:r>
      <w:r w:rsidRPr="006D0613">
        <w:t>Deactivate Bundle</w:t>
      </w:r>
      <w:r>
        <w:t xml:space="preserve"> Flow Diagram</w:t>
      </w:r>
      <w:bookmarkEnd w:id="401"/>
    </w:p>
    <w:p w14:paraId="40C660B9" w14:textId="77777777" w:rsidR="00234ED4" w:rsidRDefault="00234ED4" w:rsidP="00234ED4">
      <w:pPr>
        <w:pStyle w:val="BodyText"/>
        <w:keepNext/>
        <w:rPr>
          <w:noProof/>
        </w:rPr>
      </w:pPr>
    </w:p>
    <w:p w14:paraId="60A463BD" w14:textId="77777777" w:rsidR="00234ED4" w:rsidRDefault="00234ED4" w:rsidP="00234ED4">
      <w:pPr>
        <w:pStyle w:val="Heading4"/>
      </w:pPr>
      <w:bookmarkStart w:id="402" w:name="_Toc404937380"/>
      <w:bookmarkStart w:id="403" w:name="_Toc428289937"/>
      <w:r>
        <w:t>Assign Items to Package</w:t>
      </w:r>
      <w:bookmarkEnd w:id="402"/>
      <w:bookmarkEnd w:id="403"/>
    </w:p>
    <w:p w14:paraId="35CD7D3C" w14:textId="2EF71499" w:rsidR="00234ED4" w:rsidRDefault="00234ED4" w:rsidP="00234ED4">
      <w:pPr>
        <w:pStyle w:val="BodyText"/>
      </w:pPr>
      <w:r>
        <w:t>This use case describes how a content will be added to the package in the VMX on addition of item in package in TM by making a call to Integrator. Multiple items can be added to the package in a single call. Each channel stream of a channel or each asset of the VoD (only FoD and bundled contents will be excluded) will be added to package in the VMX. Please note, PPV channels will not be added to Packages in VMX.</w:t>
      </w:r>
    </w:p>
    <w:p w14:paraId="08971EC3" w14:textId="77777777" w:rsidR="00200C40" w:rsidRDefault="00234ED4" w:rsidP="00200C40">
      <w:pPr>
        <w:pStyle w:val="BodyText"/>
        <w:keepNext/>
        <w:jc w:val="center"/>
      </w:pPr>
      <w:r>
        <w:rPr>
          <w:noProof/>
          <w:lang w:val="en-IN" w:eastAsia="en-IN"/>
        </w:rPr>
        <w:lastRenderedPageBreak/>
        <w:drawing>
          <wp:inline distT="0" distB="0" distL="0" distR="0" wp14:anchorId="65D547F0" wp14:editId="4235AF82">
            <wp:extent cx="5961413" cy="3775071"/>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56787" cy="3772142"/>
                    </a:xfrm>
                    <a:prstGeom prst="rect">
                      <a:avLst/>
                    </a:prstGeom>
                    <a:noFill/>
                    <a:ln>
                      <a:noFill/>
                    </a:ln>
                  </pic:spPr>
                </pic:pic>
              </a:graphicData>
            </a:graphic>
          </wp:inline>
        </w:drawing>
      </w:r>
    </w:p>
    <w:p w14:paraId="274A3B65" w14:textId="40E90054" w:rsidR="00234ED4" w:rsidRPr="004F0BBE" w:rsidRDefault="00200C40" w:rsidP="00200C40">
      <w:pPr>
        <w:pStyle w:val="Caption"/>
        <w:jc w:val="center"/>
      </w:pPr>
      <w:bookmarkStart w:id="404" w:name="_Toc428290045"/>
      <w:r>
        <w:t xml:space="preserve">Figure </w:t>
      </w:r>
      <w:r w:rsidR="00167C2C">
        <w:fldChar w:fldCharType="begin"/>
      </w:r>
      <w:r w:rsidR="00167C2C">
        <w:instrText xml:space="preserve"> SEQ Figure \* ARABIC </w:instrText>
      </w:r>
      <w:r w:rsidR="00167C2C">
        <w:fldChar w:fldCharType="separate"/>
      </w:r>
      <w:r w:rsidR="00A73595">
        <w:rPr>
          <w:noProof/>
        </w:rPr>
        <w:t>68</w:t>
      </w:r>
      <w:r w:rsidR="00167C2C">
        <w:rPr>
          <w:noProof/>
        </w:rPr>
        <w:fldChar w:fldCharType="end"/>
      </w:r>
      <w:r>
        <w:t xml:space="preserve"> :</w:t>
      </w:r>
      <w:r w:rsidRPr="001C0054">
        <w:t>Assign Items to Package</w:t>
      </w:r>
      <w:r>
        <w:rPr>
          <w:noProof/>
        </w:rPr>
        <w:t xml:space="preserve"> Flow Diagram</w:t>
      </w:r>
      <w:bookmarkEnd w:id="404"/>
    </w:p>
    <w:p w14:paraId="25AF4A9C" w14:textId="77777777" w:rsidR="00055D74" w:rsidRDefault="00055D74" w:rsidP="00055D74">
      <w:pPr>
        <w:pStyle w:val="Heading4"/>
      </w:pPr>
      <w:bookmarkStart w:id="405" w:name="_Toc404937388"/>
      <w:bookmarkStart w:id="406" w:name="_Toc428289938"/>
      <w:r>
        <w:t>Remove Items from Package</w:t>
      </w:r>
      <w:bookmarkEnd w:id="405"/>
      <w:bookmarkEnd w:id="406"/>
    </w:p>
    <w:p w14:paraId="0B937D03" w14:textId="20EF1B8E" w:rsidR="00055D74" w:rsidRDefault="00055D74" w:rsidP="00055D74">
      <w:pPr>
        <w:pStyle w:val="BodyText"/>
        <w:jc w:val="both"/>
      </w:pPr>
      <w:r>
        <w:t>This use case describes how a item will be removed from the package in the VMX on removal of item from package in TM by making a call to Integrator. Multiple items can be removed from the package in a single call. Each channel stream of a channel or each asset of the VoD will be removed from package in the VMX. In case of bundle removal or assigned bundle deactivation, each item in the bundle will be removed from the package in the VMX</w:t>
      </w:r>
    </w:p>
    <w:p w14:paraId="4F7F7B72" w14:textId="77777777" w:rsidR="00200C40" w:rsidRDefault="00055D74" w:rsidP="00200C40">
      <w:pPr>
        <w:pStyle w:val="BodyText"/>
        <w:keepNext/>
        <w:jc w:val="center"/>
      </w:pPr>
      <w:r>
        <w:rPr>
          <w:noProof/>
          <w:lang w:val="en-IN" w:eastAsia="en-IN"/>
        </w:rPr>
        <w:lastRenderedPageBreak/>
        <w:drawing>
          <wp:inline distT="0" distB="0" distL="0" distR="0" wp14:anchorId="1DE31386" wp14:editId="2B70CBC8">
            <wp:extent cx="5879805" cy="424922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79602" cy="4249073"/>
                    </a:xfrm>
                    <a:prstGeom prst="rect">
                      <a:avLst/>
                    </a:prstGeom>
                    <a:noFill/>
                    <a:ln>
                      <a:noFill/>
                    </a:ln>
                  </pic:spPr>
                </pic:pic>
              </a:graphicData>
            </a:graphic>
          </wp:inline>
        </w:drawing>
      </w:r>
    </w:p>
    <w:p w14:paraId="342F83E1" w14:textId="37FAA4D4" w:rsidR="00055D74" w:rsidRDefault="00200C40" w:rsidP="00200C40">
      <w:pPr>
        <w:pStyle w:val="Caption"/>
        <w:jc w:val="center"/>
      </w:pPr>
      <w:bookmarkStart w:id="407" w:name="_Toc428290046"/>
      <w:r>
        <w:t xml:space="preserve">Figure </w:t>
      </w:r>
      <w:r w:rsidR="00167C2C">
        <w:fldChar w:fldCharType="begin"/>
      </w:r>
      <w:r w:rsidR="00167C2C">
        <w:instrText xml:space="preserve"> SEQ Figure \* ARABIC </w:instrText>
      </w:r>
      <w:r w:rsidR="00167C2C">
        <w:fldChar w:fldCharType="separate"/>
      </w:r>
      <w:r w:rsidR="00A73595">
        <w:rPr>
          <w:noProof/>
        </w:rPr>
        <w:t>69</w:t>
      </w:r>
      <w:r w:rsidR="00167C2C">
        <w:rPr>
          <w:noProof/>
        </w:rPr>
        <w:fldChar w:fldCharType="end"/>
      </w:r>
      <w:r>
        <w:t xml:space="preserve"> :</w:t>
      </w:r>
      <w:r w:rsidRPr="00165D8E">
        <w:t xml:space="preserve"> Remove Items from Package</w:t>
      </w:r>
      <w:r w:rsidR="00C03B4F">
        <w:t xml:space="preserve"> Flow Diagram</w:t>
      </w:r>
      <w:bookmarkEnd w:id="407"/>
    </w:p>
    <w:p w14:paraId="79B0DDF5" w14:textId="77777777" w:rsidR="00FC6983" w:rsidRDefault="00FC6983" w:rsidP="00A117C8">
      <w:pPr>
        <w:pStyle w:val="Heading4"/>
      </w:pPr>
      <w:bookmarkStart w:id="408" w:name="_Toc404937396"/>
      <w:bookmarkStart w:id="409" w:name="_Toc428289939"/>
      <w:r>
        <w:t>Activate Channel</w:t>
      </w:r>
      <w:bookmarkEnd w:id="408"/>
      <w:bookmarkEnd w:id="409"/>
    </w:p>
    <w:p w14:paraId="113FF652" w14:textId="77777777" w:rsidR="00FC6983" w:rsidRDefault="00FC6983" w:rsidP="00FC6983">
      <w:pPr>
        <w:pStyle w:val="BodyText"/>
        <w:jc w:val="both"/>
      </w:pPr>
      <w:r>
        <w:t>This use case describes how all the channel streams of a channel would be provisioned in the VMX by calling the integrator interface when the channel is activated in TM. Multiple channel streams can be provisioned in a single call to integrator.</w:t>
      </w:r>
    </w:p>
    <w:p w14:paraId="30E69D16" w14:textId="77777777" w:rsidR="00FD75C6" w:rsidRDefault="00FC6983" w:rsidP="00FD75C6">
      <w:pPr>
        <w:pStyle w:val="BodyText"/>
        <w:keepNext/>
        <w:jc w:val="center"/>
      </w:pPr>
      <w:r>
        <w:rPr>
          <w:noProof/>
          <w:lang w:val="en-IN" w:eastAsia="en-IN"/>
        </w:rPr>
        <w:lastRenderedPageBreak/>
        <w:drawing>
          <wp:inline distT="0" distB="0" distL="0" distR="0" wp14:anchorId="476FFF12" wp14:editId="2E992770">
            <wp:extent cx="5869173" cy="37213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74158" cy="3724556"/>
                    </a:xfrm>
                    <a:prstGeom prst="rect">
                      <a:avLst/>
                    </a:prstGeom>
                    <a:noFill/>
                    <a:ln>
                      <a:noFill/>
                    </a:ln>
                  </pic:spPr>
                </pic:pic>
              </a:graphicData>
            </a:graphic>
          </wp:inline>
        </w:drawing>
      </w:r>
    </w:p>
    <w:p w14:paraId="5DD95412" w14:textId="39B0711F" w:rsidR="00FC6983" w:rsidRPr="004B43F2" w:rsidRDefault="00FD75C6" w:rsidP="00FD75C6">
      <w:pPr>
        <w:pStyle w:val="Caption"/>
        <w:jc w:val="center"/>
      </w:pPr>
      <w:bookmarkStart w:id="410" w:name="_Toc428290047"/>
      <w:r>
        <w:t xml:space="preserve">Figure </w:t>
      </w:r>
      <w:r w:rsidR="00167C2C">
        <w:fldChar w:fldCharType="begin"/>
      </w:r>
      <w:r w:rsidR="00167C2C">
        <w:instrText xml:space="preserve"> SEQ Figure \* ARABIC </w:instrText>
      </w:r>
      <w:r w:rsidR="00167C2C">
        <w:fldChar w:fldCharType="separate"/>
      </w:r>
      <w:r w:rsidR="00A73595">
        <w:rPr>
          <w:noProof/>
        </w:rPr>
        <w:t>70</w:t>
      </w:r>
      <w:r w:rsidR="00167C2C">
        <w:rPr>
          <w:noProof/>
        </w:rPr>
        <w:fldChar w:fldCharType="end"/>
      </w:r>
      <w:r>
        <w:t xml:space="preserve">: </w:t>
      </w:r>
      <w:r w:rsidRPr="000B5008">
        <w:t>Activate Channel</w:t>
      </w:r>
      <w:r>
        <w:t xml:space="preserve"> Flow Diagram</w:t>
      </w:r>
      <w:bookmarkEnd w:id="410"/>
    </w:p>
    <w:p w14:paraId="757B1DCA" w14:textId="77777777" w:rsidR="00FC6983" w:rsidRDefault="00FC6983" w:rsidP="00A117C8">
      <w:pPr>
        <w:pStyle w:val="Heading4"/>
      </w:pPr>
      <w:bookmarkStart w:id="411" w:name="_Toc404937404"/>
      <w:bookmarkStart w:id="412" w:name="_Toc428289940"/>
      <w:r>
        <w:t>Deactivate Channel</w:t>
      </w:r>
      <w:bookmarkEnd w:id="411"/>
      <w:bookmarkEnd w:id="412"/>
    </w:p>
    <w:p w14:paraId="0F32B3C4" w14:textId="77777777" w:rsidR="00FC6983" w:rsidRDefault="00FC6983" w:rsidP="00FC6983">
      <w:pPr>
        <w:pStyle w:val="BodyText"/>
        <w:jc w:val="both"/>
      </w:pPr>
      <w:r>
        <w:t xml:space="preserve">This use case describes how channel streams would be de-provisioned in the VMX by calling the integrator interface when the channel is de-activated in TM. Multiple channel streams can be de-provisioned in a single call to integrator. This use case doesn’t apply to the PPV channels.  </w:t>
      </w:r>
    </w:p>
    <w:p w14:paraId="2BA90C1C" w14:textId="77777777" w:rsidR="00FD75C6" w:rsidRDefault="00FC6983" w:rsidP="00FD75C6">
      <w:pPr>
        <w:pStyle w:val="BodyText"/>
        <w:keepNext/>
        <w:jc w:val="center"/>
      </w:pPr>
      <w:r>
        <w:rPr>
          <w:noProof/>
          <w:lang w:val="en-IN" w:eastAsia="en-IN"/>
        </w:rPr>
        <w:lastRenderedPageBreak/>
        <w:drawing>
          <wp:inline distT="0" distB="0" distL="0" distR="0" wp14:anchorId="448ABB9E" wp14:editId="194C84A0">
            <wp:extent cx="5890438" cy="421711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99874" cy="4223867"/>
                    </a:xfrm>
                    <a:prstGeom prst="rect">
                      <a:avLst/>
                    </a:prstGeom>
                    <a:noFill/>
                    <a:ln>
                      <a:noFill/>
                    </a:ln>
                  </pic:spPr>
                </pic:pic>
              </a:graphicData>
            </a:graphic>
          </wp:inline>
        </w:drawing>
      </w:r>
    </w:p>
    <w:p w14:paraId="2727108A" w14:textId="1A336506" w:rsidR="00FC6983" w:rsidRPr="00E00C03" w:rsidRDefault="00FD75C6" w:rsidP="00FD75C6">
      <w:pPr>
        <w:pStyle w:val="Caption"/>
        <w:jc w:val="center"/>
      </w:pPr>
      <w:bookmarkStart w:id="413" w:name="_Toc428290048"/>
      <w:r>
        <w:t xml:space="preserve">Figure </w:t>
      </w:r>
      <w:r w:rsidR="00167C2C">
        <w:fldChar w:fldCharType="begin"/>
      </w:r>
      <w:r w:rsidR="00167C2C">
        <w:instrText xml:space="preserve"> SEQ Figure \* ARABIC </w:instrText>
      </w:r>
      <w:r w:rsidR="00167C2C">
        <w:fldChar w:fldCharType="separate"/>
      </w:r>
      <w:r w:rsidR="00A73595">
        <w:rPr>
          <w:noProof/>
        </w:rPr>
        <w:t>71</w:t>
      </w:r>
      <w:r w:rsidR="00167C2C">
        <w:rPr>
          <w:noProof/>
        </w:rPr>
        <w:fldChar w:fldCharType="end"/>
      </w:r>
      <w:r>
        <w:t xml:space="preserve">: </w:t>
      </w:r>
      <w:r w:rsidRPr="008463C1">
        <w:t>Deactivate Channel</w:t>
      </w:r>
      <w:r>
        <w:t xml:space="preserve"> Flow Diagram</w:t>
      </w:r>
      <w:bookmarkEnd w:id="413"/>
    </w:p>
    <w:p w14:paraId="20B249AA" w14:textId="77777777" w:rsidR="00FC6983" w:rsidRDefault="00FC6983" w:rsidP="00C67E72">
      <w:pPr>
        <w:pStyle w:val="Heading4"/>
      </w:pPr>
      <w:bookmarkStart w:id="414" w:name="_Toc404937412"/>
      <w:bookmarkStart w:id="415" w:name="_Toc428289941"/>
      <w:r>
        <w:t>Activate VoD Content</w:t>
      </w:r>
      <w:bookmarkEnd w:id="414"/>
      <w:bookmarkEnd w:id="415"/>
    </w:p>
    <w:p w14:paraId="72C0B5D4" w14:textId="77777777" w:rsidR="00FC6983" w:rsidRDefault="00FC6983" w:rsidP="00FC6983">
      <w:pPr>
        <w:pStyle w:val="BodyText"/>
        <w:jc w:val="both"/>
      </w:pPr>
      <w:r>
        <w:t xml:space="preserve">This use case describes how all the VoD assets of a VoD would be provisioned in the VMX by calling the integrator interface when the VoD is activated in TM. Multiple VoD assets can be provisioned in a single call to integrator. </w:t>
      </w:r>
    </w:p>
    <w:p w14:paraId="6A64AD2D" w14:textId="77777777" w:rsidR="00F8043B" w:rsidRDefault="00FC6983" w:rsidP="00F8043B">
      <w:pPr>
        <w:pStyle w:val="BodyText"/>
        <w:keepNext/>
        <w:jc w:val="center"/>
      </w:pPr>
      <w:r>
        <w:rPr>
          <w:noProof/>
          <w:lang w:val="en-IN" w:eastAsia="en-IN"/>
        </w:rPr>
        <w:lastRenderedPageBreak/>
        <w:drawing>
          <wp:inline distT="0" distB="0" distL="0" distR="0" wp14:anchorId="2788BB01" wp14:editId="437AD6C7">
            <wp:extent cx="5901070" cy="4417495"/>
            <wp:effectExtent l="0" t="0" r="444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02186" cy="4418330"/>
                    </a:xfrm>
                    <a:prstGeom prst="rect">
                      <a:avLst/>
                    </a:prstGeom>
                    <a:noFill/>
                    <a:ln>
                      <a:noFill/>
                    </a:ln>
                  </pic:spPr>
                </pic:pic>
              </a:graphicData>
            </a:graphic>
          </wp:inline>
        </w:drawing>
      </w:r>
    </w:p>
    <w:p w14:paraId="660C7342" w14:textId="58799182" w:rsidR="00FC6983" w:rsidRPr="005E5094" w:rsidRDefault="00F8043B" w:rsidP="00F8043B">
      <w:pPr>
        <w:pStyle w:val="Caption"/>
        <w:jc w:val="center"/>
      </w:pPr>
      <w:bookmarkStart w:id="416" w:name="_Toc428290049"/>
      <w:r>
        <w:t xml:space="preserve">Figure </w:t>
      </w:r>
      <w:r w:rsidR="00167C2C">
        <w:fldChar w:fldCharType="begin"/>
      </w:r>
      <w:r w:rsidR="00167C2C">
        <w:instrText xml:space="preserve"> SEQ Figure \* A</w:instrText>
      </w:r>
      <w:r w:rsidR="00167C2C">
        <w:instrText xml:space="preserve">RABIC </w:instrText>
      </w:r>
      <w:r w:rsidR="00167C2C">
        <w:fldChar w:fldCharType="separate"/>
      </w:r>
      <w:r w:rsidR="00A73595">
        <w:rPr>
          <w:noProof/>
        </w:rPr>
        <w:t>72</w:t>
      </w:r>
      <w:r w:rsidR="00167C2C">
        <w:rPr>
          <w:noProof/>
        </w:rPr>
        <w:fldChar w:fldCharType="end"/>
      </w:r>
      <w:r>
        <w:t xml:space="preserve"> : </w:t>
      </w:r>
      <w:r w:rsidRPr="00E517EF">
        <w:t>Activate VoD Content</w:t>
      </w:r>
      <w:r>
        <w:t xml:space="preserve"> Flow Diagram</w:t>
      </w:r>
      <w:bookmarkEnd w:id="416"/>
    </w:p>
    <w:p w14:paraId="06AEA4E4" w14:textId="77777777" w:rsidR="00FC6983" w:rsidRDefault="00FC6983" w:rsidP="00FC6983">
      <w:pPr>
        <w:pStyle w:val="BodyText"/>
      </w:pPr>
    </w:p>
    <w:p w14:paraId="74F8603E" w14:textId="77777777" w:rsidR="00FC6983" w:rsidRDefault="00FC6983" w:rsidP="00C67E72">
      <w:pPr>
        <w:pStyle w:val="Heading4"/>
      </w:pPr>
      <w:bookmarkStart w:id="417" w:name="_Toc404937420"/>
      <w:bookmarkStart w:id="418" w:name="_Toc428289942"/>
      <w:r>
        <w:t>Deactivate VoD Content</w:t>
      </w:r>
      <w:bookmarkEnd w:id="417"/>
      <w:bookmarkEnd w:id="418"/>
    </w:p>
    <w:p w14:paraId="77912B2C" w14:textId="77777777" w:rsidR="00FC6983" w:rsidRDefault="00FC6983" w:rsidP="00FC6983">
      <w:pPr>
        <w:pStyle w:val="BodyText"/>
        <w:jc w:val="both"/>
      </w:pPr>
      <w:r>
        <w:t xml:space="preserve">This use case describes how all the VoD assets of a VoD would be de-provisioned in the VMX by calling the integrator interface when the VoD is de-activated in TM. Multiple VoD assets can be de-provisioned in a single call to integrator. </w:t>
      </w:r>
    </w:p>
    <w:p w14:paraId="477B1E39" w14:textId="77777777" w:rsidR="00567866" w:rsidRDefault="00FC6983" w:rsidP="00567866">
      <w:pPr>
        <w:pStyle w:val="BodyText"/>
        <w:keepNext/>
        <w:jc w:val="center"/>
      </w:pPr>
      <w:r>
        <w:rPr>
          <w:noProof/>
          <w:lang w:val="en-IN" w:eastAsia="en-IN"/>
        </w:rPr>
        <w:lastRenderedPageBreak/>
        <w:drawing>
          <wp:inline distT="0" distB="0" distL="0" distR="0" wp14:anchorId="5A8E59B9" wp14:editId="2214E859">
            <wp:extent cx="5858540" cy="4415640"/>
            <wp:effectExtent l="0" t="0" r="889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62109" cy="4418330"/>
                    </a:xfrm>
                    <a:prstGeom prst="rect">
                      <a:avLst/>
                    </a:prstGeom>
                    <a:noFill/>
                    <a:ln>
                      <a:noFill/>
                    </a:ln>
                  </pic:spPr>
                </pic:pic>
              </a:graphicData>
            </a:graphic>
          </wp:inline>
        </w:drawing>
      </w:r>
    </w:p>
    <w:p w14:paraId="1732328B" w14:textId="7383CBC8" w:rsidR="00FC6983" w:rsidRPr="005E5094" w:rsidRDefault="00567866" w:rsidP="00567866">
      <w:pPr>
        <w:pStyle w:val="Caption"/>
        <w:jc w:val="center"/>
      </w:pPr>
      <w:bookmarkStart w:id="419" w:name="_Toc428290050"/>
      <w:r>
        <w:t xml:space="preserve">Figure </w:t>
      </w:r>
      <w:r w:rsidR="00167C2C">
        <w:fldChar w:fldCharType="begin"/>
      </w:r>
      <w:r w:rsidR="00167C2C">
        <w:instrText xml:space="preserve"> SEQ Figure \* ARABIC </w:instrText>
      </w:r>
      <w:r w:rsidR="00167C2C">
        <w:fldChar w:fldCharType="separate"/>
      </w:r>
      <w:r w:rsidR="00A73595">
        <w:rPr>
          <w:noProof/>
        </w:rPr>
        <w:t>73</w:t>
      </w:r>
      <w:r w:rsidR="00167C2C">
        <w:rPr>
          <w:noProof/>
        </w:rPr>
        <w:fldChar w:fldCharType="end"/>
      </w:r>
      <w:r>
        <w:t xml:space="preserve"> : </w:t>
      </w:r>
      <w:r w:rsidRPr="001C707F">
        <w:t>Deactivate VoD Content</w:t>
      </w:r>
      <w:r>
        <w:t xml:space="preserve"> Flow Diagram</w:t>
      </w:r>
      <w:bookmarkEnd w:id="419"/>
    </w:p>
    <w:p w14:paraId="7BC9C633" w14:textId="77777777" w:rsidR="00FC6983" w:rsidRDefault="00FC6983" w:rsidP="00C67E72">
      <w:pPr>
        <w:pStyle w:val="Heading4"/>
      </w:pPr>
      <w:bookmarkStart w:id="420" w:name="_Toc404937428"/>
      <w:bookmarkStart w:id="421" w:name="_Toc428289943"/>
      <w:r>
        <w:t>Package Assignment</w:t>
      </w:r>
      <w:bookmarkEnd w:id="420"/>
      <w:bookmarkEnd w:id="421"/>
    </w:p>
    <w:p w14:paraId="06C58C37" w14:textId="77777777" w:rsidR="00FC6983" w:rsidRDefault="00FC6983" w:rsidP="00FC6983">
      <w:pPr>
        <w:pStyle w:val="BodyText"/>
        <w:jc w:val="both"/>
      </w:pPr>
      <w:r>
        <w:t>This use case describes how a package would be assigned to a subscriber in the VMX by calling the integrator interface when the package assignment is done in TM. Multiple packages can be assigned in a single call to integrator. Please note, the package that represents each channel in the package will also be assigned to the subscriber and there the package Id would be &lt;channelId&gt;_npvr.</w:t>
      </w:r>
    </w:p>
    <w:p w14:paraId="382722E0" w14:textId="77777777" w:rsidR="004A7344" w:rsidRDefault="00FC6983" w:rsidP="004A7344">
      <w:pPr>
        <w:pStyle w:val="BodyText"/>
        <w:keepNext/>
        <w:jc w:val="center"/>
      </w:pPr>
      <w:r>
        <w:rPr>
          <w:noProof/>
          <w:lang w:val="en-IN" w:eastAsia="en-IN"/>
        </w:rPr>
        <w:lastRenderedPageBreak/>
        <w:drawing>
          <wp:inline distT="0" distB="0" distL="0" distR="0" wp14:anchorId="17226584" wp14:editId="1D9D41DC">
            <wp:extent cx="5858540" cy="3795823"/>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67251" cy="3801467"/>
                    </a:xfrm>
                    <a:prstGeom prst="rect">
                      <a:avLst/>
                    </a:prstGeom>
                    <a:noFill/>
                    <a:ln>
                      <a:noFill/>
                    </a:ln>
                  </pic:spPr>
                </pic:pic>
              </a:graphicData>
            </a:graphic>
          </wp:inline>
        </w:drawing>
      </w:r>
    </w:p>
    <w:p w14:paraId="63A0CCDB" w14:textId="2EF3ABB6" w:rsidR="00FC6983" w:rsidRPr="005E5094" w:rsidRDefault="004A7344" w:rsidP="004A7344">
      <w:pPr>
        <w:pStyle w:val="Caption"/>
        <w:jc w:val="center"/>
      </w:pPr>
      <w:bookmarkStart w:id="422" w:name="_Toc428290051"/>
      <w:r>
        <w:t xml:space="preserve">Figure </w:t>
      </w:r>
      <w:r w:rsidR="00167C2C">
        <w:fldChar w:fldCharType="begin"/>
      </w:r>
      <w:r w:rsidR="00167C2C">
        <w:instrText xml:space="preserve"> SEQ Figure \* ARABIC </w:instrText>
      </w:r>
      <w:r w:rsidR="00167C2C">
        <w:fldChar w:fldCharType="separate"/>
      </w:r>
      <w:r w:rsidR="00A73595">
        <w:rPr>
          <w:noProof/>
        </w:rPr>
        <w:t>74</w:t>
      </w:r>
      <w:r w:rsidR="00167C2C">
        <w:rPr>
          <w:noProof/>
        </w:rPr>
        <w:fldChar w:fldCharType="end"/>
      </w:r>
      <w:r>
        <w:t xml:space="preserve"> : </w:t>
      </w:r>
      <w:r w:rsidRPr="00F77EFF">
        <w:t>Package Assignment</w:t>
      </w:r>
      <w:r>
        <w:t xml:space="preserve"> Flow Diagram</w:t>
      </w:r>
      <w:bookmarkEnd w:id="422"/>
    </w:p>
    <w:p w14:paraId="2ADFD436" w14:textId="77777777" w:rsidR="00FC6983" w:rsidRDefault="00FC6983" w:rsidP="00C67E72">
      <w:pPr>
        <w:pStyle w:val="Heading4"/>
      </w:pPr>
      <w:bookmarkStart w:id="423" w:name="_Toc404937436"/>
      <w:bookmarkStart w:id="424" w:name="_Toc428289944"/>
      <w:r>
        <w:t>Package Unasssignment</w:t>
      </w:r>
      <w:bookmarkEnd w:id="423"/>
      <w:bookmarkEnd w:id="424"/>
    </w:p>
    <w:p w14:paraId="21E12544" w14:textId="333961DA" w:rsidR="00FC6983" w:rsidRDefault="00FC6983" w:rsidP="00C67E72">
      <w:pPr>
        <w:pStyle w:val="BodyText"/>
        <w:jc w:val="both"/>
      </w:pPr>
      <w:r>
        <w:t xml:space="preserve">This use case describes how a package would be un-assigned from a subscriber in the VMX (package entitlement for a subscriber will be removed) by calling the integrator interface when the package unassignment is done in TM. Multiple packages can be unassigned in a single call to integrator. Please note, the package that represents each channel in the package will also be unassigned from the subscriber and there the package Id would be &lt;channelId&gt;_npvr. </w:t>
      </w:r>
      <w:bookmarkStart w:id="425" w:name="_Flow_Diagram_1"/>
      <w:bookmarkEnd w:id="425"/>
    </w:p>
    <w:p w14:paraId="6E7978E9" w14:textId="77777777" w:rsidR="00874F39" w:rsidRDefault="00FC6983" w:rsidP="00874F39">
      <w:pPr>
        <w:pStyle w:val="BodyText"/>
        <w:keepNext/>
        <w:jc w:val="center"/>
      </w:pPr>
      <w:r>
        <w:rPr>
          <w:noProof/>
          <w:lang w:val="en-IN" w:eastAsia="en-IN"/>
        </w:rPr>
        <w:lastRenderedPageBreak/>
        <w:drawing>
          <wp:inline distT="0" distB="0" distL="0" distR="0" wp14:anchorId="34F464A6" wp14:editId="1EC5F1F9">
            <wp:extent cx="5964866" cy="33917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68891" cy="3394075"/>
                    </a:xfrm>
                    <a:prstGeom prst="rect">
                      <a:avLst/>
                    </a:prstGeom>
                    <a:noFill/>
                    <a:ln>
                      <a:noFill/>
                    </a:ln>
                  </pic:spPr>
                </pic:pic>
              </a:graphicData>
            </a:graphic>
          </wp:inline>
        </w:drawing>
      </w:r>
    </w:p>
    <w:p w14:paraId="438C6F83" w14:textId="196FCB57" w:rsidR="0008326B" w:rsidRDefault="00874F39" w:rsidP="00874F39">
      <w:pPr>
        <w:pStyle w:val="Caption"/>
        <w:jc w:val="center"/>
      </w:pPr>
      <w:bookmarkStart w:id="426" w:name="_Toc428290052"/>
      <w:r>
        <w:t xml:space="preserve">Figure </w:t>
      </w:r>
      <w:r w:rsidR="00167C2C">
        <w:fldChar w:fldCharType="begin"/>
      </w:r>
      <w:r w:rsidR="00167C2C">
        <w:instrText xml:space="preserve"> SEQ Figure \* ARABIC </w:instrText>
      </w:r>
      <w:r w:rsidR="00167C2C">
        <w:fldChar w:fldCharType="separate"/>
      </w:r>
      <w:r w:rsidR="00A73595">
        <w:rPr>
          <w:noProof/>
        </w:rPr>
        <w:t>75</w:t>
      </w:r>
      <w:r w:rsidR="00167C2C">
        <w:rPr>
          <w:noProof/>
        </w:rPr>
        <w:fldChar w:fldCharType="end"/>
      </w:r>
      <w:r>
        <w:t xml:space="preserve">: </w:t>
      </w:r>
      <w:r w:rsidRPr="005C4FE2">
        <w:t>Package Unasssignment Flow Diagram</w:t>
      </w:r>
      <w:bookmarkEnd w:id="426"/>
    </w:p>
    <w:p w14:paraId="555F6344" w14:textId="7FF4F4B6" w:rsidR="00FC6983" w:rsidRDefault="00FC6983" w:rsidP="00874F39">
      <w:pPr>
        <w:pStyle w:val="Caption"/>
      </w:pPr>
    </w:p>
    <w:p w14:paraId="421107EF" w14:textId="1B168740" w:rsidR="00996C46" w:rsidRDefault="00996C46" w:rsidP="00996C46">
      <w:pPr>
        <w:pStyle w:val="Heading3"/>
      </w:pPr>
      <w:bookmarkStart w:id="427" w:name="_Toc428289945"/>
      <w:r>
        <w:t>Sequence Diagram</w:t>
      </w:r>
      <w:bookmarkEnd w:id="427"/>
    </w:p>
    <w:p w14:paraId="67BF3259" w14:textId="226A2F5F" w:rsidR="00996C46" w:rsidRPr="00996C46" w:rsidRDefault="00996C46" w:rsidP="00996C46">
      <w:pPr>
        <w:pStyle w:val="BodyText"/>
        <w:rPr>
          <w:rFonts w:eastAsiaTheme="minorHAnsi"/>
        </w:rPr>
      </w:pPr>
      <w:r>
        <w:rPr>
          <w:rFonts w:eastAsiaTheme="minorHAnsi"/>
        </w:rPr>
        <w:t>None</w:t>
      </w:r>
    </w:p>
    <w:p w14:paraId="16BA431D" w14:textId="77777777" w:rsidR="000730F7" w:rsidRDefault="000730F7" w:rsidP="000730F7">
      <w:pPr>
        <w:pStyle w:val="Heading3"/>
      </w:pPr>
      <w:bookmarkStart w:id="428" w:name="_Toc428289946"/>
      <w:r>
        <w:t>Business Logic</w:t>
      </w:r>
      <w:bookmarkEnd w:id="428"/>
    </w:p>
    <w:p w14:paraId="5C9DBC2C" w14:textId="490C16A1" w:rsidR="00124E35" w:rsidRPr="00124E35" w:rsidRDefault="00124E35" w:rsidP="006A0BC4">
      <w:pPr>
        <w:pStyle w:val="BodyText"/>
        <w:widowControl w:val="0"/>
        <w:numPr>
          <w:ilvl w:val="0"/>
          <w:numId w:val="10"/>
        </w:numPr>
        <w:autoSpaceDE w:val="0"/>
        <w:autoSpaceDN w:val="0"/>
        <w:adjustRightInd w:val="0"/>
        <w:rPr>
          <w:szCs w:val="22"/>
        </w:rPr>
      </w:pPr>
      <w:r w:rsidRPr="00124E35">
        <w:rPr>
          <w:rFonts w:eastAsiaTheme="minorHAnsi" w:cs="Arial"/>
          <w:b/>
          <w:szCs w:val="22"/>
        </w:rPr>
        <w:t>com.myrio.tm.company.db.CServerDAO</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124E35" w14:paraId="4D8A1005" w14:textId="77777777" w:rsidTr="003C7E44">
        <w:tc>
          <w:tcPr>
            <w:tcW w:w="2698" w:type="dxa"/>
            <w:tcBorders>
              <w:top w:val="single" w:sz="4" w:space="0" w:color="auto"/>
              <w:bottom w:val="single" w:sz="4" w:space="0" w:color="auto"/>
              <w:right w:val="single" w:sz="4" w:space="0" w:color="auto"/>
            </w:tcBorders>
            <w:shd w:val="clear" w:color="auto" w:fill="000000"/>
          </w:tcPr>
          <w:p w14:paraId="2A48C086"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440E94AB"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7E6A429A"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Exception</w:t>
            </w:r>
          </w:p>
        </w:tc>
      </w:tr>
      <w:tr w:rsidR="00124E35" w14:paraId="07302DF3" w14:textId="77777777" w:rsidTr="003C7E44">
        <w:tc>
          <w:tcPr>
            <w:tcW w:w="2698" w:type="dxa"/>
            <w:tcBorders>
              <w:top w:val="single" w:sz="4" w:space="0" w:color="auto"/>
              <w:bottom w:val="single" w:sz="4" w:space="0" w:color="auto"/>
              <w:right w:val="single" w:sz="4" w:space="0" w:color="auto"/>
            </w:tcBorders>
          </w:tcPr>
          <w:p w14:paraId="4495763E" w14:textId="77777777" w:rsidR="00124E35" w:rsidRDefault="00124E35" w:rsidP="006A0BC4">
            <w:pPr>
              <w:numPr>
                <w:ilvl w:val="12"/>
                <w:numId w:val="0"/>
              </w:numPr>
              <w:rPr>
                <w:rFonts w:cs="Arial"/>
                <w:szCs w:val="22"/>
              </w:rPr>
            </w:pPr>
            <w:r w:rsidRPr="007A2932">
              <w:rPr>
                <w:rFonts w:cs="Arial"/>
                <w:szCs w:val="22"/>
              </w:rPr>
              <w:t>public static boolean isServerActive(String serverName)</w:t>
            </w:r>
          </w:p>
        </w:tc>
        <w:tc>
          <w:tcPr>
            <w:tcW w:w="4410" w:type="dxa"/>
            <w:tcBorders>
              <w:top w:val="single" w:sz="4" w:space="0" w:color="auto"/>
              <w:left w:val="single" w:sz="4" w:space="0" w:color="auto"/>
              <w:bottom w:val="single" w:sz="4" w:space="0" w:color="auto"/>
              <w:right w:val="single" w:sz="4" w:space="0" w:color="auto"/>
            </w:tcBorders>
          </w:tcPr>
          <w:p w14:paraId="34E60DFA" w14:textId="77777777" w:rsidR="00124E35" w:rsidRDefault="00124E35" w:rsidP="006A0BC4">
            <w:pPr>
              <w:numPr>
                <w:ilvl w:val="12"/>
                <w:numId w:val="0"/>
              </w:numPr>
              <w:rPr>
                <w:rFonts w:cs="Arial"/>
                <w:szCs w:val="22"/>
              </w:rPr>
            </w:pPr>
            <w:r w:rsidRPr="007A2932">
              <w:rPr>
                <w:rFonts w:cs="Arial"/>
                <w:szCs w:val="22"/>
              </w:rPr>
              <w:t>Check server is active or not</w:t>
            </w:r>
          </w:p>
        </w:tc>
        <w:tc>
          <w:tcPr>
            <w:tcW w:w="2156" w:type="dxa"/>
            <w:tcBorders>
              <w:top w:val="single" w:sz="4" w:space="0" w:color="auto"/>
              <w:left w:val="single" w:sz="4" w:space="0" w:color="auto"/>
              <w:bottom w:val="single" w:sz="4" w:space="0" w:color="auto"/>
            </w:tcBorders>
          </w:tcPr>
          <w:p w14:paraId="78B30769" w14:textId="77777777" w:rsidR="00124E35" w:rsidRDefault="00124E35" w:rsidP="006A0BC4">
            <w:pPr>
              <w:numPr>
                <w:ilvl w:val="12"/>
                <w:numId w:val="0"/>
              </w:numPr>
              <w:rPr>
                <w:rFonts w:cs="Arial"/>
                <w:szCs w:val="22"/>
              </w:rPr>
            </w:pPr>
            <w:r>
              <w:rPr>
                <w:rFonts w:cs="Arial"/>
                <w:szCs w:val="22"/>
              </w:rPr>
              <w:t xml:space="preserve">None </w:t>
            </w:r>
          </w:p>
        </w:tc>
      </w:tr>
    </w:tbl>
    <w:p w14:paraId="5E5F7ED8" w14:textId="77777777" w:rsidR="00124E35" w:rsidRDefault="00124E35" w:rsidP="00124E35">
      <w:pPr>
        <w:rPr>
          <w:rFonts w:cs="Arial"/>
          <w:szCs w:val="22"/>
        </w:rPr>
      </w:pPr>
    </w:p>
    <w:p w14:paraId="43913DF8" w14:textId="5AECC62E" w:rsidR="00124E35" w:rsidRPr="00124E35" w:rsidRDefault="00124E35" w:rsidP="006A0BC4">
      <w:pPr>
        <w:pStyle w:val="BodyText"/>
        <w:numPr>
          <w:ilvl w:val="0"/>
          <w:numId w:val="10"/>
        </w:numPr>
        <w:rPr>
          <w:rFonts w:eastAsiaTheme="minorHAnsi" w:cs="Arial"/>
          <w:szCs w:val="22"/>
        </w:rPr>
      </w:pPr>
      <w:r w:rsidRPr="00124E35">
        <w:rPr>
          <w:rFonts w:eastAsiaTheme="minorHAnsi" w:cs="Arial"/>
          <w:b/>
          <w:szCs w:val="22"/>
        </w:rPr>
        <w:t>com.myrio.tm.content.a.CContentItemSessionBean</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124E35" w14:paraId="66BB4BB6" w14:textId="77777777" w:rsidTr="003C7E44">
        <w:tc>
          <w:tcPr>
            <w:tcW w:w="2698" w:type="dxa"/>
            <w:tcBorders>
              <w:top w:val="single" w:sz="4" w:space="0" w:color="auto"/>
              <w:bottom w:val="single" w:sz="4" w:space="0" w:color="auto"/>
              <w:right w:val="single" w:sz="4" w:space="0" w:color="auto"/>
            </w:tcBorders>
            <w:shd w:val="clear" w:color="auto" w:fill="000000"/>
          </w:tcPr>
          <w:p w14:paraId="36032C43"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32C5CB20"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690E5AB9"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Exception</w:t>
            </w:r>
          </w:p>
        </w:tc>
      </w:tr>
      <w:tr w:rsidR="00124E35" w14:paraId="6D6A6155" w14:textId="77777777" w:rsidTr="003C7E44">
        <w:tc>
          <w:tcPr>
            <w:tcW w:w="2698" w:type="dxa"/>
            <w:tcBorders>
              <w:top w:val="single" w:sz="4" w:space="0" w:color="auto"/>
              <w:bottom w:val="single" w:sz="4" w:space="0" w:color="auto"/>
              <w:right w:val="single" w:sz="4" w:space="0" w:color="auto"/>
            </w:tcBorders>
          </w:tcPr>
          <w:p w14:paraId="3A548386" w14:textId="77777777" w:rsidR="00124E35" w:rsidRDefault="00124E35" w:rsidP="006A0BC4">
            <w:pPr>
              <w:numPr>
                <w:ilvl w:val="12"/>
                <w:numId w:val="0"/>
              </w:numPr>
              <w:rPr>
                <w:rFonts w:cs="Arial"/>
                <w:szCs w:val="22"/>
              </w:rPr>
            </w:pPr>
            <w:r w:rsidRPr="00CD12F5">
              <w:rPr>
                <w:rFonts w:cs="Arial"/>
                <w:szCs w:val="22"/>
              </w:rPr>
              <w:t>public void updateAssignedPackages(int movieID, String movieName, String movieType, HashMap updatePackageMap)</w:t>
            </w:r>
          </w:p>
        </w:tc>
        <w:tc>
          <w:tcPr>
            <w:tcW w:w="4410" w:type="dxa"/>
            <w:tcBorders>
              <w:top w:val="single" w:sz="4" w:space="0" w:color="auto"/>
              <w:left w:val="single" w:sz="4" w:space="0" w:color="auto"/>
              <w:bottom w:val="single" w:sz="4" w:space="0" w:color="auto"/>
              <w:right w:val="single" w:sz="4" w:space="0" w:color="auto"/>
            </w:tcBorders>
          </w:tcPr>
          <w:p w14:paraId="57466F90" w14:textId="77777777" w:rsidR="00124E35" w:rsidRDefault="00124E35" w:rsidP="006A0BC4">
            <w:pPr>
              <w:numPr>
                <w:ilvl w:val="12"/>
                <w:numId w:val="0"/>
              </w:numPr>
              <w:rPr>
                <w:rFonts w:cs="Arial"/>
                <w:szCs w:val="22"/>
              </w:rPr>
            </w:pPr>
            <w:r w:rsidRPr="00CD12F5">
              <w:rPr>
                <w:rFonts w:cs="Arial"/>
                <w:szCs w:val="22"/>
              </w:rPr>
              <w:t>Update the packages that this DTVChannelItem is assigned to. (incuding add or delete)</w:t>
            </w:r>
          </w:p>
        </w:tc>
        <w:tc>
          <w:tcPr>
            <w:tcW w:w="2156" w:type="dxa"/>
            <w:tcBorders>
              <w:top w:val="single" w:sz="4" w:space="0" w:color="auto"/>
              <w:left w:val="single" w:sz="4" w:space="0" w:color="auto"/>
              <w:bottom w:val="single" w:sz="4" w:space="0" w:color="auto"/>
            </w:tcBorders>
          </w:tcPr>
          <w:p w14:paraId="4432D6E1" w14:textId="77777777" w:rsidR="00124E35" w:rsidRDefault="00124E35" w:rsidP="006A0BC4">
            <w:pPr>
              <w:numPr>
                <w:ilvl w:val="12"/>
                <w:numId w:val="0"/>
              </w:numPr>
              <w:rPr>
                <w:rFonts w:cs="Arial"/>
                <w:szCs w:val="22"/>
              </w:rPr>
            </w:pPr>
            <w:r w:rsidRPr="00CD12F5">
              <w:rPr>
                <w:rFonts w:cs="Arial"/>
                <w:szCs w:val="22"/>
              </w:rPr>
              <w:t>CException</w:t>
            </w:r>
          </w:p>
        </w:tc>
      </w:tr>
      <w:tr w:rsidR="00124E35" w14:paraId="67D19EDE" w14:textId="77777777" w:rsidTr="003C7E44">
        <w:tc>
          <w:tcPr>
            <w:tcW w:w="2698" w:type="dxa"/>
            <w:tcBorders>
              <w:top w:val="single" w:sz="4" w:space="0" w:color="auto"/>
              <w:bottom w:val="single" w:sz="4" w:space="0" w:color="auto"/>
              <w:right w:val="single" w:sz="4" w:space="0" w:color="auto"/>
            </w:tcBorders>
          </w:tcPr>
          <w:p w14:paraId="2524F3CA" w14:textId="77777777" w:rsidR="00124E35" w:rsidRPr="00CD12F5" w:rsidRDefault="00124E35" w:rsidP="006A0BC4">
            <w:pPr>
              <w:numPr>
                <w:ilvl w:val="12"/>
                <w:numId w:val="0"/>
              </w:numPr>
              <w:rPr>
                <w:rFonts w:cs="Arial"/>
                <w:szCs w:val="22"/>
              </w:rPr>
            </w:pPr>
            <w:r w:rsidRPr="00CB094C">
              <w:rPr>
                <w:rFonts w:cs="Arial"/>
                <w:szCs w:val="22"/>
              </w:rPr>
              <w:t>private void setChanges(List&lt;String&gt; assigned, List&lt;String&gt; unassigned, HashMap updatePackageMap)</w:t>
            </w:r>
          </w:p>
        </w:tc>
        <w:tc>
          <w:tcPr>
            <w:tcW w:w="4410" w:type="dxa"/>
            <w:tcBorders>
              <w:top w:val="single" w:sz="4" w:space="0" w:color="auto"/>
              <w:left w:val="single" w:sz="4" w:space="0" w:color="auto"/>
              <w:bottom w:val="single" w:sz="4" w:space="0" w:color="auto"/>
              <w:right w:val="single" w:sz="4" w:space="0" w:color="auto"/>
            </w:tcBorders>
          </w:tcPr>
          <w:p w14:paraId="15A9543E" w14:textId="77777777" w:rsidR="00124E35" w:rsidRPr="00CD12F5" w:rsidRDefault="00124E35" w:rsidP="006A0BC4">
            <w:pPr>
              <w:numPr>
                <w:ilvl w:val="12"/>
                <w:numId w:val="0"/>
              </w:numPr>
              <w:rPr>
                <w:rFonts w:cs="Arial"/>
                <w:szCs w:val="22"/>
              </w:rPr>
            </w:pPr>
            <w:r w:rsidRPr="00CB094C">
              <w:rPr>
                <w:rFonts w:cs="Arial"/>
                <w:szCs w:val="22"/>
              </w:rPr>
              <w:t>Sets the assigned and unassigned</w:t>
            </w:r>
          </w:p>
        </w:tc>
        <w:tc>
          <w:tcPr>
            <w:tcW w:w="2156" w:type="dxa"/>
            <w:tcBorders>
              <w:top w:val="single" w:sz="4" w:space="0" w:color="auto"/>
              <w:left w:val="single" w:sz="4" w:space="0" w:color="auto"/>
              <w:bottom w:val="single" w:sz="4" w:space="0" w:color="auto"/>
            </w:tcBorders>
          </w:tcPr>
          <w:p w14:paraId="1C11896B" w14:textId="77777777" w:rsidR="00124E35" w:rsidRPr="00CD12F5" w:rsidRDefault="00124E35" w:rsidP="006A0BC4">
            <w:pPr>
              <w:numPr>
                <w:ilvl w:val="12"/>
                <w:numId w:val="0"/>
              </w:numPr>
              <w:rPr>
                <w:rFonts w:cs="Arial"/>
                <w:szCs w:val="22"/>
              </w:rPr>
            </w:pPr>
            <w:r>
              <w:rPr>
                <w:rFonts w:cs="Arial"/>
                <w:szCs w:val="22"/>
              </w:rPr>
              <w:t>None</w:t>
            </w:r>
          </w:p>
        </w:tc>
      </w:tr>
    </w:tbl>
    <w:p w14:paraId="6FC8920C" w14:textId="77777777" w:rsidR="00124E35" w:rsidRDefault="00124E35" w:rsidP="00124E35">
      <w:pPr>
        <w:pStyle w:val="BodyText"/>
        <w:rPr>
          <w:rFonts w:eastAsiaTheme="minorHAnsi" w:cs="Arial"/>
          <w:szCs w:val="22"/>
        </w:rPr>
      </w:pPr>
    </w:p>
    <w:p w14:paraId="3478534D" w14:textId="77777777" w:rsidR="00124E35" w:rsidRPr="00124E35" w:rsidRDefault="00124E35" w:rsidP="00124E35">
      <w:pPr>
        <w:pStyle w:val="BodyText"/>
        <w:numPr>
          <w:ilvl w:val="0"/>
          <w:numId w:val="10"/>
        </w:numPr>
        <w:rPr>
          <w:rFonts w:eastAsiaTheme="minorHAnsi" w:cs="Arial"/>
          <w:b/>
          <w:szCs w:val="22"/>
        </w:rPr>
      </w:pPr>
      <w:r w:rsidRPr="00124E35">
        <w:rPr>
          <w:rFonts w:eastAsiaTheme="minorHAnsi" w:cs="Arial"/>
          <w:b/>
          <w:szCs w:val="22"/>
        </w:rPr>
        <w:t>com.myrio.tm.content.bundle.al.BundleSessionBean</w:t>
      </w:r>
    </w:p>
    <w:p w14:paraId="02978BFC" w14:textId="77777777" w:rsidR="00124E35" w:rsidRDefault="00124E35" w:rsidP="00124E35">
      <w:pPr>
        <w:pStyle w:val="BodyText"/>
        <w:rPr>
          <w:rFonts w:eastAsiaTheme="minorHAnsi" w:cs="Arial"/>
          <w:szCs w:val="22"/>
        </w:rPr>
      </w:pPr>
    </w:p>
    <w:tbl>
      <w:tblPr>
        <w:tblW w:w="9266" w:type="dxa"/>
        <w:tblInd w:w="198" w:type="dxa"/>
        <w:tblCellMar>
          <w:left w:w="0" w:type="dxa"/>
          <w:right w:w="0" w:type="dxa"/>
        </w:tblCellMar>
        <w:tblLook w:val="04A0" w:firstRow="1" w:lastRow="0" w:firstColumn="1" w:lastColumn="0" w:noHBand="0" w:noVBand="1"/>
      </w:tblPr>
      <w:tblGrid>
        <w:gridCol w:w="3444"/>
        <w:gridCol w:w="2156"/>
        <w:gridCol w:w="3666"/>
      </w:tblGrid>
      <w:tr w:rsidR="00124E35" w14:paraId="2F08E643" w14:textId="77777777" w:rsidTr="00891FC1">
        <w:trPr>
          <w:trHeight w:val="92"/>
        </w:trPr>
        <w:tc>
          <w:tcPr>
            <w:tcW w:w="3444"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0AE1FC05"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215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1A8E0B83"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366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565C53D5"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124E35" w14:paraId="300EA6A2" w14:textId="77777777" w:rsidTr="00891FC1">
        <w:trPr>
          <w:trHeight w:val="92"/>
        </w:trPr>
        <w:tc>
          <w:tcPr>
            <w:tcW w:w="344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3766C43" w14:textId="77777777" w:rsidR="00124E35" w:rsidRPr="00A22FA4" w:rsidRDefault="00124E35" w:rsidP="006A0BC4">
            <w:pPr>
              <w:spacing w:line="276" w:lineRule="auto"/>
            </w:pPr>
            <w:r w:rsidRPr="00F0614F">
              <w:t>omiMgr</w:t>
            </w:r>
          </w:p>
        </w:tc>
        <w:tc>
          <w:tcPr>
            <w:tcW w:w="2156" w:type="dxa"/>
            <w:tcBorders>
              <w:top w:val="nil"/>
              <w:left w:val="nil"/>
              <w:bottom w:val="single" w:sz="8" w:space="0" w:color="auto"/>
              <w:right w:val="single" w:sz="8" w:space="0" w:color="auto"/>
            </w:tcBorders>
            <w:tcMar>
              <w:top w:w="0" w:type="dxa"/>
              <w:left w:w="108" w:type="dxa"/>
              <w:bottom w:w="0" w:type="dxa"/>
              <w:right w:w="108" w:type="dxa"/>
            </w:tcMar>
          </w:tcPr>
          <w:p w14:paraId="71240A99" w14:textId="77777777" w:rsidR="00124E35" w:rsidRDefault="00124E35" w:rsidP="006A0BC4">
            <w:pPr>
              <w:spacing w:line="276" w:lineRule="auto"/>
            </w:pPr>
            <w:r>
              <w:t xml:space="preserve">Private </w:t>
            </w:r>
            <w:r w:rsidRPr="00F0614F">
              <w:t>OMIManager</w:t>
            </w:r>
          </w:p>
        </w:tc>
        <w:tc>
          <w:tcPr>
            <w:tcW w:w="3666" w:type="dxa"/>
            <w:tcBorders>
              <w:top w:val="nil"/>
              <w:left w:val="nil"/>
              <w:bottom w:val="single" w:sz="8" w:space="0" w:color="auto"/>
              <w:right w:val="single" w:sz="8" w:space="0" w:color="auto"/>
            </w:tcBorders>
            <w:tcMar>
              <w:top w:w="0" w:type="dxa"/>
              <w:left w:w="108" w:type="dxa"/>
              <w:bottom w:w="0" w:type="dxa"/>
              <w:right w:w="108" w:type="dxa"/>
            </w:tcMar>
          </w:tcPr>
          <w:p w14:paraId="0EB77BA2" w14:textId="77777777" w:rsidR="00124E35" w:rsidRPr="00A22FA4" w:rsidRDefault="00124E35" w:rsidP="006A0BC4">
            <w:pPr>
              <w:spacing w:line="276" w:lineRule="auto"/>
            </w:pPr>
            <w:r w:rsidRPr="00F0614F">
              <w:t>omiMgr</w:t>
            </w:r>
          </w:p>
        </w:tc>
      </w:tr>
    </w:tbl>
    <w:p w14:paraId="3D1B51D8" w14:textId="77777777" w:rsidR="00124E35" w:rsidRDefault="00124E35" w:rsidP="00124E35">
      <w:pPr>
        <w:pStyle w:val="BodyText"/>
        <w:rPr>
          <w:rFonts w:eastAsiaTheme="minorHAnsi" w:cs="Arial"/>
          <w:szCs w:val="22"/>
        </w:rPr>
      </w:pPr>
    </w:p>
    <w:tbl>
      <w:tblPr>
        <w:tblW w:w="0" w:type="auto"/>
        <w:tblInd w:w="198" w:type="dxa"/>
        <w:tblLayout w:type="fixed"/>
        <w:tblCellMar>
          <w:left w:w="0" w:type="dxa"/>
          <w:right w:w="0" w:type="dxa"/>
        </w:tblCellMar>
        <w:tblLook w:val="04A0" w:firstRow="1" w:lastRow="0" w:firstColumn="1" w:lastColumn="0" w:noHBand="0" w:noVBand="1"/>
      </w:tblPr>
      <w:tblGrid>
        <w:gridCol w:w="5005"/>
        <w:gridCol w:w="2650"/>
        <w:gridCol w:w="1611"/>
      </w:tblGrid>
      <w:tr w:rsidR="00124E35" w14:paraId="5BFEFF23" w14:textId="77777777" w:rsidTr="00891FC1">
        <w:tc>
          <w:tcPr>
            <w:tcW w:w="5005"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tcPr>
          <w:p w14:paraId="5C1F9FC3"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2650"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tcPr>
          <w:p w14:paraId="4440E2F1"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1611"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084F0EFF"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124E35" w14:paraId="48842194" w14:textId="77777777" w:rsidTr="00891FC1">
        <w:tc>
          <w:tcPr>
            <w:tcW w:w="500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08ECBE3" w14:textId="77777777" w:rsidR="00124E35" w:rsidRDefault="00124E35" w:rsidP="006A0BC4">
            <w:pPr>
              <w:spacing w:line="276" w:lineRule="auto"/>
              <w:rPr>
                <w:rFonts w:eastAsiaTheme="minorHAnsi" w:cs="Arial"/>
                <w:szCs w:val="22"/>
              </w:rPr>
            </w:pPr>
            <w:r w:rsidRPr="004241F5">
              <w:rPr>
                <w:rFonts w:eastAsiaTheme="minorHAnsi" w:cs="Arial"/>
                <w:szCs w:val="22"/>
              </w:rPr>
              <w:t>private void updateVMXSyncStatus(int vmxSyncStatus, int bundleId)</w:t>
            </w:r>
          </w:p>
        </w:tc>
        <w:tc>
          <w:tcPr>
            <w:tcW w:w="2650" w:type="dxa"/>
            <w:tcBorders>
              <w:top w:val="nil"/>
              <w:left w:val="nil"/>
              <w:bottom w:val="single" w:sz="8" w:space="0" w:color="auto"/>
              <w:right w:val="single" w:sz="8" w:space="0" w:color="auto"/>
            </w:tcBorders>
            <w:tcMar>
              <w:top w:w="0" w:type="dxa"/>
              <w:left w:w="108" w:type="dxa"/>
              <w:bottom w:w="0" w:type="dxa"/>
              <w:right w:w="108" w:type="dxa"/>
            </w:tcMar>
          </w:tcPr>
          <w:p w14:paraId="6130AC10" w14:textId="77777777" w:rsidR="00124E35" w:rsidRDefault="00124E35" w:rsidP="006A0BC4">
            <w:pPr>
              <w:spacing w:line="276" w:lineRule="auto"/>
              <w:rPr>
                <w:rFonts w:eastAsiaTheme="minorHAnsi" w:cs="Arial"/>
                <w:szCs w:val="22"/>
              </w:rPr>
            </w:pPr>
            <w:r w:rsidRPr="004241F5">
              <w:rPr>
                <w:rFonts w:eastAsiaTheme="minorHAnsi" w:cs="Arial"/>
                <w:szCs w:val="22"/>
              </w:rPr>
              <w:t>update VMX Sync Status</w:t>
            </w:r>
          </w:p>
        </w:tc>
        <w:tc>
          <w:tcPr>
            <w:tcW w:w="1611" w:type="dxa"/>
            <w:tcBorders>
              <w:top w:val="nil"/>
              <w:left w:val="nil"/>
              <w:bottom w:val="single" w:sz="8" w:space="0" w:color="auto"/>
              <w:right w:val="single" w:sz="8" w:space="0" w:color="auto"/>
            </w:tcBorders>
            <w:tcMar>
              <w:top w:w="0" w:type="dxa"/>
              <w:left w:w="108" w:type="dxa"/>
              <w:bottom w:w="0" w:type="dxa"/>
              <w:right w:w="108" w:type="dxa"/>
            </w:tcMar>
          </w:tcPr>
          <w:p w14:paraId="2345D188" w14:textId="77777777" w:rsidR="00124E35" w:rsidRDefault="00124E35" w:rsidP="006A0BC4">
            <w:pPr>
              <w:spacing w:line="276" w:lineRule="auto"/>
              <w:ind w:left="200" w:hanging="200"/>
              <w:rPr>
                <w:rFonts w:eastAsiaTheme="minorHAnsi" w:cs="Arial"/>
                <w:sz w:val="20"/>
              </w:rPr>
            </w:pPr>
            <w:r>
              <w:rPr>
                <w:rFonts w:eastAsiaTheme="minorHAnsi" w:cs="Arial"/>
                <w:sz w:val="20"/>
              </w:rPr>
              <w:t xml:space="preserve">None </w:t>
            </w:r>
          </w:p>
        </w:tc>
      </w:tr>
      <w:tr w:rsidR="00124E35" w14:paraId="41DFA34B" w14:textId="77777777" w:rsidTr="00891FC1">
        <w:tc>
          <w:tcPr>
            <w:tcW w:w="5005" w:type="dxa"/>
            <w:tcBorders>
              <w:top w:val="nil"/>
              <w:left w:val="single" w:sz="8" w:space="0" w:color="auto"/>
              <w:bottom w:val="single" w:sz="12" w:space="0" w:color="auto"/>
              <w:right w:val="single" w:sz="8" w:space="0" w:color="auto"/>
            </w:tcBorders>
            <w:tcMar>
              <w:top w:w="0" w:type="dxa"/>
              <w:left w:w="108" w:type="dxa"/>
              <w:bottom w:w="0" w:type="dxa"/>
              <w:right w:w="108" w:type="dxa"/>
            </w:tcMar>
          </w:tcPr>
          <w:p w14:paraId="1008F612" w14:textId="4862FEE1" w:rsidR="00124E35" w:rsidRDefault="00124E35" w:rsidP="006A0BC4">
            <w:pPr>
              <w:spacing w:line="276" w:lineRule="auto"/>
              <w:rPr>
                <w:rFonts w:eastAsiaTheme="minorHAnsi" w:cs="Arial"/>
                <w:szCs w:val="22"/>
              </w:rPr>
            </w:pPr>
            <w:r w:rsidRPr="00C93213">
              <w:rPr>
                <w:rFonts w:eastAsiaTheme="minorHAnsi" w:cs="Arial"/>
                <w:szCs w:val="22"/>
              </w:rPr>
              <w:t>private List&lt;String&gt; getAssetsListByBundleId(int bundleID, String bType)</w:t>
            </w:r>
          </w:p>
        </w:tc>
        <w:tc>
          <w:tcPr>
            <w:tcW w:w="2650" w:type="dxa"/>
            <w:tcBorders>
              <w:top w:val="nil"/>
              <w:left w:val="nil"/>
              <w:bottom w:val="single" w:sz="12" w:space="0" w:color="auto"/>
              <w:right w:val="single" w:sz="8" w:space="0" w:color="auto"/>
            </w:tcBorders>
            <w:tcMar>
              <w:top w:w="0" w:type="dxa"/>
              <w:left w:w="108" w:type="dxa"/>
              <w:bottom w:w="0" w:type="dxa"/>
              <w:right w:w="108" w:type="dxa"/>
            </w:tcMar>
          </w:tcPr>
          <w:p w14:paraId="42D4D912" w14:textId="77777777" w:rsidR="00124E35" w:rsidRDefault="00124E35" w:rsidP="006A0BC4">
            <w:pPr>
              <w:tabs>
                <w:tab w:val="left" w:pos="2066"/>
              </w:tabs>
              <w:spacing w:line="276" w:lineRule="auto"/>
              <w:rPr>
                <w:rFonts w:eastAsiaTheme="minorHAnsi" w:cs="Arial"/>
                <w:szCs w:val="22"/>
              </w:rPr>
            </w:pPr>
            <w:r w:rsidRPr="00C93213">
              <w:rPr>
                <w:rFonts w:eastAsiaTheme="minorHAnsi" w:cs="Arial"/>
                <w:szCs w:val="22"/>
              </w:rPr>
              <w:t>getAssetsListByBundleId</w:t>
            </w:r>
          </w:p>
        </w:tc>
        <w:tc>
          <w:tcPr>
            <w:tcW w:w="1611" w:type="dxa"/>
            <w:tcBorders>
              <w:top w:val="nil"/>
              <w:left w:val="nil"/>
              <w:bottom w:val="single" w:sz="12" w:space="0" w:color="auto"/>
              <w:right w:val="single" w:sz="8" w:space="0" w:color="auto"/>
            </w:tcBorders>
            <w:tcMar>
              <w:top w:w="0" w:type="dxa"/>
              <w:left w:w="108" w:type="dxa"/>
              <w:bottom w:w="0" w:type="dxa"/>
              <w:right w:w="108" w:type="dxa"/>
            </w:tcMar>
          </w:tcPr>
          <w:p w14:paraId="7A985AC8" w14:textId="77777777" w:rsidR="00124E35" w:rsidRDefault="00124E35" w:rsidP="006A0BC4">
            <w:pPr>
              <w:spacing w:line="276" w:lineRule="auto"/>
              <w:rPr>
                <w:rFonts w:eastAsiaTheme="minorHAnsi" w:cs="Arial"/>
                <w:sz w:val="20"/>
              </w:rPr>
            </w:pPr>
            <w:r w:rsidRPr="00C93213">
              <w:rPr>
                <w:rFonts w:eastAsiaTheme="minorHAnsi" w:cs="Arial"/>
                <w:sz w:val="20"/>
              </w:rPr>
              <w:t>BundleException</w:t>
            </w:r>
          </w:p>
        </w:tc>
      </w:tr>
      <w:tr w:rsidR="00124E35" w14:paraId="3850F885" w14:textId="77777777" w:rsidTr="00891FC1">
        <w:tc>
          <w:tcPr>
            <w:tcW w:w="500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3B8838CE" w14:textId="77777777" w:rsidR="00124E35" w:rsidRPr="00672ACE" w:rsidRDefault="00124E35" w:rsidP="006A0BC4">
            <w:pPr>
              <w:spacing w:line="276" w:lineRule="auto"/>
            </w:pPr>
            <w:r w:rsidRPr="00314394">
              <w:t>private void createBundleRequestToOMI(int id)</w:t>
            </w:r>
          </w:p>
        </w:tc>
        <w:tc>
          <w:tcPr>
            <w:tcW w:w="2650"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3F81864" w14:textId="77777777" w:rsidR="00124E35" w:rsidRPr="00672ACE" w:rsidRDefault="00124E35" w:rsidP="006A0BC4">
            <w:pPr>
              <w:tabs>
                <w:tab w:val="left" w:pos="2066"/>
              </w:tabs>
              <w:spacing w:line="276" w:lineRule="auto"/>
            </w:pPr>
            <w:r w:rsidRPr="00314394">
              <w:t>Generated CreateBundle Request to send to OMI Client</w:t>
            </w:r>
          </w:p>
        </w:tc>
        <w:tc>
          <w:tcPr>
            <w:tcW w:w="1611"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FCCA134" w14:textId="77777777" w:rsidR="00124E35" w:rsidRDefault="00124E35" w:rsidP="006A0BC4">
            <w:pPr>
              <w:spacing w:line="276" w:lineRule="auto"/>
              <w:ind w:left="200" w:hanging="200"/>
            </w:pPr>
            <w:r w:rsidRPr="00314394">
              <w:t>CException</w:t>
            </w:r>
          </w:p>
        </w:tc>
      </w:tr>
      <w:tr w:rsidR="00124E35" w14:paraId="1E74606C" w14:textId="77777777" w:rsidTr="00891FC1">
        <w:tc>
          <w:tcPr>
            <w:tcW w:w="500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155ADBBD" w14:textId="77777777" w:rsidR="00124E35" w:rsidRPr="00672ACE" w:rsidRDefault="00124E35" w:rsidP="006A0BC4">
            <w:pPr>
              <w:spacing w:line="276" w:lineRule="auto"/>
            </w:pPr>
            <w:r w:rsidRPr="00662042">
              <w:t>private void activateBundleRequestToOMI(int bundleID, List assetList)</w:t>
            </w:r>
          </w:p>
        </w:tc>
        <w:tc>
          <w:tcPr>
            <w:tcW w:w="2650"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9AC97D5" w14:textId="77777777" w:rsidR="00124E35" w:rsidRDefault="00124E35" w:rsidP="006A0BC4">
            <w:pPr>
              <w:tabs>
                <w:tab w:val="left" w:pos="2066"/>
              </w:tabs>
              <w:spacing w:line="276" w:lineRule="auto"/>
            </w:pPr>
            <w:r w:rsidRPr="00662042">
              <w:t>Generates ActivateBundle Request to send to OMI Client</w:t>
            </w:r>
          </w:p>
        </w:tc>
        <w:tc>
          <w:tcPr>
            <w:tcW w:w="1611"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D49ACBB" w14:textId="77777777" w:rsidR="00124E35" w:rsidRDefault="00124E35" w:rsidP="006A0BC4">
            <w:pPr>
              <w:spacing w:line="276" w:lineRule="auto"/>
              <w:ind w:left="200" w:hanging="200"/>
            </w:pPr>
            <w:r w:rsidRPr="00662042">
              <w:t>CException</w:t>
            </w:r>
          </w:p>
        </w:tc>
      </w:tr>
      <w:tr w:rsidR="00124E35" w14:paraId="54F6EE18" w14:textId="77777777" w:rsidTr="00891FC1">
        <w:tc>
          <w:tcPr>
            <w:tcW w:w="500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71A3C495" w14:textId="77777777" w:rsidR="00124E35" w:rsidRPr="00672ACE" w:rsidRDefault="00124E35" w:rsidP="006A0BC4">
            <w:pPr>
              <w:spacing w:line="276" w:lineRule="auto"/>
            </w:pPr>
            <w:r w:rsidRPr="00036A9C">
              <w:tab/>
              <w:t>private void setVMXStatus(int requestType, int id)</w:t>
            </w:r>
          </w:p>
        </w:tc>
        <w:tc>
          <w:tcPr>
            <w:tcW w:w="2650"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2B96E8F" w14:textId="77777777" w:rsidR="00124E35" w:rsidRDefault="00124E35" w:rsidP="006A0BC4">
            <w:pPr>
              <w:tabs>
                <w:tab w:val="left" w:pos="2066"/>
              </w:tabs>
              <w:spacing w:line="276" w:lineRule="auto"/>
            </w:pPr>
            <w:r w:rsidRPr="00036A9C">
              <w:t>It sets the VMXSYNC Status based on the request type</w:t>
            </w:r>
          </w:p>
        </w:tc>
        <w:tc>
          <w:tcPr>
            <w:tcW w:w="1611"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ED3231E" w14:textId="77777777" w:rsidR="00124E35" w:rsidRDefault="00124E35" w:rsidP="006A0BC4">
            <w:pPr>
              <w:spacing w:line="276" w:lineRule="auto"/>
              <w:ind w:left="200" w:hanging="200"/>
            </w:pPr>
            <w:r>
              <w:t xml:space="preserve">None </w:t>
            </w:r>
          </w:p>
        </w:tc>
      </w:tr>
    </w:tbl>
    <w:p w14:paraId="2018F167" w14:textId="77777777" w:rsidR="00124E35" w:rsidRDefault="00124E35" w:rsidP="00124E35">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124E35" w14:paraId="7A19EE6E" w14:textId="77777777" w:rsidTr="00891FC1">
        <w:tc>
          <w:tcPr>
            <w:tcW w:w="2698" w:type="dxa"/>
            <w:tcBorders>
              <w:top w:val="single" w:sz="4" w:space="0" w:color="auto"/>
              <w:bottom w:val="single" w:sz="4" w:space="0" w:color="auto"/>
              <w:right w:val="single" w:sz="4" w:space="0" w:color="auto"/>
            </w:tcBorders>
            <w:shd w:val="clear" w:color="auto" w:fill="000000"/>
          </w:tcPr>
          <w:p w14:paraId="29C1D9DC"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CCF863F"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105DD0A4"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Exception</w:t>
            </w:r>
          </w:p>
        </w:tc>
      </w:tr>
      <w:tr w:rsidR="00124E35" w14:paraId="5E46D209" w14:textId="77777777" w:rsidTr="00891FC1">
        <w:tc>
          <w:tcPr>
            <w:tcW w:w="2698" w:type="dxa"/>
            <w:tcBorders>
              <w:top w:val="single" w:sz="4" w:space="0" w:color="auto"/>
              <w:bottom w:val="single" w:sz="4" w:space="0" w:color="auto"/>
              <w:right w:val="single" w:sz="4" w:space="0" w:color="auto"/>
            </w:tcBorders>
          </w:tcPr>
          <w:p w14:paraId="4FDCDD68" w14:textId="77777777" w:rsidR="00124E35" w:rsidRDefault="00124E35" w:rsidP="006A0BC4">
            <w:pPr>
              <w:numPr>
                <w:ilvl w:val="12"/>
                <w:numId w:val="0"/>
              </w:numPr>
              <w:rPr>
                <w:rFonts w:cs="Arial"/>
                <w:szCs w:val="22"/>
              </w:rPr>
            </w:pPr>
            <w:r w:rsidRPr="00AC26F0">
              <w:rPr>
                <w:rFonts w:cs="Arial"/>
                <w:szCs w:val="22"/>
              </w:rPr>
              <w:t>public void ejbActivate()</w:t>
            </w:r>
          </w:p>
        </w:tc>
        <w:tc>
          <w:tcPr>
            <w:tcW w:w="4410" w:type="dxa"/>
            <w:tcBorders>
              <w:top w:val="single" w:sz="4" w:space="0" w:color="auto"/>
              <w:left w:val="single" w:sz="4" w:space="0" w:color="auto"/>
              <w:bottom w:val="single" w:sz="4" w:space="0" w:color="auto"/>
              <w:right w:val="single" w:sz="4" w:space="0" w:color="auto"/>
            </w:tcBorders>
          </w:tcPr>
          <w:p w14:paraId="6726CAE7" w14:textId="77777777" w:rsidR="00124E35" w:rsidRDefault="00124E35" w:rsidP="006A0BC4">
            <w:pPr>
              <w:numPr>
                <w:ilvl w:val="12"/>
                <w:numId w:val="0"/>
              </w:numPr>
              <w:rPr>
                <w:rFonts w:cs="Arial"/>
                <w:szCs w:val="22"/>
              </w:rPr>
            </w:pPr>
            <w:r w:rsidRPr="00AC26F0">
              <w:rPr>
                <w:rFonts w:cs="Arial"/>
                <w:szCs w:val="22"/>
              </w:rPr>
              <w:t>called by the container on bean activation</w:t>
            </w:r>
          </w:p>
        </w:tc>
        <w:tc>
          <w:tcPr>
            <w:tcW w:w="2156" w:type="dxa"/>
            <w:tcBorders>
              <w:top w:val="single" w:sz="4" w:space="0" w:color="auto"/>
              <w:left w:val="single" w:sz="4" w:space="0" w:color="auto"/>
              <w:bottom w:val="single" w:sz="4" w:space="0" w:color="auto"/>
            </w:tcBorders>
          </w:tcPr>
          <w:p w14:paraId="5642DDE1" w14:textId="77777777" w:rsidR="00124E35" w:rsidRDefault="00124E35" w:rsidP="006A0BC4">
            <w:pPr>
              <w:numPr>
                <w:ilvl w:val="12"/>
                <w:numId w:val="0"/>
              </w:numPr>
              <w:rPr>
                <w:rFonts w:cs="Arial"/>
                <w:szCs w:val="22"/>
              </w:rPr>
            </w:pPr>
            <w:r>
              <w:rPr>
                <w:rFonts w:cs="Arial"/>
                <w:szCs w:val="22"/>
              </w:rPr>
              <w:t xml:space="preserve">None </w:t>
            </w:r>
          </w:p>
        </w:tc>
      </w:tr>
      <w:tr w:rsidR="00124E35" w14:paraId="22FE6576" w14:textId="77777777" w:rsidTr="00891FC1">
        <w:tc>
          <w:tcPr>
            <w:tcW w:w="2698" w:type="dxa"/>
            <w:tcBorders>
              <w:top w:val="single" w:sz="4" w:space="0" w:color="auto"/>
              <w:bottom w:val="single" w:sz="4" w:space="0" w:color="auto"/>
              <w:right w:val="single" w:sz="4" w:space="0" w:color="auto"/>
            </w:tcBorders>
          </w:tcPr>
          <w:p w14:paraId="5DF4802E" w14:textId="77777777" w:rsidR="00124E35" w:rsidRPr="00CD12F5" w:rsidRDefault="00124E35" w:rsidP="006A0BC4">
            <w:pPr>
              <w:numPr>
                <w:ilvl w:val="12"/>
                <w:numId w:val="0"/>
              </w:numPr>
              <w:rPr>
                <w:rFonts w:cs="Arial"/>
                <w:szCs w:val="22"/>
              </w:rPr>
            </w:pPr>
            <w:r w:rsidRPr="00E63186">
              <w:rPr>
                <w:rFonts w:cs="Arial"/>
                <w:szCs w:val="22"/>
              </w:rPr>
              <w:t>public void ejbPassivate()</w:t>
            </w:r>
          </w:p>
        </w:tc>
        <w:tc>
          <w:tcPr>
            <w:tcW w:w="4410" w:type="dxa"/>
            <w:tcBorders>
              <w:top w:val="single" w:sz="4" w:space="0" w:color="auto"/>
              <w:left w:val="single" w:sz="4" w:space="0" w:color="auto"/>
              <w:bottom w:val="single" w:sz="4" w:space="0" w:color="auto"/>
              <w:right w:val="single" w:sz="4" w:space="0" w:color="auto"/>
            </w:tcBorders>
          </w:tcPr>
          <w:p w14:paraId="07E6478C" w14:textId="77777777" w:rsidR="00124E35" w:rsidRPr="00CD12F5" w:rsidRDefault="00124E35" w:rsidP="006A0BC4">
            <w:pPr>
              <w:numPr>
                <w:ilvl w:val="12"/>
                <w:numId w:val="0"/>
              </w:numPr>
              <w:rPr>
                <w:rFonts w:cs="Arial"/>
                <w:szCs w:val="22"/>
              </w:rPr>
            </w:pPr>
            <w:r w:rsidRPr="00E63186">
              <w:rPr>
                <w:rFonts w:cs="Arial"/>
                <w:szCs w:val="22"/>
              </w:rPr>
              <w:t>called by the container on bean passivation</w:t>
            </w:r>
          </w:p>
        </w:tc>
        <w:tc>
          <w:tcPr>
            <w:tcW w:w="2156" w:type="dxa"/>
            <w:tcBorders>
              <w:top w:val="single" w:sz="4" w:space="0" w:color="auto"/>
              <w:left w:val="single" w:sz="4" w:space="0" w:color="auto"/>
              <w:bottom w:val="single" w:sz="4" w:space="0" w:color="auto"/>
            </w:tcBorders>
          </w:tcPr>
          <w:p w14:paraId="28536961" w14:textId="77777777" w:rsidR="00124E35" w:rsidRPr="00CD12F5" w:rsidRDefault="00124E35" w:rsidP="006A0BC4">
            <w:pPr>
              <w:numPr>
                <w:ilvl w:val="12"/>
                <w:numId w:val="0"/>
              </w:numPr>
              <w:rPr>
                <w:rFonts w:cs="Arial"/>
                <w:szCs w:val="22"/>
              </w:rPr>
            </w:pPr>
            <w:r>
              <w:rPr>
                <w:rFonts w:cs="Arial"/>
                <w:szCs w:val="22"/>
              </w:rPr>
              <w:t xml:space="preserve">None </w:t>
            </w:r>
          </w:p>
        </w:tc>
      </w:tr>
      <w:tr w:rsidR="00124E35" w14:paraId="111CC68E" w14:textId="77777777" w:rsidTr="00891FC1">
        <w:tc>
          <w:tcPr>
            <w:tcW w:w="2698" w:type="dxa"/>
            <w:tcBorders>
              <w:top w:val="single" w:sz="4" w:space="0" w:color="auto"/>
              <w:bottom w:val="single" w:sz="4" w:space="0" w:color="auto"/>
              <w:right w:val="single" w:sz="4" w:space="0" w:color="auto"/>
            </w:tcBorders>
          </w:tcPr>
          <w:p w14:paraId="148734B0" w14:textId="77777777" w:rsidR="00124E35" w:rsidRPr="00E63186" w:rsidRDefault="00124E35" w:rsidP="006A0BC4">
            <w:pPr>
              <w:numPr>
                <w:ilvl w:val="12"/>
                <w:numId w:val="0"/>
              </w:numPr>
              <w:rPr>
                <w:rFonts w:cs="Arial"/>
                <w:szCs w:val="22"/>
              </w:rPr>
            </w:pPr>
            <w:r w:rsidRPr="009745D3">
              <w:rPr>
                <w:rFonts w:cs="Arial"/>
                <w:szCs w:val="22"/>
              </w:rPr>
              <w:t>public void ejbRemove()</w:t>
            </w:r>
          </w:p>
        </w:tc>
        <w:tc>
          <w:tcPr>
            <w:tcW w:w="4410" w:type="dxa"/>
            <w:tcBorders>
              <w:top w:val="single" w:sz="4" w:space="0" w:color="auto"/>
              <w:left w:val="single" w:sz="4" w:space="0" w:color="auto"/>
              <w:bottom w:val="single" w:sz="4" w:space="0" w:color="auto"/>
              <w:right w:val="single" w:sz="4" w:space="0" w:color="auto"/>
            </w:tcBorders>
          </w:tcPr>
          <w:p w14:paraId="21FD0F18" w14:textId="77777777" w:rsidR="00124E35" w:rsidRPr="00E63186" w:rsidRDefault="00124E35" w:rsidP="006A0BC4">
            <w:pPr>
              <w:numPr>
                <w:ilvl w:val="12"/>
                <w:numId w:val="0"/>
              </w:numPr>
              <w:rPr>
                <w:rFonts w:cs="Arial"/>
                <w:szCs w:val="22"/>
              </w:rPr>
            </w:pPr>
            <w:r w:rsidRPr="009745D3">
              <w:rPr>
                <w:rFonts w:cs="Arial"/>
                <w:szCs w:val="22"/>
              </w:rPr>
              <w:t>called by the container while removing the bean. frees the resources</w:t>
            </w:r>
          </w:p>
        </w:tc>
        <w:tc>
          <w:tcPr>
            <w:tcW w:w="2156" w:type="dxa"/>
            <w:tcBorders>
              <w:top w:val="single" w:sz="4" w:space="0" w:color="auto"/>
              <w:left w:val="single" w:sz="4" w:space="0" w:color="auto"/>
              <w:bottom w:val="single" w:sz="4" w:space="0" w:color="auto"/>
            </w:tcBorders>
          </w:tcPr>
          <w:p w14:paraId="0438C651" w14:textId="77777777" w:rsidR="00124E35" w:rsidRDefault="00124E35" w:rsidP="006A0BC4">
            <w:pPr>
              <w:numPr>
                <w:ilvl w:val="12"/>
                <w:numId w:val="0"/>
              </w:numPr>
              <w:rPr>
                <w:rFonts w:cs="Arial"/>
                <w:szCs w:val="22"/>
              </w:rPr>
            </w:pPr>
            <w:r>
              <w:rPr>
                <w:rFonts w:cs="Arial"/>
                <w:szCs w:val="22"/>
              </w:rPr>
              <w:t xml:space="preserve">None </w:t>
            </w:r>
          </w:p>
        </w:tc>
      </w:tr>
      <w:tr w:rsidR="00124E35" w14:paraId="763C8267" w14:textId="77777777" w:rsidTr="00891FC1">
        <w:tc>
          <w:tcPr>
            <w:tcW w:w="2698" w:type="dxa"/>
            <w:tcBorders>
              <w:top w:val="single" w:sz="4" w:space="0" w:color="auto"/>
              <w:bottom w:val="single" w:sz="4" w:space="0" w:color="auto"/>
              <w:right w:val="single" w:sz="4" w:space="0" w:color="auto"/>
            </w:tcBorders>
          </w:tcPr>
          <w:p w14:paraId="17F9E0BF" w14:textId="68A16BAB" w:rsidR="00124E35" w:rsidRPr="00E63186" w:rsidRDefault="00124E35" w:rsidP="006A0BC4">
            <w:pPr>
              <w:numPr>
                <w:ilvl w:val="12"/>
                <w:numId w:val="0"/>
              </w:numPr>
              <w:rPr>
                <w:rFonts w:cs="Arial"/>
                <w:szCs w:val="22"/>
              </w:rPr>
            </w:pPr>
            <w:r w:rsidRPr="000A364C">
              <w:rPr>
                <w:rFonts w:cs="Arial"/>
                <w:szCs w:val="22"/>
              </w:rPr>
              <w:t>public void ejbCreate()</w:t>
            </w:r>
          </w:p>
        </w:tc>
        <w:tc>
          <w:tcPr>
            <w:tcW w:w="4410" w:type="dxa"/>
            <w:tcBorders>
              <w:top w:val="single" w:sz="4" w:space="0" w:color="auto"/>
              <w:left w:val="single" w:sz="4" w:space="0" w:color="auto"/>
              <w:bottom w:val="single" w:sz="4" w:space="0" w:color="auto"/>
              <w:right w:val="single" w:sz="4" w:space="0" w:color="auto"/>
            </w:tcBorders>
          </w:tcPr>
          <w:p w14:paraId="682FCAD6" w14:textId="77777777" w:rsidR="00124E35" w:rsidRPr="00E63186" w:rsidRDefault="00124E35" w:rsidP="006A0BC4">
            <w:pPr>
              <w:numPr>
                <w:ilvl w:val="12"/>
                <w:numId w:val="0"/>
              </w:numPr>
              <w:rPr>
                <w:rFonts w:cs="Arial"/>
                <w:szCs w:val="22"/>
              </w:rPr>
            </w:pPr>
            <w:r w:rsidRPr="000A364C">
              <w:rPr>
                <w:rFonts w:cs="Arial"/>
                <w:szCs w:val="22"/>
              </w:rPr>
              <w:t>called by the container. Initialises the bean</w:t>
            </w:r>
          </w:p>
        </w:tc>
        <w:tc>
          <w:tcPr>
            <w:tcW w:w="2156" w:type="dxa"/>
            <w:tcBorders>
              <w:top w:val="single" w:sz="4" w:space="0" w:color="auto"/>
              <w:left w:val="single" w:sz="4" w:space="0" w:color="auto"/>
              <w:bottom w:val="single" w:sz="4" w:space="0" w:color="auto"/>
            </w:tcBorders>
          </w:tcPr>
          <w:p w14:paraId="0C857094" w14:textId="77777777" w:rsidR="00124E35" w:rsidRDefault="00124E35" w:rsidP="006A0BC4">
            <w:pPr>
              <w:numPr>
                <w:ilvl w:val="12"/>
                <w:numId w:val="0"/>
              </w:numPr>
              <w:rPr>
                <w:rFonts w:cs="Arial"/>
                <w:szCs w:val="22"/>
              </w:rPr>
            </w:pPr>
            <w:r w:rsidRPr="000A364C">
              <w:rPr>
                <w:rFonts w:cs="Arial"/>
                <w:szCs w:val="22"/>
              </w:rPr>
              <w:t>CreateException, RemoteException, BundleException</w:t>
            </w:r>
          </w:p>
        </w:tc>
      </w:tr>
      <w:tr w:rsidR="00124E35" w14:paraId="7C904140" w14:textId="77777777" w:rsidTr="00891FC1">
        <w:tc>
          <w:tcPr>
            <w:tcW w:w="2698" w:type="dxa"/>
            <w:tcBorders>
              <w:top w:val="single" w:sz="4" w:space="0" w:color="auto"/>
              <w:bottom w:val="single" w:sz="4" w:space="0" w:color="auto"/>
              <w:right w:val="single" w:sz="4" w:space="0" w:color="auto"/>
            </w:tcBorders>
          </w:tcPr>
          <w:p w14:paraId="0A63A2CE" w14:textId="77777777" w:rsidR="00124E35" w:rsidRPr="00E63186" w:rsidRDefault="00124E35" w:rsidP="006A0BC4">
            <w:pPr>
              <w:numPr>
                <w:ilvl w:val="12"/>
                <w:numId w:val="0"/>
              </w:numPr>
              <w:rPr>
                <w:rFonts w:cs="Arial"/>
                <w:szCs w:val="22"/>
              </w:rPr>
            </w:pPr>
            <w:r w:rsidRPr="00BB3F2A">
              <w:rPr>
                <w:rFonts w:cs="Arial"/>
                <w:szCs w:val="22"/>
              </w:rPr>
              <w:t>public int addBundle(BundleDetailsFeature bundleDetails)</w:t>
            </w:r>
          </w:p>
        </w:tc>
        <w:tc>
          <w:tcPr>
            <w:tcW w:w="4410" w:type="dxa"/>
            <w:tcBorders>
              <w:top w:val="single" w:sz="4" w:space="0" w:color="auto"/>
              <w:left w:val="single" w:sz="4" w:space="0" w:color="auto"/>
              <w:bottom w:val="single" w:sz="4" w:space="0" w:color="auto"/>
              <w:right w:val="single" w:sz="4" w:space="0" w:color="auto"/>
            </w:tcBorders>
          </w:tcPr>
          <w:p w14:paraId="2B697634" w14:textId="77777777" w:rsidR="00124E35" w:rsidRPr="00E63186" w:rsidRDefault="00124E35" w:rsidP="006A0BC4">
            <w:pPr>
              <w:numPr>
                <w:ilvl w:val="12"/>
                <w:numId w:val="0"/>
              </w:numPr>
              <w:rPr>
                <w:rFonts w:cs="Arial"/>
                <w:szCs w:val="22"/>
              </w:rPr>
            </w:pPr>
            <w:r w:rsidRPr="00BB3F2A">
              <w:rPr>
                <w:rFonts w:cs="Arial"/>
                <w:szCs w:val="22"/>
              </w:rPr>
              <w:t>Create a new bundle using API</w:t>
            </w:r>
          </w:p>
        </w:tc>
        <w:tc>
          <w:tcPr>
            <w:tcW w:w="2156" w:type="dxa"/>
            <w:tcBorders>
              <w:top w:val="single" w:sz="4" w:space="0" w:color="auto"/>
              <w:left w:val="single" w:sz="4" w:space="0" w:color="auto"/>
              <w:bottom w:val="single" w:sz="4" w:space="0" w:color="auto"/>
            </w:tcBorders>
          </w:tcPr>
          <w:p w14:paraId="07E879AB" w14:textId="77777777" w:rsidR="00124E35" w:rsidRDefault="00124E35" w:rsidP="006A0BC4">
            <w:pPr>
              <w:numPr>
                <w:ilvl w:val="12"/>
                <w:numId w:val="0"/>
              </w:numPr>
              <w:rPr>
                <w:rFonts w:cs="Arial"/>
                <w:szCs w:val="22"/>
              </w:rPr>
            </w:pPr>
            <w:r w:rsidRPr="00BB3F2A">
              <w:rPr>
                <w:rFonts w:cs="Arial"/>
                <w:szCs w:val="22"/>
              </w:rPr>
              <w:t>BundleException</w:t>
            </w:r>
          </w:p>
        </w:tc>
      </w:tr>
      <w:tr w:rsidR="00124E35" w14:paraId="0D62B073" w14:textId="77777777" w:rsidTr="00891FC1">
        <w:tc>
          <w:tcPr>
            <w:tcW w:w="2698" w:type="dxa"/>
            <w:tcBorders>
              <w:top w:val="single" w:sz="4" w:space="0" w:color="auto"/>
              <w:bottom w:val="single" w:sz="4" w:space="0" w:color="auto"/>
              <w:right w:val="single" w:sz="4" w:space="0" w:color="auto"/>
            </w:tcBorders>
          </w:tcPr>
          <w:p w14:paraId="452433EE" w14:textId="77777777" w:rsidR="00124E35" w:rsidRPr="00BB3F2A" w:rsidRDefault="00124E35" w:rsidP="006A0BC4">
            <w:pPr>
              <w:numPr>
                <w:ilvl w:val="12"/>
                <w:numId w:val="0"/>
              </w:numPr>
              <w:rPr>
                <w:rFonts w:cs="Arial"/>
                <w:szCs w:val="22"/>
              </w:rPr>
            </w:pPr>
            <w:r w:rsidRPr="00231863">
              <w:rPr>
                <w:rFonts w:cs="Arial"/>
                <w:szCs w:val="22"/>
              </w:rPr>
              <w:tab/>
              <w:t>public void activateBundle(int bundleID, String userId)</w:t>
            </w:r>
          </w:p>
        </w:tc>
        <w:tc>
          <w:tcPr>
            <w:tcW w:w="4410" w:type="dxa"/>
            <w:tcBorders>
              <w:top w:val="single" w:sz="4" w:space="0" w:color="auto"/>
              <w:left w:val="single" w:sz="4" w:space="0" w:color="auto"/>
              <w:bottom w:val="single" w:sz="4" w:space="0" w:color="auto"/>
              <w:right w:val="single" w:sz="4" w:space="0" w:color="auto"/>
            </w:tcBorders>
          </w:tcPr>
          <w:p w14:paraId="18E8F8B8" w14:textId="77777777" w:rsidR="00124E35" w:rsidRPr="00BB3F2A" w:rsidRDefault="00124E35" w:rsidP="006A0BC4">
            <w:pPr>
              <w:numPr>
                <w:ilvl w:val="12"/>
                <w:numId w:val="0"/>
              </w:numPr>
              <w:rPr>
                <w:rFonts w:cs="Arial"/>
                <w:szCs w:val="22"/>
              </w:rPr>
            </w:pPr>
            <w:r w:rsidRPr="00231863">
              <w:rPr>
                <w:rFonts w:cs="Arial"/>
                <w:szCs w:val="22"/>
              </w:rPr>
              <w:t>Activates a bundle</w:t>
            </w:r>
          </w:p>
        </w:tc>
        <w:tc>
          <w:tcPr>
            <w:tcW w:w="2156" w:type="dxa"/>
            <w:tcBorders>
              <w:top w:val="single" w:sz="4" w:space="0" w:color="auto"/>
              <w:left w:val="single" w:sz="4" w:space="0" w:color="auto"/>
              <w:bottom w:val="single" w:sz="4" w:space="0" w:color="auto"/>
            </w:tcBorders>
          </w:tcPr>
          <w:p w14:paraId="3C9A7AB8" w14:textId="77777777" w:rsidR="00124E35" w:rsidRPr="00BB3F2A" w:rsidRDefault="00124E35" w:rsidP="006A0BC4">
            <w:pPr>
              <w:numPr>
                <w:ilvl w:val="12"/>
                <w:numId w:val="0"/>
              </w:numPr>
              <w:rPr>
                <w:rFonts w:cs="Arial"/>
                <w:szCs w:val="22"/>
              </w:rPr>
            </w:pPr>
            <w:r w:rsidRPr="00231863">
              <w:rPr>
                <w:rFonts w:cs="Arial"/>
                <w:szCs w:val="22"/>
              </w:rPr>
              <w:t>BundleException</w:t>
            </w:r>
          </w:p>
        </w:tc>
      </w:tr>
      <w:tr w:rsidR="00124E35" w14:paraId="72AA8C75" w14:textId="77777777" w:rsidTr="00891FC1">
        <w:tc>
          <w:tcPr>
            <w:tcW w:w="2698" w:type="dxa"/>
            <w:tcBorders>
              <w:top w:val="single" w:sz="4" w:space="0" w:color="auto"/>
              <w:bottom w:val="single" w:sz="4" w:space="0" w:color="auto"/>
              <w:right w:val="single" w:sz="4" w:space="0" w:color="auto"/>
            </w:tcBorders>
          </w:tcPr>
          <w:p w14:paraId="1E17E9D2" w14:textId="77777777" w:rsidR="00124E35" w:rsidRPr="00BB3F2A" w:rsidRDefault="00124E35" w:rsidP="006A0BC4">
            <w:pPr>
              <w:numPr>
                <w:ilvl w:val="12"/>
                <w:numId w:val="0"/>
              </w:numPr>
              <w:rPr>
                <w:rFonts w:cs="Arial"/>
                <w:szCs w:val="22"/>
              </w:rPr>
            </w:pPr>
            <w:r w:rsidRPr="0059619D">
              <w:rPr>
                <w:rFonts w:cs="Arial"/>
                <w:szCs w:val="22"/>
              </w:rPr>
              <w:tab/>
              <w:t>public void deactivateBundle(int bundleID, String userId)</w:t>
            </w:r>
          </w:p>
        </w:tc>
        <w:tc>
          <w:tcPr>
            <w:tcW w:w="4410" w:type="dxa"/>
            <w:tcBorders>
              <w:top w:val="single" w:sz="4" w:space="0" w:color="auto"/>
              <w:left w:val="single" w:sz="4" w:space="0" w:color="auto"/>
              <w:bottom w:val="single" w:sz="4" w:space="0" w:color="auto"/>
              <w:right w:val="single" w:sz="4" w:space="0" w:color="auto"/>
            </w:tcBorders>
          </w:tcPr>
          <w:p w14:paraId="1671E00E" w14:textId="77777777" w:rsidR="00124E35" w:rsidRPr="00BB3F2A" w:rsidRDefault="00124E35" w:rsidP="006A0BC4">
            <w:pPr>
              <w:numPr>
                <w:ilvl w:val="12"/>
                <w:numId w:val="0"/>
              </w:numPr>
              <w:rPr>
                <w:rFonts w:cs="Arial"/>
                <w:szCs w:val="22"/>
              </w:rPr>
            </w:pPr>
            <w:r w:rsidRPr="0059619D">
              <w:rPr>
                <w:rFonts w:cs="Arial"/>
                <w:szCs w:val="22"/>
              </w:rPr>
              <w:t>Deactivates a bundle</w:t>
            </w:r>
          </w:p>
        </w:tc>
        <w:tc>
          <w:tcPr>
            <w:tcW w:w="2156" w:type="dxa"/>
            <w:tcBorders>
              <w:top w:val="single" w:sz="4" w:space="0" w:color="auto"/>
              <w:left w:val="single" w:sz="4" w:space="0" w:color="auto"/>
              <w:bottom w:val="single" w:sz="4" w:space="0" w:color="auto"/>
            </w:tcBorders>
          </w:tcPr>
          <w:p w14:paraId="29AD267F" w14:textId="77777777" w:rsidR="00124E35" w:rsidRPr="00BB3F2A" w:rsidRDefault="00124E35" w:rsidP="006A0BC4">
            <w:pPr>
              <w:numPr>
                <w:ilvl w:val="12"/>
                <w:numId w:val="0"/>
              </w:numPr>
              <w:rPr>
                <w:rFonts w:cs="Arial"/>
                <w:szCs w:val="22"/>
              </w:rPr>
            </w:pPr>
            <w:r w:rsidRPr="0059619D">
              <w:rPr>
                <w:rFonts w:cs="Arial"/>
                <w:szCs w:val="22"/>
              </w:rPr>
              <w:t>BundleException</w:t>
            </w:r>
          </w:p>
        </w:tc>
      </w:tr>
      <w:tr w:rsidR="00124E35" w14:paraId="10ECCAE6" w14:textId="77777777" w:rsidTr="00891FC1">
        <w:tc>
          <w:tcPr>
            <w:tcW w:w="2698" w:type="dxa"/>
            <w:tcBorders>
              <w:top w:val="single" w:sz="4" w:space="0" w:color="auto"/>
              <w:bottom w:val="single" w:sz="4" w:space="0" w:color="auto"/>
              <w:right w:val="single" w:sz="4" w:space="0" w:color="auto"/>
            </w:tcBorders>
          </w:tcPr>
          <w:p w14:paraId="13DB58CC" w14:textId="77777777" w:rsidR="00124E35" w:rsidRPr="00BB3F2A" w:rsidRDefault="00124E35" w:rsidP="006A0BC4">
            <w:pPr>
              <w:numPr>
                <w:ilvl w:val="12"/>
                <w:numId w:val="0"/>
              </w:numPr>
              <w:rPr>
                <w:rFonts w:cs="Arial"/>
                <w:szCs w:val="22"/>
              </w:rPr>
            </w:pPr>
            <w:r w:rsidRPr="00C93213">
              <w:rPr>
                <w:rFonts w:cs="Arial"/>
                <w:szCs w:val="22"/>
              </w:rPr>
              <w:tab/>
              <w:t>public void deleteBundle(int bundleID, String userId)</w:t>
            </w:r>
          </w:p>
        </w:tc>
        <w:tc>
          <w:tcPr>
            <w:tcW w:w="4410" w:type="dxa"/>
            <w:tcBorders>
              <w:top w:val="single" w:sz="4" w:space="0" w:color="auto"/>
              <w:left w:val="single" w:sz="4" w:space="0" w:color="auto"/>
              <w:bottom w:val="single" w:sz="4" w:space="0" w:color="auto"/>
              <w:right w:val="single" w:sz="4" w:space="0" w:color="auto"/>
            </w:tcBorders>
          </w:tcPr>
          <w:p w14:paraId="60EA39FD" w14:textId="77777777" w:rsidR="00124E35" w:rsidRPr="00BB3F2A" w:rsidRDefault="00124E35" w:rsidP="006A0BC4">
            <w:pPr>
              <w:numPr>
                <w:ilvl w:val="12"/>
                <w:numId w:val="0"/>
              </w:numPr>
              <w:rPr>
                <w:rFonts w:cs="Arial"/>
                <w:szCs w:val="22"/>
              </w:rPr>
            </w:pPr>
            <w:r w:rsidRPr="00C93213">
              <w:rPr>
                <w:rFonts w:cs="Arial"/>
                <w:szCs w:val="22"/>
              </w:rPr>
              <w:t>Deletes a bundle</w:t>
            </w:r>
          </w:p>
        </w:tc>
        <w:tc>
          <w:tcPr>
            <w:tcW w:w="2156" w:type="dxa"/>
            <w:tcBorders>
              <w:top w:val="single" w:sz="4" w:space="0" w:color="auto"/>
              <w:left w:val="single" w:sz="4" w:space="0" w:color="auto"/>
              <w:bottom w:val="single" w:sz="4" w:space="0" w:color="auto"/>
            </w:tcBorders>
          </w:tcPr>
          <w:p w14:paraId="14BF7B60" w14:textId="77777777" w:rsidR="00124E35" w:rsidRPr="00BB3F2A" w:rsidRDefault="00124E35" w:rsidP="006A0BC4">
            <w:pPr>
              <w:numPr>
                <w:ilvl w:val="12"/>
                <w:numId w:val="0"/>
              </w:numPr>
              <w:rPr>
                <w:rFonts w:cs="Arial"/>
                <w:szCs w:val="22"/>
              </w:rPr>
            </w:pPr>
            <w:r w:rsidRPr="0059619D">
              <w:rPr>
                <w:rFonts w:cs="Arial"/>
                <w:szCs w:val="22"/>
              </w:rPr>
              <w:t>BundleException</w:t>
            </w:r>
          </w:p>
        </w:tc>
      </w:tr>
      <w:tr w:rsidR="00124E35" w14:paraId="67C6E47A" w14:textId="77777777" w:rsidTr="00891FC1">
        <w:tc>
          <w:tcPr>
            <w:tcW w:w="2698" w:type="dxa"/>
            <w:tcBorders>
              <w:top w:val="single" w:sz="4" w:space="0" w:color="auto"/>
              <w:bottom w:val="single" w:sz="4" w:space="0" w:color="auto"/>
              <w:right w:val="single" w:sz="4" w:space="0" w:color="auto"/>
            </w:tcBorders>
          </w:tcPr>
          <w:p w14:paraId="673095CC" w14:textId="77777777" w:rsidR="00124E35" w:rsidRPr="00BB3F2A" w:rsidRDefault="00124E35" w:rsidP="006A0BC4">
            <w:pPr>
              <w:numPr>
                <w:ilvl w:val="12"/>
                <w:numId w:val="0"/>
              </w:numPr>
              <w:rPr>
                <w:rFonts w:cs="Arial"/>
                <w:szCs w:val="22"/>
              </w:rPr>
            </w:pPr>
            <w:r w:rsidRPr="00F007FE">
              <w:rPr>
                <w:rFonts w:cs="Arial"/>
                <w:szCs w:val="22"/>
              </w:rPr>
              <w:tab/>
              <w:t>public CEntityModel addProperties(CEntityModel model)</w:t>
            </w:r>
          </w:p>
        </w:tc>
        <w:tc>
          <w:tcPr>
            <w:tcW w:w="4410" w:type="dxa"/>
            <w:tcBorders>
              <w:top w:val="single" w:sz="4" w:space="0" w:color="auto"/>
              <w:left w:val="single" w:sz="4" w:space="0" w:color="auto"/>
              <w:bottom w:val="single" w:sz="4" w:space="0" w:color="auto"/>
              <w:right w:val="single" w:sz="4" w:space="0" w:color="auto"/>
            </w:tcBorders>
          </w:tcPr>
          <w:p w14:paraId="4DEF8E72" w14:textId="77777777" w:rsidR="00124E35" w:rsidRPr="00BB3F2A" w:rsidRDefault="00124E35" w:rsidP="006A0BC4">
            <w:pPr>
              <w:numPr>
                <w:ilvl w:val="12"/>
                <w:numId w:val="0"/>
              </w:numPr>
              <w:rPr>
                <w:rFonts w:cs="Arial"/>
                <w:szCs w:val="22"/>
              </w:rPr>
            </w:pPr>
            <w:r w:rsidRPr="00F007FE">
              <w:rPr>
                <w:rFonts w:cs="Arial"/>
                <w:szCs w:val="22"/>
              </w:rPr>
              <w:t>Add properties to a bundle</w:t>
            </w:r>
          </w:p>
        </w:tc>
        <w:tc>
          <w:tcPr>
            <w:tcW w:w="2156" w:type="dxa"/>
            <w:tcBorders>
              <w:top w:val="single" w:sz="4" w:space="0" w:color="auto"/>
              <w:left w:val="single" w:sz="4" w:space="0" w:color="auto"/>
              <w:bottom w:val="single" w:sz="4" w:space="0" w:color="auto"/>
            </w:tcBorders>
          </w:tcPr>
          <w:p w14:paraId="7A38955C" w14:textId="77777777" w:rsidR="00124E35" w:rsidRPr="00BB3F2A" w:rsidRDefault="00124E35" w:rsidP="006A0BC4">
            <w:pPr>
              <w:numPr>
                <w:ilvl w:val="12"/>
                <w:numId w:val="0"/>
              </w:numPr>
              <w:rPr>
                <w:rFonts w:cs="Arial"/>
                <w:szCs w:val="22"/>
              </w:rPr>
            </w:pPr>
            <w:r w:rsidRPr="00F007FE">
              <w:rPr>
                <w:rFonts w:cs="Arial"/>
                <w:szCs w:val="22"/>
              </w:rPr>
              <w:t>BundleException, CExternalIDException</w:t>
            </w:r>
          </w:p>
        </w:tc>
      </w:tr>
    </w:tbl>
    <w:p w14:paraId="5438187A" w14:textId="77777777" w:rsidR="00124E35" w:rsidRDefault="00124E35" w:rsidP="00124E35">
      <w:pPr>
        <w:pStyle w:val="BodyText"/>
        <w:rPr>
          <w:rFonts w:eastAsiaTheme="minorHAnsi" w:cs="Arial"/>
          <w:szCs w:val="22"/>
        </w:rPr>
      </w:pPr>
    </w:p>
    <w:p w14:paraId="3E634B9E" w14:textId="629C9FA7" w:rsidR="00124E35" w:rsidRPr="00124E35" w:rsidRDefault="00124E35" w:rsidP="00124E35">
      <w:pPr>
        <w:pStyle w:val="BodyText"/>
        <w:numPr>
          <w:ilvl w:val="0"/>
          <w:numId w:val="10"/>
        </w:numPr>
        <w:rPr>
          <w:rFonts w:eastAsiaTheme="minorHAnsi" w:cs="Arial"/>
          <w:b/>
          <w:szCs w:val="22"/>
        </w:rPr>
      </w:pPr>
      <w:r w:rsidRPr="00124E35">
        <w:rPr>
          <w:rFonts w:eastAsiaTheme="minorHAnsi" w:cs="Arial"/>
          <w:b/>
          <w:szCs w:val="22"/>
        </w:rPr>
        <w:t>com.myrio.tm.omi.util.OMIManage</w:t>
      </w:r>
      <w:r w:rsidR="00F47AF2">
        <w:rPr>
          <w:rFonts w:eastAsiaTheme="minorHAnsi" w:cs="Arial"/>
          <w:b/>
          <w:szCs w:val="22"/>
        </w:rPr>
        <w:t>r</w:t>
      </w:r>
    </w:p>
    <w:p w14:paraId="64A2477A" w14:textId="77777777" w:rsidR="00124E35" w:rsidRDefault="00124E35" w:rsidP="00124E35">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3921"/>
        <w:gridCol w:w="1993"/>
        <w:gridCol w:w="3459"/>
      </w:tblGrid>
      <w:tr w:rsidR="00124E35" w14:paraId="284375A9" w14:textId="77777777" w:rsidTr="00671A7A">
        <w:trPr>
          <w:trHeight w:val="92"/>
        </w:trPr>
        <w:tc>
          <w:tcPr>
            <w:tcW w:w="3921"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409CFEFE"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lastRenderedPageBreak/>
              <w:t>Creating Attributes</w:t>
            </w:r>
          </w:p>
        </w:tc>
        <w:tc>
          <w:tcPr>
            <w:tcW w:w="1993"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61EF30C9"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3459"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302F790B"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124E35" w14:paraId="02120C79" w14:textId="77777777" w:rsidTr="00671A7A">
        <w:trPr>
          <w:trHeight w:val="92"/>
        </w:trPr>
        <w:tc>
          <w:tcPr>
            <w:tcW w:w="3921" w:type="dxa"/>
            <w:tcBorders>
              <w:top w:val="nil"/>
              <w:left w:val="single" w:sz="8" w:space="0" w:color="auto"/>
              <w:bottom w:val="single" w:sz="4" w:space="0" w:color="auto"/>
              <w:right w:val="single" w:sz="8" w:space="0" w:color="auto"/>
            </w:tcBorders>
            <w:tcMar>
              <w:top w:w="0" w:type="dxa"/>
              <w:left w:w="108" w:type="dxa"/>
              <w:bottom w:w="0" w:type="dxa"/>
              <w:right w:w="108" w:type="dxa"/>
            </w:tcMar>
          </w:tcPr>
          <w:p w14:paraId="3F05A5FE" w14:textId="77777777" w:rsidR="00124E35" w:rsidRPr="00A22FA4" w:rsidRDefault="00124E35" w:rsidP="006A0BC4">
            <w:pPr>
              <w:spacing w:line="276" w:lineRule="auto"/>
            </w:pPr>
            <w:r w:rsidRPr="00381A07">
              <w:t>HH_MM_SS_Z</w:t>
            </w:r>
          </w:p>
        </w:tc>
        <w:tc>
          <w:tcPr>
            <w:tcW w:w="1993" w:type="dxa"/>
            <w:tcBorders>
              <w:top w:val="nil"/>
              <w:left w:val="nil"/>
              <w:bottom w:val="single" w:sz="4" w:space="0" w:color="auto"/>
              <w:right w:val="single" w:sz="8" w:space="0" w:color="auto"/>
            </w:tcBorders>
            <w:tcMar>
              <w:top w:w="0" w:type="dxa"/>
              <w:left w:w="108" w:type="dxa"/>
              <w:bottom w:w="0" w:type="dxa"/>
              <w:right w:w="108" w:type="dxa"/>
            </w:tcMar>
          </w:tcPr>
          <w:p w14:paraId="56BDD3B2" w14:textId="75F1001D" w:rsidR="00124E35" w:rsidRDefault="007530D8" w:rsidP="006A0BC4">
            <w:pPr>
              <w:spacing w:line="276" w:lineRule="auto"/>
            </w:pPr>
            <w:r w:rsidRPr="007530D8">
              <w:t>private static final String</w:t>
            </w:r>
          </w:p>
        </w:tc>
        <w:tc>
          <w:tcPr>
            <w:tcW w:w="3459" w:type="dxa"/>
            <w:tcBorders>
              <w:top w:val="nil"/>
              <w:left w:val="nil"/>
              <w:bottom w:val="single" w:sz="4" w:space="0" w:color="auto"/>
              <w:right w:val="single" w:sz="8" w:space="0" w:color="auto"/>
            </w:tcBorders>
            <w:tcMar>
              <w:top w:w="0" w:type="dxa"/>
              <w:left w:w="108" w:type="dxa"/>
              <w:bottom w:w="0" w:type="dxa"/>
              <w:right w:w="108" w:type="dxa"/>
            </w:tcMar>
          </w:tcPr>
          <w:p w14:paraId="4B6F2603" w14:textId="0BF8D938" w:rsidR="00124E35" w:rsidRPr="00A22FA4" w:rsidRDefault="000C7EEF" w:rsidP="006A0BC4">
            <w:pPr>
              <w:spacing w:line="276" w:lineRule="auto"/>
            </w:pPr>
            <w:r w:rsidRPr="000C7EEF">
              <w:t>hh:mm:ssZ</w:t>
            </w:r>
          </w:p>
        </w:tc>
      </w:tr>
      <w:tr w:rsidR="00124E35" w14:paraId="42E1CB39" w14:textId="77777777" w:rsidTr="00671A7A">
        <w:trPr>
          <w:trHeight w:val="92"/>
        </w:trPr>
        <w:tc>
          <w:tcPr>
            <w:tcW w:w="3921"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09752719" w14:textId="77777777" w:rsidR="00124E35" w:rsidRPr="00381A07" w:rsidRDefault="00124E35" w:rsidP="006A0BC4">
            <w:pPr>
              <w:spacing w:line="276" w:lineRule="auto"/>
            </w:pPr>
            <w:r w:rsidRPr="004A36C2">
              <w:t>YYYY_MM_DD</w:t>
            </w:r>
          </w:p>
        </w:tc>
        <w:tc>
          <w:tcPr>
            <w:tcW w:w="199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E6992D8" w14:textId="72EA8C8B" w:rsidR="00124E35" w:rsidRDefault="007530D8" w:rsidP="006A0BC4">
            <w:pPr>
              <w:spacing w:line="276" w:lineRule="auto"/>
            </w:pPr>
            <w:r w:rsidRPr="007530D8">
              <w:t>private static final String</w:t>
            </w:r>
          </w:p>
        </w:tc>
        <w:tc>
          <w:tcPr>
            <w:tcW w:w="3459"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333521B" w14:textId="6C09CC58" w:rsidR="00124E35" w:rsidRPr="00381A07" w:rsidRDefault="000C7EEF" w:rsidP="006A0BC4">
            <w:pPr>
              <w:spacing w:line="276" w:lineRule="auto"/>
            </w:pPr>
            <w:r w:rsidRPr="000C7EEF">
              <w:t>yyyy-MM-dd</w:t>
            </w:r>
          </w:p>
        </w:tc>
      </w:tr>
      <w:tr w:rsidR="00AE1356" w14:paraId="109D374F" w14:textId="77777777" w:rsidTr="00671A7A">
        <w:trPr>
          <w:trHeight w:val="92"/>
        </w:trPr>
        <w:tc>
          <w:tcPr>
            <w:tcW w:w="3921"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5D5A6301" w14:textId="21EC2DAF" w:rsidR="00AE1356" w:rsidRPr="004A36C2" w:rsidRDefault="000C7EEF" w:rsidP="006A0BC4">
            <w:pPr>
              <w:spacing w:line="276" w:lineRule="auto"/>
            </w:pPr>
            <w:r w:rsidRPr="000C7EEF">
              <w:t>STRING_T</w:t>
            </w:r>
          </w:p>
        </w:tc>
        <w:tc>
          <w:tcPr>
            <w:tcW w:w="199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F9513AC" w14:textId="530BD92C" w:rsidR="00AE1356" w:rsidRDefault="007530D8" w:rsidP="006A0BC4">
            <w:pPr>
              <w:spacing w:line="276" w:lineRule="auto"/>
            </w:pPr>
            <w:r w:rsidRPr="007530D8">
              <w:t>private static final String</w:t>
            </w:r>
          </w:p>
        </w:tc>
        <w:tc>
          <w:tcPr>
            <w:tcW w:w="3459"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4520A66B" w14:textId="7CA161C5" w:rsidR="00AE1356" w:rsidRPr="004A36C2" w:rsidRDefault="000C7EEF" w:rsidP="006A0BC4">
            <w:pPr>
              <w:spacing w:line="276" w:lineRule="auto"/>
            </w:pPr>
            <w:r>
              <w:t>T</w:t>
            </w:r>
          </w:p>
        </w:tc>
      </w:tr>
      <w:tr w:rsidR="00AE1356" w14:paraId="0DE19EF1" w14:textId="77777777" w:rsidTr="00671A7A">
        <w:trPr>
          <w:trHeight w:val="92"/>
        </w:trPr>
        <w:tc>
          <w:tcPr>
            <w:tcW w:w="3921"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384F35A0" w14:textId="27A431A1" w:rsidR="00AE1356" w:rsidRPr="004A36C2" w:rsidRDefault="000C7EEF" w:rsidP="006A0BC4">
            <w:pPr>
              <w:spacing w:line="276" w:lineRule="auto"/>
            </w:pPr>
            <w:r w:rsidRPr="000C7EEF">
              <w:t>REMOVE_ITEMS_FROM_PACKAGE</w:t>
            </w:r>
          </w:p>
        </w:tc>
        <w:tc>
          <w:tcPr>
            <w:tcW w:w="199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1C91F27" w14:textId="2D7F4A18" w:rsidR="00AE1356" w:rsidRDefault="007530D8" w:rsidP="006A0BC4">
            <w:pPr>
              <w:spacing w:line="276" w:lineRule="auto"/>
            </w:pPr>
            <w:r w:rsidRPr="007530D8">
              <w:t>private static final String</w:t>
            </w:r>
          </w:p>
        </w:tc>
        <w:tc>
          <w:tcPr>
            <w:tcW w:w="3459"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BBD07D1" w14:textId="57C500D7" w:rsidR="00AE1356" w:rsidRPr="004A36C2" w:rsidRDefault="000C7EEF" w:rsidP="006A0BC4">
            <w:pPr>
              <w:spacing w:line="276" w:lineRule="auto"/>
            </w:pPr>
            <w:r w:rsidRPr="000C7EEF">
              <w:t>RemoveItemsFromPackage</w:t>
            </w:r>
          </w:p>
        </w:tc>
      </w:tr>
      <w:tr w:rsidR="00AE1356" w14:paraId="2D61D9F0" w14:textId="77777777" w:rsidTr="00671A7A">
        <w:trPr>
          <w:trHeight w:val="92"/>
        </w:trPr>
        <w:tc>
          <w:tcPr>
            <w:tcW w:w="3921"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24D7D960" w14:textId="053C28AB" w:rsidR="00AE1356" w:rsidRPr="004A36C2" w:rsidRDefault="000C7EEF" w:rsidP="006A0BC4">
            <w:pPr>
              <w:spacing w:line="276" w:lineRule="auto"/>
            </w:pPr>
            <w:r w:rsidRPr="000C7EEF">
              <w:t>ADD_ITEMS_TO_PACKAGES</w:t>
            </w:r>
          </w:p>
        </w:tc>
        <w:tc>
          <w:tcPr>
            <w:tcW w:w="199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7BAFC37" w14:textId="483EF345" w:rsidR="00AE1356" w:rsidRDefault="007530D8" w:rsidP="006A0BC4">
            <w:pPr>
              <w:spacing w:line="276" w:lineRule="auto"/>
            </w:pPr>
            <w:r w:rsidRPr="007530D8">
              <w:t>private static final String</w:t>
            </w:r>
          </w:p>
        </w:tc>
        <w:tc>
          <w:tcPr>
            <w:tcW w:w="3459"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B6A7045" w14:textId="065BEBCD" w:rsidR="00AE1356" w:rsidRPr="004A36C2" w:rsidRDefault="000C7EEF" w:rsidP="006A0BC4">
            <w:pPr>
              <w:spacing w:line="276" w:lineRule="auto"/>
            </w:pPr>
            <w:r w:rsidRPr="000C7EEF">
              <w:t>AddItemsToPackages</w:t>
            </w:r>
          </w:p>
        </w:tc>
      </w:tr>
      <w:tr w:rsidR="00AE1356" w14:paraId="537FB177" w14:textId="77777777" w:rsidTr="00671A7A">
        <w:trPr>
          <w:trHeight w:val="92"/>
        </w:trPr>
        <w:tc>
          <w:tcPr>
            <w:tcW w:w="3921"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774C06C9" w14:textId="1B38E150" w:rsidR="00AE1356" w:rsidRPr="004A36C2" w:rsidRDefault="000C7EEF" w:rsidP="006A0BC4">
            <w:pPr>
              <w:spacing w:line="276" w:lineRule="auto"/>
            </w:pPr>
            <w:r w:rsidRPr="000C7EEF">
              <w:t>CREATE_PACKAGE</w:t>
            </w:r>
          </w:p>
        </w:tc>
        <w:tc>
          <w:tcPr>
            <w:tcW w:w="199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AAD4BE0" w14:textId="637BB1DB" w:rsidR="00AE1356" w:rsidRDefault="007530D8" w:rsidP="006A0BC4">
            <w:pPr>
              <w:spacing w:line="276" w:lineRule="auto"/>
            </w:pPr>
            <w:r w:rsidRPr="007530D8">
              <w:t>private static final String</w:t>
            </w:r>
          </w:p>
        </w:tc>
        <w:tc>
          <w:tcPr>
            <w:tcW w:w="3459"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54497C9" w14:textId="5E7CE513" w:rsidR="00AE1356" w:rsidRPr="004A36C2" w:rsidRDefault="000C7EEF" w:rsidP="006A0BC4">
            <w:pPr>
              <w:spacing w:line="276" w:lineRule="auto"/>
            </w:pPr>
            <w:r w:rsidRPr="000C7EEF">
              <w:t>Create Package</w:t>
            </w:r>
          </w:p>
        </w:tc>
      </w:tr>
      <w:tr w:rsidR="00AE1356" w14:paraId="3AB266C0" w14:textId="77777777" w:rsidTr="00671A7A">
        <w:trPr>
          <w:trHeight w:val="92"/>
        </w:trPr>
        <w:tc>
          <w:tcPr>
            <w:tcW w:w="3921"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610BA2F0" w14:textId="048C4026" w:rsidR="00AE1356" w:rsidRPr="004A36C2" w:rsidRDefault="000C7EEF" w:rsidP="006A0BC4">
            <w:pPr>
              <w:spacing w:line="276" w:lineRule="auto"/>
            </w:pPr>
            <w:r w:rsidRPr="000C7EEF">
              <w:t>DELETE_PACKAGE</w:t>
            </w:r>
          </w:p>
        </w:tc>
        <w:tc>
          <w:tcPr>
            <w:tcW w:w="199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676B1A0" w14:textId="4321A1B6" w:rsidR="00AE1356" w:rsidRDefault="007530D8" w:rsidP="006A0BC4">
            <w:pPr>
              <w:spacing w:line="276" w:lineRule="auto"/>
            </w:pPr>
            <w:r w:rsidRPr="007530D8">
              <w:t>private static final String</w:t>
            </w:r>
          </w:p>
        </w:tc>
        <w:tc>
          <w:tcPr>
            <w:tcW w:w="3459"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288F1D5" w14:textId="076DA07D" w:rsidR="00AE1356" w:rsidRPr="004A36C2" w:rsidRDefault="000C7EEF" w:rsidP="006A0BC4">
            <w:pPr>
              <w:spacing w:line="276" w:lineRule="auto"/>
            </w:pPr>
            <w:r w:rsidRPr="000C7EEF">
              <w:t>Delete Package</w:t>
            </w:r>
          </w:p>
        </w:tc>
      </w:tr>
      <w:tr w:rsidR="00AE1356" w14:paraId="1CB748EF" w14:textId="77777777" w:rsidTr="00671A7A">
        <w:trPr>
          <w:trHeight w:val="92"/>
        </w:trPr>
        <w:tc>
          <w:tcPr>
            <w:tcW w:w="3921"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06247986" w14:textId="45F21730" w:rsidR="00AE1356" w:rsidRPr="004A36C2" w:rsidRDefault="000C7EEF" w:rsidP="006A0BC4">
            <w:pPr>
              <w:spacing w:line="276" w:lineRule="auto"/>
            </w:pPr>
            <w:r w:rsidRPr="000C7EEF">
              <w:t>DTV_CHANNEL_DESCRIPTION</w:t>
            </w:r>
          </w:p>
        </w:tc>
        <w:tc>
          <w:tcPr>
            <w:tcW w:w="199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4056CF37" w14:textId="17388272" w:rsidR="00AE1356" w:rsidRDefault="007530D8" w:rsidP="006A0BC4">
            <w:pPr>
              <w:spacing w:line="276" w:lineRule="auto"/>
            </w:pPr>
            <w:r w:rsidRPr="007530D8">
              <w:t>private static final String</w:t>
            </w:r>
          </w:p>
        </w:tc>
        <w:tc>
          <w:tcPr>
            <w:tcW w:w="3459"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D583A09" w14:textId="37AF1EE2" w:rsidR="00AE1356" w:rsidRPr="004A36C2" w:rsidRDefault="000C7EEF" w:rsidP="006A0BC4">
            <w:pPr>
              <w:spacing w:line="276" w:lineRule="auto"/>
            </w:pPr>
            <w:r w:rsidRPr="000C7EEF">
              <w:t>DTV Channel Description</w:t>
            </w:r>
          </w:p>
        </w:tc>
      </w:tr>
      <w:tr w:rsidR="00AE1356" w14:paraId="44DE6814" w14:textId="77777777" w:rsidTr="00671A7A">
        <w:trPr>
          <w:trHeight w:val="92"/>
        </w:trPr>
        <w:tc>
          <w:tcPr>
            <w:tcW w:w="3921"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724CE660" w14:textId="6A5B00D1" w:rsidR="00AE1356" w:rsidRPr="004A36C2" w:rsidRDefault="007530D8" w:rsidP="006A0BC4">
            <w:pPr>
              <w:spacing w:line="276" w:lineRule="auto"/>
            </w:pPr>
            <w:r w:rsidRPr="007530D8">
              <w:t>factory</w:t>
            </w:r>
          </w:p>
        </w:tc>
        <w:tc>
          <w:tcPr>
            <w:tcW w:w="1993"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B2ED429" w14:textId="3ED60D25" w:rsidR="00AE1356" w:rsidRDefault="007530D8" w:rsidP="006A0BC4">
            <w:pPr>
              <w:spacing w:line="276" w:lineRule="auto"/>
            </w:pPr>
            <w:r w:rsidRPr="007530D8">
              <w:t>private ObjectFactory</w:t>
            </w:r>
          </w:p>
        </w:tc>
        <w:tc>
          <w:tcPr>
            <w:tcW w:w="3459"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E8DE6DD" w14:textId="77777777" w:rsidR="00AE1356" w:rsidRPr="004A36C2" w:rsidRDefault="00AE1356" w:rsidP="006A0BC4">
            <w:pPr>
              <w:spacing w:line="276" w:lineRule="auto"/>
            </w:pPr>
          </w:p>
        </w:tc>
      </w:tr>
    </w:tbl>
    <w:p w14:paraId="6B3E1562" w14:textId="77777777" w:rsidR="00124E35" w:rsidRDefault="00124E35" w:rsidP="00124E35">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877"/>
        <w:gridCol w:w="3231"/>
        <w:gridCol w:w="2156"/>
      </w:tblGrid>
      <w:tr w:rsidR="00124E35" w14:paraId="3826ED17" w14:textId="77777777" w:rsidTr="00EE6F85">
        <w:tc>
          <w:tcPr>
            <w:tcW w:w="3877" w:type="dxa"/>
            <w:tcBorders>
              <w:top w:val="single" w:sz="4" w:space="0" w:color="auto"/>
              <w:bottom w:val="single" w:sz="4" w:space="0" w:color="auto"/>
              <w:right w:val="single" w:sz="4" w:space="0" w:color="auto"/>
            </w:tcBorders>
            <w:shd w:val="clear" w:color="auto" w:fill="000000"/>
          </w:tcPr>
          <w:p w14:paraId="372C04ED" w14:textId="46290880" w:rsidR="00124E35" w:rsidRDefault="00452314" w:rsidP="006A0BC4">
            <w:pPr>
              <w:numPr>
                <w:ilvl w:val="12"/>
                <w:numId w:val="0"/>
              </w:numPr>
              <w:tabs>
                <w:tab w:val="right" w:pos="3960"/>
              </w:tabs>
              <w:jc w:val="center"/>
              <w:rPr>
                <w:b/>
                <w:bCs/>
                <w:i/>
                <w:iCs/>
                <w:color w:val="FFFFFF"/>
                <w:sz w:val="20"/>
              </w:rPr>
            </w:pPr>
            <w:r>
              <w:rPr>
                <w:b/>
                <w:bCs/>
                <w:i/>
                <w:iCs/>
                <w:color w:val="FFFFFF"/>
                <w:sz w:val="20"/>
              </w:rPr>
              <w:t>Creating</w:t>
            </w:r>
            <w:r w:rsidR="00124E35">
              <w:rPr>
                <w:b/>
                <w:bCs/>
                <w:i/>
                <w:iCs/>
                <w:color w:val="FFFFFF"/>
                <w:sz w:val="20"/>
              </w:rPr>
              <w:t xml:space="preserve"> Method</w:t>
            </w:r>
          </w:p>
        </w:tc>
        <w:tc>
          <w:tcPr>
            <w:tcW w:w="3231" w:type="dxa"/>
            <w:tcBorders>
              <w:top w:val="single" w:sz="4" w:space="0" w:color="auto"/>
              <w:left w:val="single" w:sz="4" w:space="0" w:color="auto"/>
              <w:bottom w:val="single" w:sz="4" w:space="0" w:color="auto"/>
              <w:right w:val="single" w:sz="4" w:space="0" w:color="auto"/>
            </w:tcBorders>
            <w:shd w:val="clear" w:color="auto" w:fill="000000"/>
          </w:tcPr>
          <w:p w14:paraId="2EC5CD4B"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75617DE0"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Exception</w:t>
            </w:r>
          </w:p>
        </w:tc>
      </w:tr>
      <w:tr w:rsidR="003A243B" w14:paraId="22D3867A" w14:textId="77777777" w:rsidTr="00EE6F85">
        <w:tc>
          <w:tcPr>
            <w:tcW w:w="3877" w:type="dxa"/>
            <w:tcBorders>
              <w:top w:val="single" w:sz="4" w:space="0" w:color="auto"/>
              <w:bottom w:val="single" w:sz="4" w:space="0" w:color="auto"/>
              <w:right w:val="single" w:sz="4" w:space="0" w:color="auto"/>
            </w:tcBorders>
          </w:tcPr>
          <w:p w14:paraId="7CD8BAF2" w14:textId="3C972709" w:rsidR="003A243B" w:rsidRPr="00196437" w:rsidRDefault="003A243B" w:rsidP="006A0BC4">
            <w:pPr>
              <w:numPr>
                <w:ilvl w:val="12"/>
                <w:numId w:val="0"/>
              </w:numPr>
              <w:rPr>
                <w:rFonts w:cs="Arial"/>
                <w:szCs w:val="22"/>
              </w:rPr>
            </w:pPr>
            <w:r w:rsidRPr="00C34721">
              <w:rPr>
                <w:rFonts w:eastAsiaTheme="minorHAnsi" w:cs="Arial"/>
                <w:szCs w:val="22"/>
              </w:rPr>
              <w:t xml:space="preserve">  public OMIIntegratorRequest createRemoveEntitlementRequest(CSubscribedPackagesFeature subscribedPks, List&lt;String&gt; pkgs, int featureId)</w:t>
            </w:r>
          </w:p>
        </w:tc>
        <w:tc>
          <w:tcPr>
            <w:tcW w:w="3231" w:type="dxa"/>
            <w:tcBorders>
              <w:top w:val="single" w:sz="4" w:space="0" w:color="auto"/>
              <w:left w:val="single" w:sz="4" w:space="0" w:color="auto"/>
              <w:bottom w:val="single" w:sz="4" w:space="0" w:color="auto"/>
              <w:right w:val="single" w:sz="4" w:space="0" w:color="auto"/>
            </w:tcBorders>
          </w:tcPr>
          <w:p w14:paraId="2188C170" w14:textId="0DC158F1" w:rsidR="003A243B" w:rsidRPr="00196437" w:rsidRDefault="003A243B" w:rsidP="006A0BC4">
            <w:pPr>
              <w:numPr>
                <w:ilvl w:val="12"/>
                <w:numId w:val="0"/>
              </w:numPr>
              <w:rPr>
                <w:rFonts w:cs="Arial"/>
                <w:szCs w:val="22"/>
              </w:rPr>
            </w:pPr>
            <w:r w:rsidRPr="00C34721">
              <w:rPr>
                <w:rFonts w:eastAsiaTheme="minorHAnsi" w:cs="Arial"/>
                <w:szCs w:val="22"/>
              </w:rPr>
              <w:t>createRemoveEntitlementRequest request</w:t>
            </w:r>
          </w:p>
        </w:tc>
        <w:tc>
          <w:tcPr>
            <w:tcW w:w="2156" w:type="dxa"/>
            <w:tcBorders>
              <w:top w:val="single" w:sz="4" w:space="0" w:color="auto"/>
              <w:left w:val="single" w:sz="4" w:space="0" w:color="auto"/>
              <w:bottom w:val="single" w:sz="4" w:space="0" w:color="auto"/>
            </w:tcBorders>
          </w:tcPr>
          <w:p w14:paraId="1671B258" w14:textId="77777777" w:rsidR="003A243B" w:rsidRDefault="003A243B" w:rsidP="006A0BC4">
            <w:pPr>
              <w:numPr>
                <w:ilvl w:val="12"/>
                <w:numId w:val="0"/>
              </w:numPr>
              <w:rPr>
                <w:rFonts w:cs="Arial"/>
                <w:szCs w:val="22"/>
              </w:rPr>
            </w:pPr>
          </w:p>
        </w:tc>
      </w:tr>
      <w:tr w:rsidR="003A243B" w14:paraId="7DAD4F4F" w14:textId="77777777" w:rsidTr="00EE6F85">
        <w:tc>
          <w:tcPr>
            <w:tcW w:w="3877" w:type="dxa"/>
            <w:tcBorders>
              <w:top w:val="single" w:sz="4" w:space="0" w:color="auto"/>
              <w:bottom w:val="single" w:sz="4" w:space="0" w:color="auto"/>
              <w:right w:val="single" w:sz="4" w:space="0" w:color="auto"/>
            </w:tcBorders>
          </w:tcPr>
          <w:p w14:paraId="486268CA" w14:textId="77777777" w:rsidR="003A243B" w:rsidRDefault="003A243B" w:rsidP="006A0BC4">
            <w:pPr>
              <w:numPr>
                <w:ilvl w:val="12"/>
                <w:numId w:val="0"/>
              </w:numPr>
              <w:rPr>
                <w:rFonts w:cs="Arial"/>
                <w:szCs w:val="22"/>
              </w:rPr>
            </w:pPr>
            <w:r w:rsidRPr="00196437">
              <w:rPr>
                <w:rFonts w:cs="Arial"/>
                <w:szCs w:val="22"/>
              </w:rPr>
              <w:tab/>
              <w:t>private boolean sentRequestToOMI(String operationType, OMIIntegratorRequest request, int reqType)</w:t>
            </w:r>
          </w:p>
        </w:tc>
        <w:tc>
          <w:tcPr>
            <w:tcW w:w="3231" w:type="dxa"/>
            <w:tcBorders>
              <w:top w:val="single" w:sz="4" w:space="0" w:color="auto"/>
              <w:left w:val="single" w:sz="4" w:space="0" w:color="auto"/>
              <w:bottom w:val="single" w:sz="4" w:space="0" w:color="auto"/>
              <w:right w:val="single" w:sz="4" w:space="0" w:color="auto"/>
            </w:tcBorders>
          </w:tcPr>
          <w:p w14:paraId="025AFAA2" w14:textId="77777777" w:rsidR="003A243B" w:rsidRDefault="003A243B" w:rsidP="006A0BC4">
            <w:pPr>
              <w:numPr>
                <w:ilvl w:val="12"/>
                <w:numId w:val="0"/>
              </w:numPr>
              <w:rPr>
                <w:rFonts w:cs="Arial"/>
                <w:szCs w:val="22"/>
              </w:rPr>
            </w:pPr>
            <w:r w:rsidRPr="00196437">
              <w:rPr>
                <w:rFonts w:cs="Arial"/>
                <w:szCs w:val="22"/>
              </w:rPr>
              <w:t>Send request to omi client</w:t>
            </w:r>
          </w:p>
        </w:tc>
        <w:tc>
          <w:tcPr>
            <w:tcW w:w="2156" w:type="dxa"/>
            <w:tcBorders>
              <w:top w:val="single" w:sz="4" w:space="0" w:color="auto"/>
              <w:left w:val="single" w:sz="4" w:space="0" w:color="auto"/>
              <w:bottom w:val="single" w:sz="4" w:space="0" w:color="auto"/>
            </w:tcBorders>
          </w:tcPr>
          <w:p w14:paraId="774DC5E1" w14:textId="77777777" w:rsidR="003A243B" w:rsidRDefault="003A243B" w:rsidP="006A0BC4">
            <w:pPr>
              <w:numPr>
                <w:ilvl w:val="12"/>
                <w:numId w:val="0"/>
              </w:numPr>
              <w:rPr>
                <w:rFonts w:cs="Arial"/>
                <w:szCs w:val="22"/>
              </w:rPr>
            </w:pPr>
            <w:r>
              <w:rPr>
                <w:rFonts w:cs="Arial"/>
                <w:szCs w:val="22"/>
              </w:rPr>
              <w:t xml:space="preserve">None </w:t>
            </w:r>
          </w:p>
        </w:tc>
      </w:tr>
      <w:tr w:rsidR="003A243B" w14:paraId="3B471D08" w14:textId="77777777" w:rsidTr="00EE6F85">
        <w:tc>
          <w:tcPr>
            <w:tcW w:w="3877" w:type="dxa"/>
            <w:tcBorders>
              <w:top w:val="single" w:sz="4" w:space="0" w:color="auto"/>
              <w:bottom w:val="single" w:sz="4" w:space="0" w:color="auto"/>
              <w:right w:val="single" w:sz="4" w:space="0" w:color="auto"/>
            </w:tcBorders>
          </w:tcPr>
          <w:p w14:paraId="7CC8834E" w14:textId="77777777" w:rsidR="003A243B" w:rsidRPr="00CD12F5" w:rsidRDefault="003A243B" w:rsidP="006A0BC4">
            <w:pPr>
              <w:numPr>
                <w:ilvl w:val="12"/>
                <w:numId w:val="0"/>
              </w:numPr>
              <w:rPr>
                <w:rFonts w:cs="Arial"/>
                <w:szCs w:val="22"/>
              </w:rPr>
            </w:pPr>
            <w:r w:rsidRPr="00C9610F">
              <w:rPr>
                <w:rFonts w:cs="Arial"/>
                <w:szCs w:val="22"/>
              </w:rPr>
              <w:t>public boolean deleteBundle(int bundleId, int omiCallType)</w:t>
            </w:r>
          </w:p>
        </w:tc>
        <w:tc>
          <w:tcPr>
            <w:tcW w:w="3231" w:type="dxa"/>
            <w:tcBorders>
              <w:top w:val="single" w:sz="4" w:space="0" w:color="auto"/>
              <w:left w:val="single" w:sz="4" w:space="0" w:color="auto"/>
              <w:bottom w:val="single" w:sz="4" w:space="0" w:color="auto"/>
              <w:right w:val="single" w:sz="4" w:space="0" w:color="auto"/>
            </w:tcBorders>
          </w:tcPr>
          <w:p w14:paraId="3362400C" w14:textId="77777777" w:rsidR="003A243B" w:rsidRPr="00CD12F5" w:rsidRDefault="003A243B" w:rsidP="006A0BC4">
            <w:pPr>
              <w:numPr>
                <w:ilvl w:val="12"/>
                <w:numId w:val="0"/>
              </w:numPr>
              <w:rPr>
                <w:rFonts w:cs="Arial"/>
                <w:szCs w:val="22"/>
              </w:rPr>
            </w:pPr>
            <w:r w:rsidRPr="00C9610F">
              <w:rPr>
                <w:rFonts w:cs="Arial"/>
                <w:szCs w:val="22"/>
              </w:rPr>
              <w:t>Delete Bundle request</w:t>
            </w:r>
          </w:p>
        </w:tc>
        <w:tc>
          <w:tcPr>
            <w:tcW w:w="2156" w:type="dxa"/>
            <w:tcBorders>
              <w:top w:val="single" w:sz="4" w:space="0" w:color="auto"/>
              <w:left w:val="single" w:sz="4" w:space="0" w:color="auto"/>
              <w:bottom w:val="single" w:sz="4" w:space="0" w:color="auto"/>
            </w:tcBorders>
          </w:tcPr>
          <w:p w14:paraId="5B3FD7D0" w14:textId="77777777" w:rsidR="003A243B" w:rsidRPr="00CD12F5" w:rsidRDefault="003A243B" w:rsidP="006A0BC4">
            <w:pPr>
              <w:numPr>
                <w:ilvl w:val="12"/>
                <w:numId w:val="0"/>
              </w:numPr>
              <w:rPr>
                <w:rFonts w:cs="Arial"/>
                <w:szCs w:val="22"/>
              </w:rPr>
            </w:pPr>
            <w:r>
              <w:rPr>
                <w:rFonts w:cs="Arial"/>
                <w:szCs w:val="22"/>
              </w:rPr>
              <w:t xml:space="preserve">None </w:t>
            </w:r>
          </w:p>
        </w:tc>
      </w:tr>
      <w:tr w:rsidR="003A243B" w14:paraId="6189582E" w14:textId="77777777" w:rsidTr="00EE6F85">
        <w:tc>
          <w:tcPr>
            <w:tcW w:w="3877" w:type="dxa"/>
            <w:tcBorders>
              <w:top w:val="single" w:sz="4" w:space="0" w:color="auto"/>
              <w:bottom w:val="single" w:sz="4" w:space="0" w:color="auto"/>
              <w:right w:val="single" w:sz="4" w:space="0" w:color="auto"/>
            </w:tcBorders>
          </w:tcPr>
          <w:p w14:paraId="323186E9" w14:textId="77777777" w:rsidR="003A243B" w:rsidRPr="00E63186" w:rsidRDefault="003A243B" w:rsidP="006A0BC4">
            <w:pPr>
              <w:numPr>
                <w:ilvl w:val="12"/>
                <w:numId w:val="0"/>
              </w:numPr>
              <w:rPr>
                <w:rFonts w:cs="Arial"/>
                <w:szCs w:val="22"/>
              </w:rPr>
            </w:pPr>
            <w:r w:rsidRPr="00B86A6D">
              <w:rPr>
                <w:rFonts w:cs="Arial"/>
                <w:szCs w:val="22"/>
              </w:rPr>
              <w:t xml:space="preserve">  public boolean deletePackage(String[] pkgIds, int omiCallType)</w:t>
            </w:r>
          </w:p>
        </w:tc>
        <w:tc>
          <w:tcPr>
            <w:tcW w:w="3231" w:type="dxa"/>
            <w:tcBorders>
              <w:top w:val="single" w:sz="4" w:space="0" w:color="auto"/>
              <w:left w:val="single" w:sz="4" w:space="0" w:color="auto"/>
              <w:bottom w:val="single" w:sz="4" w:space="0" w:color="auto"/>
              <w:right w:val="single" w:sz="4" w:space="0" w:color="auto"/>
            </w:tcBorders>
          </w:tcPr>
          <w:p w14:paraId="31116BAB" w14:textId="77777777" w:rsidR="003A243B" w:rsidRPr="00E63186" w:rsidRDefault="003A243B" w:rsidP="006A0BC4">
            <w:pPr>
              <w:numPr>
                <w:ilvl w:val="12"/>
                <w:numId w:val="0"/>
              </w:numPr>
              <w:rPr>
                <w:rFonts w:cs="Arial"/>
                <w:szCs w:val="22"/>
              </w:rPr>
            </w:pPr>
            <w:r w:rsidRPr="00B86A6D">
              <w:rPr>
                <w:rFonts w:cs="Arial"/>
                <w:szCs w:val="22"/>
              </w:rPr>
              <w:t>Delete Package request</w:t>
            </w:r>
          </w:p>
        </w:tc>
        <w:tc>
          <w:tcPr>
            <w:tcW w:w="2156" w:type="dxa"/>
            <w:tcBorders>
              <w:top w:val="single" w:sz="4" w:space="0" w:color="auto"/>
              <w:left w:val="single" w:sz="4" w:space="0" w:color="auto"/>
              <w:bottom w:val="single" w:sz="4" w:space="0" w:color="auto"/>
            </w:tcBorders>
          </w:tcPr>
          <w:p w14:paraId="045C3C7E" w14:textId="77777777" w:rsidR="003A243B" w:rsidRDefault="003A243B" w:rsidP="006A0BC4">
            <w:pPr>
              <w:numPr>
                <w:ilvl w:val="12"/>
                <w:numId w:val="0"/>
              </w:numPr>
              <w:rPr>
                <w:rFonts w:cs="Arial"/>
                <w:szCs w:val="22"/>
              </w:rPr>
            </w:pPr>
            <w:r>
              <w:rPr>
                <w:rFonts w:cs="Arial"/>
                <w:szCs w:val="22"/>
              </w:rPr>
              <w:t>None</w:t>
            </w:r>
          </w:p>
        </w:tc>
      </w:tr>
      <w:tr w:rsidR="003A243B" w14:paraId="2D97A84D" w14:textId="77777777" w:rsidTr="00EE6F85">
        <w:tc>
          <w:tcPr>
            <w:tcW w:w="3877" w:type="dxa"/>
            <w:tcBorders>
              <w:top w:val="single" w:sz="4" w:space="0" w:color="auto"/>
              <w:bottom w:val="single" w:sz="4" w:space="0" w:color="auto"/>
              <w:right w:val="single" w:sz="4" w:space="0" w:color="auto"/>
            </w:tcBorders>
          </w:tcPr>
          <w:p w14:paraId="6D08D591" w14:textId="77777777" w:rsidR="003A243B" w:rsidRPr="00E63186" w:rsidRDefault="003A243B" w:rsidP="006A0BC4">
            <w:pPr>
              <w:numPr>
                <w:ilvl w:val="12"/>
                <w:numId w:val="0"/>
              </w:numPr>
              <w:rPr>
                <w:rFonts w:cs="Arial"/>
                <w:szCs w:val="22"/>
              </w:rPr>
            </w:pPr>
            <w:r w:rsidRPr="00466BB6">
              <w:rPr>
                <w:rFonts w:cs="Arial"/>
                <w:szCs w:val="22"/>
              </w:rPr>
              <w:t xml:space="preserve">  public boolean createBundle(String[] bundleIds)</w:t>
            </w:r>
          </w:p>
        </w:tc>
        <w:tc>
          <w:tcPr>
            <w:tcW w:w="3231" w:type="dxa"/>
            <w:tcBorders>
              <w:top w:val="single" w:sz="4" w:space="0" w:color="auto"/>
              <w:left w:val="single" w:sz="4" w:space="0" w:color="auto"/>
              <w:bottom w:val="single" w:sz="4" w:space="0" w:color="auto"/>
              <w:right w:val="single" w:sz="4" w:space="0" w:color="auto"/>
            </w:tcBorders>
          </w:tcPr>
          <w:p w14:paraId="06F61B5B" w14:textId="77777777" w:rsidR="003A243B" w:rsidRPr="00E63186" w:rsidRDefault="003A243B" w:rsidP="006A0BC4">
            <w:pPr>
              <w:numPr>
                <w:ilvl w:val="12"/>
                <w:numId w:val="0"/>
              </w:numPr>
              <w:rPr>
                <w:rFonts w:cs="Arial"/>
                <w:szCs w:val="22"/>
              </w:rPr>
            </w:pPr>
            <w:r>
              <w:rPr>
                <w:rFonts w:cs="Arial"/>
                <w:szCs w:val="22"/>
              </w:rPr>
              <w:t xml:space="preserve">Create </w:t>
            </w:r>
            <w:r w:rsidRPr="00466BB6">
              <w:rPr>
                <w:rFonts w:cs="Arial"/>
                <w:szCs w:val="22"/>
              </w:rPr>
              <w:t>Bundle request</w:t>
            </w:r>
          </w:p>
        </w:tc>
        <w:tc>
          <w:tcPr>
            <w:tcW w:w="2156" w:type="dxa"/>
            <w:tcBorders>
              <w:top w:val="single" w:sz="4" w:space="0" w:color="auto"/>
              <w:left w:val="single" w:sz="4" w:space="0" w:color="auto"/>
              <w:bottom w:val="single" w:sz="4" w:space="0" w:color="auto"/>
            </w:tcBorders>
          </w:tcPr>
          <w:p w14:paraId="2A843951" w14:textId="77777777" w:rsidR="003A243B" w:rsidRDefault="003A243B" w:rsidP="006A0BC4">
            <w:pPr>
              <w:numPr>
                <w:ilvl w:val="12"/>
                <w:numId w:val="0"/>
              </w:numPr>
              <w:rPr>
                <w:rFonts w:cs="Arial"/>
                <w:szCs w:val="22"/>
              </w:rPr>
            </w:pPr>
            <w:r>
              <w:rPr>
                <w:rFonts w:cs="Arial"/>
                <w:szCs w:val="22"/>
              </w:rPr>
              <w:t>None</w:t>
            </w:r>
          </w:p>
        </w:tc>
      </w:tr>
      <w:tr w:rsidR="003A243B" w14:paraId="3AD65023" w14:textId="77777777" w:rsidTr="00EE6F85">
        <w:tc>
          <w:tcPr>
            <w:tcW w:w="3877" w:type="dxa"/>
            <w:tcBorders>
              <w:top w:val="single" w:sz="4" w:space="0" w:color="auto"/>
              <w:bottom w:val="single" w:sz="4" w:space="0" w:color="auto"/>
              <w:right w:val="single" w:sz="4" w:space="0" w:color="auto"/>
            </w:tcBorders>
          </w:tcPr>
          <w:p w14:paraId="2E205D94" w14:textId="77777777" w:rsidR="003A243B" w:rsidRPr="00E63186" w:rsidRDefault="003A243B" w:rsidP="006A0BC4">
            <w:pPr>
              <w:numPr>
                <w:ilvl w:val="12"/>
                <w:numId w:val="0"/>
              </w:numPr>
              <w:rPr>
                <w:rFonts w:cs="Arial"/>
                <w:szCs w:val="22"/>
              </w:rPr>
            </w:pPr>
            <w:r w:rsidRPr="00CD300A">
              <w:rPr>
                <w:rFonts w:cs="Arial"/>
                <w:szCs w:val="22"/>
              </w:rPr>
              <w:t xml:space="preserve">  public boolean createPackage(String[] pkgIds, int omiCallType)</w:t>
            </w:r>
          </w:p>
        </w:tc>
        <w:tc>
          <w:tcPr>
            <w:tcW w:w="3231" w:type="dxa"/>
            <w:tcBorders>
              <w:top w:val="single" w:sz="4" w:space="0" w:color="auto"/>
              <w:left w:val="single" w:sz="4" w:space="0" w:color="auto"/>
              <w:bottom w:val="single" w:sz="4" w:space="0" w:color="auto"/>
              <w:right w:val="single" w:sz="4" w:space="0" w:color="auto"/>
            </w:tcBorders>
          </w:tcPr>
          <w:p w14:paraId="2AB2B4CF" w14:textId="77777777" w:rsidR="003A243B" w:rsidRPr="00E63186" w:rsidRDefault="003A243B" w:rsidP="006A0BC4">
            <w:pPr>
              <w:numPr>
                <w:ilvl w:val="12"/>
                <w:numId w:val="0"/>
              </w:numPr>
              <w:rPr>
                <w:rFonts w:cs="Arial"/>
                <w:szCs w:val="22"/>
              </w:rPr>
            </w:pPr>
            <w:r w:rsidRPr="00CD300A">
              <w:rPr>
                <w:rFonts w:cs="Arial"/>
                <w:szCs w:val="22"/>
              </w:rPr>
              <w:t>Create Package request</w:t>
            </w:r>
          </w:p>
        </w:tc>
        <w:tc>
          <w:tcPr>
            <w:tcW w:w="2156" w:type="dxa"/>
            <w:tcBorders>
              <w:top w:val="single" w:sz="4" w:space="0" w:color="auto"/>
              <w:left w:val="single" w:sz="4" w:space="0" w:color="auto"/>
              <w:bottom w:val="single" w:sz="4" w:space="0" w:color="auto"/>
            </w:tcBorders>
          </w:tcPr>
          <w:p w14:paraId="24CF2BF6" w14:textId="77777777" w:rsidR="003A243B" w:rsidRDefault="003A243B" w:rsidP="006A0BC4">
            <w:pPr>
              <w:numPr>
                <w:ilvl w:val="12"/>
                <w:numId w:val="0"/>
              </w:numPr>
              <w:rPr>
                <w:rFonts w:cs="Arial"/>
                <w:szCs w:val="22"/>
              </w:rPr>
            </w:pPr>
            <w:r>
              <w:rPr>
                <w:rFonts w:cs="Arial"/>
                <w:szCs w:val="22"/>
              </w:rPr>
              <w:t>None</w:t>
            </w:r>
          </w:p>
        </w:tc>
      </w:tr>
      <w:tr w:rsidR="003A243B" w14:paraId="263BDE15" w14:textId="77777777" w:rsidTr="00EE6F85">
        <w:tc>
          <w:tcPr>
            <w:tcW w:w="3877" w:type="dxa"/>
            <w:tcBorders>
              <w:top w:val="single" w:sz="4" w:space="0" w:color="auto"/>
              <w:bottom w:val="single" w:sz="4" w:space="0" w:color="auto"/>
              <w:right w:val="single" w:sz="4" w:space="0" w:color="auto"/>
            </w:tcBorders>
          </w:tcPr>
          <w:p w14:paraId="4ACD2B67" w14:textId="77777777" w:rsidR="003A243B" w:rsidRPr="00BB3F2A" w:rsidRDefault="003A243B" w:rsidP="006A0BC4">
            <w:pPr>
              <w:numPr>
                <w:ilvl w:val="12"/>
                <w:numId w:val="0"/>
              </w:numPr>
              <w:rPr>
                <w:rFonts w:cs="Arial"/>
                <w:szCs w:val="22"/>
              </w:rPr>
            </w:pPr>
            <w:r w:rsidRPr="00CD300A">
              <w:rPr>
                <w:rFonts w:cs="Arial"/>
                <w:szCs w:val="22"/>
              </w:rPr>
              <w:t xml:space="preserve">  public boolean createContent(int channelNumber, List&lt;String&gt; contentIDs, int omiCallType)</w:t>
            </w:r>
          </w:p>
        </w:tc>
        <w:tc>
          <w:tcPr>
            <w:tcW w:w="3231" w:type="dxa"/>
            <w:tcBorders>
              <w:top w:val="single" w:sz="4" w:space="0" w:color="auto"/>
              <w:left w:val="single" w:sz="4" w:space="0" w:color="auto"/>
              <w:bottom w:val="single" w:sz="4" w:space="0" w:color="auto"/>
              <w:right w:val="single" w:sz="4" w:space="0" w:color="auto"/>
            </w:tcBorders>
          </w:tcPr>
          <w:p w14:paraId="3C06DC58" w14:textId="77777777" w:rsidR="003A243B" w:rsidRPr="00BB3F2A" w:rsidRDefault="003A243B" w:rsidP="006A0BC4">
            <w:pPr>
              <w:numPr>
                <w:ilvl w:val="12"/>
                <w:numId w:val="0"/>
              </w:numPr>
              <w:rPr>
                <w:rFonts w:cs="Arial"/>
                <w:szCs w:val="22"/>
              </w:rPr>
            </w:pPr>
            <w:r w:rsidRPr="003C7029">
              <w:rPr>
                <w:rFonts w:cs="Arial"/>
                <w:szCs w:val="22"/>
              </w:rPr>
              <w:t>Create Content request</w:t>
            </w:r>
          </w:p>
        </w:tc>
        <w:tc>
          <w:tcPr>
            <w:tcW w:w="2156" w:type="dxa"/>
            <w:tcBorders>
              <w:top w:val="single" w:sz="4" w:space="0" w:color="auto"/>
              <w:left w:val="single" w:sz="4" w:space="0" w:color="auto"/>
              <w:bottom w:val="single" w:sz="4" w:space="0" w:color="auto"/>
            </w:tcBorders>
          </w:tcPr>
          <w:p w14:paraId="6E3FF235" w14:textId="77777777" w:rsidR="003A243B" w:rsidRPr="00BB3F2A" w:rsidRDefault="003A243B" w:rsidP="006A0BC4">
            <w:pPr>
              <w:numPr>
                <w:ilvl w:val="12"/>
                <w:numId w:val="0"/>
              </w:numPr>
              <w:rPr>
                <w:rFonts w:cs="Arial"/>
                <w:szCs w:val="22"/>
              </w:rPr>
            </w:pPr>
            <w:r>
              <w:rPr>
                <w:rFonts w:cs="Arial"/>
                <w:szCs w:val="22"/>
              </w:rPr>
              <w:t>None</w:t>
            </w:r>
          </w:p>
        </w:tc>
      </w:tr>
      <w:tr w:rsidR="003A243B" w14:paraId="7C349E89" w14:textId="77777777" w:rsidTr="00EE6F85">
        <w:tc>
          <w:tcPr>
            <w:tcW w:w="3877" w:type="dxa"/>
            <w:tcBorders>
              <w:top w:val="single" w:sz="4" w:space="0" w:color="auto"/>
              <w:bottom w:val="single" w:sz="4" w:space="0" w:color="auto"/>
              <w:right w:val="single" w:sz="4" w:space="0" w:color="auto"/>
            </w:tcBorders>
          </w:tcPr>
          <w:p w14:paraId="61C384CC" w14:textId="77777777" w:rsidR="003A243B" w:rsidRPr="00BB3F2A" w:rsidRDefault="003A243B" w:rsidP="006A0BC4">
            <w:pPr>
              <w:numPr>
                <w:ilvl w:val="12"/>
                <w:numId w:val="0"/>
              </w:numPr>
              <w:rPr>
                <w:rFonts w:cs="Arial"/>
                <w:szCs w:val="22"/>
              </w:rPr>
            </w:pPr>
            <w:r w:rsidRPr="00656696">
              <w:rPr>
                <w:rFonts w:cs="Arial"/>
                <w:szCs w:val="22"/>
              </w:rPr>
              <w:t>public boolean deleteContent(List&lt;String&gt; contentIDs, int omiCallType)</w:t>
            </w:r>
          </w:p>
        </w:tc>
        <w:tc>
          <w:tcPr>
            <w:tcW w:w="3231" w:type="dxa"/>
            <w:tcBorders>
              <w:top w:val="single" w:sz="4" w:space="0" w:color="auto"/>
              <w:left w:val="single" w:sz="4" w:space="0" w:color="auto"/>
              <w:bottom w:val="single" w:sz="4" w:space="0" w:color="auto"/>
              <w:right w:val="single" w:sz="4" w:space="0" w:color="auto"/>
            </w:tcBorders>
          </w:tcPr>
          <w:p w14:paraId="24CA76A7" w14:textId="77777777" w:rsidR="003A243B" w:rsidRPr="00BB3F2A" w:rsidRDefault="003A243B" w:rsidP="006A0BC4">
            <w:pPr>
              <w:numPr>
                <w:ilvl w:val="12"/>
                <w:numId w:val="0"/>
              </w:numPr>
              <w:rPr>
                <w:rFonts w:cs="Arial"/>
                <w:szCs w:val="22"/>
              </w:rPr>
            </w:pPr>
            <w:r w:rsidRPr="00656696">
              <w:rPr>
                <w:rFonts w:cs="Arial"/>
                <w:szCs w:val="22"/>
              </w:rPr>
              <w:t>Delete Content request</w:t>
            </w:r>
          </w:p>
        </w:tc>
        <w:tc>
          <w:tcPr>
            <w:tcW w:w="2156" w:type="dxa"/>
            <w:tcBorders>
              <w:top w:val="single" w:sz="4" w:space="0" w:color="auto"/>
              <w:left w:val="single" w:sz="4" w:space="0" w:color="auto"/>
              <w:bottom w:val="single" w:sz="4" w:space="0" w:color="auto"/>
            </w:tcBorders>
          </w:tcPr>
          <w:p w14:paraId="0636B7C4" w14:textId="77777777" w:rsidR="003A243B" w:rsidRPr="00BB3F2A" w:rsidRDefault="003A243B" w:rsidP="006A0BC4">
            <w:pPr>
              <w:numPr>
                <w:ilvl w:val="12"/>
                <w:numId w:val="0"/>
              </w:numPr>
              <w:rPr>
                <w:rFonts w:cs="Arial"/>
                <w:szCs w:val="22"/>
              </w:rPr>
            </w:pPr>
            <w:r>
              <w:rPr>
                <w:rFonts w:cs="Arial"/>
                <w:szCs w:val="22"/>
              </w:rPr>
              <w:t>None</w:t>
            </w:r>
          </w:p>
        </w:tc>
      </w:tr>
      <w:tr w:rsidR="003A243B" w14:paraId="4AA0AFAB" w14:textId="77777777" w:rsidTr="00EE6F85">
        <w:tc>
          <w:tcPr>
            <w:tcW w:w="3877" w:type="dxa"/>
            <w:tcBorders>
              <w:top w:val="single" w:sz="4" w:space="0" w:color="auto"/>
              <w:bottom w:val="single" w:sz="4" w:space="0" w:color="auto"/>
              <w:right w:val="single" w:sz="4" w:space="0" w:color="auto"/>
            </w:tcBorders>
          </w:tcPr>
          <w:p w14:paraId="09B2E0CA" w14:textId="77777777" w:rsidR="003A243B" w:rsidRPr="00BB3F2A" w:rsidRDefault="003A243B" w:rsidP="006A0BC4">
            <w:pPr>
              <w:numPr>
                <w:ilvl w:val="12"/>
                <w:numId w:val="0"/>
              </w:numPr>
              <w:rPr>
                <w:rFonts w:cs="Arial"/>
                <w:szCs w:val="22"/>
              </w:rPr>
            </w:pPr>
            <w:r w:rsidRPr="00656696">
              <w:rPr>
                <w:rFonts w:cs="Arial"/>
                <w:szCs w:val="22"/>
              </w:rPr>
              <w:tab/>
              <w:t>private OMIIntegratorRequest getDeleteContentRequest(List&lt;String&gt; contentIDs )</w:t>
            </w:r>
          </w:p>
        </w:tc>
        <w:tc>
          <w:tcPr>
            <w:tcW w:w="3231" w:type="dxa"/>
            <w:tcBorders>
              <w:top w:val="single" w:sz="4" w:space="0" w:color="auto"/>
              <w:left w:val="single" w:sz="4" w:space="0" w:color="auto"/>
              <w:bottom w:val="single" w:sz="4" w:space="0" w:color="auto"/>
              <w:right w:val="single" w:sz="4" w:space="0" w:color="auto"/>
            </w:tcBorders>
          </w:tcPr>
          <w:p w14:paraId="2E6651F7" w14:textId="77777777" w:rsidR="003A243B" w:rsidRPr="00BB3F2A" w:rsidRDefault="003A243B" w:rsidP="006A0BC4">
            <w:pPr>
              <w:numPr>
                <w:ilvl w:val="12"/>
                <w:numId w:val="0"/>
              </w:numPr>
              <w:rPr>
                <w:rFonts w:cs="Arial"/>
                <w:szCs w:val="22"/>
              </w:rPr>
            </w:pPr>
            <w:r>
              <w:rPr>
                <w:rFonts w:cs="Arial"/>
                <w:szCs w:val="22"/>
              </w:rPr>
              <w:t xml:space="preserve">Get </w:t>
            </w:r>
            <w:r w:rsidRPr="00656696">
              <w:rPr>
                <w:rFonts w:cs="Arial"/>
                <w:szCs w:val="22"/>
              </w:rPr>
              <w:t>Delete Content request</w:t>
            </w:r>
          </w:p>
        </w:tc>
        <w:tc>
          <w:tcPr>
            <w:tcW w:w="2156" w:type="dxa"/>
            <w:tcBorders>
              <w:top w:val="single" w:sz="4" w:space="0" w:color="auto"/>
              <w:left w:val="single" w:sz="4" w:space="0" w:color="auto"/>
              <w:bottom w:val="single" w:sz="4" w:space="0" w:color="auto"/>
            </w:tcBorders>
          </w:tcPr>
          <w:p w14:paraId="26634D7E" w14:textId="77777777" w:rsidR="003A243B" w:rsidRPr="00BB3F2A" w:rsidRDefault="003A243B" w:rsidP="006A0BC4">
            <w:pPr>
              <w:numPr>
                <w:ilvl w:val="12"/>
                <w:numId w:val="0"/>
              </w:numPr>
              <w:rPr>
                <w:rFonts w:cs="Arial"/>
                <w:szCs w:val="22"/>
              </w:rPr>
            </w:pPr>
            <w:r>
              <w:rPr>
                <w:rFonts w:cs="Arial"/>
                <w:szCs w:val="22"/>
              </w:rPr>
              <w:t>None</w:t>
            </w:r>
          </w:p>
        </w:tc>
      </w:tr>
      <w:tr w:rsidR="003A243B" w14:paraId="1ADB67AC" w14:textId="77777777" w:rsidTr="00EE6F85">
        <w:tc>
          <w:tcPr>
            <w:tcW w:w="3877" w:type="dxa"/>
            <w:tcBorders>
              <w:top w:val="single" w:sz="4" w:space="0" w:color="auto"/>
              <w:bottom w:val="single" w:sz="4" w:space="0" w:color="auto"/>
              <w:right w:val="single" w:sz="4" w:space="0" w:color="auto"/>
            </w:tcBorders>
          </w:tcPr>
          <w:p w14:paraId="1180053F" w14:textId="77777777" w:rsidR="003A243B" w:rsidRPr="00BB3F2A" w:rsidRDefault="003A243B" w:rsidP="006A0BC4">
            <w:pPr>
              <w:numPr>
                <w:ilvl w:val="12"/>
                <w:numId w:val="0"/>
              </w:numPr>
              <w:rPr>
                <w:rFonts w:cs="Arial"/>
                <w:szCs w:val="22"/>
              </w:rPr>
            </w:pPr>
            <w:r w:rsidRPr="00CA3784">
              <w:rPr>
                <w:rFonts w:cs="Arial"/>
                <w:szCs w:val="22"/>
              </w:rPr>
              <w:lastRenderedPageBreak/>
              <w:tab/>
              <w:t>private OMIIntegratorRequest getCreateContentRequest(int channelNumber, List&lt;String&gt; contentIDs )</w:t>
            </w:r>
          </w:p>
        </w:tc>
        <w:tc>
          <w:tcPr>
            <w:tcW w:w="3231" w:type="dxa"/>
            <w:tcBorders>
              <w:top w:val="single" w:sz="4" w:space="0" w:color="auto"/>
              <w:left w:val="single" w:sz="4" w:space="0" w:color="auto"/>
              <w:bottom w:val="single" w:sz="4" w:space="0" w:color="auto"/>
              <w:right w:val="single" w:sz="4" w:space="0" w:color="auto"/>
            </w:tcBorders>
          </w:tcPr>
          <w:p w14:paraId="7755F85B" w14:textId="77777777" w:rsidR="003A243B" w:rsidRPr="00BB3F2A" w:rsidRDefault="003A243B" w:rsidP="006A0BC4">
            <w:pPr>
              <w:numPr>
                <w:ilvl w:val="12"/>
                <w:numId w:val="0"/>
              </w:numPr>
              <w:rPr>
                <w:rFonts w:cs="Arial"/>
                <w:szCs w:val="22"/>
              </w:rPr>
            </w:pPr>
            <w:r w:rsidRPr="00CA3784">
              <w:rPr>
                <w:rFonts w:cs="Arial"/>
                <w:szCs w:val="22"/>
              </w:rPr>
              <w:t>Create AddAssetsToPackage request</w:t>
            </w:r>
          </w:p>
        </w:tc>
        <w:tc>
          <w:tcPr>
            <w:tcW w:w="2156" w:type="dxa"/>
            <w:tcBorders>
              <w:top w:val="single" w:sz="4" w:space="0" w:color="auto"/>
              <w:left w:val="single" w:sz="4" w:space="0" w:color="auto"/>
              <w:bottom w:val="single" w:sz="4" w:space="0" w:color="auto"/>
            </w:tcBorders>
          </w:tcPr>
          <w:p w14:paraId="3825BD49" w14:textId="77777777" w:rsidR="003A243B" w:rsidRPr="00BB3F2A" w:rsidRDefault="003A243B" w:rsidP="006A0BC4">
            <w:pPr>
              <w:numPr>
                <w:ilvl w:val="12"/>
                <w:numId w:val="0"/>
              </w:numPr>
              <w:rPr>
                <w:rFonts w:cs="Arial"/>
                <w:szCs w:val="22"/>
              </w:rPr>
            </w:pPr>
            <w:r>
              <w:rPr>
                <w:rFonts w:cs="Arial"/>
                <w:szCs w:val="22"/>
              </w:rPr>
              <w:t>None</w:t>
            </w:r>
          </w:p>
        </w:tc>
      </w:tr>
      <w:tr w:rsidR="003A243B" w14:paraId="0867231E" w14:textId="77777777" w:rsidTr="00EE6F85">
        <w:tc>
          <w:tcPr>
            <w:tcW w:w="3877" w:type="dxa"/>
            <w:tcBorders>
              <w:top w:val="single" w:sz="4" w:space="0" w:color="auto"/>
              <w:bottom w:val="single" w:sz="4" w:space="0" w:color="auto"/>
              <w:right w:val="single" w:sz="4" w:space="0" w:color="auto"/>
            </w:tcBorders>
          </w:tcPr>
          <w:p w14:paraId="6E24F644" w14:textId="77777777" w:rsidR="003A243B" w:rsidRPr="00CA3784" w:rsidRDefault="003A243B" w:rsidP="006A0BC4">
            <w:pPr>
              <w:numPr>
                <w:ilvl w:val="12"/>
                <w:numId w:val="0"/>
              </w:numPr>
              <w:rPr>
                <w:rFonts w:cs="Arial"/>
                <w:szCs w:val="22"/>
              </w:rPr>
            </w:pPr>
            <w:r w:rsidRPr="00360B4D">
              <w:rPr>
                <w:rFonts w:cs="Arial"/>
                <w:szCs w:val="22"/>
              </w:rPr>
              <w:tab/>
              <w:t>private OMIIntegratorRequest getDeletePackageRequest(TPackageType pkgType, String[] pkgIds)</w:t>
            </w:r>
          </w:p>
        </w:tc>
        <w:tc>
          <w:tcPr>
            <w:tcW w:w="3231" w:type="dxa"/>
            <w:tcBorders>
              <w:top w:val="single" w:sz="4" w:space="0" w:color="auto"/>
              <w:left w:val="single" w:sz="4" w:space="0" w:color="auto"/>
              <w:bottom w:val="single" w:sz="4" w:space="0" w:color="auto"/>
              <w:right w:val="single" w:sz="4" w:space="0" w:color="auto"/>
            </w:tcBorders>
          </w:tcPr>
          <w:p w14:paraId="1B08852B" w14:textId="77777777" w:rsidR="003A243B" w:rsidRPr="00CA3784" w:rsidRDefault="003A243B" w:rsidP="006A0BC4">
            <w:pPr>
              <w:numPr>
                <w:ilvl w:val="12"/>
                <w:numId w:val="0"/>
              </w:numPr>
              <w:rPr>
                <w:rFonts w:cs="Arial"/>
                <w:szCs w:val="22"/>
              </w:rPr>
            </w:pPr>
            <w:r w:rsidRPr="00360B4D">
              <w:rPr>
                <w:rFonts w:cs="Arial"/>
                <w:szCs w:val="22"/>
              </w:rPr>
              <w:t>Delete Package request</w:t>
            </w:r>
          </w:p>
        </w:tc>
        <w:tc>
          <w:tcPr>
            <w:tcW w:w="2156" w:type="dxa"/>
            <w:tcBorders>
              <w:top w:val="single" w:sz="4" w:space="0" w:color="auto"/>
              <w:left w:val="single" w:sz="4" w:space="0" w:color="auto"/>
              <w:bottom w:val="single" w:sz="4" w:space="0" w:color="auto"/>
            </w:tcBorders>
          </w:tcPr>
          <w:p w14:paraId="30E97CD7" w14:textId="77777777" w:rsidR="003A243B" w:rsidRPr="00BB3F2A" w:rsidRDefault="003A243B" w:rsidP="006A0BC4">
            <w:pPr>
              <w:numPr>
                <w:ilvl w:val="12"/>
                <w:numId w:val="0"/>
              </w:numPr>
              <w:rPr>
                <w:rFonts w:cs="Arial"/>
                <w:szCs w:val="22"/>
              </w:rPr>
            </w:pPr>
            <w:r>
              <w:rPr>
                <w:rFonts w:cs="Arial"/>
                <w:szCs w:val="22"/>
              </w:rPr>
              <w:t>None</w:t>
            </w:r>
          </w:p>
        </w:tc>
      </w:tr>
      <w:tr w:rsidR="003A243B" w14:paraId="2A2FEB79" w14:textId="77777777" w:rsidTr="00EE6F85">
        <w:tc>
          <w:tcPr>
            <w:tcW w:w="3877" w:type="dxa"/>
            <w:tcBorders>
              <w:top w:val="single" w:sz="4" w:space="0" w:color="auto"/>
              <w:bottom w:val="single" w:sz="4" w:space="0" w:color="auto"/>
              <w:right w:val="single" w:sz="4" w:space="0" w:color="auto"/>
            </w:tcBorders>
          </w:tcPr>
          <w:p w14:paraId="77BAF5A9" w14:textId="77777777" w:rsidR="003A243B" w:rsidRPr="00CA3784" w:rsidRDefault="003A243B" w:rsidP="006A0BC4">
            <w:pPr>
              <w:numPr>
                <w:ilvl w:val="12"/>
                <w:numId w:val="0"/>
              </w:numPr>
              <w:rPr>
                <w:rFonts w:cs="Arial"/>
                <w:szCs w:val="22"/>
              </w:rPr>
            </w:pPr>
            <w:r w:rsidRPr="00360B4D">
              <w:rPr>
                <w:rFonts w:cs="Arial"/>
                <w:szCs w:val="22"/>
              </w:rPr>
              <w:t xml:space="preserve">  public boolean addAssetToPackages(List&lt;String&gt; pkgIDs, List&lt;String&gt; contentIDs, int omiCallType)</w:t>
            </w:r>
          </w:p>
        </w:tc>
        <w:tc>
          <w:tcPr>
            <w:tcW w:w="3231" w:type="dxa"/>
            <w:tcBorders>
              <w:top w:val="single" w:sz="4" w:space="0" w:color="auto"/>
              <w:left w:val="single" w:sz="4" w:space="0" w:color="auto"/>
              <w:bottom w:val="single" w:sz="4" w:space="0" w:color="auto"/>
              <w:right w:val="single" w:sz="4" w:space="0" w:color="auto"/>
            </w:tcBorders>
          </w:tcPr>
          <w:p w14:paraId="5A6F4456" w14:textId="77777777" w:rsidR="003A243B" w:rsidRPr="00CA3784" w:rsidRDefault="003A243B" w:rsidP="006A0BC4">
            <w:pPr>
              <w:numPr>
                <w:ilvl w:val="12"/>
                <w:numId w:val="0"/>
              </w:numPr>
              <w:rPr>
                <w:rFonts w:cs="Arial"/>
                <w:szCs w:val="22"/>
              </w:rPr>
            </w:pPr>
            <w:r w:rsidRPr="00360B4D">
              <w:rPr>
                <w:rFonts w:cs="Arial"/>
                <w:szCs w:val="22"/>
              </w:rPr>
              <w:t>Add Items to package</w:t>
            </w:r>
          </w:p>
        </w:tc>
        <w:tc>
          <w:tcPr>
            <w:tcW w:w="2156" w:type="dxa"/>
            <w:tcBorders>
              <w:top w:val="single" w:sz="4" w:space="0" w:color="auto"/>
              <w:left w:val="single" w:sz="4" w:space="0" w:color="auto"/>
              <w:bottom w:val="single" w:sz="4" w:space="0" w:color="auto"/>
            </w:tcBorders>
          </w:tcPr>
          <w:p w14:paraId="799D7F77" w14:textId="77777777" w:rsidR="003A243B" w:rsidRPr="00BB3F2A" w:rsidRDefault="003A243B" w:rsidP="006A0BC4">
            <w:pPr>
              <w:numPr>
                <w:ilvl w:val="12"/>
                <w:numId w:val="0"/>
              </w:numPr>
              <w:rPr>
                <w:rFonts w:cs="Arial"/>
                <w:szCs w:val="22"/>
              </w:rPr>
            </w:pPr>
            <w:r>
              <w:rPr>
                <w:rFonts w:cs="Arial"/>
                <w:szCs w:val="22"/>
              </w:rPr>
              <w:t>None</w:t>
            </w:r>
          </w:p>
        </w:tc>
      </w:tr>
      <w:tr w:rsidR="003A243B" w14:paraId="17B9DFE4" w14:textId="77777777" w:rsidTr="00EE6F85">
        <w:tc>
          <w:tcPr>
            <w:tcW w:w="3877" w:type="dxa"/>
            <w:tcBorders>
              <w:top w:val="single" w:sz="4" w:space="0" w:color="auto"/>
              <w:bottom w:val="single" w:sz="4" w:space="0" w:color="auto"/>
              <w:right w:val="single" w:sz="4" w:space="0" w:color="auto"/>
            </w:tcBorders>
          </w:tcPr>
          <w:p w14:paraId="0B694286" w14:textId="77777777" w:rsidR="003A243B" w:rsidRPr="00CA3784" w:rsidRDefault="003A243B" w:rsidP="006A0BC4">
            <w:pPr>
              <w:numPr>
                <w:ilvl w:val="12"/>
                <w:numId w:val="0"/>
              </w:numPr>
              <w:rPr>
                <w:rFonts w:cs="Arial"/>
                <w:szCs w:val="22"/>
              </w:rPr>
            </w:pPr>
            <w:r w:rsidRPr="00360B4D">
              <w:rPr>
                <w:rFonts w:cs="Arial"/>
                <w:szCs w:val="22"/>
              </w:rPr>
              <w:t>public boolean removeAssetFromPackages(List&lt;String&gt; pkgIDs, List&lt;String&gt; contentIDs, int omiCallType)</w:t>
            </w:r>
          </w:p>
        </w:tc>
        <w:tc>
          <w:tcPr>
            <w:tcW w:w="3231" w:type="dxa"/>
            <w:tcBorders>
              <w:top w:val="single" w:sz="4" w:space="0" w:color="auto"/>
              <w:left w:val="single" w:sz="4" w:space="0" w:color="auto"/>
              <w:bottom w:val="single" w:sz="4" w:space="0" w:color="auto"/>
              <w:right w:val="single" w:sz="4" w:space="0" w:color="auto"/>
            </w:tcBorders>
          </w:tcPr>
          <w:p w14:paraId="6029BFAE" w14:textId="77777777" w:rsidR="003A243B" w:rsidRPr="00CA3784" w:rsidRDefault="003A243B" w:rsidP="006A0BC4">
            <w:pPr>
              <w:numPr>
                <w:ilvl w:val="12"/>
                <w:numId w:val="0"/>
              </w:numPr>
              <w:rPr>
                <w:rFonts w:cs="Arial"/>
                <w:szCs w:val="22"/>
              </w:rPr>
            </w:pPr>
            <w:r w:rsidRPr="00360B4D">
              <w:rPr>
                <w:rFonts w:cs="Arial"/>
                <w:szCs w:val="22"/>
              </w:rPr>
              <w:t>remove Asset From Packages</w:t>
            </w:r>
          </w:p>
        </w:tc>
        <w:tc>
          <w:tcPr>
            <w:tcW w:w="2156" w:type="dxa"/>
            <w:tcBorders>
              <w:top w:val="single" w:sz="4" w:space="0" w:color="auto"/>
              <w:left w:val="single" w:sz="4" w:space="0" w:color="auto"/>
              <w:bottom w:val="single" w:sz="4" w:space="0" w:color="auto"/>
            </w:tcBorders>
          </w:tcPr>
          <w:p w14:paraId="3CAB6E79" w14:textId="77777777" w:rsidR="003A243B" w:rsidRPr="00BB3F2A" w:rsidRDefault="003A243B" w:rsidP="006A0BC4">
            <w:pPr>
              <w:numPr>
                <w:ilvl w:val="12"/>
                <w:numId w:val="0"/>
              </w:numPr>
              <w:rPr>
                <w:rFonts w:cs="Arial"/>
                <w:szCs w:val="22"/>
              </w:rPr>
            </w:pPr>
            <w:r>
              <w:rPr>
                <w:rFonts w:cs="Arial"/>
                <w:szCs w:val="22"/>
              </w:rPr>
              <w:t>None</w:t>
            </w:r>
          </w:p>
        </w:tc>
      </w:tr>
      <w:tr w:rsidR="003A243B" w14:paraId="5EC2B90E" w14:textId="77777777" w:rsidTr="00EE6F85">
        <w:tc>
          <w:tcPr>
            <w:tcW w:w="3877" w:type="dxa"/>
            <w:tcBorders>
              <w:top w:val="single" w:sz="4" w:space="0" w:color="auto"/>
              <w:bottom w:val="single" w:sz="4" w:space="0" w:color="auto"/>
              <w:right w:val="single" w:sz="4" w:space="0" w:color="auto"/>
            </w:tcBorders>
          </w:tcPr>
          <w:p w14:paraId="50CEEFB0" w14:textId="77777777" w:rsidR="003A243B" w:rsidRPr="00360B4D" w:rsidRDefault="003A243B" w:rsidP="006A0BC4">
            <w:pPr>
              <w:numPr>
                <w:ilvl w:val="12"/>
                <w:numId w:val="0"/>
              </w:numPr>
              <w:rPr>
                <w:rFonts w:cs="Arial"/>
                <w:szCs w:val="22"/>
              </w:rPr>
            </w:pPr>
            <w:r w:rsidRPr="00C6255C">
              <w:rPr>
                <w:rFonts w:cs="Arial"/>
                <w:szCs w:val="22"/>
              </w:rPr>
              <w:tab/>
              <w:t>private OMIIntegratorRequest getRemoveAssetFromPackagesRequest(List&lt;String&gt; unAssignedPkgID, List&lt;String&gt; unAssignedContentIDs )</w:t>
            </w:r>
          </w:p>
        </w:tc>
        <w:tc>
          <w:tcPr>
            <w:tcW w:w="3231" w:type="dxa"/>
            <w:tcBorders>
              <w:top w:val="single" w:sz="4" w:space="0" w:color="auto"/>
              <w:left w:val="single" w:sz="4" w:space="0" w:color="auto"/>
              <w:bottom w:val="single" w:sz="4" w:space="0" w:color="auto"/>
              <w:right w:val="single" w:sz="4" w:space="0" w:color="auto"/>
            </w:tcBorders>
          </w:tcPr>
          <w:p w14:paraId="2DCE262E" w14:textId="77777777" w:rsidR="003A243B" w:rsidRPr="00360B4D" w:rsidRDefault="003A243B" w:rsidP="006A0BC4">
            <w:pPr>
              <w:numPr>
                <w:ilvl w:val="12"/>
                <w:numId w:val="0"/>
              </w:numPr>
              <w:rPr>
                <w:rFonts w:cs="Arial"/>
                <w:szCs w:val="22"/>
              </w:rPr>
            </w:pPr>
            <w:r w:rsidRPr="00C6255C">
              <w:rPr>
                <w:rFonts w:cs="Arial"/>
                <w:szCs w:val="22"/>
              </w:rPr>
              <w:t>Create RemoveAssetsFromPackage request</w:t>
            </w:r>
          </w:p>
        </w:tc>
        <w:tc>
          <w:tcPr>
            <w:tcW w:w="2156" w:type="dxa"/>
            <w:tcBorders>
              <w:top w:val="single" w:sz="4" w:space="0" w:color="auto"/>
              <w:left w:val="single" w:sz="4" w:space="0" w:color="auto"/>
              <w:bottom w:val="single" w:sz="4" w:space="0" w:color="auto"/>
            </w:tcBorders>
          </w:tcPr>
          <w:p w14:paraId="589B741F" w14:textId="77777777" w:rsidR="003A243B" w:rsidRPr="00BB3F2A" w:rsidRDefault="003A243B" w:rsidP="006A0BC4">
            <w:pPr>
              <w:numPr>
                <w:ilvl w:val="12"/>
                <w:numId w:val="0"/>
              </w:numPr>
              <w:rPr>
                <w:rFonts w:cs="Arial"/>
                <w:szCs w:val="22"/>
              </w:rPr>
            </w:pPr>
            <w:r>
              <w:rPr>
                <w:rFonts w:cs="Arial"/>
                <w:szCs w:val="22"/>
              </w:rPr>
              <w:t>None</w:t>
            </w:r>
          </w:p>
        </w:tc>
      </w:tr>
      <w:tr w:rsidR="003A243B" w14:paraId="43372BC8" w14:textId="77777777" w:rsidTr="00EE6F85">
        <w:tc>
          <w:tcPr>
            <w:tcW w:w="3877" w:type="dxa"/>
            <w:tcBorders>
              <w:top w:val="single" w:sz="4" w:space="0" w:color="auto"/>
              <w:bottom w:val="single" w:sz="4" w:space="0" w:color="auto"/>
              <w:right w:val="single" w:sz="4" w:space="0" w:color="auto"/>
            </w:tcBorders>
          </w:tcPr>
          <w:p w14:paraId="6F422839" w14:textId="77777777" w:rsidR="003A243B" w:rsidRPr="00360B4D" w:rsidRDefault="003A243B" w:rsidP="006A0BC4">
            <w:pPr>
              <w:numPr>
                <w:ilvl w:val="12"/>
                <w:numId w:val="0"/>
              </w:numPr>
              <w:rPr>
                <w:rFonts w:cs="Arial"/>
                <w:szCs w:val="22"/>
              </w:rPr>
            </w:pPr>
            <w:r w:rsidRPr="002A2D7E">
              <w:rPr>
                <w:rFonts w:cs="Arial"/>
                <w:szCs w:val="22"/>
              </w:rPr>
              <w:t>public boolean addEntitlement(CSubscribedPackagesFeature subscribedPks, List&lt;String&gt; pkgs, int featureId)</w:t>
            </w:r>
          </w:p>
        </w:tc>
        <w:tc>
          <w:tcPr>
            <w:tcW w:w="3231" w:type="dxa"/>
            <w:tcBorders>
              <w:top w:val="single" w:sz="4" w:space="0" w:color="auto"/>
              <w:left w:val="single" w:sz="4" w:space="0" w:color="auto"/>
              <w:bottom w:val="single" w:sz="4" w:space="0" w:color="auto"/>
              <w:right w:val="single" w:sz="4" w:space="0" w:color="auto"/>
            </w:tcBorders>
          </w:tcPr>
          <w:p w14:paraId="580E0040" w14:textId="77777777" w:rsidR="003A243B" w:rsidRPr="00360B4D" w:rsidRDefault="003A243B" w:rsidP="006A0BC4">
            <w:pPr>
              <w:numPr>
                <w:ilvl w:val="12"/>
                <w:numId w:val="0"/>
              </w:numPr>
              <w:rPr>
                <w:rFonts w:cs="Arial"/>
                <w:szCs w:val="22"/>
              </w:rPr>
            </w:pPr>
            <w:r w:rsidRPr="002A2D7E">
              <w:rPr>
                <w:rFonts w:cs="Arial"/>
                <w:szCs w:val="22"/>
              </w:rPr>
              <w:t>AddEntitlement request</w:t>
            </w:r>
          </w:p>
        </w:tc>
        <w:tc>
          <w:tcPr>
            <w:tcW w:w="2156" w:type="dxa"/>
            <w:tcBorders>
              <w:top w:val="single" w:sz="4" w:space="0" w:color="auto"/>
              <w:left w:val="single" w:sz="4" w:space="0" w:color="auto"/>
              <w:bottom w:val="single" w:sz="4" w:space="0" w:color="auto"/>
            </w:tcBorders>
          </w:tcPr>
          <w:p w14:paraId="2C2C86AB" w14:textId="77777777" w:rsidR="003A243B" w:rsidRPr="00BB3F2A" w:rsidRDefault="003A243B" w:rsidP="006A0BC4">
            <w:pPr>
              <w:numPr>
                <w:ilvl w:val="12"/>
                <w:numId w:val="0"/>
              </w:numPr>
              <w:rPr>
                <w:rFonts w:cs="Arial"/>
                <w:szCs w:val="22"/>
              </w:rPr>
            </w:pPr>
            <w:r>
              <w:rPr>
                <w:rFonts w:cs="Arial"/>
                <w:szCs w:val="22"/>
              </w:rPr>
              <w:t>None</w:t>
            </w:r>
          </w:p>
        </w:tc>
      </w:tr>
      <w:tr w:rsidR="003A243B" w14:paraId="0D3AD06E" w14:textId="77777777" w:rsidTr="00EE6F85">
        <w:tc>
          <w:tcPr>
            <w:tcW w:w="3877" w:type="dxa"/>
            <w:tcBorders>
              <w:top w:val="single" w:sz="4" w:space="0" w:color="auto"/>
              <w:bottom w:val="single" w:sz="4" w:space="0" w:color="auto"/>
              <w:right w:val="single" w:sz="4" w:space="0" w:color="auto"/>
            </w:tcBorders>
          </w:tcPr>
          <w:p w14:paraId="36977372" w14:textId="77777777" w:rsidR="003A243B" w:rsidRPr="00360B4D" w:rsidRDefault="003A243B" w:rsidP="006A0BC4">
            <w:pPr>
              <w:numPr>
                <w:ilvl w:val="12"/>
                <w:numId w:val="0"/>
              </w:numPr>
              <w:rPr>
                <w:rFonts w:cs="Arial"/>
                <w:szCs w:val="22"/>
              </w:rPr>
            </w:pPr>
            <w:r w:rsidRPr="002A2D7E">
              <w:rPr>
                <w:rFonts w:cs="Arial"/>
                <w:szCs w:val="22"/>
              </w:rPr>
              <w:t>public boolean addEntitlement(CSubscriberDetailFeature subscriberDetail, List&lt;String&gt; pkgs, int featureId, CPackageDetailFeature packageDetail)</w:t>
            </w:r>
          </w:p>
        </w:tc>
        <w:tc>
          <w:tcPr>
            <w:tcW w:w="3231" w:type="dxa"/>
            <w:tcBorders>
              <w:top w:val="single" w:sz="4" w:space="0" w:color="auto"/>
              <w:left w:val="single" w:sz="4" w:space="0" w:color="auto"/>
              <w:bottom w:val="single" w:sz="4" w:space="0" w:color="auto"/>
              <w:right w:val="single" w:sz="4" w:space="0" w:color="auto"/>
            </w:tcBorders>
          </w:tcPr>
          <w:p w14:paraId="6B34A372" w14:textId="77777777" w:rsidR="003A243B" w:rsidRPr="00360B4D" w:rsidRDefault="003A243B" w:rsidP="006A0BC4">
            <w:pPr>
              <w:numPr>
                <w:ilvl w:val="12"/>
                <w:numId w:val="0"/>
              </w:numPr>
              <w:rPr>
                <w:rFonts w:cs="Arial"/>
                <w:szCs w:val="22"/>
              </w:rPr>
            </w:pPr>
            <w:r w:rsidRPr="002A2D7E">
              <w:rPr>
                <w:rFonts w:cs="Arial"/>
                <w:szCs w:val="22"/>
              </w:rPr>
              <w:t>AddEntitlement request</w:t>
            </w:r>
          </w:p>
        </w:tc>
        <w:tc>
          <w:tcPr>
            <w:tcW w:w="2156" w:type="dxa"/>
            <w:tcBorders>
              <w:top w:val="single" w:sz="4" w:space="0" w:color="auto"/>
              <w:left w:val="single" w:sz="4" w:space="0" w:color="auto"/>
              <w:bottom w:val="single" w:sz="4" w:space="0" w:color="auto"/>
            </w:tcBorders>
          </w:tcPr>
          <w:p w14:paraId="5D6F2DBF" w14:textId="77777777" w:rsidR="003A243B" w:rsidRPr="00BB3F2A" w:rsidRDefault="003A243B" w:rsidP="006A0BC4">
            <w:pPr>
              <w:numPr>
                <w:ilvl w:val="12"/>
                <w:numId w:val="0"/>
              </w:numPr>
              <w:rPr>
                <w:rFonts w:cs="Arial"/>
                <w:szCs w:val="22"/>
              </w:rPr>
            </w:pPr>
            <w:r>
              <w:rPr>
                <w:rFonts w:cs="Arial"/>
                <w:szCs w:val="22"/>
              </w:rPr>
              <w:t>None</w:t>
            </w:r>
          </w:p>
        </w:tc>
      </w:tr>
      <w:tr w:rsidR="003A243B" w14:paraId="4D1B1531" w14:textId="77777777" w:rsidTr="00EE6F85">
        <w:tc>
          <w:tcPr>
            <w:tcW w:w="3877" w:type="dxa"/>
            <w:tcBorders>
              <w:top w:val="single" w:sz="4" w:space="0" w:color="auto"/>
              <w:bottom w:val="single" w:sz="4" w:space="0" w:color="auto"/>
              <w:right w:val="single" w:sz="4" w:space="0" w:color="auto"/>
            </w:tcBorders>
          </w:tcPr>
          <w:p w14:paraId="245ACFD9" w14:textId="77777777" w:rsidR="003A243B" w:rsidRPr="002A2D7E" w:rsidRDefault="003A243B" w:rsidP="006A0BC4">
            <w:pPr>
              <w:numPr>
                <w:ilvl w:val="12"/>
                <w:numId w:val="0"/>
              </w:numPr>
              <w:rPr>
                <w:rFonts w:cs="Arial"/>
                <w:szCs w:val="22"/>
              </w:rPr>
            </w:pPr>
            <w:r w:rsidRPr="006C000D">
              <w:rPr>
                <w:rFonts w:cs="Arial"/>
                <w:szCs w:val="22"/>
              </w:rPr>
              <w:t>public OMIIntegratorRequest createAddEntitlementRequest(CSubscribedPackagesFeature subscribedPks, List&lt;String&gt; pkgs, int featureId)</w:t>
            </w:r>
          </w:p>
        </w:tc>
        <w:tc>
          <w:tcPr>
            <w:tcW w:w="3231" w:type="dxa"/>
            <w:tcBorders>
              <w:top w:val="single" w:sz="4" w:space="0" w:color="auto"/>
              <w:left w:val="single" w:sz="4" w:space="0" w:color="auto"/>
              <w:bottom w:val="single" w:sz="4" w:space="0" w:color="auto"/>
              <w:right w:val="single" w:sz="4" w:space="0" w:color="auto"/>
            </w:tcBorders>
          </w:tcPr>
          <w:p w14:paraId="4AE48109" w14:textId="77777777" w:rsidR="003A243B" w:rsidRPr="002A2D7E" w:rsidRDefault="003A243B" w:rsidP="006A0BC4">
            <w:pPr>
              <w:numPr>
                <w:ilvl w:val="12"/>
                <w:numId w:val="0"/>
              </w:numPr>
              <w:rPr>
                <w:rFonts w:cs="Arial"/>
                <w:szCs w:val="22"/>
              </w:rPr>
            </w:pPr>
            <w:r w:rsidRPr="006C000D">
              <w:rPr>
                <w:rFonts w:cs="Arial"/>
                <w:szCs w:val="22"/>
              </w:rPr>
              <w:t>createAddEntitlementRequest request</w:t>
            </w:r>
          </w:p>
        </w:tc>
        <w:tc>
          <w:tcPr>
            <w:tcW w:w="2156" w:type="dxa"/>
            <w:tcBorders>
              <w:top w:val="single" w:sz="4" w:space="0" w:color="auto"/>
              <w:left w:val="single" w:sz="4" w:space="0" w:color="auto"/>
              <w:bottom w:val="single" w:sz="4" w:space="0" w:color="auto"/>
            </w:tcBorders>
          </w:tcPr>
          <w:p w14:paraId="3B3721DE" w14:textId="77777777" w:rsidR="003A243B" w:rsidRPr="00BB3F2A" w:rsidRDefault="003A243B" w:rsidP="006A0BC4">
            <w:pPr>
              <w:numPr>
                <w:ilvl w:val="12"/>
                <w:numId w:val="0"/>
              </w:numPr>
              <w:rPr>
                <w:rFonts w:cs="Arial"/>
                <w:szCs w:val="22"/>
              </w:rPr>
            </w:pPr>
            <w:r>
              <w:rPr>
                <w:rFonts w:cs="Arial"/>
                <w:szCs w:val="22"/>
              </w:rPr>
              <w:t>None</w:t>
            </w:r>
          </w:p>
        </w:tc>
      </w:tr>
      <w:tr w:rsidR="003A243B" w14:paraId="34DE5FC1" w14:textId="77777777" w:rsidTr="00EE6F85">
        <w:tc>
          <w:tcPr>
            <w:tcW w:w="3877" w:type="dxa"/>
            <w:tcBorders>
              <w:top w:val="single" w:sz="4" w:space="0" w:color="auto"/>
              <w:bottom w:val="single" w:sz="4" w:space="0" w:color="auto"/>
              <w:right w:val="single" w:sz="4" w:space="0" w:color="auto"/>
            </w:tcBorders>
          </w:tcPr>
          <w:p w14:paraId="2308E6F3" w14:textId="77777777" w:rsidR="003A243B" w:rsidRPr="002A2D7E" w:rsidRDefault="003A243B" w:rsidP="006A0BC4">
            <w:pPr>
              <w:numPr>
                <w:ilvl w:val="12"/>
                <w:numId w:val="0"/>
              </w:numPr>
              <w:rPr>
                <w:rFonts w:cs="Arial"/>
                <w:szCs w:val="22"/>
              </w:rPr>
            </w:pPr>
            <w:r w:rsidRPr="00AD39D9">
              <w:rPr>
                <w:rFonts w:cs="Arial"/>
                <w:szCs w:val="22"/>
              </w:rPr>
              <w:t>public OMIIntegratorRequest createAddEntitlementRequest(CSubscriberDetailFeature subscribedPks, List&lt;String&gt; pkgs, int featureId, CPackageDetailFeature packageDetail)</w:t>
            </w:r>
          </w:p>
        </w:tc>
        <w:tc>
          <w:tcPr>
            <w:tcW w:w="3231" w:type="dxa"/>
            <w:tcBorders>
              <w:top w:val="single" w:sz="4" w:space="0" w:color="auto"/>
              <w:left w:val="single" w:sz="4" w:space="0" w:color="auto"/>
              <w:bottom w:val="single" w:sz="4" w:space="0" w:color="auto"/>
              <w:right w:val="single" w:sz="4" w:space="0" w:color="auto"/>
            </w:tcBorders>
          </w:tcPr>
          <w:p w14:paraId="2790AC34" w14:textId="77777777" w:rsidR="003A243B" w:rsidRPr="002A2D7E" w:rsidRDefault="003A243B" w:rsidP="006A0BC4">
            <w:pPr>
              <w:numPr>
                <w:ilvl w:val="12"/>
                <w:numId w:val="0"/>
              </w:numPr>
              <w:rPr>
                <w:rFonts w:cs="Arial"/>
                <w:szCs w:val="22"/>
              </w:rPr>
            </w:pPr>
            <w:r w:rsidRPr="00AD39D9">
              <w:rPr>
                <w:rFonts w:cs="Arial"/>
                <w:szCs w:val="22"/>
              </w:rPr>
              <w:t>createAddEntitlementRequest request</w:t>
            </w:r>
          </w:p>
        </w:tc>
        <w:tc>
          <w:tcPr>
            <w:tcW w:w="2156" w:type="dxa"/>
            <w:tcBorders>
              <w:top w:val="single" w:sz="4" w:space="0" w:color="auto"/>
              <w:left w:val="single" w:sz="4" w:space="0" w:color="auto"/>
              <w:bottom w:val="single" w:sz="4" w:space="0" w:color="auto"/>
            </w:tcBorders>
          </w:tcPr>
          <w:p w14:paraId="742B1C02" w14:textId="77777777" w:rsidR="003A243B" w:rsidRPr="00BB3F2A" w:rsidRDefault="003A243B" w:rsidP="006A0BC4">
            <w:pPr>
              <w:numPr>
                <w:ilvl w:val="12"/>
                <w:numId w:val="0"/>
              </w:numPr>
              <w:rPr>
                <w:rFonts w:cs="Arial"/>
                <w:szCs w:val="22"/>
              </w:rPr>
            </w:pPr>
            <w:r>
              <w:rPr>
                <w:rFonts w:cs="Arial"/>
                <w:szCs w:val="22"/>
              </w:rPr>
              <w:t>None</w:t>
            </w:r>
          </w:p>
        </w:tc>
      </w:tr>
      <w:tr w:rsidR="003A243B" w14:paraId="018E6F3A" w14:textId="77777777" w:rsidTr="00EE6F85">
        <w:tc>
          <w:tcPr>
            <w:tcW w:w="3877" w:type="dxa"/>
            <w:tcBorders>
              <w:top w:val="single" w:sz="4" w:space="0" w:color="auto"/>
              <w:bottom w:val="single" w:sz="4" w:space="0" w:color="auto"/>
              <w:right w:val="single" w:sz="4" w:space="0" w:color="auto"/>
            </w:tcBorders>
          </w:tcPr>
          <w:p w14:paraId="520C3FA9" w14:textId="77777777" w:rsidR="003A243B" w:rsidRPr="002A2D7E" w:rsidRDefault="003A243B" w:rsidP="006A0BC4">
            <w:pPr>
              <w:numPr>
                <w:ilvl w:val="12"/>
                <w:numId w:val="0"/>
              </w:numPr>
              <w:rPr>
                <w:rFonts w:cs="Arial"/>
                <w:szCs w:val="22"/>
              </w:rPr>
            </w:pPr>
            <w:r w:rsidRPr="00185601">
              <w:rPr>
                <w:rFonts w:cs="Arial"/>
                <w:szCs w:val="22"/>
              </w:rPr>
              <w:t>public boolean removeEntitlement(CSubscribedPackagesFeature subscribedPks, List&lt;String&gt; pkgs, int featureId)</w:t>
            </w:r>
          </w:p>
        </w:tc>
        <w:tc>
          <w:tcPr>
            <w:tcW w:w="3231" w:type="dxa"/>
            <w:tcBorders>
              <w:top w:val="single" w:sz="4" w:space="0" w:color="auto"/>
              <w:left w:val="single" w:sz="4" w:space="0" w:color="auto"/>
              <w:bottom w:val="single" w:sz="4" w:space="0" w:color="auto"/>
              <w:right w:val="single" w:sz="4" w:space="0" w:color="auto"/>
            </w:tcBorders>
          </w:tcPr>
          <w:p w14:paraId="3AF31A59" w14:textId="77777777" w:rsidR="003A243B" w:rsidRPr="002A2D7E" w:rsidRDefault="003A243B" w:rsidP="006A0BC4">
            <w:pPr>
              <w:numPr>
                <w:ilvl w:val="12"/>
                <w:numId w:val="0"/>
              </w:numPr>
              <w:rPr>
                <w:rFonts w:cs="Arial"/>
                <w:szCs w:val="22"/>
              </w:rPr>
            </w:pPr>
            <w:r w:rsidRPr="00185601">
              <w:rPr>
                <w:rFonts w:cs="Arial"/>
                <w:szCs w:val="22"/>
              </w:rPr>
              <w:t>remove entitlement request</w:t>
            </w:r>
          </w:p>
        </w:tc>
        <w:tc>
          <w:tcPr>
            <w:tcW w:w="2156" w:type="dxa"/>
            <w:tcBorders>
              <w:top w:val="single" w:sz="4" w:space="0" w:color="auto"/>
              <w:left w:val="single" w:sz="4" w:space="0" w:color="auto"/>
              <w:bottom w:val="single" w:sz="4" w:space="0" w:color="auto"/>
            </w:tcBorders>
          </w:tcPr>
          <w:p w14:paraId="1B46AE03" w14:textId="77777777" w:rsidR="003A243B" w:rsidRPr="00BB3F2A" w:rsidRDefault="003A243B" w:rsidP="006A0BC4">
            <w:pPr>
              <w:numPr>
                <w:ilvl w:val="12"/>
                <w:numId w:val="0"/>
              </w:numPr>
              <w:rPr>
                <w:rFonts w:cs="Arial"/>
                <w:szCs w:val="22"/>
              </w:rPr>
            </w:pPr>
            <w:r>
              <w:rPr>
                <w:rFonts w:cs="Arial"/>
                <w:szCs w:val="22"/>
              </w:rPr>
              <w:t>None</w:t>
            </w:r>
          </w:p>
        </w:tc>
      </w:tr>
      <w:tr w:rsidR="003A243B" w14:paraId="13957F2C" w14:textId="77777777" w:rsidTr="00EE6F85">
        <w:tc>
          <w:tcPr>
            <w:tcW w:w="3877" w:type="dxa"/>
            <w:tcBorders>
              <w:top w:val="single" w:sz="4" w:space="0" w:color="auto"/>
              <w:bottom w:val="single" w:sz="4" w:space="0" w:color="auto"/>
              <w:right w:val="single" w:sz="4" w:space="0" w:color="auto"/>
            </w:tcBorders>
          </w:tcPr>
          <w:p w14:paraId="504DB825" w14:textId="77777777" w:rsidR="003A243B" w:rsidRPr="00185601" w:rsidRDefault="003A243B" w:rsidP="006A0BC4">
            <w:pPr>
              <w:numPr>
                <w:ilvl w:val="12"/>
                <w:numId w:val="0"/>
              </w:numPr>
              <w:rPr>
                <w:rFonts w:cs="Arial"/>
                <w:szCs w:val="22"/>
              </w:rPr>
            </w:pPr>
            <w:r w:rsidRPr="00023B6F">
              <w:rPr>
                <w:rFonts w:cs="Arial"/>
                <w:szCs w:val="22"/>
              </w:rPr>
              <w:t>public boolean removeEntitlement(CSubscriberDetailFeature subscribedPks, List&lt;String&gt; pkgs, int featureId, CPackageDetailFeature packageDetail)</w:t>
            </w:r>
          </w:p>
        </w:tc>
        <w:tc>
          <w:tcPr>
            <w:tcW w:w="3231" w:type="dxa"/>
            <w:tcBorders>
              <w:top w:val="single" w:sz="4" w:space="0" w:color="auto"/>
              <w:left w:val="single" w:sz="4" w:space="0" w:color="auto"/>
              <w:bottom w:val="single" w:sz="4" w:space="0" w:color="auto"/>
              <w:right w:val="single" w:sz="4" w:space="0" w:color="auto"/>
            </w:tcBorders>
          </w:tcPr>
          <w:p w14:paraId="509E467F" w14:textId="77777777" w:rsidR="003A243B" w:rsidRPr="00185601" w:rsidRDefault="003A243B" w:rsidP="006A0BC4">
            <w:pPr>
              <w:numPr>
                <w:ilvl w:val="12"/>
                <w:numId w:val="0"/>
              </w:numPr>
              <w:rPr>
                <w:rFonts w:cs="Arial"/>
                <w:szCs w:val="22"/>
              </w:rPr>
            </w:pPr>
            <w:r w:rsidRPr="002C306A">
              <w:rPr>
                <w:rFonts w:cs="Arial"/>
                <w:szCs w:val="22"/>
              </w:rPr>
              <w:t>remove entitlement request</w:t>
            </w:r>
          </w:p>
        </w:tc>
        <w:tc>
          <w:tcPr>
            <w:tcW w:w="2156" w:type="dxa"/>
            <w:tcBorders>
              <w:top w:val="single" w:sz="4" w:space="0" w:color="auto"/>
              <w:left w:val="single" w:sz="4" w:space="0" w:color="auto"/>
              <w:bottom w:val="single" w:sz="4" w:space="0" w:color="auto"/>
            </w:tcBorders>
          </w:tcPr>
          <w:p w14:paraId="63036062" w14:textId="77777777" w:rsidR="003A243B" w:rsidRPr="00BB3F2A" w:rsidRDefault="003A243B" w:rsidP="006A0BC4">
            <w:pPr>
              <w:numPr>
                <w:ilvl w:val="12"/>
                <w:numId w:val="0"/>
              </w:numPr>
              <w:rPr>
                <w:rFonts w:cs="Arial"/>
                <w:szCs w:val="22"/>
              </w:rPr>
            </w:pPr>
            <w:r>
              <w:rPr>
                <w:rFonts w:cs="Arial"/>
                <w:szCs w:val="22"/>
              </w:rPr>
              <w:t>None</w:t>
            </w:r>
          </w:p>
        </w:tc>
      </w:tr>
      <w:tr w:rsidR="003A243B" w14:paraId="3B8FD3F6" w14:textId="77777777" w:rsidTr="00EE6F85">
        <w:tc>
          <w:tcPr>
            <w:tcW w:w="3877" w:type="dxa"/>
            <w:tcBorders>
              <w:top w:val="single" w:sz="4" w:space="0" w:color="auto"/>
              <w:bottom w:val="single" w:sz="4" w:space="0" w:color="auto"/>
              <w:right w:val="single" w:sz="4" w:space="0" w:color="auto"/>
            </w:tcBorders>
          </w:tcPr>
          <w:p w14:paraId="693C8037" w14:textId="77777777" w:rsidR="003A243B" w:rsidRPr="00185601" w:rsidRDefault="003A243B" w:rsidP="006A0BC4">
            <w:pPr>
              <w:numPr>
                <w:ilvl w:val="12"/>
                <w:numId w:val="0"/>
              </w:numPr>
              <w:rPr>
                <w:rFonts w:cs="Arial"/>
                <w:szCs w:val="22"/>
              </w:rPr>
            </w:pPr>
            <w:r w:rsidRPr="00F632E8">
              <w:rPr>
                <w:rFonts w:cs="Arial"/>
                <w:szCs w:val="22"/>
              </w:rPr>
              <w:t xml:space="preserve">  public OMIIntegratorRequest createRemoveEntitlementRequest(CSubscriberDetailFeature subscribedPks, List&lt;String&gt; pkgs, int </w:t>
            </w:r>
            <w:r w:rsidRPr="00F632E8">
              <w:rPr>
                <w:rFonts w:cs="Arial"/>
                <w:szCs w:val="22"/>
              </w:rPr>
              <w:lastRenderedPageBreak/>
              <w:t>featureId, CPackageDetailFeature packageDetail)</w:t>
            </w:r>
          </w:p>
        </w:tc>
        <w:tc>
          <w:tcPr>
            <w:tcW w:w="3231" w:type="dxa"/>
            <w:tcBorders>
              <w:top w:val="single" w:sz="4" w:space="0" w:color="auto"/>
              <w:left w:val="single" w:sz="4" w:space="0" w:color="auto"/>
              <w:bottom w:val="single" w:sz="4" w:space="0" w:color="auto"/>
              <w:right w:val="single" w:sz="4" w:space="0" w:color="auto"/>
            </w:tcBorders>
          </w:tcPr>
          <w:p w14:paraId="510FB7E3" w14:textId="77777777" w:rsidR="003A243B" w:rsidRPr="00185601" w:rsidRDefault="003A243B" w:rsidP="006A0BC4">
            <w:pPr>
              <w:numPr>
                <w:ilvl w:val="12"/>
                <w:numId w:val="0"/>
              </w:numPr>
              <w:rPr>
                <w:rFonts w:cs="Arial"/>
                <w:szCs w:val="22"/>
              </w:rPr>
            </w:pPr>
            <w:r w:rsidRPr="00F632E8">
              <w:rPr>
                <w:rFonts w:cs="Arial"/>
                <w:szCs w:val="22"/>
              </w:rPr>
              <w:lastRenderedPageBreak/>
              <w:t>createRemoveEntitlementRequest request</w:t>
            </w:r>
          </w:p>
        </w:tc>
        <w:tc>
          <w:tcPr>
            <w:tcW w:w="2156" w:type="dxa"/>
            <w:tcBorders>
              <w:top w:val="single" w:sz="4" w:space="0" w:color="auto"/>
              <w:left w:val="single" w:sz="4" w:space="0" w:color="auto"/>
              <w:bottom w:val="single" w:sz="4" w:space="0" w:color="auto"/>
            </w:tcBorders>
          </w:tcPr>
          <w:p w14:paraId="630E6D9C" w14:textId="77777777" w:rsidR="003A243B" w:rsidRPr="00BB3F2A" w:rsidRDefault="003A243B" w:rsidP="006A0BC4">
            <w:pPr>
              <w:numPr>
                <w:ilvl w:val="12"/>
                <w:numId w:val="0"/>
              </w:numPr>
              <w:rPr>
                <w:rFonts w:cs="Arial"/>
                <w:szCs w:val="22"/>
              </w:rPr>
            </w:pPr>
            <w:r>
              <w:rPr>
                <w:rFonts w:cs="Arial"/>
                <w:szCs w:val="22"/>
              </w:rPr>
              <w:t>None</w:t>
            </w:r>
          </w:p>
        </w:tc>
      </w:tr>
    </w:tbl>
    <w:p w14:paraId="17C3597D" w14:textId="77777777" w:rsidR="00124E35" w:rsidRDefault="00124E35" w:rsidP="00124E35">
      <w:pPr>
        <w:pStyle w:val="BodyText"/>
        <w:rPr>
          <w:rFonts w:eastAsiaTheme="minorHAnsi" w:cs="Arial"/>
          <w:szCs w:val="22"/>
        </w:rPr>
      </w:pPr>
    </w:p>
    <w:p w14:paraId="69FD9660" w14:textId="77777777" w:rsidR="00124E35" w:rsidRPr="00124E35" w:rsidRDefault="00124E35" w:rsidP="00124E35">
      <w:pPr>
        <w:pStyle w:val="BodyText"/>
        <w:numPr>
          <w:ilvl w:val="0"/>
          <w:numId w:val="10"/>
        </w:numPr>
        <w:rPr>
          <w:rFonts w:eastAsiaTheme="minorHAnsi" w:cs="Arial"/>
          <w:b/>
          <w:szCs w:val="22"/>
        </w:rPr>
      </w:pPr>
      <w:r w:rsidRPr="00124E35">
        <w:rPr>
          <w:rFonts w:eastAsiaTheme="minorHAnsi" w:cs="Arial"/>
          <w:b/>
          <w:szCs w:val="22"/>
        </w:rPr>
        <w:t>com.myrio.tm.products.dtvchannelitem.a.CDTVChannelSessionBean</w:t>
      </w:r>
    </w:p>
    <w:p w14:paraId="0244A0F8" w14:textId="77777777" w:rsidR="00124E35" w:rsidRDefault="00124E35" w:rsidP="00124E35">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3444"/>
        <w:gridCol w:w="2156"/>
        <w:gridCol w:w="3666"/>
      </w:tblGrid>
      <w:tr w:rsidR="00124E35" w14:paraId="79D4F2E6" w14:textId="77777777" w:rsidTr="00891FC1">
        <w:trPr>
          <w:trHeight w:val="92"/>
        </w:trPr>
        <w:tc>
          <w:tcPr>
            <w:tcW w:w="3444"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1DE001B1"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215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35ADB49A"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366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63F6457F"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124E35" w14:paraId="78D9B543" w14:textId="77777777" w:rsidTr="00891FC1">
        <w:trPr>
          <w:trHeight w:val="92"/>
        </w:trPr>
        <w:tc>
          <w:tcPr>
            <w:tcW w:w="3444" w:type="dxa"/>
            <w:tcBorders>
              <w:top w:val="nil"/>
              <w:left w:val="single" w:sz="8" w:space="0" w:color="auto"/>
              <w:bottom w:val="single" w:sz="4" w:space="0" w:color="auto"/>
              <w:right w:val="single" w:sz="8" w:space="0" w:color="auto"/>
            </w:tcBorders>
            <w:tcMar>
              <w:top w:w="0" w:type="dxa"/>
              <w:left w:w="108" w:type="dxa"/>
              <w:bottom w:w="0" w:type="dxa"/>
              <w:right w:w="108" w:type="dxa"/>
            </w:tcMar>
          </w:tcPr>
          <w:p w14:paraId="7977529E" w14:textId="77777777" w:rsidR="00124E35" w:rsidRPr="00A22FA4" w:rsidRDefault="00124E35" w:rsidP="006A0BC4">
            <w:pPr>
              <w:spacing w:line="276" w:lineRule="auto"/>
            </w:pPr>
            <w:r w:rsidRPr="00500713">
              <w:t>omiMgr</w:t>
            </w:r>
          </w:p>
        </w:tc>
        <w:tc>
          <w:tcPr>
            <w:tcW w:w="2156" w:type="dxa"/>
            <w:tcBorders>
              <w:top w:val="nil"/>
              <w:left w:val="nil"/>
              <w:bottom w:val="single" w:sz="4" w:space="0" w:color="auto"/>
              <w:right w:val="single" w:sz="8" w:space="0" w:color="auto"/>
            </w:tcBorders>
            <w:tcMar>
              <w:top w:w="0" w:type="dxa"/>
              <w:left w:w="108" w:type="dxa"/>
              <w:bottom w:w="0" w:type="dxa"/>
              <w:right w:w="108" w:type="dxa"/>
            </w:tcMar>
          </w:tcPr>
          <w:p w14:paraId="71A97B58" w14:textId="77777777" w:rsidR="00124E35" w:rsidRDefault="00124E35" w:rsidP="006A0BC4">
            <w:pPr>
              <w:spacing w:line="276" w:lineRule="auto"/>
            </w:pPr>
            <w:r>
              <w:t xml:space="preserve">Private </w:t>
            </w:r>
            <w:r w:rsidRPr="00500713">
              <w:t>OMIManager</w:t>
            </w:r>
          </w:p>
        </w:tc>
        <w:tc>
          <w:tcPr>
            <w:tcW w:w="3666" w:type="dxa"/>
            <w:tcBorders>
              <w:top w:val="nil"/>
              <w:left w:val="nil"/>
              <w:bottom w:val="single" w:sz="4" w:space="0" w:color="auto"/>
              <w:right w:val="single" w:sz="8" w:space="0" w:color="auto"/>
            </w:tcBorders>
            <w:tcMar>
              <w:top w:w="0" w:type="dxa"/>
              <w:left w:w="108" w:type="dxa"/>
              <w:bottom w:w="0" w:type="dxa"/>
              <w:right w:w="108" w:type="dxa"/>
            </w:tcMar>
          </w:tcPr>
          <w:p w14:paraId="0DEDDA3B" w14:textId="77777777" w:rsidR="00124E35" w:rsidRPr="00A22FA4" w:rsidRDefault="00124E35" w:rsidP="006A0BC4">
            <w:pPr>
              <w:spacing w:line="276" w:lineRule="auto"/>
            </w:pPr>
            <w:r w:rsidRPr="00500713">
              <w:t>OMIManager</w:t>
            </w:r>
          </w:p>
        </w:tc>
      </w:tr>
    </w:tbl>
    <w:p w14:paraId="530BD582" w14:textId="77777777" w:rsidR="00124E35" w:rsidRDefault="00124E35" w:rsidP="00124E35">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5095"/>
        <w:gridCol w:w="2515"/>
        <w:gridCol w:w="1656"/>
      </w:tblGrid>
      <w:tr w:rsidR="00124E35" w14:paraId="5C4A4C41" w14:textId="77777777" w:rsidTr="00891FC1">
        <w:tc>
          <w:tcPr>
            <w:tcW w:w="5095"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tcPr>
          <w:p w14:paraId="080AB3F9"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2515"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tcPr>
          <w:p w14:paraId="1DA6FF79"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165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2AA37849"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124E35" w14:paraId="5CC971F4" w14:textId="77777777" w:rsidTr="00891FC1">
        <w:tc>
          <w:tcPr>
            <w:tcW w:w="509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95C3B3F" w14:textId="77777777" w:rsidR="00124E35" w:rsidRDefault="00124E35" w:rsidP="006A0BC4">
            <w:pPr>
              <w:spacing w:line="276" w:lineRule="auto"/>
              <w:rPr>
                <w:rFonts w:eastAsiaTheme="minorHAnsi" w:cs="Arial"/>
                <w:szCs w:val="22"/>
              </w:rPr>
            </w:pPr>
            <w:r w:rsidRPr="00B86067">
              <w:rPr>
                <w:rFonts w:eastAsiaTheme="minorHAnsi" w:cs="Arial"/>
                <w:szCs w:val="22"/>
              </w:rPr>
              <w:t>private void updateVmxSynxStatus(int vmxSyncStatus, int channelId)</w:t>
            </w:r>
          </w:p>
        </w:tc>
        <w:tc>
          <w:tcPr>
            <w:tcW w:w="2515" w:type="dxa"/>
            <w:tcBorders>
              <w:top w:val="nil"/>
              <w:left w:val="nil"/>
              <w:bottom w:val="single" w:sz="8" w:space="0" w:color="auto"/>
              <w:right w:val="single" w:sz="8" w:space="0" w:color="auto"/>
            </w:tcBorders>
            <w:tcMar>
              <w:top w:w="0" w:type="dxa"/>
              <w:left w:w="108" w:type="dxa"/>
              <w:bottom w:w="0" w:type="dxa"/>
              <w:right w:w="108" w:type="dxa"/>
            </w:tcMar>
          </w:tcPr>
          <w:p w14:paraId="5259AD5D" w14:textId="77777777" w:rsidR="00124E35" w:rsidRDefault="00124E35" w:rsidP="006A0BC4">
            <w:pPr>
              <w:spacing w:line="276" w:lineRule="auto"/>
              <w:rPr>
                <w:rFonts w:eastAsiaTheme="minorHAnsi" w:cs="Arial"/>
                <w:szCs w:val="22"/>
              </w:rPr>
            </w:pPr>
            <w:r w:rsidRPr="00B86067">
              <w:rPr>
                <w:rFonts w:eastAsiaTheme="minorHAnsi" w:cs="Arial"/>
                <w:szCs w:val="22"/>
              </w:rPr>
              <w:t>update VmxSynx Status</w:t>
            </w:r>
          </w:p>
        </w:tc>
        <w:tc>
          <w:tcPr>
            <w:tcW w:w="1656" w:type="dxa"/>
            <w:tcBorders>
              <w:top w:val="nil"/>
              <w:left w:val="nil"/>
              <w:bottom w:val="single" w:sz="8" w:space="0" w:color="auto"/>
              <w:right w:val="single" w:sz="8" w:space="0" w:color="auto"/>
            </w:tcBorders>
            <w:tcMar>
              <w:top w:w="0" w:type="dxa"/>
              <w:left w:w="108" w:type="dxa"/>
              <w:bottom w:w="0" w:type="dxa"/>
              <w:right w:w="108" w:type="dxa"/>
            </w:tcMar>
          </w:tcPr>
          <w:p w14:paraId="555C9B94" w14:textId="77777777" w:rsidR="00124E35" w:rsidRDefault="00124E35" w:rsidP="006A0BC4">
            <w:pPr>
              <w:spacing w:line="276" w:lineRule="auto"/>
              <w:ind w:left="200" w:hanging="200"/>
              <w:rPr>
                <w:rFonts w:eastAsiaTheme="minorHAnsi" w:cs="Arial"/>
                <w:sz w:val="20"/>
              </w:rPr>
            </w:pPr>
            <w:r>
              <w:rPr>
                <w:rFonts w:eastAsiaTheme="minorHAnsi" w:cs="Arial"/>
                <w:sz w:val="20"/>
              </w:rPr>
              <w:t xml:space="preserve">None </w:t>
            </w:r>
          </w:p>
        </w:tc>
      </w:tr>
      <w:tr w:rsidR="00124E35" w14:paraId="7EBF71EC" w14:textId="77777777" w:rsidTr="00891FC1">
        <w:tc>
          <w:tcPr>
            <w:tcW w:w="5095" w:type="dxa"/>
            <w:tcBorders>
              <w:top w:val="nil"/>
              <w:left w:val="single" w:sz="8" w:space="0" w:color="auto"/>
              <w:bottom w:val="single" w:sz="12" w:space="0" w:color="auto"/>
              <w:right w:val="single" w:sz="8" w:space="0" w:color="auto"/>
            </w:tcBorders>
            <w:tcMar>
              <w:top w:w="0" w:type="dxa"/>
              <w:left w:w="108" w:type="dxa"/>
              <w:bottom w:w="0" w:type="dxa"/>
              <w:right w:w="108" w:type="dxa"/>
            </w:tcMar>
          </w:tcPr>
          <w:p w14:paraId="37257AC7" w14:textId="77777777" w:rsidR="00124E35" w:rsidRDefault="00124E35" w:rsidP="006A0BC4">
            <w:pPr>
              <w:spacing w:line="276" w:lineRule="auto"/>
              <w:rPr>
                <w:rFonts w:eastAsiaTheme="minorHAnsi" w:cs="Arial"/>
                <w:szCs w:val="22"/>
              </w:rPr>
            </w:pPr>
          </w:p>
        </w:tc>
        <w:tc>
          <w:tcPr>
            <w:tcW w:w="2515" w:type="dxa"/>
            <w:tcBorders>
              <w:top w:val="nil"/>
              <w:left w:val="nil"/>
              <w:bottom w:val="single" w:sz="12" w:space="0" w:color="auto"/>
              <w:right w:val="single" w:sz="8" w:space="0" w:color="auto"/>
            </w:tcBorders>
            <w:tcMar>
              <w:top w:w="0" w:type="dxa"/>
              <w:left w:w="108" w:type="dxa"/>
              <w:bottom w:w="0" w:type="dxa"/>
              <w:right w:w="108" w:type="dxa"/>
            </w:tcMar>
          </w:tcPr>
          <w:p w14:paraId="33E3F5AB" w14:textId="77777777" w:rsidR="00124E35" w:rsidRDefault="00124E35" w:rsidP="006A0BC4">
            <w:pPr>
              <w:tabs>
                <w:tab w:val="left" w:pos="2066"/>
              </w:tabs>
              <w:spacing w:line="276" w:lineRule="auto"/>
              <w:rPr>
                <w:rFonts w:eastAsiaTheme="minorHAnsi" w:cs="Arial"/>
                <w:szCs w:val="22"/>
              </w:rPr>
            </w:pPr>
          </w:p>
        </w:tc>
        <w:tc>
          <w:tcPr>
            <w:tcW w:w="1656" w:type="dxa"/>
            <w:tcBorders>
              <w:top w:val="nil"/>
              <w:left w:val="nil"/>
              <w:bottom w:val="single" w:sz="12" w:space="0" w:color="auto"/>
              <w:right w:val="single" w:sz="8" w:space="0" w:color="auto"/>
            </w:tcBorders>
            <w:tcMar>
              <w:top w:w="0" w:type="dxa"/>
              <w:left w:w="108" w:type="dxa"/>
              <w:bottom w:w="0" w:type="dxa"/>
              <w:right w:w="108" w:type="dxa"/>
            </w:tcMar>
          </w:tcPr>
          <w:p w14:paraId="4B545EA3" w14:textId="77777777" w:rsidR="00124E35" w:rsidRDefault="00124E35" w:rsidP="006A0BC4">
            <w:pPr>
              <w:spacing w:line="276" w:lineRule="auto"/>
              <w:rPr>
                <w:rFonts w:eastAsiaTheme="minorHAnsi" w:cs="Arial"/>
                <w:sz w:val="20"/>
              </w:rPr>
            </w:pPr>
          </w:p>
        </w:tc>
      </w:tr>
      <w:tr w:rsidR="00124E35" w14:paraId="355A1201" w14:textId="77777777" w:rsidTr="00891FC1">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11825B5B" w14:textId="77777777" w:rsidR="00124E35" w:rsidRPr="00672ACE" w:rsidRDefault="00124E35" w:rsidP="006A0BC4">
            <w:pPr>
              <w:spacing w:line="276" w:lineRule="auto"/>
            </w:pPr>
            <w:r w:rsidRPr="008E632B">
              <w:t>private void updateVmxSyncStatus(int vmxSyncStatus, int itemId, String pkgIds)</w:t>
            </w:r>
          </w:p>
        </w:tc>
        <w:tc>
          <w:tcPr>
            <w:tcW w:w="251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0F765D5" w14:textId="77777777" w:rsidR="00124E35" w:rsidRPr="00672ACE" w:rsidRDefault="00124E35" w:rsidP="006A0BC4">
            <w:pPr>
              <w:tabs>
                <w:tab w:val="left" w:pos="2066"/>
              </w:tabs>
              <w:spacing w:line="276" w:lineRule="auto"/>
            </w:pPr>
            <w:r w:rsidRPr="008E632B">
              <w:t>update VmxSync Status</w:t>
            </w:r>
          </w:p>
        </w:tc>
        <w:tc>
          <w:tcPr>
            <w:tcW w:w="165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E0A89ED" w14:textId="77777777" w:rsidR="00124E35" w:rsidRDefault="00124E35" w:rsidP="006A0BC4">
            <w:pPr>
              <w:spacing w:line="276" w:lineRule="auto"/>
              <w:ind w:left="200" w:hanging="200"/>
            </w:pPr>
            <w:r>
              <w:t xml:space="preserve">None </w:t>
            </w:r>
          </w:p>
        </w:tc>
      </w:tr>
      <w:tr w:rsidR="00124E35" w14:paraId="6EFB433D" w14:textId="77777777" w:rsidTr="00891FC1">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5B718016" w14:textId="77777777" w:rsidR="00124E35" w:rsidRPr="00672ACE" w:rsidRDefault="00124E35" w:rsidP="006A0BC4">
            <w:pPr>
              <w:spacing w:line="276" w:lineRule="auto"/>
            </w:pPr>
            <w:r w:rsidRPr="0087426D">
              <w:tab/>
              <w:t>private boolean prepareContentIDs(List&lt;String&gt; contentIDs,String itemid)</w:t>
            </w:r>
          </w:p>
        </w:tc>
        <w:tc>
          <w:tcPr>
            <w:tcW w:w="251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C4BB006" w14:textId="77777777" w:rsidR="00124E35" w:rsidRDefault="00124E35" w:rsidP="006A0BC4">
            <w:pPr>
              <w:tabs>
                <w:tab w:val="left" w:pos="2066"/>
              </w:tabs>
              <w:spacing w:line="276" w:lineRule="auto"/>
            </w:pPr>
            <w:r w:rsidRPr="0087426D">
              <w:t>Prepare contentID /EventID for OMI request</w:t>
            </w:r>
          </w:p>
        </w:tc>
        <w:tc>
          <w:tcPr>
            <w:tcW w:w="165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EAC9C76" w14:textId="77777777" w:rsidR="00124E35" w:rsidRDefault="00124E35" w:rsidP="006A0BC4">
            <w:pPr>
              <w:spacing w:line="276" w:lineRule="auto"/>
              <w:ind w:left="200" w:hanging="200"/>
            </w:pPr>
            <w:r w:rsidRPr="0087426D">
              <w:t>CException</w:t>
            </w:r>
          </w:p>
        </w:tc>
      </w:tr>
      <w:tr w:rsidR="00124E35" w14:paraId="76AB6965" w14:textId="77777777" w:rsidTr="00891FC1">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384F7C6A" w14:textId="77777777" w:rsidR="00124E35" w:rsidRDefault="00124E35" w:rsidP="006A0BC4">
            <w:pPr>
              <w:spacing w:line="276" w:lineRule="auto"/>
            </w:pPr>
            <w:r w:rsidRPr="00594293">
              <w:tab/>
              <w:t>private boolean prepareContentIdForDTVItem(String itemId,List&lt;String&gt; contentIdList)</w:t>
            </w:r>
          </w:p>
          <w:p w14:paraId="5C64AEB8" w14:textId="77777777" w:rsidR="00124E35" w:rsidRDefault="00124E35" w:rsidP="006A0BC4"/>
          <w:p w14:paraId="1D8FBC3C" w14:textId="77777777" w:rsidR="00124E35" w:rsidRPr="009B5DE8" w:rsidRDefault="00124E35" w:rsidP="006A0BC4">
            <w:pPr>
              <w:jc w:val="center"/>
            </w:pPr>
          </w:p>
        </w:tc>
        <w:tc>
          <w:tcPr>
            <w:tcW w:w="251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E351926" w14:textId="77777777" w:rsidR="00124E35" w:rsidRDefault="00124E35" w:rsidP="006A0BC4">
            <w:pPr>
              <w:tabs>
                <w:tab w:val="left" w:pos="2066"/>
              </w:tabs>
              <w:spacing w:line="276" w:lineRule="auto"/>
            </w:pPr>
            <w:r>
              <w:t>Prepare the content id for omi request, in case of DTV content id is multicast ip : port</w:t>
            </w:r>
          </w:p>
          <w:p w14:paraId="461287FE" w14:textId="77777777" w:rsidR="00124E35" w:rsidRDefault="00124E35" w:rsidP="006A0BC4">
            <w:pPr>
              <w:tabs>
                <w:tab w:val="left" w:pos="2066"/>
              </w:tabs>
              <w:spacing w:line="276" w:lineRule="auto"/>
            </w:pPr>
            <w:r>
              <w:t xml:space="preserve"> </w:t>
            </w:r>
            <w:r>
              <w:tab/>
              <w:t xml:space="preserve"> </w:t>
            </w:r>
          </w:p>
        </w:tc>
        <w:tc>
          <w:tcPr>
            <w:tcW w:w="165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FF7F629" w14:textId="77777777" w:rsidR="00124E35" w:rsidRDefault="00124E35" w:rsidP="006A0BC4">
            <w:pPr>
              <w:spacing w:line="276" w:lineRule="auto"/>
              <w:ind w:left="200" w:hanging="200"/>
            </w:pPr>
            <w:r w:rsidRPr="00594293">
              <w:t>CException</w:t>
            </w:r>
          </w:p>
        </w:tc>
      </w:tr>
      <w:tr w:rsidR="00124E35" w14:paraId="587F3F6F" w14:textId="77777777" w:rsidTr="00891FC1">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28F7341D" w14:textId="77777777" w:rsidR="00124E35" w:rsidRPr="00594293" w:rsidRDefault="00124E35" w:rsidP="006A0BC4">
            <w:pPr>
              <w:spacing w:line="276" w:lineRule="auto"/>
            </w:pPr>
            <w:r w:rsidRPr="009B5DE8">
              <w:t xml:space="preserve">  public String getCommaSepratedIDs(Vector pkgs)</w:t>
            </w:r>
          </w:p>
        </w:tc>
        <w:tc>
          <w:tcPr>
            <w:tcW w:w="251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E971015" w14:textId="77777777" w:rsidR="00124E35" w:rsidRDefault="00124E35" w:rsidP="006A0BC4">
            <w:pPr>
              <w:tabs>
                <w:tab w:val="left" w:pos="2066"/>
              </w:tabs>
              <w:spacing w:line="276" w:lineRule="auto"/>
            </w:pPr>
            <w:r w:rsidRPr="009B5DE8">
              <w:t>getCommaSepratedIDs</w:t>
            </w:r>
          </w:p>
        </w:tc>
        <w:tc>
          <w:tcPr>
            <w:tcW w:w="165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450BD68" w14:textId="77777777" w:rsidR="00124E35" w:rsidRPr="00594293" w:rsidRDefault="00124E35" w:rsidP="006A0BC4">
            <w:pPr>
              <w:spacing w:line="276" w:lineRule="auto"/>
              <w:ind w:left="200" w:hanging="200"/>
            </w:pPr>
            <w:r>
              <w:t xml:space="preserve">None </w:t>
            </w:r>
          </w:p>
        </w:tc>
      </w:tr>
    </w:tbl>
    <w:p w14:paraId="24B15A85" w14:textId="77777777" w:rsidR="00124E35" w:rsidRDefault="00124E35" w:rsidP="00124E35">
      <w:pPr>
        <w:pStyle w:val="BodyText"/>
        <w:rPr>
          <w:rFonts w:eastAsiaTheme="minorHAnsi" w:cs="Arial"/>
          <w:szCs w:val="22"/>
        </w:rPr>
      </w:pPr>
    </w:p>
    <w:p w14:paraId="3B1F7AD9" w14:textId="77777777" w:rsidR="00124E35" w:rsidRDefault="00124E35" w:rsidP="00124E35">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124E35" w14:paraId="3A0F109F" w14:textId="77777777" w:rsidTr="00891FC1">
        <w:tc>
          <w:tcPr>
            <w:tcW w:w="2698" w:type="dxa"/>
            <w:tcBorders>
              <w:top w:val="single" w:sz="4" w:space="0" w:color="auto"/>
              <w:bottom w:val="single" w:sz="4" w:space="0" w:color="auto"/>
              <w:right w:val="single" w:sz="4" w:space="0" w:color="auto"/>
            </w:tcBorders>
            <w:shd w:val="clear" w:color="auto" w:fill="000000"/>
          </w:tcPr>
          <w:p w14:paraId="41B8BD1C"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673BB2B0"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7842E9C5"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Exception</w:t>
            </w:r>
          </w:p>
        </w:tc>
      </w:tr>
      <w:tr w:rsidR="00124E35" w14:paraId="516440E6" w14:textId="77777777" w:rsidTr="00891FC1">
        <w:tc>
          <w:tcPr>
            <w:tcW w:w="2698" w:type="dxa"/>
            <w:tcBorders>
              <w:top w:val="single" w:sz="4" w:space="0" w:color="auto"/>
              <w:bottom w:val="single" w:sz="4" w:space="0" w:color="auto"/>
              <w:right w:val="single" w:sz="4" w:space="0" w:color="auto"/>
            </w:tcBorders>
          </w:tcPr>
          <w:p w14:paraId="6EFD6685" w14:textId="77777777" w:rsidR="00124E35" w:rsidRDefault="00124E35" w:rsidP="006A0BC4">
            <w:pPr>
              <w:numPr>
                <w:ilvl w:val="12"/>
                <w:numId w:val="0"/>
              </w:numPr>
              <w:rPr>
                <w:rFonts w:cs="Arial"/>
                <w:szCs w:val="22"/>
              </w:rPr>
            </w:pPr>
            <w:r w:rsidRPr="00D3710E">
              <w:rPr>
                <w:rFonts w:cs="Arial"/>
                <w:szCs w:val="22"/>
              </w:rPr>
              <w:t>public void ejbActivate()</w:t>
            </w:r>
          </w:p>
        </w:tc>
        <w:tc>
          <w:tcPr>
            <w:tcW w:w="4410" w:type="dxa"/>
            <w:tcBorders>
              <w:top w:val="single" w:sz="4" w:space="0" w:color="auto"/>
              <w:left w:val="single" w:sz="4" w:space="0" w:color="auto"/>
              <w:bottom w:val="single" w:sz="4" w:space="0" w:color="auto"/>
              <w:right w:val="single" w:sz="4" w:space="0" w:color="auto"/>
            </w:tcBorders>
          </w:tcPr>
          <w:p w14:paraId="0A52F674" w14:textId="77777777" w:rsidR="00124E35" w:rsidRDefault="00124E35" w:rsidP="006A0BC4">
            <w:pPr>
              <w:numPr>
                <w:ilvl w:val="12"/>
                <w:numId w:val="0"/>
              </w:numPr>
              <w:rPr>
                <w:rFonts w:cs="Arial"/>
                <w:szCs w:val="22"/>
              </w:rPr>
            </w:pPr>
            <w:r w:rsidRPr="00D3710E">
              <w:rPr>
                <w:rFonts w:cs="Arial"/>
                <w:szCs w:val="22"/>
              </w:rPr>
              <w:t>Called by the container while Activating the Session bean</w:t>
            </w:r>
          </w:p>
        </w:tc>
        <w:tc>
          <w:tcPr>
            <w:tcW w:w="2156" w:type="dxa"/>
            <w:tcBorders>
              <w:top w:val="single" w:sz="4" w:space="0" w:color="auto"/>
              <w:left w:val="single" w:sz="4" w:space="0" w:color="auto"/>
              <w:bottom w:val="single" w:sz="4" w:space="0" w:color="auto"/>
            </w:tcBorders>
          </w:tcPr>
          <w:p w14:paraId="2BC5769D" w14:textId="77777777" w:rsidR="00124E35" w:rsidRDefault="00124E35" w:rsidP="006A0BC4">
            <w:pPr>
              <w:numPr>
                <w:ilvl w:val="12"/>
                <w:numId w:val="0"/>
              </w:numPr>
              <w:rPr>
                <w:rFonts w:cs="Arial"/>
                <w:szCs w:val="22"/>
              </w:rPr>
            </w:pPr>
            <w:r w:rsidRPr="00D3710E">
              <w:rPr>
                <w:rFonts w:cs="Arial"/>
                <w:szCs w:val="22"/>
              </w:rPr>
              <w:t>EJBExceptio</w:t>
            </w:r>
            <w:r>
              <w:rPr>
                <w:rFonts w:cs="Arial"/>
                <w:szCs w:val="22"/>
              </w:rPr>
              <w:t>n</w:t>
            </w:r>
          </w:p>
        </w:tc>
      </w:tr>
      <w:tr w:rsidR="00124E35" w14:paraId="676E7A89" w14:textId="77777777" w:rsidTr="00891FC1">
        <w:tc>
          <w:tcPr>
            <w:tcW w:w="2698" w:type="dxa"/>
            <w:tcBorders>
              <w:top w:val="single" w:sz="4" w:space="0" w:color="auto"/>
              <w:bottom w:val="single" w:sz="4" w:space="0" w:color="auto"/>
              <w:right w:val="single" w:sz="4" w:space="0" w:color="auto"/>
            </w:tcBorders>
          </w:tcPr>
          <w:p w14:paraId="0E1A858F" w14:textId="77777777" w:rsidR="00124E35" w:rsidRPr="00CD12F5" w:rsidRDefault="00124E35" w:rsidP="006A0BC4">
            <w:pPr>
              <w:numPr>
                <w:ilvl w:val="12"/>
                <w:numId w:val="0"/>
              </w:numPr>
              <w:rPr>
                <w:rFonts w:cs="Arial"/>
                <w:szCs w:val="22"/>
              </w:rPr>
            </w:pPr>
            <w:r w:rsidRPr="00BA2F6D">
              <w:rPr>
                <w:rFonts w:cs="Arial"/>
                <w:szCs w:val="22"/>
              </w:rPr>
              <w:t>public void ejbPassivate()</w:t>
            </w:r>
          </w:p>
        </w:tc>
        <w:tc>
          <w:tcPr>
            <w:tcW w:w="4410" w:type="dxa"/>
            <w:tcBorders>
              <w:top w:val="single" w:sz="4" w:space="0" w:color="auto"/>
              <w:left w:val="single" w:sz="4" w:space="0" w:color="auto"/>
              <w:bottom w:val="single" w:sz="4" w:space="0" w:color="auto"/>
              <w:right w:val="single" w:sz="4" w:space="0" w:color="auto"/>
            </w:tcBorders>
          </w:tcPr>
          <w:p w14:paraId="2A8275CC" w14:textId="77777777" w:rsidR="00124E35" w:rsidRPr="00CD12F5" w:rsidRDefault="00124E35" w:rsidP="006A0BC4">
            <w:pPr>
              <w:numPr>
                <w:ilvl w:val="12"/>
                <w:numId w:val="0"/>
              </w:numPr>
              <w:rPr>
                <w:rFonts w:cs="Arial"/>
                <w:szCs w:val="22"/>
              </w:rPr>
            </w:pPr>
            <w:r w:rsidRPr="00BA2F6D">
              <w:rPr>
                <w:rFonts w:cs="Arial"/>
                <w:szCs w:val="22"/>
              </w:rPr>
              <w:t>Called by the container while passivating the bean</w:t>
            </w:r>
          </w:p>
        </w:tc>
        <w:tc>
          <w:tcPr>
            <w:tcW w:w="2156" w:type="dxa"/>
            <w:tcBorders>
              <w:top w:val="single" w:sz="4" w:space="0" w:color="auto"/>
              <w:left w:val="single" w:sz="4" w:space="0" w:color="auto"/>
              <w:bottom w:val="single" w:sz="4" w:space="0" w:color="auto"/>
            </w:tcBorders>
          </w:tcPr>
          <w:p w14:paraId="69EDEB73" w14:textId="77777777" w:rsidR="00124E35" w:rsidRPr="00CD12F5" w:rsidRDefault="00124E35" w:rsidP="006A0BC4">
            <w:pPr>
              <w:numPr>
                <w:ilvl w:val="12"/>
                <w:numId w:val="0"/>
              </w:numPr>
              <w:rPr>
                <w:rFonts w:cs="Arial"/>
                <w:szCs w:val="22"/>
              </w:rPr>
            </w:pPr>
            <w:r w:rsidRPr="00D3710E">
              <w:rPr>
                <w:rFonts w:cs="Arial"/>
                <w:szCs w:val="22"/>
              </w:rPr>
              <w:t>EJBExceptio</w:t>
            </w:r>
            <w:r>
              <w:rPr>
                <w:rFonts w:cs="Arial"/>
                <w:szCs w:val="22"/>
              </w:rPr>
              <w:t>n</w:t>
            </w:r>
          </w:p>
        </w:tc>
      </w:tr>
      <w:tr w:rsidR="00124E35" w14:paraId="40CF8BD7" w14:textId="77777777" w:rsidTr="00891FC1">
        <w:tc>
          <w:tcPr>
            <w:tcW w:w="2698" w:type="dxa"/>
            <w:tcBorders>
              <w:top w:val="single" w:sz="4" w:space="0" w:color="auto"/>
              <w:bottom w:val="single" w:sz="4" w:space="0" w:color="auto"/>
              <w:right w:val="single" w:sz="4" w:space="0" w:color="auto"/>
            </w:tcBorders>
          </w:tcPr>
          <w:p w14:paraId="145FB8DB" w14:textId="77777777" w:rsidR="00124E35" w:rsidRPr="00E63186" w:rsidRDefault="00124E35" w:rsidP="006A0BC4">
            <w:pPr>
              <w:numPr>
                <w:ilvl w:val="12"/>
                <w:numId w:val="0"/>
              </w:numPr>
              <w:rPr>
                <w:rFonts w:cs="Arial"/>
                <w:szCs w:val="22"/>
              </w:rPr>
            </w:pPr>
            <w:r w:rsidRPr="00D22E4B">
              <w:rPr>
                <w:rFonts w:cs="Arial"/>
                <w:szCs w:val="22"/>
              </w:rPr>
              <w:t>public void ejbRemove()</w:t>
            </w:r>
          </w:p>
        </w:tc>
        <w:tc>
          <w:tcPr>
            <w:tcW w:w="4410" w:type="dxa"/>
            <w:tcBorders>
              <w:top w:val="single" w:sz="4" w:space="0" w:color="auto"/>
              <w:left w:val="single" w:sz="4" w:space="0" w:color="auto"/>
              <w:bottom w:val="single" w:sz="4" w:space="0" w:color="auto"/>
              <w:right w:val="single" w:sz="4" w:space="0" w:color="auto"/>
            </w:tcBorders>
          </w:tcPr>
          <w:p w14:paraId="3743704B" w14:textId="77777777" w:rsidR="00124E35" w:rsidRPr="00E63186" w:rsidRDefault="00124E35" w:rsidP="006A0BC4">
            <w:pPr>
              <w:numPr>
                <w:ilvl w:val="12"/>
                <w:numId w:val="0"/>
              </w:numPr>
              <w:rPr>
                <w:rFonts w:cs="Arial"/>
                <w:szCs w:val="22"/>
              </w:rPr>
            </w:pPr>
            <w:r w:rsidRPr="00D22E4B">
              <w:rPr>
                <w:rFonts w:cs="Arial"/>
                <w:szCs w:val="22"/>
              </w:rPr>
              <w:t>Called by the container while removing the bean</w:t>
            </w:r>
          </w:p>
        </w:tc>
        <w:tc>
          <w:tcPr>
            <w:tcW w:w="2156" w:type="dxa"/>
            <w:tcBorders>
              <w:top w:val="single" w:sz="4" w:space="0" w:color="auto"/>
              <w:left w:val="single" w:sz="4" w:space="0" w:color="auto"/>
              <w:bottom w:val="single" w:sz="4" w:space="0" w:color="auto"/>
            </w:tcBorders>
          </w:tcPr>
          <w:p w14:paraId="3137B2B5" w14:textId="77777777" w:rsidR="00124E35" w:rsidRDefault="00124E35" w:rsidP="006A0BC4">
            <w:pPr>
              <w:numPr>
                <w:ilvl w:val="12"/>
                <w:numId w:val="0"/>
              </w:numPr>
              <w:rPr>
                <w:rFonts w:cs="Arial"/>
                <w:szCs w:val="22"/>
              </w:rPr>
            </w:pPr>
            <w:r w:rsidRPr="00D3710E">
              <w:rPr>
                <w:rFonts w:cs="Arial"/>
                <w:szCs w:val="22"/>
              </w:rPr>
              <w:t>EJBExceptio</w:t>
            </w:r>
            <w:r>
              <w:rPr>
                <w:rFonts w:cs="Arial"/>
                <w:szCs w:val="22"/>
              </w:rPr>
              <w:t>n</w:t>
            </w:r>
          </w:p>
        </w:tc>
      </w:tr>
      <w:tr w:rsidR="00124E35" w14:paraId="5E8055E5" w14:textId="77777777" w:rsidTr="00891FC1">
        <w:tc>
          <w:tcPr>
            <w:tcW w:w="2698" w:type="dxa"/>
            <w:tcBorders>
              <w:top w:val="single" w:sz="4" w:space="0" w:color="auto"/>
              <w:bottom w:val="single" w:sz="4" w:space="0" w:color="auto"/>
              <w:right w:val="single" w:sz="4" w:space="0" w:color="auto"/>
            </w:tcBorders>
          </w:tcPr>
          <w:p w14:paraId="753498E2" w14:textId="77777777" w:rsidR="00124E35" w:rsidRPr="00E63186" w:rsidRDefault="00124E35" w:rsidP="006A0BC4">
            <w:pPr>
              <w:numPr>
                <w:ilvl w:val="12"/>
                <w:numId w:val="0"/>
              </w:numPr>
              <w:rPr>
                <w:rFonts w:cs="Arial"/>
                <w:szCs w:val="22"/>
              </w:rPr>
            </w:pPr>
            <w:r w:rsidRPr="00F613FB">
              <w:rPr>
                <w:rFonts w:cs="Arial"/>
                <w:szCs w:val="22"/>
              </w:rPr>
              <w:t>public void ejbCreate()</w:t>
            </w:r>
          </w:p>
        </w:tc>
        <w:tc>
          <w:tcPr>
            <w:tcW w:w="4410" w:type="dxa"/>
            <w:tcBorders>
              <w:top w:val="single" w:sz="4" w:space="0" w:color="auto"/>
              <w:left w:val="single" w:sz="4" w:space="0" w:color="auto"/>
              <w:bottom w:val="single" w:sz="4" w:space="0" w:color="auto"/>
              <w:right w:val="single" w:sz="4" w:space="0" w:color="auto"/>
            </w:tcBorders>
          </w:tcPr>
          <w:p w14:paraId="7DDA17E0" w14:textId="77777777" w:rsidR="00124E35" w:rsidRPr="00E63186" w:rsidRDefault="00124E35" w:rsidP="006A0BC4">
            <w:pPr>
              <w:numPr>
                <w:ilvl w:val="12"/>
                <w:numId w:val="0"/>
              </w:numPr>
              <w:rPr>
                <w:rFonts w:cs="Arial"/>
                <w:szCs w:val="22"/>
              </w:rPr>
            </w:pPr>
            <w:r w:rsidRPr="00F613FB">
              <w:rPr>
                <w:rFonts w:cs="Arial"/>
                <w:szCs w:val="22"/>
              </w:rPr>
              <w:t>called by the container when the bean is created</w:t>
            </w:r>
          </w:p>
        </w:tc>
        <w:tc>
          <w:tcPr>
            <w:tcW w:w="2156" w:type="dxa"/>
            <w:tcBorders>
              <w:top w:val="single" w:sz="4" w:space="0" w:color="auto"/>
              <w:left w:val="single" w:sz="4" w:space="0" w:color="auto"/>
              <w:bottom w:val="single" w:sz="4" w:space="0" w:color="auto"/>
            </w:tcBorders>
          </w:tcPr>
          <w:p w14:paraId="32D2DD4B" w14:textId="77777777" w:rsidR="00124E35" w:rsidRDefault="00124E35" w:rsidP="006A0BC4">
            <w:pPr>
              <w:numPr>
                <w:ilvl w:val="12"/>
                <w:numId w:val="0"/>
              </w:numPr>
              <w:rPr>
                <w:rFonts w:cs="Arial"/>
                <w:szCs w:val="22"/>
              </w:rPr>
            </w:pPr>
            <w:r w:rsidRPr="00F613FB">
              <w:rPr>
                <w:rFonts w:cs="Arial"/>
                <w:szCs w:val="22"/>
              </w:rPr>
              <w:t>CreateException, EJBException</w:t>
            </w:r>
          </w:p>
        </w:tc>
      </w:tr>
      <w:tr w:rsidR="00124E35" w14:paraId="061C105A" w14:textId="77777777" w:rsidTr="00891FC1">
        <w:tc>
          <w:tcPr>
            <w:tcW w:w="2698" w:type="dxa"/>
            <w:tcBorders>
              <w:top w:val="single" w:sz="4" w:space="0" w:color="auto"/>
              <w:bottom w:val="single" w:sz="4" w:space="0" w:color="auto"/>
              <w:right w:val="single" w:sz="4" w:space="0" w:color="auto"/>
            </w:tcBorders>
          </w:tcPr>
          <w:p w14:paraId="7C6C0F40" w14:textId="77777777" w:rsidR="00124E35" w:rsidRPr="00E63186" w:rsidRDefault="00124E35" w:rsidP="006A0BC4">
            <w:pPr>
              <w:numPr>
                <w:ilvl w:val="12"/>
                <w:numId w:val="0"/>
              </w:numPr>
              <w:rPr>
                <w:rFonts w:cs="Arial"/>
                <w:szCs w:val="22"/>
              </w:rPr>
            </w:pPr>
            <w:r w:rsidRPr="00066039">
              <w:rPr>
                <w:rFonts w:cs="Arial"/>
                <w:szCs w:val="22"/>
              </w:rPr>
              <w:t>public CEntityModel activateDTVChannelItem(int id, String lastUpdateUserId)</w:t>
            </w:r>
          </w:p>
        </w:tc>
        <w:tc>
          <w:tcPr>
            <w:tcW w:w="4410" w:type="dxa"/>
            <w:tcBorders>
              <w:top w:val="single" w:sz="4" w:space="0" w:color="auto"/>
              <w:left w:val="single" w:sz="4" w:space="0" w:color="auto"/>
              <w:bottom w:val="single" w:sz="4" w:space="0" w:color="auto"/>
              <w:right w:val="single" w:sz="4" w:space="0" w:color="auto"/>
            </w:tcBorders>
          </w:tcPr>
          <w:p w14:paraId="5891FB04" w14:textId="77777777" w:rsidR="00124E35" w:rsidRPr="00E63186" w:rsidRDefault="00124E35" w:rsidP="006A0BC4">
            <w:pPr>
              <w:numPr>
                <w:ilvl w:val="12"/>
                <w:numId w:val="0"/>
              </w:numPr>
              <w:rPr>
                <w:rFonts w:cs="Arial"/>
                <w:szCs w:val="22"/>
              </w:rPr>
            </w:pPr>
            <w:r w:rsidRPr="00066039">
              <w:rPr>
                <w:rFonts w:cs="Arial"/>
                <w:szCs w:val="22"/>
              </w:rPr>
              <w:t>Activates a DTVChannelItem</w:t>
            </w:r>
          </w:p>
        </w:tc>
        <w:tc>
          <w:tcPr>
            <w:tcW w:w="2156" w:type="dxa"/>
            <w:tcBorders>
              <w:top w:val="single" w:sz="4" w:space="0" w:color="auto"/>
              <w:left w:val="single" w:sz="4" w:space="0" w:color="auto"/>
              <w:bottom w:val="single" w:sz="4" w:space="0" w:color="auto"/>
            </w:tcBorders>
          </w:tcPr>
          <w:p w14:paraId="7357B087" w14:textId="77777777" w:rsidR="00124E35" w:rsidRDefault="00124E35" w:rsidP="006A0BC4">
            <w:pPr>
              <w:numPr>
                <w:ilvl w:val="12"/>
                <w:numId w:val="0"/>
              </w:numPr>
              <w:rPr>
                <w:rFonts w:cs="Arial"/>
                <w:szCs w:val="22"/>
              </w:rPr>
            </w:pPr>
            <w:r w:rsidRPr="00066039">
              <w:rPr>
                <w:rFonts w:cs="Arial"/>
                <w:szCs w:val="22"/>
              </w:rPr>
              <w:t>CException</w:t>
            </w:r>
          </w:p>
        </w:tc>
      </w:tr>
      <w:tr w:rsidR="00124E35" w14:paraId="1691B068" w14:textId="77777777" w:rsidTr="00891FC1">
        <w:tc>
          <w:tcPr>
            <w:tcW w:w="2698" w:type="dxa"/>
            <w:tcBorders>
              <w:top w:val="single" w:sz="4" w:space="0" w:color="auto"/>
              <w:bottom w:val="single" w:sz="4" w:space="0" w:color="auto"/>
              <w:right w:val="single" w:sz="4" w:space="0" w:color="auto"/>
            </w:tcBorders>
          </w:tcPr>
          <w:p w14:paraId="7DABEFFC" w14:textId="77777777" w:rsidR="00124E35" w:rsidRPr="00BB3F2A" w:rsidRDefault="00124E35" w:rsidP="006A0BC4">
            <w:pPr>
              <w:numPr>
                <w:ilvl w:val="12"/>
                <w:numId w:val="0"/>
              </w:numPr>
              <w:rPr>
                <w:rFonts w:cs="Arial"/>
                <w:szCs w:val="22"/>
              </w:rPr>
            </w:pPr>
            <w:r w:rsidRPr="00426204">
              <w:rPr>
                <w:rFonts w:cs="Arial"/>
                <w:szCs w:val="22"/>
              </w:rPr>
              <w:t>public CEntityModel inactivateDTVChannelItem(int id, String lastUpdateUserId)</w:t>
            </w:r>
          </w:p>
        </w:tc>
        <w:tc>
          <w:tcPr>
            <w:tcW w:w="4410" w:type="dxa"/>
            <w:tcBorders>
              <w:top w:val="single" w:sz="4" w:space="0" w:color="auto"/>
              <w:left w:val="single" w:sz="4" w:space="0" w:color="auto"/>
              <w:bottom w:val="single" w:sz="4" w:space="0" w:color="auto"/>
              <w:right w:val="single" w:sz="4" w:space="0" w:color="auto"/>
            </w:tcBorders>
          </w:tcPr>
          <w:p w14:paraId="48228597" w14:textId="77777777" w:rsidR="00124E35" w:rsidRPr="00BB3F2A" w:rsidRDefault="00124E35" w:rsidP="006A0BC4">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6F6BD32F" w14:textId="77777777" w:rsidR="00124E35" w:rsidRPr="00BB3F2A" w:rsidRDefault="00124E35" w:rsidP="006A0BC4">
            <w:pPr>
              <w:numPr>
                <w:ilvl w:val="12"/>
                <w:numId w:val="0"/>
              </w:numPr>
              <w:rPr>
                <w:rFonts w:cs="Arial"/>
                <w:szCs w:val="22"/>
              </w:rPr>
            </w:pPr>
            <w:r w:rsidRPr="00426204">
              <w:rPr>
                <w:rFonts w:cs="Arial"/>
                <w:szCs w:val="22"/>
              </w:rPr>
              <w:t>CException</w:t>
            </w:r>
          </w:p>
        </w:tc>
      </w:tr>
      <w:tr w:rsidR="00124E35" w14:paraId="4C3E1E98" w14:textId="77777777" w:rsidTr="00891FC1">
        <w:tc>
          <w:tcPr>
            <w:tcW w:w="2698" w:type="dxa"/>
            <w:tcBorders>
              <w:top w:val="single" w:sz="4" w:space="0" w:color="auto"/>
              <w:bottom w:val="single" w:sz="4" w:space="0" w:color="auto"/>
              <w:right w:val="single" w:sz="4" w:space="0" w:color="auto"/>
            </w:tcBorders>
          </w:tcPr>
          <w:p w14:paraId="6E2942D8" w14:textId="77777777" w:rsidR="00124E35" w:rsidRPr="00BB3F2A" w:rsidRDefault="00124E35" w:rsidP="006A0BC4">
            <w:pPr>
              <w:numPr>
                <w:ilvl w:val="12"/>
                <w:numId w:val="0"/>
              </w:numPr>
              <w:rPr>
                <w:rFonts w:cs="Arial"/>
                <w:szCs w:val="22"/>
              </w:rPr>
            </w:pPr>
            <w:r w:rsidRPr="00426204">
              <w:rPr>
                <w:rFonts w:cs="Arial"/>
                <w:szCs w:val="22"/>
              </w:rPr>
              <w:t xml:space="preserve">public void updateAssignedPackages(int dtvid, HashMap </w:t>
            </w:r>
            <w:r w:rsidRPr="00426204">
              <w:rPr>
                <w:rFonts w:cs="Arial"/>
                <w:szCs w:val="22"/>
              </w:rPr>
              <w:lastRenderedPageBreak/>
              <w:t>updatePackageMap)</w:t>
            </w:r>
          </w:p>
        </w:tc>
        <w:tc>
          <w:tcPr>
            <w:tcW w:w="4410" w:type="dxa"/>
            <w:tcBorders>
              <w:top w:val="single" w:sz="4" w:space="0" w:color="auto"/>
              <w:left w:val="single" w:sz="4" w:space="0" w:color="auto"/>
              <w:bottom w:val="single" w:sz="4" w:space="0" w:color="auto"/>
              <w:right w:val="single" w:sz="4" w:space="0" w:color="auto"/>
            </w:tcBorders>
          </w:tcPr>
          <w:p w14:paraId="3FF65A18" w14:textId="77777777" w:rsidR="00124E35" w:rsidRPr="00426204" w:rsidRDefault="00124E35" w:rsidP="006A0BC4">
            <w:pPr>
              <w:numPr>
                <w:ilvl w:val="12"/>
                <w:numId w:val="0"/>
              </w:numPr>
              <w:rPr>
                <w:rFonts w:cs="Arial"/>
                <w:szCs w:val="22"/>
              </w:rPr>
            </w:pPr>
            <w:r w:rsidRPr="00426204">
              <w:rPr>
                <w:rFonts w:cs="Arial"/>
                <w:szCs w:val="22"/>
              </w:rPr>
              <w:lastRenderedPageBreak/>
              <w:t>Update the packages that this DTVChannelItem is assigned to. (incuding add or delete)</w:t>
            </w:r>
          </w:p>
          <w:p w14:paraId="68EB2DD9" w14:textId="77777777" w:rsidR="00124E35" w:rsidRPr="00BB3F2A" w:rsidRDefault="00124E35" w:rsidP="006A0BC4">
            <w:pPr>
              <w:numPr>
                <w:ilvl w:val="12"/>
                <w:numId w:val="0"/>
              </w:numPr>
              <w:rPr>
                <w:rFonts w:cs="Arial"/>
                <w:szCs w:val="22"/>
              </w:rPr>
            </w:pPr>
            <w:r w:rsidRPr="00426204">
              <w:rPr>
                <w:rFonts w:cs="Arial"/>
                <w:szCs w:val="22"/>
              </w:rPr>
              <w:lastRenderedPageBreak/>
              <w:t xml:space="preserve">     *</w:t>
            </w:r>
          </w:p>
        </w:tc>
        <w:tc>
          <w:tcPr>
            <w:tcW w:w="2156" w:type="dxa"/>
            <w:tcBorders>
              <w:top w:val="single" w:sz="4" w:space="0" w:color="auto"/>
              <w:left w:val="single" w:sz="4" w:space="0" w:color="auto"/>
              <w:bottom w:val="single" w:sz="4" w:space="0" w:color="auto"/>
            </w:tcBorders>
          </w:tcPr>
          <w:p w14:paraId="214AC396" w14:textId="77777777" w:rsidR="00124E35" w:rsidRPr="00BB3F2A" w:rsidRDefault="00124E35" w:rsidP="006A0BC4">
            <w:pPr>
              <w:numPr>
                <w:ilvl w:val="12"/>
                <w:numId w:val="0"/>
              </w:numPr>
              <w:rPr>
                <w:rFonts w:cs="Arial"/>
                <w:szCs w:val="22"/>
              </w:rPr>
            </w:pPr>
            <w:r w:rsidRPr="00426204">
              <w:rPr>
                <w:rFonts w:cs="Arial"/>
                <w:szCs w:val="22"/>
              </w:rPr>
              <w:lastRenderedPageBreak/>
              <w:t>CException</w:t>
            </w:r>
          </w:p>
        </w:tc>
      </w:tr>
    </w:tbl>
    <w:p w14:paraId="67A039CA" w14:textId="77777777" w:rsidR="00124E35" w:rsidRDefault="00124E35" w:rsidP="00124E35">
      <w:pPr>
        <w:pStyle w:val="BodyText"/>
        <w:rPr>
          <w:rFonts w:eastAsiaTheme="minorHAnsi" w:cs="Arial"/>
          <w:szCs w:val="22"/>
        </w:rPr>
      </w:pPr>
    </w:p>
    <w:p w14:paraId="08D5DD5E" w14:textId="77777777" w:rsidR="00124E35" w:rsidRPr="00124E35" w:rsidRDefault="00124E35" w:rsidP="00124E35">
      <w:pPr>
        <w:pStyle w:val="BodyText"/>
        <w:numPr>
          <w:ilvl w:val="0"/>
          <w:numId w:val="10"/>
        </w:numPr>
        <w:rPr>
          <w:rFonts w:eastAsiaTheme="minorHAnsi" w:cs="Arial"/>
          <w:b/>
          <w:szCs w:val="22"/>
        </w:rPr>
      </w:pPr>
      <w:r w:rsidRPr="00124E35">
        <w:rPr>
          <w:rFonts w:eastAsiaTheme="minorHAnsi" w:cs="Arial"/>
          <w:b/>
          <w:szCs w:val="22"/>
        </w:rPr>
        <w:t>com.myrio.tm.products.packages.al.CPackageSessionBean</w:t>
      </w:r>
    </w:p>
    <w:p w14:paraId="247BB94A" w14:textId="77777777" w:rsidR="00124E35" w:rsidRDefault="00124E35" w:rsidP="00124E35">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3444"/>
        <w:gridCol w:w="2156"/>
        <w:gridCol w:w="3666"/>
      </w:tblGrid>
      <w:tr w:rsidR="00124E35" w14:paraId="1AA3A4A9" w14:textId="77777777" w:rsidTr="00891FC1">
        <w:trPr>
          <w:trHeight w:val="92"/>
        </w:trPr>
        <w:tc>
          <w:tcPr>
            <w:tcW w:w="3444"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39802174"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215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03902341"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366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4BA52C5C"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124E35" w14:paraId="6419DBF6" w14:textId="77777777" w:rsidTr="00891FC1">
        <w:trPr>
          <w:trHeight w:val="92"/>
        </w:trPr>
        <w:tc>
          <w:tcPr>
            <w:tcW w:w="3444" w:type="dxa"/>
            <w:tcBorders>
              <w:top w:val="nil"/>
              <w:left w:val="single" w:sz="8" w:space="0" w:color="auto"/>
              <w:bottom w:val="single" w:sz="4" w:space="0" w:color="auto"/>
              <w:right w:val="single" w:sz="8" w:space="0" w:color="auto"/>
            </w:tcBorders>
            <w:tcMar>
              <w:top w:w="0" w:type="dxa"/>
              <w:left w:w="108" w:type="dxa"/>
              <w:bottom w:w="0" w:type="dxa"/>
              <w:right w:w="108" w:type="dxa"/>
            </w:tcMar>
          </w:tcPr>
          <w:p w14:paraId="12F095B4" w14:textId="77777777" w:rsidR="00124E35" w:rsidRPr="00A22FA4" w:rsidRDefault="00124E35" w:rsidP="006A0BC4">
            <w:pPr>
              <w:spacing w:line="276" w:lineRule="auto"/>
            </w:pPr>
            <w:r w:rsidRPr="00ED2A04">
              <w:t>omiMgr</w:t>
            </w:r>
          </w:p>
        </w:tc>
        <w:tc>
          <w:tcPr>
            <w:tcW w:w="2156" w:type="dxa"/>
            <w:tcBorders>
              <w:top w:val="nil"/>
              <w:left w:val="nil"/>
              <w:bottom w:val="single" w:sz="4" w:space="0" w:color="auto"/>
              <w:right w:val="single" w:sz="8" w:space="0" w:color="auto"/>
            </w:tcBorders>
            <w:tcMar>
              <w:top w:w="0" w:type="dxa"/>
              <w:left w:w="108" w:type="dxa"/>
              <w:bottom w:w="0" w:type="dxa"/>
              <w:right w:w="108" w:type="dxa"/>
            </w:tcMar>
          </w:tcPr>
          <w:p w14:paraId="32ABD79C" w14:textId="77777777" w:rsidR="00124E35" w:rsidRDefault="00124E35" w:rsidP="006A0BC4">
            <w:pPr>
              <w:spacing w:line="276" w:lineRule="auto"/>
            </w:pPr>
            <w:r>
              <w:t xml:space="preserve">Private </w:t>
            </w:r>
            <w:r w:rsidRPr="00ED2A04">
              <w:t>OMIManager</w:t>
            </w:r>
          </w:p>
        </w:tc>
        <w:tc>
          <w:tcPr>
            <w:tcW w:w="3666" w:type="dxa"/>
            <w:tcBorders>
              <w:top w:val="nil"/>
              <w:left w:val="nil"/>
              <w:bottom w:val="single" w:sz="4" w:space="0" w:color="auto"/>
              <w:right w:val="single" w:sz="8" w:space="0" w:color="auto"/>
            </w:tcBorders>
            <w:tcMar>
              <w:top w:w="0" w:type="dxa"/>
              <w:left w:w="108" w:type="dxa"/>
              <w:bottom w:w="0" w:type="dxa"/>
              <w:right w:w="108" w:type="dxa"/>
            </w:tcMar>
          </w:tcPr>
          <w:p w14:paraId="057B3E83" w14:textId="77777777" w:rsidR="00124E35" w:rsidRPr="00A22FA4" w:rsidRDefault="00124E35" w:rsidP="006A0BC4">
            <w:pPr>
              <w:spacing w:line="276" w:lineRule="auto"/>
            </w:pPr>
            <w:r w:rsidRPr="00ED2A04">
              <w:t>OMIManager</w:t>
            </w:r>
          </w:p>
        </w:tc>
      </w:tr>
    </w:tbl>
    <w:p w14:paraId="4F186B4C" w14:textId="77777777" w:rsidR="00124E35" w:rsidRDefault="00124E35" w:rsidP="00124E35">
      <w:pPr>
        <w:pStyle w:val="BodyText"/>
        <w:rPr>
          <w:rFonts w:eastAsiaTheme="minorHAnsi" w:cs="Arial"/>
          <w:szCs w:val="22"/>
        </w:rPr>
      </w:pPr>
    </w:p>
    <w:tbl>
      <w:tblPr>
        <w:tblW w:w="9283" w:type="dxa"/>
        <w:tblInd w:w="204" w:type="dxa"/>
        <w:tblCellMar>
          <w:left w:w="0" w:type="dxa"/>
          <w:right w:w="0" w:type="dxa"/>
        </w:tblCellMar>
        <w:tblLook w:val="04A0" w:firstRow="1" w:lastRow="0" w:firstColumn="1" w:lastColumn="0" w:noHBand="0" w:noVBand="1"/>
      </w:tblPr>
      <w:tblGrid>
        <w:gridCol w:w="5242"/>
        <w:gridCol w:w="2515"/>
        <w:gridCol w:w="1526"/>
      </w:tblGrid>
      <w:tr w:rsidR="00124E35" w14:paraId="218562A0" w14:textId="77777777" w:rsidTr="00810709">
        <w:tc>
          <w:tcPr>
            <w:tcW w:w="5242"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tcPr>
          <w:p w14:paraId="76D910E8"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2515"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tcPr>
          <w:p w14:paraId="006A8D5F"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152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12BE1702"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124E35" w14:paraId="50DB10D8" w14:textId="77777777" w:rsidTr="00810709">
        <w:tc>
          <w:tcPr>
            <w:tcW w:w="524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5254A43" w14:textId="77777777" w:rsidR="00124E35" w:rsidRDefault="00124E35" w:rsidP="006A0BC4">
            <w:pPr>
              <w:spacing w:line="276" w:lineRule="auto"/>
              <w:rPr>
                <w:rFonts w:eastAsiaTheme="minorHAnsi" w:cs="Arial"/>
                <w:szCs w:val="22"/>
              </w:rPr>
            </w:pPr>
            <w:r w:rsidRPr="00307C71">
              <w:rPr>
                <w:rFonts w:eastAsiaTheme="minorHAnsi" w:cs="Arial"/>
                <w:szCs w:val="22"/>
              </w:rPr>
              <w:t xml:space="preserve">  private void updateVmxSyncStatus(int vmxSyncStatus, int pkgId, String itemIds)</w:t>
            </w:r>
          </w:p>
        </w:tc>
        <w:tc>
          <w:tcPr>
            <w:tcW w:w="2515" w:type="dxa"/>
            <w:tcBorders>
              <w:top w:val="nil"/>
              <w:left w:val="nil"/>
              <w:bottom w:val="single" w:sz="8" w:space="0" w:color="auto"/>
              <w:right w:val="single" w:sz="8" w:space="0" w:color="auto"/>
            </w:tcBorders>
            <w:tcMar>
              <w:top w:w="0" w:type="dxa"/>
              <w:left w:w="108" w:type="dxa"/>
              <w:bottom w:w="0" w:type="dxa"/>
              <w:right w:w="108" w:type="dxa"/>
            </w:tcMar>
          </w:tcPr>
          <w:p w14:paraId="529EBC06" w14:textId="77777777" w:rsidR="00124E35" w:rsidRDefault="00124E35" w:rsidP="006A0BC4">
            <w:pPr>
              <w:spacing w:line="276" w:lineRule="auto"/>
              <w:rPr>
                <w:rFonts w:eastAsiaTheme="minorHAnsi" w:cs="Arial"/>
                <w:szCs w:val="22"/>
              </w:rPr>
            </w:pPr>
            <w:r w:rsidRPr="00307C71">
              <w:rPr>
                <w:rFonts w:eastAsiaTheme="minorHAnsi" w:cs="Arial"/>
                <w:szCs w:val="22"/>
              </w:rPr>
              <w:t>update VmxSync Status</w:t>
            </w:r>
          </w:p>
        </w:tc>
        <w:tc>
          <w:tcPr>
            <w:tcW w:w="1526" w:type="dxa"/>
            <w:tcBorders>
              <w:top w:val="nil"/>
              <w:left w:val="nil"/>
              <w:bottom w:val="single" w:sz="8" w:space="0" w:color="auto"/>
              <w:right w:val="single" w:sz="8" w:space="0" w:color="auto"/>
            </w:tcBorders>
            <w:tcMar>
              <w:top w:w="0" w:type="dxa"/>
              <w:left w:w="108" w:type="dxa"/>
              <w:bottom w:w="0" w:type="dxa"/>
              <w:right w:w="108" w:type="dxa"/>
            </w:tcMar>
          </w:tcPr>
          <w:p w14:paraId="2EA025E8" w14:textId="77777777" w:rsidR="00124E35" w:rsidRDefault="00124E35" w:rsidP="006A0BC4">
            <w:pPr>
              <w:spacing w:line="276" w:lineRule="auto"/>
              <w:ind w:left="200" w:hanging="200"/>
              <w:rPr>
                <w:rFonts w:eastAsiaTheme="minorHAnsi" w:cs="Arial"/>
                <w:sz w:val="20"/>
              </w:rPr>
            </w:pPr>
            <w:r>
              <w:rPr>
                <w:rFonts w:eastAsiaTheme="minorHAnsi" w:cs="Arial"/>
                <w:sz w:val="20"/>
              </w:rPr>
              <w:t xml:space="preserve">None </w:t>
            </w:r>
          </w:p>
        </w:tc>
      </w:tr>
      <w:tr w:rsidR="00124E35" w14:paraId="3A14797E" w14:textId="77777777" w:rsidTr="00810709">
        <w:tc>
          <w:tcPr>
            <w:tcW w:w="5242" w:type="dxa"/>
            <w:tcBorders>
              <w:top w:val="nil"/>
              <w:left w:val="single" w:sz="8" w:space="0" w:color="auto"/>
              <w:bottom w:val="single" w:sz="12" w:space="0" w:color="auto"/>
              <w:right w:val="single" w:sz="8" w:space="0" w:color="auto"/>
            </w:tcBorders>
            <w:tcMar>
              <w:top w:w="0" w:type="dxa"/>
              <w:left w:w="108" w:type="dxa"/>
              <w:bottom w:w="0" w:type="dxa"/>
              <w:right w:w="108" w:type="dxa"/>
            </w:tcMar>
          </w:tcPr>
          <w:p w14:paraId="7F2206F5" w14:textId="77777777" w:rsidR="00124E35" w:rsidRDefault="00124E35" w:rsidP="006A0BC4">
            <w:pPr>
              <w:spacing w:line="276" w:lineRule="auto"/>
              <w:rPr>
                <w:rFonts w:eastAsiaTheme="minorHAnsi" w:cs="Arial"/>
                <w:szCs w:val="22"/>
              </w:rPr>
            </w:pPr>
            <w:r w:rsidRPr="002F7987">
              <w:rPr>
                <w:rFonts w:eastAsiaTheme="minorHAnsi" w:cs="Arial"/>
                <w:szCs w:val="22"/>
              </w:rPr>
              <w:t>public String getCommaSepratedIDs(Map&lt;String, List&lt;String&gt;&gt; idsMap)</w:t>
            </w:r>
          </w:p>
        </w:tc>
        <w:tc>
          <w:tcPr>
            <w:tcW w:w="2515" w:type="dxa"/>
            <w:tcBorders>
              <w:top w:val="nil"/>
              <w:left w:val="nil"/>
              <w:bottom w:val="single" w:sz="12" w:space="0" w:color="auto"/>
              <w:right w:val="single" w:sz="8" w:space="0" w:color="auto"/>
            </w:tcBorders>
            <w:tcMar>
              <w:top w:w="0" w:type="dxa"/>
              <w:left w:w="108" w:type="dxa"/>
              <w:bottom w:w="0" w:type="dxa"/>
              <w:right w:w="108" w:type="dxa"/>
            </w:tcMar>
          </w:tcPr>
          <w:p w14:paraId="5771D2B3" w14:textId="77777777" w:rsidR="00124E35" w:rsidRDefault="00124E35" w:rsidP="006A0BC4">
            <w:pPr>
              <w:tabs>
                <w:tab w:val="left" w:pos="2066"/>
              </w:tabs>
              <w:spacing w:line="276" w:lineRule="auto"/>
              <w:rPr>
                <w:rFonts w:eastAsiaTheme="minorHAnsi" w:cs="Arial"/>
                <w:szCs w:val="22"/>
              </w:rPr>
            </w:pPr>
            <w:r w:rsidRPr="002F7987">
              <w:rPr>
                <w:rFonts w:eastAsiaTheme="minorHAnsi" w:cs="Arial"/>
                <w:szCs w:val="22"/>
              </w:rPr>
              <w:t>getCommaSepratedIDs</w:t>
            </w:r>
          </w:p>
        </w:tc>
        <w:tc>
          <w:tcPr>
            <w:tcW w:w="1526" w:type="dxa"/>
            <w:tcBorders>
              <w:top w:val="nil"/>
              <w:left w:val="nil"/>
              <w:bottom w:val="single" w:sz="12" w:space="0" w:color="auto"/>
              <w:right w:val="single" w:sz="8" w:space="0" w:color="auto"/>
            </w:tcBorders>
            <w:tcMar>
              <w:top w:w="0" w:type="dxa"/>
              <w:left w:w="108" w:type="dxa"/>
              <w:bottom w:w="0" w:type="dxa"/>
              <w:right w:w="108" w:type="dxa"/>
            </w:tcMar>
          </w:tcPr>
          <w:p w14:paraId="44ACF3DF" w14:textId="77777777" w:rsidR="00124E35" w:rsidRDefault="00124E35" w:rsidP="006A0BC4">
            <w:pPr>
              <w:spacing w:line="276" w:lineRule="auto"/>
              <w:rPr>
                <w:rFonts w:eastAsiaTheme="minorHAnsi" w:cs="Arial"/>
                <w:sz w:val="20"/>
              </w:rPr>
            </w:pPr>
            <w:r>
              <w:rPr>
                <w:rFonts w:eastAsiaTheme="minorHAnsi" w:cs="Arial"/>
                <w:sz w:val="20"/>
              </w:rPr>
              <w:t xml:space="preserve">None </w:t>
            </w:r>
          </w:p>
        </w:tc>
      </w:tr>
      <w:tr w:rsidR="00124E35" w14:paraId="4FB11445" w14:textId="77777777" w:rsidTr="00810709">
        <w:tc>
          <w:tcPr>
            <w:tcW w:w="5242"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3E85BB8D" w14:textId="77777777" w:rsidR="00124E35" w:rsidRPr="00672ACE" w:rsidRDefault="00124E35" w:rsidP="006A0BC4">
            <w:pPr>
              <w:spacing w:line="276" w:lineRule="auto"/>
            </w:pPr>
            <w:r w:rsidRPr="00F904E0">
              <w:tab/>
              <w:t>private Map&lt;String,List&lt;String&gt;&gt; prepareContentIDs(List&lt;String&gt; contentIDs, List&lt;String&gt; itemIDs)</w:t>
            </w:r>
          </w:p>
        </w:tc>
        <w:tc>
          <w:tcPr>
            <w:tcW w:w="251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B78F5D4" w14:textId="77777777" w:rsidR="00124E35" w:rsidRPr="00672ACE" w:rsidRDefault="00124E35" w:rsidP="006A0BC4">
            <w:pPr>
              <w:tabs>
                <w:tab w:val="left" w:pos="2066"/>
              </w:tabs>
              <w:spacing w:line="276" w:lineRule="auto"/>
            </w:pPr>
            <w:r w:rsidRPr="00F904E0">
              <w:t>Prepare contentID /EventID for OMI request</w:t>
            </w:r>
          </w:p>
        </w:tc>
        <w:tc>
          <w:tcPr>
            <w:tcW w:w="152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A7B852E" w14:textId="77777777" w:rsidR="00124E35" w:rsidRDefault="00124E35" w:rsidP="006A0BC4">
            <w:pPr>
              <w:spacing w:line="276" w:lineRule="auto"/>
              <w:ind w:left="200" w:hanging="200"/>
            </w:pPr>
            <w:r w:rsidRPr="00F904E0">
              <w:t>CException</w:t>
            </w:r>
          </w:p>
        </w:tc>
      </w:tr>
      <w:tr w:rsidR="00124E35" w14:paraId="7ED8BC0E" w14:textId="77777777" w:rsidTr="00810709">
        <w:tc>
          <w:tcPr>
            <w:tcW w:w="5242"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57637DBF" w14:textId="77777777" w:rsidR="00124E35" w:rsidRPr="00672ACE" w:rsidRDefault="00124E35" w:rsidP="006A0BC4">
            <w:pPr>
              <w:spacing w:line="276" w:lineRule="auto"/>
            </w:pPr>
            <w:r w:rsidRPr="00D0580A">
              <w:tab/>
              <w:t>private List&lt;String&gt; prepareContentIdForVODItem(String itemId,List&lt;String&gt; contentIdList)</w:t>
            </w:r>
          </w:p>
        </w:tc>
        <w:tc>
          <w:tcPr>
            <w:tcW w:w="251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EDBEAB2" w14:textId="77777777" w:rsidR="00124E35" w:rsidRDefault="00124E35" w:rsidP="006A0BC4">
            <w:pPr>
              <w:tabs>
                <w:tab w:val="left" w:pos="2066"/>
              </w:tabs>
              <w:spacing w:line="276" w:lineRule="auto"/>
            </w:pPr>
            <w:r w:rsidRPr="00D0580A">
              <w:t>Prepare content ids for VOD items, in this case content id will be movies vcas id</w:t>
            </w:r>
          </w:p>
        </w:tc>
        <w:tc>
          <w:tcPr>
            <w:tcW w:w="152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5C76E20" w14:textId="77777777" w:rsidR="00124E35" w:rsidRDefault="00124E35" w:rsidP="006A0BC4">
            <w:pPr>
              <w:spacing w:line="276" w:lineRule="auto"/>
              <w:ind w:left="200" w:hanging="200"/>
            </w:pPr>
            <w:r w:rsidRPr="00D0580A">
              <w:t>CException</w:t>
            </w:r>
          </w:p>
        </w:tc>
      </w:tr>
      <w:tr w:rsidR="00124E35" w14:paraId="60451BA8" w14:textId="77777777" w:rsidTr="00810709">
        <w:tc>
          <w:tcPr>
            <w:tcW w:w="5242"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5BB35DCB" w14:textId="77777777" w:rsidR="00124E35" w:rsidRPr="009B5DE8" w:rsidRDefault="00124E35" w:rsidP="006A0BC4">
            <w:pPr>
              <w:jc w:val="center"/>
            </w:pPr>
            <w:r w:rsidRPr="002F4795">
              <w:tab/>
              <w:t>private List&lt;String&gt; prepareContentIdForDTVItem(String itemId,List&lt;String&gt; contentIdList)</w:t>
            </w:r>
          </w:p>
        </w:tc>
        <w:tc>
          <w:tcPr>
            <w:tcW w:w="251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B222691" w14:textId="77777777" w:rsidR="00124E35" w:rsidRDefault="00124E35" w:rsidP="006A0BC4">
            <w:pPr>
              <w:tabs>
                <w:tab w:val="left" w:pos="2066"/>
              </w:tabs>
              <w:spacing w:line="276" w:lineRule="auto"/>
            </w:pPr>
            <w:r w:rsidRPr="002F4795">
              <w:t>Prepare the content id for omi request, in case of DTV content id is multicast ip : port</w:t>
            </w:r>
          </w:p>
        </w:tc>
        <w:tc>
          <w:tcPr>
            <w:tcW w:w="152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82E38C8" w14:textId="77777777" w:rsidR="00124E35" w:rsidRDefault="00124E35" w:rsidP="006A0BC4">
            <w:pPr>
              <w:spacing w:line="276" w:lineRule="auto"/>
              <w:ind w:left="200" w:hanging="200"/>
            </w:pPr>
            <w:r w:rsidRPr="00D0580A">
              <w:t>CException</w:t>
            </w:r>
          </w:p>
        </w:tc>
      </w:tr>
      <w:tr w:rsidR="00124E35" w14:paraId="63DE8652" w14:textId="77777777" w:rsidTr="00810709">
        <w:tc>
          <w:tcPr>
            <w:tcW w:w="5242"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5642F56A" w14:textId="77777777" w:rsidR="00124E35" w:rsidRPr="00594293" w:rsidRDefault="00124E35" w:rsidP="006A0BC4">
            <w:pPr>
              <w:spacing w:line="276" w:lineRule="auto"/>
            </w:pPr>
            <w:r w:rsidRPr="009072E1">
              <w:tab/>
              <w:t>public void setChanges(List&lt;String&gt; newAssigned, List&lt;String&gt; newUnassigned, ArrayList assigned, ArrayList oldAssigned, String sType)</w:t>
            </w:r>
          </w:p>
        </w:tc>
        <w:tc>
          <w:tcPr>
            <w:tcW w:w="251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1CDC73C" w14:textId="77777777" w:rsidR="00124E35" w:rsidRDefault="00124E35" w:rsidP="006A0BC4">
            <w:pPr>
              <w:tabs>
                <w:tab w:val="left" w:pos="2066"/>
              </w:tabs>
              <w:spacing w:line="276" w:lineRule="auto"/>
            </w:pPr>
            <w:r w:rsidRPr="009072E1">
              <w:t>Sets assigned and unassigned items</w:t>
            </w:r>
          </w:p>
        </w:tc>
        <w:tc>
          <w:tcPr>
            <w:tcW w:w="152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E613FEF" w14:textId="77777777" w:rsidR="00124E35" w:rsidRPr="00594293" w:rsidRDefault="00124E35" w:rsidP="006A0BC4">
            <w:pPr>
              <w:spacing w:line="276" w:lineRule="auto"/>
              <w:ind w:left="200" w:hanging="200"/>
            </w:pPr>
            <w:r w:rsidRPr="009072E1">
              <w:t>CException</w:t>
            </w:r>
          </w:p>
        </w:tc>
      </w:tr>
      <w:tr w:rsidR="00124E35" w14:paraId="24B5CA33" w14:textId="77777777" w:rsidTr="00810709">
        <w:tc>
          <w:tcPr>
            <w:tcW w:w="5242"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6AD3D11A" w14:textId="77777777" w:rsidR="00124E35" w:rsidRPr="009072E1" w:rsidRDefault="00124E35" w:rsidP="006A0BC4">
            <w:pPr>
              <w:spacing w:line="276" w:lineRule="auto"/>
            </w:pPr>
            <w:r w:rsidRPr="00851B1D">
              <w:tab/>
              <w:t>private void setAssignedUnassignedIds(List&lt;String&gt; ids, int id, String sType)</w:t>
            </w:r>
          </w:p>
        </w:tc>
        <w:tc>
          <w:tcPr>
            <w:tcW w:w="251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B09C010" w14:textId="77777777" w:rsidR="00124E35" w:rsidRPr="009072E1" w:rsidRDefault="00124E35" w:rsidP="006A0BC4">
            <w:pPr>
              <w:tabs>
                <w:tab w:val="left" w:pos="2066"/>
              </w:tabs>
              <w:spacing w:line="276" w:lineRule="auto"/>
            </w:pPr>
            <w:r w:rsidRPr="00851B1D">
              <w:t>set assigned and unassigned item ids</w:t>
            </w:r>
          </w:p>
        </w:tc>
        <w:tc>
          <w:tcPr>
            <w:tcW w:w="152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01A1C20" w14:textId="77777777" w:rsidR="00124E35" w:rsidRPr="009072E1" w:rsidRDefault="00124E35" w:rsidP="006A0BC4">
            <w:pPr>
              <w:spacing w:line="276" w:lineRule="auto"/>
              <w:ind w:left="200" w:hanging="200"/>
            </w:pPr>
            <w:r w:rsidRPr="00851B1D">
              <w:t>CException</w:t>
            </w:r>
          </w:p>
        </w:tc>
      </w:tr>
      <w:tr w:rsidR="00124E35" w14:paraId="4F79970F" w14:textId="77777777" w:rsidTr="00810709">
        <w:tc>
          <w:tcPr>
            <w:tcW w:w="5242"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6D1AC072" w14:textId="77777777" w:rsidR="00124E35" w:rsidRPr="009072E1" w:rsidRDefault="00124E35" w:rsidP="006A0BC4">
            <w:pPr>
              <w:spacing w:line="276" w:lineRule="auto"/>
            </w:pPr>
            <w:r w:rsidRPr="00EA369D">
              <w:tab/>
              <w:t>private void createPackageRequestToOMI(int id)</w:t>
            </w:r>
          </w:p>
        </w:tc>
        <w:tc>
          <w:tcPr>
            <w:tcW w:w="251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655BEEA" w14:textId="77777777" w:rsidR="00124E35" w:rsidRPr="009072E1" w:rsidRDefault="00124E35" w:rsidP="006A0BC4">
            <w:pPr>
              <w:tabs>
                <w:tab w:val="left" w:pos="2066"/>
              </w:tabs>
              <w:spacing w:line="276" w:lineRule="auto"/>
            </w:pPr>
            <w:r w:rsidRPr="00EA369D">
              <w:t>Generates CreatePackage Request to send to OMI Client</w:t>
            </w:r>
          </w:p>
        </w:tc>
        <w:tc>
          <w:tcPr>
            <w:tcW w:w="152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289E742" w14:textId="77777777" w:rsidR="00124E35" w:rsidRPr="009072E1" w:rsidRDefault="00124E35" w:rsidP="006A0BC4">
            <w:pPr>
              <w:spacing w:line="276" w:lineRule="auto"/>
              <w:ind w:left="200" w:hanging="200"/>
            </w:pPr>
            <w:r w:rsidRPr="00EA369D">
              <w:t>CException</w:t>
            </w:r>
          </w:p>
        </w:tc>
      </w:tr>
      <w:tr w:rsidR="00124E35" w14:paraId="6D4BD5F2" w14:textId="77777777" w:rsidTr="00810709">
        <w:tc>
          <w:tcPr>
            <w:tcW w:w="5242"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06A4EA40" w14:textId="77777777" w:rsidR="00124E35" w:rsidRPr="009072E1" w:rsidRDefault="00124E35" w:rsidP="006A0BC4">
            <w:pPr>
              <w:spacing w:line="276" w:lineRule="auto"/>
            </w:pPr>
            <w:r w:rsidRPr="00A175A1">
              <w:tab/>
              <w:t>private void deletePackageRequestToOMI(int id)</w:t>
            </w:r>
          </w:p>
        </w:tc>
        <w:tc>
          <w:tcPr>
            <w:tcW w:w="251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FBB5DE1" w14:textId="77777777" w:rsidR="00124E35" w:rsidRPr="009072E1" w:rsidRDefault="00124E35" w:rsidP="006A0BC4">
            <w:pPr>
              <w:tabs>
                <w:tab w:val="left" w:pos="2066"/>
              </w:tabs>
              <w:spacing w:line="276" w:lineRule="auto"/>
            </w:pPr>
            <w:r w:rsidRPr="00A175A1">
              <w:t>Generates DeletePackage Request to send to OMI Client</w:t>
            </w:r>
          </w:p>
        </w:tc>
        <w:tc>
          <w:tcPr>
            <w:tcW w:w="152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20D8FA0" w14:textId="77777777" w:rsidR="00124E35" w:rsidRPr="009072E1" w:rsidRDefault="00124E35" w:rsidP="006A0BC4">
            <w:pPr>
              <w:spacing w:line="276" w:lineRule="auto"/>
              <w:ind w:left="200" w:hanging="200"/>
            </w:pPr>
            <w:r w:rsidRPr="00A175A1">
              <w:t>CException</w:t>
            </w:r>
          </w:p>
        </w:tc>
      </w:tr>
      <w:tr w:rsidR="00124E35" w14:paraId="64D434EE" w14:textId="77777777" w:rsidTr="00810709">
        <w:tc>
          <w:tcPr>
            <w:tcW w:w="5242"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115BA98A" w14:textId="77777777" w:rsidR="00124E35" w:rsidRPr="00A175A1" w:rsidRDefault="00124E35" w:rsidP="006A0BC4">
            <w:pPr>
              <w:spacing w:line="276" w:lineRule="auto"/>
            </w:pPr>
            <w:r w:rsidRPr="00E90529">
              <w:tab/>
              <w:t>private void setVMXStatus(int requestType, int id)</w:t>
            </w:r>
          </w:p>
        </w:tc>
        <w:tc>
          <w:tcPr>
            <w:tcW w:w="251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483DA18" w14:textId="77777777" w:rsidR="00124E35" w:rsidRPr="00A175A1" w:rsidRDefault="00124E35" w:rsidP="006A0BC4">
            <w:pPr>
              <w:tabs>
                <w:tab w:val="left" w:pos="2066"/>
              </w:tabs>
              <w:spacing w:line="276" w:lineRule="auto"/>
            </w:pPr>
            <w:r w:rsidRPr="00E90529">
              <w:t>It sets the VMXSYNC Status based on the request type</w:t>
            </w:r>
          </w:p>
        </w:tc>
        <w:tc>
          <w:tcPr>
            <w:tcW w:w="152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1527EB8" w14:textId="77777777" w:rsidR="00124E35" w:rsidRPr="00A175A1" w:rsidRDefault="00124E35" w:rsidP="006A0BC4">
            <w:pPr>
              <w:spacing w:line="276" w:lineRule="auto"/>
              <w:ind w:left="200" w:hanging="200"/>
            </w:pPr>
            <w:r>
              <w:t xml:space="preserve">None </w:t>
            </w:r>
          </w:p>
        </w:tc>
      </w:tr>
      <w:tr w:rsidR="00124E35" w14:paraId="2E2F55A4" w14:textId="77777777" w:rsidTr="00810709">
        <w:tc>
          <w:tcPr>
            <w:tcW w:w="5242"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3BFF715E" w14:textId="77777777" w:rsidR="00124E35" w:rsidRPr="00E90529" w:rsidRDefault="00124E35" w:rsidP="006A0BC4">
            <w:pPr>
              <w:spacing w:line="276" w:lineRule="auto"/>
            </w:pPr>
            <w:r w:rsidRPr="00D75316">
              <w:tab/>
              <w:t>private void rollbackDelete(int requestType, int id)</w:t>
            </w:r>
          </w:p>
        </w:tc>
        <w:tc>
          <w:tcPr>
            <w:tcW w:w="251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1ACF3FF" w14:textId="77777777" w:rsidR="00124E35" w:rsidRPr="00E90529" w:rsidRDefault="00124E35" w:rsidP="006A0BC4">
            <w:pPr>
              <w:tabs>
                <w:tab w:val="left" w:pos="2066"/>
              </w:tabs>
              <w:spacing w:line="276" w:lineRule="auto"/>
            </w:pPr>
            <w:r w:rsidRPr="00D75316">
              <w:t xml:space="preserve">Rolls back changes made by DeletePackage </w:t>
            </w:r>
            <w:r w:rsidRPr="00D75316">
              <w:lastRenderedPageBreak/>
              <w:t>Request</w:t>
            </w:r>
          </w:p>
        </w:tc>
        <w:tc>
          <w:tcPr>
            <w:tcW w:w="152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3195719" w14:textId="77777777" w:rsidR="00124E35" w:rsidRDefault="00124E35" w:rsidP="006A0BC4">
            <w:pPr>
              <w:spacing w:line="276" w:lineRule="auto"/>
              <w:ind w:left="200" w:hanging="200"/>
            </w:pPr>
            <w:r>
              <w:lastRenderedPageBreak/>
              <w:t xml:space="preserve">None </w:t>
            </w:r>
          </w:p>
        </w:tc>
      </w:tr>
    </w:tbl>
    <w:p w14:paraId="3D8CC9DF" w14:textId="77777777" w:rsidR="00124E35" w:rsidRDefault="00124E35" w:rsidP="00124E35">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3454"/>
        <w:gridCol w:w="3827"/>
        <w:gridCol w:w="2014"/>
      </w:tblGrid>
      <w:tr w:rsidR="00DD2602" w14:paraId="79AC3556" w14:textId="77777777" w:rsidTr="00DD2602">
        <w:tc>
          <w:tcPr>
            <w:tcW w:w="3454" w:type="dxa"/>
            <w:tcBorders>
              <w:top w:val="single" w:sz="8" w:space="0" w:color="auto"/>
              <w:left w:val="single" w:sz="8" w:space="0" w:color="auto"/>
              <w:bottom w:val="single" w:sz="4" w:space="0" w:color="auto"/>
              <w:right w:val="single" w:sz="8" w:space="0" w:color="auto"/>
            </w:tcBorders>
            <w:shd w:val="clear" w:color="auto" w:fill="000000"/>
            <w:tcMar>
              <w:top w:w="0" w:type="dxa"/>
              <w:left w:w="108" w:type="dxa"/>
              <w:bottom w:w="0" w:type="dxa"/>
              <w:right w:w="108" w:type="dxa"/>
            </w:tcMar>
          </w:tcPr>
          <w:p w14:paraId="2B34AD76" w14:textId="2683A6BD" w:rsidR="00DD2602" w:rsidRDefault="00DD2602" w:rsidP="003C41AB">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3827" w:type="dxa"/>
            <w:tcBorders>
              <w:top w:val="single" w:sz="8" w:space="0" w:color="auto"/>
              <w:left w:val="nil"/>
              <w:bottom w:val="single" w:sz="4" w:space="0" w:color="auto"/>
              <w:right w:val="single" w:sz="8" w:space="0" w:color="auto"/>
            </w:tcBorders>
            <w:shd w:val="clear" w:color="auto" w:fill="000000"/>
            <w:tcMar>
              <w:top w:w="0" w:type="dxa"/>
              <w:left w:w="108" w:type="dxa"/>
              <w:bottom w:w="0" w:type="dxa"/>
              <w:right w:w="108" w:type="dxa"/>
            </w:tcMar>
          </w:tcPr>
          <w:p w14:paraId="1EEF4FA7" w14:textId="5D4C2065" w:rsidR="00DD2602" w:rsidRDefault="00DD2602" w:rsidP="003C41AB">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1786" w:type="dxa"/>
            <w:tcBorders>
              <w:top w:val="single" w:sz="8" w:space="0" w:color="auto"/>
              <w:left w:val="nil"/>
              <w:bottom w:val="single" w:sz="4" w:space="0" w:color="auto"/>
              <w:right w:val="single" w:sz="8" w:space="0" w:color="auto"/>
            </w:tcBorders>
            <w:shd w:val="clear" w:color="auto" w:fill="000000"/>
            <w:tcMar>
              <w:top w:w="0" w:type="dxa"/>
              <w:left w:w="108" w:type="dxa"/>
              <w:bottom w:w="0" w:type="dxa"/>
              <w:right w:w="108" w:type="dxa"/>
            </w:tcMar>
            <w:hideMark/>
          </w:tcPr>
          <w:p w14:paraId="5DCF6D97" w14:textId="74B929CB" w:rsidR="00DD2602" w:rsidRDefault="00DD2602" w:rsidP="003C41AB">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DD2602" w14:paraId="3F5D27BD" w14:textId="77777777" w:rsidTr="00DD2602">
        <w:tc>
          <w:tcPr>
            <w:tcW w:w="345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870B44" w14:textId="59F29DDF" w:rsidR="00DD2602" w:rsidRDefault="00DD2602" w:rsidP="003C41AB">
            <w:pPr>
              <w:spacing w:line="276" w:lineRule="auto"/>
              <w:rPr>
                <w:rFonts w:eastAsiaTheme="minorHAnsi" w:cs="Arial"/>
                <w:szCs w:val="22"/>
              </w:rPr>
            </w:pPr>
            <w:r w:rsidRPr="007F5007">
              <w:rPr>
                <w:rFonts w:cs="Arial"/>
                <w:szCs w:val="22"/>
              </w:rPr>
              <w:t>public void ejbActivate()</w:t>
            </w:r>
          </w:p>
        </w:tc>
        <w:tc>
          <w:tcPr>
            <w:tcW w:w="382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C8269C" w14:textId="3974B620" w:rsidR="00DD2602" w:rsidRDefault="00DD2602" w:rsidP="003C41AB">
            <w:pPr>
              <w:spacing w:line="276" w:lineRule="auto"/>
              <w:rPr>
                <w:rFonts w:eastAsiaTheme="minorHAnsi" w:cs="Arial"/>
                <w:szCs w:val="22"/>
              </w:rPr>
            </w:pPr>
            <w:r w:rsidRPr="007F5007">
              <w:rPr>
                <w:rFonts w:cs="Arial"/>
                <w:szCs w:val="22"/>
              </w:rPr>
              <w:t>Called by the container while Activating the Session bean</w:t>
            </w:r>
          </w:p>
        </w:tc>
        <w:tc>
          <w:tcPr>
            <w:tcW w:w="17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7E38FE" w14:textId="21317074" w:rsidR="00DD2602" w:rsidRDefault="00DD2602" w:rsidP="003C41AB">
            <w:pPr>
              <w:spacing w:line="276" w:lineRule="auto"/>
              <w:ind w:left="200" w:hanging="200"/>
              <w:rPr>
                <w:rFonts w:eastAsiaTheme="minorHAnsi" w:cs="Arial"/>
                <w:sz w:val="20"/>
              </w:rPr>
            </w:pPr>
            <w:r w:rsidRPr="007F5007">
              <w:rPr>
                <w:rFonts w:cs="Arial"/>
                <w:szCs w:val="22"/>
              </w:rPr>
              <w:t>EJBException</w:t>
            </w:r>
          </w:p>
        </w:tc>
      </w:tr>
      <w:tr w:rsidR="00B734FF" w14:paraId="132FDC2C" w14:textId="77777777" w:rsidTr="00DD2602">
        <w:tc>
          <w:tcPr>
            <w:tcW w:w="345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7E887F1" w14:textId="06A0147A" w:rsidR="00B734FF" w:rsidRPr="007F5007" w:rsidRDefault="00B734FF" w:rsidP="003C41AB">
            <w:pPr>
              <w:spacing w:line="276" w:lineRule="auto"/>
              <w:rPr>
                <w:rFonts w:cs="Arial"/>
                <w:szCs w:val="22"/>
              </w:rPr>
            </w:pPr>
            <w:r w:rsidRPr="005D1E44">
              <w:rPr>
                <w:rFonts w:cs="Arial"/>
                <w:szCs w:val="22"/>
              </w:rPr>
              <w:tab/>
              <w:t>public void ejbPassivate()</w:t>
            </w:r>
          </w:p>
        </w:tc>
        <w:tc>
          <w:tcPr>
            <w:tcW w:w="382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B41B14" w14:textId="463E347B" w:rsidR="00B734FF" w:rsidRPr="007F5007" w:rsidRDefault="00B734FF" w:rsidP="003C41AB">
            <w:pPr>
              <w:spacing w:line="276" w:lineRule="auto"/>
              <w:rPr>
                <w:rFonts w:cs="Arial"/>
                <w:szCs w:val="22"/>
              </w:rPr>
            </w:pPr>
            <w:r w:rsidRPr="005D1E44">
              <w:rPr>
                <w:rFonts w:cs="Arial"/>
                <w:szCs w:val="22"/>
              </w:rPr>
              <w:t>Called by the container while passivating the bean</w:t>
            </w:r>
          </w:p>
        </w:tc>
        <w:tc>
          <w:tcPr>
            <w:tcW w:w="17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7FAD80" w14:textId="5B703A4F" w:rsidR="00B734FF" w:rsidRPr="007F5007" w:rsidRDefault="00B734FF" w:rsidP="003C41AB">
            <w:pPr>
              <w:spacing w:line="276" w:lineRule="auto"/>
              <w:ind w:left="200" w:hanging="200"/>
              <w:rPr>
                <w:rFonts w:cs="Arial"/>
                <w:szCs w:val="22"/>
              </w:rPr>
            </w:pPr>
            <w:r w:rsidRPr="005D1E44">
              <w:rPr>
                <w:rFonts w:cs="Arial"/>
                <w:szCs w:val="22"/>
              </w:rPr>
              <w:t>EJBException</w:t>
            </w:r>
          </w:p>
        </w:tc>
      </w:tr>
      <w:tr w:rsidR="00B734FF" w14:paraId="12ADE6DA" w14:textId="77777777" w:rsidTr="00DD2602">
        <w:tc>
          <w:tcPr>
            <w:tcW w:w="345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1B3B44" w14:textId="7B79CA8D" w:rsidR="00B734FF" w:rsidRPr="007F5007" w:rsidRDefault="00B734FF" w:rsidP="003C41AB">
            <w:pPr>
              <w:spacing w:line="276" w:lineRule="auto"/>
              <w:rPr>
                <w:rFonts w:cs="Arial"/>
                <w:szCs w:val="22"/>
              </w:rPr>
            </w:pPr>
            <w:r w:rsidRPr="008B7C43">
              <w:rPr>
                <w:rFonts w:cs="Arial"/>
                <w:szCs w:val="22"/>
              </w:rPr>
              <w:tab/>
              <w:t>public void ejbRemove()</w:t>
            </w:r>
          </w:p>
        </w:tc>
        <w:tc>
          <w:tcPr>
            <w:tcW w:w="382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BD6E02" w14:textId="0A5C8BF8" w:rsidR="00B734FF" w:rsidRPr="007F5007" w:rsidRDefault="00B734FF" w:rsidP="003C41AB">
            <w:pPr>
              <w:spacing w:line="276" w:lineRule="auto"/>
              <w:rPr>
                <w:rFonts w:cs="Arial"/>
                <w:szCs w:val="22"/>
              </w:rPr>
            </w:pPr>
            <w:r w:rsidRPr="008B7C43">
              <w:rPr>
                <w:rFonts w:cs="Arial"/>
                <w:szCs w:val="22"/>
              </w:rPr>
              <w:t>Called by the container while removing the bean</w:t>
            </w:r>
          </w:p>
        </w:tc>
        <w:tc>
          <w:tcPr>
            <w:tcW w:w="17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31EF16" w14:textId="1B726F9B" w:rsidR="00B734FF" w:rsidRPr="007F5007" w:rsidRDefault="00B734FF" w:rsidP="003C41AB">
            <w:pPr>
              <w:spacing w:line="276" w:lineRule="auto"/>
              <w:ind w:left="200" w:hanging="200"/>
              <w:rPr>
                <w:rFonts w:cs="Arial"/>
                <w:szCs w:val="22"/>
              </w:rPr>
            </w:pPr>
            <w:r w:rsidRPr="005D1E44">
              <w:rPr>
                <w:rFonts w:cs="Arial"/>
                <w:szCs w:val="22"/>
              </w:rPr>
              <w:t>EJBException</w:t>
            </w:r>
          </w:p>
        </w:tc>
      </w:tr>
      <w:tr w:rsidR="00B734FF" w14:paraId="3ACD3456" w14:textId="77777777" w:rsidTr="00DD2602">
        <w:tc>
          <w:tcPr>
            <w:tcW w:w="345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D03F09" w14:textId="10303DDE" w:rsidR="00B734FF" w:rsidRPr="007F5007" w:rsidRDefault="00B734FF" w:rsidP="003C41AB">
            <w:pPr>
              <w:spacing w:line="276" w:lineRule="auto"/>
              <w:rPr>
                <w:rFonts w:cs="Arial"/>
                <w:szCs w:val="22"/>
              </w:rPr>
            </w:pPr>
            <w:r w:rsidRPr="00D10310">
              <w:rPr>
                <w:rFonts w:cs="Arial"/>
                <w:szCs w:val="22"/>
              </w:rPr>
              <w:t>public void ejbCreate()</w:t>
            </w:r>
          </w:p>
        </w:tc>
        <w:tc>
          <w:tcPr>
            <w:tcW w:w="382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0F04A7" w14:textId="25C215BD" w:rsidR="00B734FF" w:rsidRPr="007F5007" w:rsidRDefault="00B734FF" w:rsidP="003C41AB">
            <w:pPr>
              <w:spacing w:line="276" w:lineRule="auto"/>
              <w:rPr>
                <w:rFonts w:cs="Arial"/>
                <w:szCs w:val="22"/>
              </w:rPr>
            </w:pPr>
            <w:r w:rsidRPr="00D10310">
              <w:rPr>
                <w:rFonts w:cs="Arial"/>
                <w:szCs w:val="22"/>
              </w:rPr>
              <w:t>called by the container when the bean is created</w:t>
            </w:r>
          </w:p>
        </w:tc>
        <w:tc>
          <w:tcPr>
            <w:tcW w:w="17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323FF9" w14:textId="21C8ADF5" w:rsidR="00B734FF" w:rsidRPr="007F5007" w:rsidRDefault="00B734FF" w:rsidP="003C41AB">
            <w:pPr>
              <w:spacing w:line="276" w:lineRule="auto"/>
              <w:ind w:left="200" w:hanging="200"/>
              <w:rPr>
                <w:rFonts w:cs="Arial"/>
                <w:szCs w:val="22"/>
              </w:rPr>
            </w:pPr>
            <w:r w:rsidRPr="00D10310">
              <w:rPr>
                <w:rFonts w:cs="Arial"/>
                <w:szCs w:val="22"/>
              </w:rPr>
              <w:t>CreateException, EJBException</w:t>
            </w:r>
          </w:p>
        </w:tc>
      </w:tr>
      <w:tr w:rsidR="00B734FF" w14:paraId="16055451" w14:textId="77777777" w:rsidTr="00DD2602">
        <w:tc>
          <w:tcPr>
            <w:tcW w:w="345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F1CCBC" w14:textId="2AC64F9F" w:rsidR="00B734FF" w:rsidRPr="007F5007" w:rsidRDefault="00B734FF" w:rsidP="003C41AB">
            <w:pPr>
              <w:spacing w:line="276" w:lineRule="auto"/>
              <w:rPr>
                <w:rFonts w:cs="Arial"/>
                <w:szCs w:val="22"/>
              </w:rPr>
            </w:pPr>
            <w:r w:rsidRPr="00FF138F">
              <w:rPr>
                <w:rFonts w:cs="Arial"/>
                <w:szCs w:val="22"/>
              </w:rPr>
              <w:tab/>
              <w:t>public CEntityModel insert(CEntityModel packageToBeInserted)</w:t>
            </w:r>
          </w:p>
        </w:tc>
        <w:tc>
          <w:tcPr>
            <w:tcW w:w="382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E94268" w14:textId="77777777" w:rsidR="00B734FF" w:rsidRPr="00FF138F" w:rsidRDefault="00B734FF" w:rsidP="003C41AB">
            <w:pPr>
              <w:numPr>
                <w:ilvl w:val="12"/>
                <w:numId w:val="0"/>
              </w:numPr>
              <w:rPr>
                <w:rFonts w:cs="Arial"/>
                <w:szCs w:val="22"/>
              </w:rPr>
            </w:pPr>
            <w:r w:rsidRPr="00FF138F">
              <w:rPr>
                <w:rFonts w:cs="Arial"/>
                <w:szCs w:val="22"/>
              </w:rPr>
              <w:t xml:space="preserve">Inserts a Package into the data store through the CPackageEntityBean. The </w:t>
            </w:r>
            <w:r>
              <w:rPr>
                <w:rFonts w:cs="Arial"/>
                <w:szCs w:val="22"/>
              </w:rPr>
              <w:t xml:space="preserve">Entitymodel is validated by the </w:t>
            </w:r>
            <w:r w:rsidRPr="00FF138F">
              <w:rPr>
                <w:rFonts w:cs="Arial"/>
                <w:szCs w:val="22"/>
              </w:rPr>
              <w:t>DEscriptionSessionBean and then fresh ids are generated and then sent to the entitybean for insertion</w:t>
            </w:r>
          </w:p>
          <w:p w14:paraId="6D481266" w14:textId="53A559BC" w:rsidR="00B734FF" w:rsidRPr="007F5007" w:rsidRDefault="00B734FF" w:rsidP="003C41AB">
            <w:pPr>
              <w:spacing w:line="276" w:lineRule="auto"/>
              <w:rPr>
                <w:rFonts w:cs="Arial"/>
                <w:szCs w:val="22"/>
              </w:rPr>
            </w:pPr>
            <w:r w:rsidRPr="00FF138F">
              <w:rPr>
                <w:rFonts w:cs="Arial"/>
                <w:szCs w:val="22"/>
              </w:rPr>
              <w:tab/>
              <w:t xml:space="preserve"> *</w:t>
            </w:r>
          </w:p>
        </w:tc>
        <w:tc>
          <w:tcPr>
            <w:tcW w:w="17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0F6C58D" w14:textId="097065DB" w:rsidR="00B734FF" w:rsidRPr="007F5007" w:rsidRDefault="00B734FF" w:rsidP="003C41AB">
            <w:pPr>
              <w:spacing w:line="276" w:lineRule="auto"/>
              <w:ind w:left="200" w:hanging="200"/>
              <w:rPr>
                <w:rFonts w:cs="Arial"/>
                <w:szCs w:val="22"/>
              </w:rPr>
            </w:pPr>
            <w:r w:rsidRPr="00FF138F">
              <w:rPr>
                <w:rFonts w:cs="Arial"/>
                <w:szCs w:val="22"/>
              </w:rPr>
              <w:t>FinderException, CreateException, CException</w:t>
            </w:r>
          </w:p>
        </w:tc>
      </w:tr>
      <w:tr w:rsidR="00B734FF" w14:paraId="3DB095C1" w14:textId="77777777" w:rsidTr="00DD2602">
        <w:tc>
          <w:tcPr>
            <w:tcW w:w="345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FE1B61" w14:textId="38002CE5" w:rsidR="00B734FF" w:rsidRPr="007F5007" w:rsidRDefault="00B734FF" w:rsidP="003C41AB">
            <w:pPr>
              <w:spacing w:line="276" w:lineRule="auto"/>
              <w:rPr>
                <w:rFonts w:cs="Arial"/>
                <w:szCs w:val="22"/>
              </w:rPr>
            </w:pPr>
            <w:r w:rsidRPr="00DD63D1">
              <w:rPr>
                <w:rFonts w:cs="Arial"/>
                <w:szCs w:val="22"/>
              </w:rPr>
              <w:tab/>
              <w:t>public void delete(int id, String userName)</w:t>
            </w:r>
          </w:p>
        </w:tc>
        <w:tc>
          <w:tcPr>
            <w:tcW w:w="382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6D397F" w14:textId="79C718B7" w:rsidR="00B734FF" w:rsidRPr="007F5007" w:rsidRDefault="00B734FF" w:rsidP="003C41AB">
            <w:pPr>
              <w:spacing w:line="276" w:lineRule="auto"/>
              <w:rPr>
                <w:rFonts w:cs="Arial"/>
                <w:szCs w:val="22"/>
              </w:rPr>
            </w:pPr>
            <w:r w:rsidRPr="00DD63D1">
              <w:rPr>
                <w:rFonts w:cs="Arial"/>
                <w:szCs w:val="22"/>
              </w:rPr>
              <w:t>Soft del</w:t>
            </w:r>
            <w:r>
              <w:rPr>
                <w:rFonts w:cs="Arial"/>
                <w:szCs w:val="22"/>
              </w:rPr>
              <w:t>etes a Package in the DataStore</w:t>
            </w:r>
          </w:p>
        </w:tc>
        <w:tc>
          <w:tcPr>
            <w:tcW w:w="17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438E22" w14:textId="660C2847" w:rsidR="00B734FF" w:rsidRPr="007F5007" w:rsidRDefault="00B734FF" w:rsidP="003C41AB">
            <w:pPr>
              <w:spacing w:line="276" w:lineRule="auto"/>
              <w:ind w:left="200" w:hanging="200"/>
              <w:rPr>
                <w:rFonts w:cs="Arial"/>
                <w:szCs w:val="22"/>
              </w:rPr>
            </w:pPr>
            <w:r w:rsidRPr="00DD63D1">
              <w:rPr>
                <w:rFonts w:cs="Arial"/>
                <w:szCs w:val="22"/>
              </w:rPr>
              <w:t>CException</w:t>
            </w:r>
          </w:p>
        </w:tc>
      </w:tr>
      <w:tr w:rsidR="00B734FF" w14:paraId="6707BB81" w14:textId="77777777" w:rsidTr="00DD2602">
        <w:tc>
          <w:tcPr>
            <w:tcW w:w="345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977B7D" w14:textId="7B72191C" w:rsidR="00B734FF" w:rsidRPr="007F5007" w:rsidRDefault="00B734FF" w:rsidP="003C41AB">
            <w:pPr>
              <w:spacing w:line="276" w:lineRule="auto"/>
              <w:rPr>
                <w:rFonts w:cs="Arial"/>
                <w:szCs w:val="22"/>
              </w:rPr>
            </w:pPr>
            <w:r w:rsidRPr="00D9319E">
              <w:rPr>
                <w:rFonts w:cs="Arial"/>
                <w:szCs w:val="22"/>
              </w:rPr>
              <w:tab/>
              <w:t>public void updatePackagesAllTypeItems(int packageId, HashMap assignedList, HashMap updatedItems, String packageType)</w:t>
            </w:r>
          </w:p>
        </w:tc>
        <w:tc>
          <w:tcPr>
            <w:tcW w:w="382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69546F" w14:textId="77777777" w:rsidR="00B734FF" w:rsidRPr="007F5007" w:rsidRDefault="00B734FF" w:rsidP="003C41AB">
            <w:pPr>
              <w:spacing w:line="276" w:lineRule="auto"/>
              <w:rPr>
                <w:rFonts w:cs="Arial"/>
                <w:szCs w:val="22"/>
              </w:rPr>
            </w:pPr>
          </w:p>
        </w:tc>
        <w:tc>
          <w:tcPr>
            <w:tcW w:w="17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D900FC" w14:textId="633A47E6" w:rsidR="00B734FF" w:rsidRPr="007F5007" w:rsidRDefault="00B734FF" w:rsidP="003C41AB">
            <w:pPr>
              <w:spacing w:line="276" w:lineRule="auto"/>
              <w:ind w:left="200" w:hanging="200"/>
              <w:rPr>
                <w:rFonts w:cs="Arial"/>
                <w:szCs w:val="22"/>
              </w:rPr>
            </w:pPr>
            <w:r w:rsidRPr="00D9319E">
              <w:rPr>
                <w:rFonts w:cs="Arial"/>
                <w:szCs w:val="22"/>
              </w:rPr>
              <w:t>RemoteException, CException</w:t>
            </w:r>
          </w:p>
        </w:tc>
      </w:tr>
    </w:tbl>
    <w:p w14:paraId="41EC8EF2" w14:textId="77777777" w:rsidR="00DD2602" w:rsidRDefault="00DD2602" w:rsidP="00124E35">
      <w:pPr>
        <w:pStyle w:val="BodyText"/>
        <w:rPr>
          <w:rFonts w:eastAsiaTheme="minorHAnsi" w:cs="Arial"/>
          <w:szCs w:val="22"/>
        </w:rPr>
      </w:pPr>
    </w:p>
    <w:p w14:paraId="180CC35F" w14:textId="77777777" w:rsidR="00124E35" w:rsidRDefault="00124E35" w:rsidP="00124E35">
      <w:pPr>
        <w:pStyle w:val="BodyText"/>
        <w:rPr>
          <w:rFonts w:eastAsiaTheme="minorHAnsi" w:cs="Arial"/>
          <w:szCs w:val="22"/>
        </w:rPr>
      </w:pPr>
    </w:p>
    <w:p w14:paraId="3CAFC7D0" w14:textId="77777777" w:rsidR="00124E35" w:rsidRPr="00124E35" w:rsidRDefault="00124E35" w:rsidP="00124E35">
      <w:pPr>
        <w:pStyle w:val="BodyText"/>
        <w:numPr>
          <w:ilvl w:val="0"/>
          <w:numId w:val="10"/>
        </w:numPr>
        <w:rPr>
          <w:rFonts w:eastAsiaTheme="minorHAnsi" w:cs="Arial"/>
          <w:b/>
          <w:szCs w:val="22"/>
        </w:rPr>
      </w:pPr>
      <w:r w:rsidRPr="00124E35">
        <w:rPr>
          <w:rFonts w:eastAsiaTheme="minorHAnsi" w:cs="Arial"/>
          <w:b/>
          <w:szCs w:val="22"/>
        </w:rPr>
        <w:t>com.myrio.tm.products.packages.dba.CPackageAssignmentDAO</w:t>
      </w:r>
    </w:p>
    <w:p w14:paraId="3E914829" w14:textId="77777777" w:rsidR="00124E35" w:rsidRDefault="00124E35" w:rsidP="00124E35">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5095"/>
        <w:gridCol w:w="2386"/>
        <w:gridCol w:w="1785"/>
      </w:tblGrid>
      <w:tr w:rsidR="00124E35" w14:paraId="3B93D933" w14:textId="77777777" w:rsidTr="00BA6130">
        <w:tc>
          <w:tcPr>
            <w:tcW w:w="5095"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tcPr>
          <w:p w14:paraId="668A1F50"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238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tcPr>
          <w:p w14:paraId="5BE038C5"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1785"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43EECF4F"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124E35" w14:paraId="58297F70" w14:textId="77777777" w:rsidTr="00BA6130">
        <w:tc>
          <w:tcPr>
            <w:tcW w:w="509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20048A7" w14:textId="77777777" w:rsidR="00124E35" w:rsidRDefault="00124E35" w:rsidP="006A0BC4">
            <w:pPr>
              <w:spacing w:line="276" w:lineRule="auto"/>
              <w:rPr>
                <w:rFonts w:eastAsiaTheme="minorHAnsi" w:cs="Arial"/>
                <w:szCs w:val="22"/>
              </w:rPr>
            </w:pPr>
            <w:r w:rsidRPr="00D86A90">
              <w:rPr>
                <w:rFonts w:eastAsiaTheme="minorHAnsi" w:cs="Arial"/>
                <w:szCs w:val="22"/>
              </w:rPr>
              <w:t>public static List&lt;String&gt; getAllPackagesIdAssignedToVoDItemId(int itemId)</w:t>
            </w:r>
          </w:p>
        </w:tc>
        <w:tc>
          <w:tcPr>
            <w:tcW w:w="2386" w:type="dxa"/>
            <w:tcBorders>
              <w:top w:val="nil"/>
              <w:left w:val="nil"/>
              <w:bottom w:val="single" w:sz="8" w:space="0" w:color="auto"/>
              <w:right w:val="single" w:sz="8" w:space="0" w:color="auto"/>
            </w:tcBorders>
            <w:tcMar>
              <w:top w:w="0" w:type="dxa"/>
              <w:left w:w="108" w:type="dxa"/>
              <w:bottom w:w="0" w:type="dxa"/>
              <w:right w:w="108" w:type="dxa"/>
            </w:tcMar>
          </w:tcPr>
          <w:p w14:paraId="4FF00150" w14:textId="77777777" w:rsidR="00124E35" w:rsidRDefault="00124E35" w:rsidP="006A0BC4">
            <w:pPr>
              <w:spacing w:line="276" w:lineRule="auto"/>
              <w:rPr>
                <w:rFonts w:eastAsiaTheme="minorHAnsi" w:cs="Arial"/>
                <w:szCs w:val="22"/>
              </w:rPr>
            </w:pPr>
            <w:r w:rsidRPr="00D86A90">
              <w:rPr>
                <w:rFonts w:eastAsiaTheme="minorHAnsi" w:cs="Arial"/>
                <w:szCs w:val="22"/>
              </w:rPr>
              <w:t>get All PackagesId Assigned To VoD Itemid</w:t>
            </w:r>
          </w:p>
        </w:tc>
        <w:tc>
          <w:tcPr>
            <w:tcW w:w="1785" w:type="dxa"/>
            <w:tcBorders>
              <w:top w:val="nil"/>
              <w:left w:val="nil"/>
              <w:bottom w:val="single" w:sz="8" w:space="0" w:color="auto"/>
              <w:right w:val="single" w:sz="8" w:space="0" w:color="auto"/>
            </w:tcBorders>
            <w:tcMar>
              <w:top w:w="0" w:type="dxa"/>
              <w:left w:w="108" w:type="dxa"/>
              <w:bottom w:w="0" w:type="dxa"/>
              <w:right w:w="108" w:type="dxa"/>
            </w:tcMar>
          </w:tcPr>
          <w:p w14:paraId="456F4150" w14:textId="77777777" w:rsidR="00124E35" w:rsidRDefault="00124E35" w:rsidP="006A0BC4">
            <w:pPr>
              <w:spacing w:line="276" w:lineRule="auto"/>
              <w:ind w:left="200" w:hanging="200"/>
              <w:rPr>
                <w:rFonts w:eastAsiaTheme="minorHAnsi" w:cs="Arial"/>
                <w:sz w:val="20"/>
              </w:rPr>
            </w:pPr>
            <w:r w:rsidRPr="00D86A90">
              <w:rPr>
                <w:rFonts w:eastAsiaTheme="minorHAnsi" w:cs="Arial"/>
                <w:sz w:val="20"/>
              </w:rPr>
              <w:t>Exception</w:t>
            </w:r>
          </w:p>
        </w:tc>
      </w:tr>
    </w:tbl>
    <w:p w14:paraId="6175C162" w14:textId="77777777" w:rsidR="00124E35" w:rsidRDefault="00124E35" w:rsidP="00124E35">
      <w:pPr>
        <w:pStyle w:val="BodyText"/>
        <w:rPr>
          <w:rFonts w:eastAsiaTheme="minorHAnsi" w:cs="Arial"/>
          <w:szCs w:val="22"/>
        </w:rPr>
      </w:pPr>
    </w:p>
    <w:p w14:paraId="6865E531" w14:textId="77777777" w:rsidR="00124E35" w:rsidRPr="00124E35" w:rsidRDefault="00124E35" w:rsidP="00124E35">
      <w:pPr>
        <w:pStyle w:val="BodyText"/>
        <w:numPr>
          <w:ilvl w:val="0"/>
          <w:numId w:val="10"/>
        </w:numPr>
        <w:rPr>
          <w:rFonts w:eastAsiaTheme="minorHAnsi" w:cs="Arial"/>
          <w:b/>
          <w:szCs w:val="22"/>
        </w:rPr>
      </w:pPr>
      <w:r w:rsidRPr="00124E35">
        <w:rPr>
          <w:rFonts w:eastAsiaTheme="minorHAnsi" w:cs="Arial"/>
          <w:b/>
          <w:szCs w:val="22"/>
        </w:rPr>
        <w:t>com.myrio.tm.products.packages.pkgapi.al.CPackageAPISessionBean</w:t>
      </w:r>
    </w:p>
    <w:p w14:paraId="515F9B7F" w14:textId="77777777" w:rsidR="00124E35" w:rsidRDefault="00124E35" w:rsidP="00124E35">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3444"/>
        <w:gridCol w:w="2156"/>
        <w:gridCol w:w="3666"/>
      </w:tblGrid>
      <w:tr w:rsidR="00124E35" w14:paraId="6821AEA8" w14:textId="77777777" w:rsidTr="00BA6130">
        <w:trPr>
          <w:trHeight w:val="92"/>
        </w:trPr>
        <w:tc>
          <w:tcPr>
            <w:tcW w:w="3444"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5BDD304D"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215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4F92D9A8"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366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4FB4DA25"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124E35" w14:paraId="08A8237B" w14:textId="77777777" w:rsidTr="00BA6130">
        <w:trPr>
          <w:trHeight w:val="92"/>
        </w:trPr>
        <w:tc>
          <w:tcPr>
            <w:tcW w:w="3444" w:type="dxa"/>
            <w:tcBorders>
              <w:top w:val="nil"/>
              <w:left w:val="single" w:sz="8" w:space="0" w:color="auto"/>
              <w:bottom w:val="single" w:sz="4" w:space="0" w:color="auto"/>
              <w:right w:val="single" w:sz="8" w:space="0" w:color="auto"/>
            </w:tcBorders>
            <w:tcMar>
              <w:top w:w="0" w:type="dxa"/>
              <w:left w:w="108" w:type="dxa"/>
              <w:bottom w:w="0" w:type="dxa"/>
              <w:right w:w="108" w:type="dxa"/>
            </w:tcMar>
          </w:tcPr>
          <w:p w14:paraId="6F364E7A" w14:textId="77777777" w:rsidR="00124E35" w:rsidRPr="00A22FA4" w:rsidRDefault="00124E35" w:rsidP="006A0BC4">
            <w:pPr>
              <w:spacing w:line="276" w:lineRule="auto"/>
            </w:pPr>
            <w:r w:rsidRPr="00ED2A04">
              <w:t>omiMgr</w:t>
            </w:r>
          </w:p>
        </w:tc>
        <w:tc>
          <w:tcPr>
            <w:tcW w:w="2156" w:type="dxa"/>
            <w:tcBorders>
              <w:top w:val="nil"/>
              <w:left w:val="nil"/>
              <w:bottom w:val="single" w:sz="4" w:space="0" w:color="auto"/>
              <w:right w:val="single" w:sz="8" w:space="0" w:color="auto"/>
            </w:tcBorders>
            <w:tcMar>
              <w:top w:w="0" w:type="dxa"/>
              <w:left w:w="108" w:type="dxa"/>
              <w:bottom w:w="0" w:type="dxa"/>
              <w:right w:w="108" w:type="dxa"/>
            </w:tcMar>
          </w:tcPr>
          <w:p w14:paraId="116D8A4C" w14:textId="77777777" w:rsidR="00124E35" w:rsidRDefault="00124E35" w:rsidP="006A0BC4">
            <w:pPr>
              <w:spacing w:line="276" w:lineRule="auto"/>
            </w:pPr>
            <w:r>
              <w:t xml:space="preserve">Private </w:t>
            </w:r>
            <w:r w:rsidRPr="00ED2A04">
              <w:t>OMIManager</w:t>
            </w:r>
          </w:p>
        </w:tc>
        <w:tc>
          <w:tcPr>
            <w:tcW w:w="3666" w:type="dxa"/>
            <w:tcBorders>
              <w:top w:val="nil"/>
              <w:left w:val="nil"/>
              <w:bottom w:val="single" w:sz="4" w:space="0" w:color="auto"/>
              <w:right w:val="single" w:sz="8" w:space="0" w:color="auto"/>
            </w:tcBorders>
            <w:tcMar>
              <w:top w:w="0" w:type="dxa"/>
              <w:left w:w="108" w:type="dxa"/>
              <w:bottom w:w="0" w:type="dxa"/>
              <w:right w:w="108" w:type="dxa"/>
            </w:tcMar>
          </w:tcPr>
          <w:p w14:paraId="325F2F58" w14:textId="77777777" w:rsidR="00124E35" w:rsidRPr="00A22FA4" w:rsidRDefault="00124E35" w:rsidP="006A0BC4">
            <w:pPr>
              <w:spacing w:line="276" w:lineRule="auto"/>
            </w:pPr>
            <w:r w:rsidRPr="00ED2A04">
              <w:t>omiMgr</w:t>
            </w:r>
          </w:p>
        </w:tc>
      </w:tr>
    </w:tbl>
    <w:p w14:paraId="3565D75D" w14:textId="77777777" w:rsidR="00124E35" w:rsidRDefault="00124E35" w:rsidP="00124E35">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5095"/>
        <w:gridCol w:w="2386"/>
        <w:gridCol w:w="1785"/>
      </w:tblGrid>
      <w:tr w:rsidR="00124E35" w14:paraId="2565E751" w14:textId="77777777" w:rsidTr="00BA6130">
        <w:tc>
          <w:tcPr>
            <w:tcW w:w="5095"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tcPr>
          <w:p w14:paraId="1F03CEAC"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238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tcPr>
          <w:p w14:paraId="701C65B0"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1785"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0C75FC8A"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124E35" w14:paraId="1FDE6410" w14:textId="77777777" w:rsidTr="00BA6130">
        <w:tc>
          <w:tcPr>
            <w:tcW w:w="509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167D635" w14:textId="77777777" w:rsidR="00124E35" w:rsidRDefault="00124E35" w:rsidP="006A0BC4">
            <w:pPr>
              <w:spacing w:line="276" w:lineRule="auto"/>
              <w:rPr>
                <w:rFonts w:eastAsiaTheme="minorHAnsi" w:cs="Arial"/>
                <w:szCs w:val="22"/>
              </w:rPr>
            </w:pPr>
            <w:r w:rsidRPr="009473F9">
              <w:rPr>
                <w:rFonts w:cs="Arial"/>
                <w:szCs w:val="22"/>
              </w:rPr>
              <w:t xml:space="preserve">  private void updateVmxSyncStatus(int vmxSyncStatus, int featureId)</w:t>
            </w:r>
          </w:p>
        </w:tc>
        <w:tc>
          <w:tcPr>
            <w:tcW w:w="2386" w:type="dxa"/>
            <w:tcBorders>
              <w:top w:val="nil"/>
              <w:left w:val="nil"/>
              <w:bottom w:val="single" w:sz="8" w:space="0" w:color="auto"/>
              <w:right w:val="single" w:sz="8" w:space="0" w:color="auto"/>
            </w:tcBorders>
            <w:tcMar>
              <w:top w:w="0" w:type="dxa"/>
              <w:left w:w="108" w:type="dxa"/>
              <w:bottom w:w="0" w:type="dxa"/>
              <w:right w:w="108" w:type="dxa"/>
            </w:tcMar>
          </w:tcPr>
          <w:p w14:paraId="1791898C" w14:textId="77777777" w:rsidR="00124E35" w:rsidRDefault="00124E35" w:rsidP="006A0BC4">
            <w:pPr>
              <w:spacing w:line="276" w:lineRule="auto"/>
              <w:rPr>
                <w:rFonts w:eastAsiaTheme="minorHAnsi" w:cs="Arial"/>
                <w:szCs w:val="22"/>
              </w:rPr>
            </w:pPr>
            <w:r w:rsidRPr="00601364">
              <w:rPr>
                <w:rFonts w:eastAsiaTheme="minorHAnsi" w:cs="Arial"/>
                <w:szCs w:val="22"/>
              </w:rPr>
              <w:t>update VmxSync Status</w:t>
            </w:r>
          </w:p>
        </w:tc>
        <w:tc>
          <w:tcPr>
            <w:tcW w:w="1785" w:type="dxa"/>
            <w:tcBorders>
              <w:top w:val="nil"/>
              <w:left w:val="nil"/>
              <w:bottom w:val="single" w:sz="8" w:space="0" w:color="auto"/>
              <w:right w:val="single" w:sz="8" w:space="0" w:color="auto"/>
            </w:tcBorders>
            <w:tcMar>
              <w:top w:w="0" w:type="dxa"/>
              <w:left w:w="108" w:type="dxa"/>
              <w:bottom w:w="0" w:type="dxa"/>
              <w:right w:w="108" w:type="dxa"/>
            </w:tcMar>
          </w:tcPr>
          <w:p w14:paraId="45566E9D" w14:textId="77777777" w:rsidR="00124E35" w:rsidRDefault="00124E35" w:rsidP="006A0BC4">
            <w:pPr>
              <w:spacing w:line="276" w:lineRule="auto"/>
              <w:ind w:left="200" w:hanging="200"/>
              <w:rPr>
                <w:rFonts w:eastAsiaTheme="minorHAnsi" w:cs="Arial"/>
                <w:sz w:val="20"/>
              </w:rPr>
            </w:pPr>
            <w:r>
              <w:rPr>
                <w:rFonts w:eastAsiaTheme="minorHAnsi" w:cs="Arial"/>
                <w:sz w:val="20"/>
              </w:rPr>
              <w:t xml:space="preserve">None </w:t>
            </w:r>
          </w:p>
        </w:tc>
      </w:tr>
    </w:tbl>
    <w:p w14:paraId="31B18A49" w14:textId="77777777" w:rsidR="00124E35" w:rsidRDefault="00124E35" w:rsidP="00124E35">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124E35" w14:paraId="0EF10A20" w14:textId="77777777" w:rsidTr="00BA6130">
        <w:tc>
          <w:tcPr>
            <w:tcW w:w="2698" w:type="dxa"/>
            <w:tcBorders>
              <w:top w:val="single" w:sz="4" w:space="0" w:color="auto"/>
              <w:bottom w:val="single" w:sz="4" w:space="0" w:color="auto"/>
              <w:right w:val="single" w:sz="4" w:space="0" w:color="auto"/>
            </w:tcBorders>
            <w:shd w:val="clear" w:color="auto" w:fill="000000"/>
          </w:tcPr>
          <w:p w14:paraId="588CF8E8"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lastRenderedPageBreak/>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3335BBAB"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2F6D4B5D"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Exception</w:t>
            </w:r>
          </w:p>
        </w:tc>
      </w:tr>
      <w:tr w:rsidR="00124E35" w14:paraId="36258CB4" w14:textId="77777777" w:rsidTr="00BA6130">
        <w:tc>
          <w:tcPr>
            <w:tcW w:w="2698" w:type="dxa"/>
            <w:tcBorders>
              <w:top w:val="single" w:sz="4" w:space="0" w:color="auto"/>
              <w:bottom w:val="single" w:sz="4" w:space="0" w:color="auto"/>
              <w:right w:val="single" w:sz="4" w:space="0" w:color="auto"/>
            </w:tcBorders>
          </w:tcPr>
          <w:p w14:paraId="501E3136" w14:textId="77777777" w:rsidR="00124E35" w:rsidRDefault="00124E35" w:rsidP="006A0BC4">
            <w:pPr>
              <w:numPr>
                <w:ilvl w:val="12"/>
                <w:numId w:val="0"/>
              </w:numPr>
              <w:rPr>
                <w:rFonts w:cs="Arial"/>
                <w:szCs w:val="22"/>
              </w:rPr>
            </w:pPr>
            <w:r w:rsidRPr="0079542F">
              <w:rPr>
                <w:rFonts w:cs="Arial"/>
                <w:szCs w:val="22"/>
              </w:rPr>
              <w:t>public void ejbActivate()</w:t>
            </w:r>
          </w:p>
        </w:tc>
        <w:tc>
          <w:tcPr>
            <w:tcW w:w="4410" w:type="dxa"/>
            <w:tcBorders>
              <w:top w:val="single" w:sz="4" w:space="0" w:color="auto"/>
              <w:left w:val="single" w:sz="4" w:space="0" w:color="auto"/>
              <w:bottom w:val="single" w:sz="4" w:space="0" w:color="auto"/>
              <w:right w:val="single" w:sz="4" w:space="0" w:color="auto"/>
            </w:tcBorders>
          </w:tcPr>
          <w:p w14:paraId="3152B850" w14:textId="77777777" w:rsidR="00124E35" w:rsidRDefault="00124E35" w:rsidP="006A0BC4">
            <w:pPr>
              <w:numPr>
                <w:ilvl w:val="12"/>
                <w:numId w:val="0"/>
              </w:numPr>
              <w:rPr>
                <w:rFonts w:cs="Arial"/>
                <w:szCs w:val="22"/>
              </w:rPr>
            </w:pPr>
            <w:r w:rsidRPr="0079542F">
              <w:rPr>
                <w:rFonts w:cs="Arial"/>
                <w:szCs w:val="22"/>
              </w:rPr>
              <w:t>Called by the container while Activating the Session bean</w:t>
            </w:r>
          </w:p>
        </w:tc>
        <w:tc>
          <w:tcPr>
            <w:tcW w:w="2156" w:type="dxa"/>
            <w:tcBorders>
              <w:top w:val="single" w:sz="4" w:space="0" w:color="auto"/>
              <w:left w:val="single" w:sz="4" w:space="0" w:color="auto"/>
              <w:bottom w:val="single" w:sz="4" w:space="0" w:color="auto"/>
            </w:tcBorders>
          </w:tcPr>
          <w:p w14:paraId="4D75AAC8" w14:textId="77777777" w:rsidR="00124E35" w:rsidRDefault="00124E35" w:rsidP="006A0BC4">
            <w:pPr>
              <w:numPr>
                <w:ilvl w:val="12"/>
                <w:numId w:val="0"/>
              </w:numPr>
              <w:rPr>
                <w:rFonts w:cs="Arial"/>
                <w:szCs w:val="22"/>
              </w:rPr>
            </w:pPr>
            <w:r w:rsidRPr="0079542F">
              <w:rPr>
                <w:rFonts w:cs="Arial"/>
                <w:szCs w:val="22"/>
              </w:rPr>
              <w:t>EJBException</w:t>
            </w:r>
          </w:p>
        </w:tc>
      </w:tr>
      <w:tr w:rsidR="00124E35" w14:paraId="79CA2501" w14:textId="77777777" w:rsidTr="00BA6130">
        <w:tc>
          <w:tcPr>
            <w:tcW w:w="2698" w:type="dxa"/>
            <w:tcBorders>
              <w:top w:val="single" w:sz="4" w:space="0" w:color="auto"/>
              <w:bottom w:val="single" w:sz="4" w:space="0" w:color="auto"/>
              <w:right w:val="single" w:sz="4" w:space="0" w:color="auto"/>
            </w:tcBorders>
          </w:tcPr>
          <w:p w14:paraId="5993AB42" w14:textId="77777777" w:rsidR="00124E35" w:rsidRPr="00CD12F5" w:rsidRDefault="00124E35" w:rsidP="006A0BC4">
            <w:pPr>
              <w:numPr>
                <w:ilvl w:val="12"/>
                <w:numId w:val="0"/>
              </w:numPr>
              <w:rPr>
                <w:rFonts w:cs="Arial"/>
                <w:szCs w:val="22"/>
              </w:rPr>
            </w:pPr>
            <w:r w:rsidRPr="00FC6120">
              <w:rPr>
                <w:rFonts w:cs="Arial"/>
                <w:szCs w:val="22"/>
              </w:rPr>
              <w:t xml:space="preserve">  public void ejbPassivate()</w:t>
            </w:r>
          </w:p>
        </w:tc>
        <w:tc>
          <w:tcPr>
            <w:tcW w:w="4410" w:type="dxa"/>
            <w:tcBorders>
              <w:top w:val="single" w:sz="4" w:space="0" w:color="auto"/>
              <w:left w:val="single" w:sz="4" w:space="0" w:color="auto"/>
              <w:bottom w:val="single" w:sz="4" w:space="0" w:color="auto"/>
              <w:right w:val="single" w:sz="4" w:space="0" w:color="auto"/>
            </w:tcBorders>
          </w:tcPr>
          <w:p w14:paraId="111DE2F7" w14:textId="77777777" w:rsidR="00124E35" w:rsidRPr="00CD12F5" w:rsidRDefault="00124E35" w:rsidP="006A0BC4">
            <w:pPr>
              <w:numPr>
                <w:ilvl w:val="12"/>
                <w:numId w:val="0"/>
              </w:numPr>
              <w:rPr>
                <w:rFonts w:cs="Arial"/>
                <w:szCs w:val="22"/>
              </w:rPr>
            </w:pPr>
            <w:r w:rsidRPr="00FC6120">
              <w:rPr>
                <w:rFonts w:cs="Arial"/>
                <w:szCs w:val="22"/>
              </w:rPr>
              <w:t>Called by the container while passivating the bean</w:t>
            </w:r>
          </w:p>
        </w:tc>
        <w:tc>
          <w:tcPr>
            <w:tcW w:w="2156" w:type="dxa"/>
            <w:tcBorders>
              <w:top w:val="single" w:sz="4" w:space="0" w:color="auto"/>
              <w:left w:val="single" w:sz="4" w:space="0" w:color="auto"/>
              <w:bottom w:val="single" w:sz="4" w:space="0" w:color="auto"/>
            </w:tcBorders>
          </w:tcPr>
          <w:p w14:paraId="4298C4FE" w14:textId="77777777" w:rsidR="00124E35" w:rsidRPr="00CD12F5" w:rsidRDefault="00124E35" w:rsidP="006A0BC4">
            <w:pPr>
              <w:numPr>
                <w:ilvl w:val="12"/>
                <w:numId w:val="0"/>
              </w:numPr>
              <w:rPr>
                <w:rFonts w:cs="Arial"/>
                <w:szCs w:val="22"/>
              </w:rPr>
            </w:pPr>
            <w:r w:rsidRPr="00FC6120">
              <w:rPr>
                <w:rFonts w:cs="Arial"/>
                <w:szCs w:val="22"/>
              </w:rPr>
              <w:t>EJBException</w:t>
            </w:r>
          </w:p>
        </w:tc>
      </w:tr>
      <w:tr w:rsidR="00124E35" w14:paraId="28EEC91B" w14:textId="77777777" w:rsidTr="00BA6130">
        <w:tc>
          <w:tcPr>
            <w:tcW w:w="2698" w:type="dxa"/>
            <w:tcBorders>
              <w:top w:val="single" w:sz="4" w:space="0" w:color="auto"/>
              <w:bottom w:val="single" w:sz="4" w:space="0" w:color="auto"/>
              <w:right w:val="single" w:sz="4" w:space="0" w:color="auto"/>
            </w:tcBorders>
          </w:tcPr>
          <w:p w14:paraId="5AFA844F" w14:textId="77777777" w:rsidR="00124E35" w:rsidRPr="00E63186" w:rsidRDefault="00124E35" w:rsidP="006A0BC4">
            <w:pPr>
              <w:numPr>
                <w:ilvl w:val="12"/>
                <w:numId w:val="0"/>
              </w:numPr>
              <w:rPr>
                <w:rFonts w:cs="Arial"/>
                <w:szCs w:val="22"/>
              </w:rPr>
            </w:pPr>
            <w:r w:rsidRPr="000E2270">
              <w:rPr>
                <w:rFonts w:cs="Arial"/>
                <w:szCs w:val="22"/>
              </w:rPr>
              <w:t>public void ejbRemove()</w:t>
            </w:r>
          </w:p>
        </w:tc>
        <w:tc>
          <w:tcPr>
            <w:tcW w:w="4410" w:type="dxa"/>
            <w:tcBorders>
              <w:top w:val="single" w:sz="4" w:space="0" w:color="auto"/>
              <w:left w:val="single" w:sz="4" w:space="0" w:color="auto"/>
              <w:bottom w:val="single" w:sz="4" w:space="0" w:color="auto"/>
              <w:right w:val="single" w:sz="4" w:space="0" w:color="auto"/>
            </w:tcBorders>
          </w:tcPr>
          <w:p w14:paraId="57B2A8BC" w14:textId="77777777" w:rsidR="00124E35" w:rsidRPr="00E63186" w:rsidRDefault="00124E35" w:rsidP="006A0BC4">
            <w:pPr>
              <w:numPr>
                <w:ilvl w:val="12"/>
                <w:numId w:val="0"/>
              </w:numPr>
              <w:rPr>
                <w:rFonts w:cs="Arial"/>
                <w:szCs w:val="22"/>
              </w:rPr>
            </w:pPr>
            <w:r w:rsidRPr="000E2270">
              <w:rPr>
                <w:rFonts w:cs="Arial"/>
                <w:szCs w:val="22"/>
              </w:rPr>
              <w:t>Called by the container while removing the bean</w:t>
            </w:r>
          </w:p>
        </w:tc>
        <w:tc>
          <w:tcPr>
            <w:tcW w:w="2156" w:type="dxa"/>
            <w:tcBorders>
              <w:top w:val="single" w:sz="4" w:space="0" w:color="auto"/>
              <w:left w:val="single" w:sz="4" w:space="0" w:color="auto"/>
              <w:bottom w:val="single" w:sz="4" w:space="0" w:color="auto"/>
            </w:tcBorders>
          </w:tcPr>
          <w:p w14:paraId="7C000C8F" w14:textId="77777777" w:rsidR="00124E35" w:rsidRPr="00CD12F5" w:rsidRDefault="00124E35" w:rsidP="006A0BC4">
            <w:pPr>
              <w:numPr>
                <w:ilvl w:val="12"/>
                <w:numId w:val="0"/>
              </w:numPr>
              <w:rPr>
                <w:rFonts w:cs="Arial"/>
                <w:szCs w:val="22"/>
              </w:rPr>
            </w:pPr>
            <w:r w:rsidRPr="000E2270">
              <w:rPr>
                <w:rFonts w:cs="Arial"/>
                <w:szCs w:val="22"/>
              </w:rPr>
              <w:t>EJBException</w:t>
            </w:r>
          </w:p>
        </w:tc>
      </w:tr>
      <w:tr w:rsidR="00124E35" w14:paraId="457D9293" w14:textId="77777777" w:rsidTr="00BA6130">
        <w:tc>
          <w:tcPr>
            <w:tcW w:w="2698" w:type="dxa"/>
            <w:tcBorders>
              <w:top w:val="single" w:sz="4" w:space="0" w:color="auto"/>
              <w:bottom w:val="single" w:sz="4" w:space="0" w:color="auto"/>
              <w:right w:val="single" w:sz="4" w:space="0" w:color="auto"/>
            </w:tcBorders>
          </w:tcPr>
          <w:p w14:paraId="6BA5CDB9" w14:textId="77777777" w:rsidR="00124E35" w:rsidRPr="00E63186" w:rsidRDefault="00124E35" w:rsidP="006A0BC4">
            <w:pPr>
              <w:numPr>
                <w:ilvl w:val="12"/>
                <w:numId w:val="0"/>
              </w:numPr>
              <w:rPr>
                <w:rFonts w:cs="Arial"/>
                <w:szCs w:val="22"/>
              </w:rPr>
            </w:pPr>
            <w:r w:rsidRPr="009C6988">
              <w:rPr>
                <w:rFonts w:cs="Arial"/>
                <w:szCs w:val="22"/>
              </w:rPr>
              <w:t>public void ejbCreate()</w:t>
            </w:r>
          </w:p>
        </w:tc>
        <w:tc>
          <w:tcPr>
            <w:tcW w:w="4410" w:type="dxa"/>
            <w:tcBorders>
              <w:top w:val="single" w:sz="4" w:space="0" w:color="auto"/>
              <w:left w:val="single" w:sz="4" w:space="0" w:color="auto"/>
              <w:bottom w:val="single" w:sz="4" w:space="0" w:color="auto"/>
              <w:right w:val="single" w:sz="4" w:space="0" w:color="auto"/>
            </w:tcBorders>
          </w:tcPr>
          <w:p w14:paraId="52D225E5" w14:textId="77777777" w:rsidR="00124E35" w:rsidRPr="00E63186" w:rsidRDefault="00124E35" w:rsidP="006A0BC4">
            <w:pPr>
              <w:numPr>
                <w:ilvl w:val="12"/>
                <w:numId w:val="0"/>
              </w:numPr>
              <w:rPr>
                <w:rFonts w:cs="Arial"/>
                <w:szCs w:val="22"/>
              </w:rPr>
            </w:pPr>
            <w:r w:rsidRPr="009C6988">
              <w:rPr>
                <w:rFonts w:cs="Arial"/>
                <w:szCs w:val="22"/>
              </w:rPr>
              <w:t>called by the container when the bean is created</w:t>
            </w:r>
          </w:p>
        </w:tc>
        <w:tc>
          <w:tcPr>
            <w:tcW w:w="2156" w:type="dxa"/>
            <w:tcBorders>
              <w:top w:val="single" w:sz="4" w:space="0" w:color="auto"/>
              <w:left w:val="single" w:sz="4" w:space="0" w:color="auto"/>
              <w:bottom w:val="single" w:sz="4" w:space="0" w:color="auto"/>
            </w:tcBorders>
          </w:tcPr>
          <w:p w14:paraId="6304AD69" w14:textId="77777777" w:rsidR="00124E35" w:rsidRDefault="00124E35" w:rsidP="006A0BC4">
            <w:pPr>
              <w:numPr>
                <w:ilvl w:val="12"/>
                <w:numId w:val="0"/>
              </w:numPr>
              <w:rPr>
                <w:rFonts w:cs="Arial"/>
                <w:szCs w:val="22"/>
              </w:rPr>
            </w:pPr>
            <w:r w:rsidRPr="009C6988">
              <w:rPr>
                <w:rFonts w:cs="Arial"/>
                <w:szCs w:val="22"/>
              </w:rPr>
              <w:t>CreateException, EJBException</w:t>
            </w:r>
          </w:p>
        </w:tc>
      </w:tr>
      <w:tr w:rsidR="00124E35" w14:paraId="1D52EAB5" w14:textId="77777777" w:rsidTr="00BA6130">
        <w:tc>
          <w:tcPr>
            <w:tcW w:w="2698" w:type="dxa"/>
            <w:tcBorders>
              <w:top w:val="single" w:sz="4" w:space="0" w:color="auto"/>
              <w:bottom w:val="single" w:sz="4" w:space="0" w:color="auto"/>
              <w:right w:val="single" w:sz="4" w:space="0" w:color="auto"/>
            </w:tcBorders>
          </w:tcPr>
          <w:p w14:paraId="7D6CEDC9" w14:textId="77777777" w:rsidR="00124E35" w:rsidRPr="00E63186" w:rsidRDefault="00124E35" w:rsidP="006A0BC4">
            <w:pPr>
              <w:numPr>
                <w:ilvl w:val="12"/>
                <w:numId w:val="0"/>
              </w:numPr>
              <w:rPr>
                <w:rFonts w:cs="Arial"/>
                <w:szCs w:val="22"/>
              </w:rPr>
            </w:pPr>
            <w:r w:rsidRPr="00183FDA">
              <w:rPr>
                <w:rFonts w:cs="Arial"/>
                <w:szCs w:val="22"/>
              </w:rPr>
              <w:t>public PackageSubscriptionAPI subscriberPackageAssign(List&lt;SubscriberPackageAssign&gt; subscriberPackageAssign)</w:t>
            </w:r>
          </w:p>
        </w:tc>
        <w:tc>
          <w:tcPr>
            <w:tcW w:w="4410" w:type="dxa"/>
            <w:tcBorders>
              <w:top w:val="single" w:sz="4" w:space="0" w:color="auto"/>
              <w:left w:val="single" w:sz="4" w:space="0" w:color="auto"/>
              <w:bottom w:val="single" w:sz="4" w:space="0" w:color="auto"/>
              <w:right w:val="single" w:sz="4" w:space="0" w:color="auto"/>
            </w:tcBorders>
          </w:tcPr>
          <w:p w14:paraId="56EB36CC" w14:textId="77777777" w:rsidR="00124E35" w:rsidRPr="00E63186" w:rsidRDefault="00124E35" w:rsidP="006A0BC4">
            <w:pPr>
              <w:numPr>
                <w:ilvl w:val="12"/>
                <w:numId w:val="0"/>
              </w:numPr>
              <w:rPr>
                <w:rFonts w:cs="Arial"/>
                <w:szCs w:val="22"/>
              </w:rPr>
            </w:pPr>
            <w:r w:rsidRPr="00183FDA">
              <w:rPr>
                <w:rFonts w:cs="Arial"/>
                <w:szCs w:val="22"/>
              </w:rPr>
              <w:t>Assign a list of packages to given list of subscriber account numbers.</w:t>
            </w:r>
          </w:p>
        </w:tc>
        <w:tc>
          <w:tcPr>
            <w:tcW w:w="2156" w:type="dxa"/>
            <w:tcBorders>
              <w:top w:val="single" w:sz="4" w:space="0" w:color="auto"/>
              <w:left w:val="single" w:sz="4" w:space="0" w:color="auto"/>
              <w:bottom w:val="single" w:sz="4" w:space="0" w:color="auto"/>
            </w:tcBorders>
          </w:tcPr>
          <w:p w14:paraId="18A216D7" w14:textId="77777777" w:rsidR="00124E35" w:rsidRDefault="00124E35" w:rsidP="006A0BC4">
            <w:pPr>
              <w:numPr>
                <w:ilvl w:val="12"/>
                <w:numId w:val="0"/>
              </w:numPr>
              <w:rPr>
                <w:rFonts w:cs="Arial"/>
                <w:szCs w:val="22"/>
              </w:rPr>
            </w:pPr>
            <w:r w:rsidRPr="00183FDA">
              <w:rPr>
                <w:rFonts w:cs="Arial"/>
                <w:szCs w:val="22"/>
              </w:rPr>
              <w:t>CException</w:t>
            </w:r>
          </w:p>
        </w:tc>
      </w:tr>
      <w:tr w:rsidR="00124E35" w14:paraId="458C92E1" w14:textId="77777777" w:rsidTr="00BA6130">
        <w:tc>
          <w:tcPr>
            <w:tcW w:w="2698" w:type="dxa"/>
            <w:tcBorders>
              <w:top w:val="single" w:sz="4" w:space="0" w:color="auto"/>
              <w:bottom w:val="single" w:sz="4" w:space="0" w:color="auto"/>
              <w:right w:val="single" w:sz="4" w:space="0" w:color="auto"/>
            </w:tcBorders>
          </w:tcPr>
          <w:p w14:paraId="1102E8DD" w14:textId="77777777" w:rsidR="00124E35" w:rsidRPr="00BB3F2A" w:rsidRDefault="00124E35" w:rsidP="006A0BC4">
            <w:pPr>
              <w:numPr>
                <w:ilvl w:val="12"/>
                <w:numId w:val="0"/>
              </w:numPr>
              <w:rPr>
                <w:rFonts w:cs="Arial"/>
                <w:szCs w:val="22"/>
              </w:rPr>
            </w:pPr>
            <w:r w:rsidRPr="00AB602D">
              <w:rPr>
                <w:rFonts w:cs="Arial"/>
                <w:szCs w:val="22"/>
              </w:rPr>
              <w:t>public PackageSubscriptionAPI subscriberPackageUnAssign(List&lt;SubscriberPackageUnassign&gt; subscriberPackageUnassign)</w:t>
            </w:r>
          </w:p>
        </w:tc>
        <w:tc>
          <w:tcPr>
            <w:tcW w:w="4410" w:type="dxa"/>
            <w:tcBorders>
              <w:top w:val="single" w:sz="4" w:space="0" w:color="auto"/>
              <w:left w:val="single" w:sz="4" w:space="0" w:color="auto"/>
              <w:bottom w:val="single" w:sz="4" w:space="0" w:color="auto"/>
              <w:right w:val="single" w:sz="4" w:space="0" w:color="auto"/>
            </w:tcBorders>
          </w:tcPr>
          <w:p w14:paraId="37AC2839" w14:textId="77777777" w:rsidR="00124E35" w:rsidRPr="00BB3F2A" w:rsidRDefault="00124E35" w:rsidP="006A0BC4">
            <w:pPr>
              <w:numPr>
                <w:ilvl w:val="12"/>
                <w:numId w:val="0"/>
              </w:numPr>
              <w:rPr>
                <w:rFonts w:cs="Arial"/>
                <w:szCs w:val="22"/>
              </w:rPr>
            </w:pPr>
            <w:r w:rsidRPr="00AB602D">
              <w:rPr>
                <w:rFonts w:cs="Arial"/>
                <w:szCs w:val="22"/>
              </w:rPr>
              <w:t>Unassing list of packages from particular subscribers.</w:t>
            </w:r>
          </w:p>
        </w:tc>
        <w:tc>
          <w:tcPr>
            <w:tcW w:w="2156" w:type="dxa"/>
            <w:tcBorders>
              <w:top w:val="single" w:sz="4" w:space="0" w:color="auto"/>
              <w:left w:val="single" w:sz="4" w:space="0" w:color="auto"/>
              <w:bottom w:val="single" w:sz="4" w:space="0" w:color="auto"/>
            </w:tcBorders>
          </w:tcPr>
          <w:p w14:paraId="628FE68D" w14:textId="77777777" w:rsidR="00124E35" w:rsidRPr="00BB3F2A" w:rsidRDefault="00124E35" w:rsidP="006A0BC4">
            <w:pPr>
              <w:numPr>
                <w:ilvl w:val="12"/>
                <w:numId w:val="0"/>
              </w:numPr>
              <w:rPr>
                <w:rFonts w:cs="Arial"/>
                <w:szCs w:val="22"/>
              </w:rPr>
            </w:pPr>
            <w:r w:rsidRPr="00AB602D">
              <w:rPr>
                <w:rFonts w:cs="Arial"/>
                <w:szCs w:val="22"/>
              </w:rPr>
              <w:t>CException</w:t>
            </w:r>
          </w:p>
        </w:tc>
      </w:tr>
      <w:tr w:rsidR="00124E35" w14:paraId="0183DA1A" w14:textId="77777777" w:rsidTr="00BA6130">
        <w:tc>
          <w:tcPr>
            <w:tcW w:w="2698" w:type="dxa"/>
            <w:tcBorders>
              <w:top w:val="single" w:sz="4" w:space="0" w:color="auto"/>
              <w:bottom w:val="single" w:sz="4" w:space="0" w:color="auto"/>
              <w:right w:val="single" w:sz="4" w:space="0" w:color="auto"/>
            </w:tcBorders>
          </w:tcPr>
          <w:p w14:paraId="3CEB8B8B" w14:textId="77777777" w:rsidR="00124E35" w:rsidRPr="00BB3F2A" w:rsidRDefault="00124E35" w:rsidP="006A0BC4">
            <w:pPr>
              <w:numPr>
                <w:ilvl w:val="12"/>
                <w:numId w:val="0"/>
              </w:numPr>
              <w:rPr>
                <w:rFonts w:cs="Arial"/>
                <w:szCs w:val="22"/>
              </w:rPr>
            </w:pPr>
            <w:r w:rsidRPr="00FF4D7E">
              <w:rPr>
                <w:rFonts w:cs="Arial"/>
                <w:szCs w:val="22"/>
              </w:rPr>
              <w:t xml:space="preserve">  public PackageSubscriptionAPI subscriberPackageLock(List&lt;SubscriberPackageLock&gt; subscriberPackageLock)</w:t>
            </w:r>
          </w:p>
        </w:tc>
        <w:tc>
          <w:tcPr>
            <w:tcW w:w="4410" w:type="dxa"/>
            <w:tcBorders>
              <w:top w:val="single" w:sz="4" w:space="0" w:color="auto"/>
              <w:left w:val="single" w:sz="4" w:space="0" w:color="auto"/>
              <w:bottom w:val="single" w:sz="4" w:space="0" w:color="auto"/>
              <w:right w:val="single" w:sz="4" w:space="0" w:color="auto"/>
            </w:tcBorders>
          </w:tcPr>
          <w:p w14:paraId="33552A1D" w14:textId="77777777" w:rsidR="00124E35" w:rsidRPr="00BB3F2A" w:rsidRDefault="00124E35" w:rsidP="006A0BC4">
            <w:pPr>
              <w:numPr>
                <w:ilvl w:val="12"/>
                <w:numId w:val="0"/>
              </w:numPr>
              <w:rPr>
                <w:rFonts w:cs="Arial"/>
                <w:szCs w:val="22"/>
              </w:rPr>
            </w:pPr>
            <w:r w:rsidRPr="00FF4D7E">
              <w:rPr>
                <w:rFonts w:cs="Arial"/>
                <w:szCs w:val="22"/>
              </w:rPr>
              <w:t>Lock a list of packages for particular given subscriber list.</w:t>
            </w:r>
          </w:p>
        </w:tc>
        <w:tc>
          <w:tcPr>
            <w:tcW w:w="2156" w:type="dxa"/>
            <w:tcBorders>
              <w:top w:val="single" w:sz="4" w:space="0" w:color="auto"/>
              <w:left w:val="single" w:sz="4" w:space="0" w:color="auto"/>
              <w:bottom w:val="single" w:sz="4" w:space="0" w:color="auto"/>
            </w:tcBorders>
          </w:tcPr>
          <w:p w14:paraId="653D7379" w14:textId="77777777" w:rsidR="00124E35" w:rsidRPr="00BB3F2A" w:rsidRDefault="00124E35" w:rsidP="006A0BC4">
            <w:pPr>
              <w:numPr>
                <w:ilvl w:val="12"/>
                <w:numId w:val="0"/>
              </w:numPr>
              <w:rPr>
                <w:rFonts w:cs="Arial"/>
                <w:szCs w:val="22"/>
              </w:rPr>
            </w:pPr>
            <w:r w:rsidRPr="00FF4D7E">
              <w:rPr>
                <w:rFonts w:cs="Arial"/>
                <w:szCs w:val="22"/>
              </w:rPr>
              <w:t>CException</w:t>
            </w:r>
          </w:p>
        </w:tc>
      </w:tr>
      <w:tr w:rsidR="00124E35" w14:paraId="4EE3DB37" w14:textId="77777777" w:rsidTr="00BA6130">
        <w:tc>
          <w:tcPr>
            <w:tcW w:w="2698" w:type="dxa"/>
            <w:tcBorders>
              <w:top w:val="single" w:sz="4" w:space="0" w:color="auto"/>
              <w:bottom w:val="single" w:sz="4" w:space="0" w:color="auto"/>
              <w:right w:val="single" w:sz="4" w:space="0" w:color="auto"/>
            </w:tcBorders>
          </w:tcPr>
          <w:p w14:paraId="3A52D590" w14:textId="77777777" w:rsidR="00124E35" w:rsidRPr="00BB3F2A" w:rsidRDefault="00124E35" w:rsidP="006A0BC4">
            <w:pPr>
              <w:numPr>
                <w:ilvl w:val="12"/>
                <w:numId w:val="0"/>
              </w:numPr>
              <w:rPr>
                <w:rFonts w:cs="Arial"/>
                <w:szCs w:val="22"/>
              </w:rPr>
            </w:pPr>
            <w:r w:rsidRPr="000D4950">
              <w:rPr>
                <w:rFonts w:cs="Arial"/>
                <w:szCs w:val="22"/>
              </w:rPr>
              <w:t>public PackageSubscriptionAPI subscriberPackageUnlock(List&lt;SubscriberPackageUnlock&gt; subscriberPackageUnlock)</w:t>
            </w:r>
          </w:p>
        </w:tc>
        <w:tc>
          <w:tcPr>
            <w:tcW w:w="4410" w:type="dxa"/>
            <w:tcBorders>
              <w:top w:val="single" w:sz="4" w:space="0" w:color="auto"/>
              <w:left w:val="single" w:sz="4" w:space="0" w:color="auto"/>
              <w:bottom w:val="single" w:sz="4" w:space="0" w:color="auto"/>
              <w:right w:val="single" w:sz="4" w:space="0" w:color="auto"/>
            </w:tcBorders>
          </w:tcPr>
          <w:p w14:paraId="16D7BF0C" w14:textId="77777777" w:rsidR="00124E35" w:rsidRPr="00BB3F2A" w:rsidRDefault="00124E35" w:rsidP="006A0BC4">
            <w:pPr>
              <w:numPr>
                <w:ilvl w:val="12"/>
                <w:numId w:val="0"/>
              </w:numPr>
              <w:rPr>
                <w:rFonts w:cs="Arial"/>
                <w:szCs w:val="22"/>
              </w:rPr>
            </w:pPr>
            <w:r w:rsidRPr="000D4950">
              <w:rPr>
                <w:rFonts w:cs="Arial"/>
                <w:szCs w:val="22"/>
              </w:rPr>
              <w:t>Unlock the package assigned to subscriber.</w:t>
            </w:r>
          </w:p>
        </w:tc>
        <w:tc>
          <w:tcPr>
            <w:tcW w:w="2156" w:type="dxa"/>
            <w:tcBorders>
              <w:top w:val="single" w:sz="4" w:space="0" w:color="auto"/>
              <w:left w:val="single" w:sz="4" w:space="0" w:color="auto"/>
              <w:bottom w:val="single" w:sz="4" w:space="0" w:color="auto"/>
            </w:tcBorders>
          </w:tcPr>
          <w:p w14:paraId="6DC8E41B" w14:textId="77777777" w:rsidR="00124E35" w:rsidRPr="00BB3F2A" w:rsidRDefault="00124E35" w:rsidP="006A0BC4">
            <w:pPr>
              <w:numPr>
                <w:ilvl w:val="12"/>
                <w:numId w:val="0"/>
              </w:numPr>
              <w:rPr>
                <w:rFonts w:cs="Arial"/>
                <w:szCs w:val="22"/>
              </w:rPr>
            </w:pPr>
            <w:r w:rsidRPr="000D4950">
              <w:rPr>
                <w:rFonts w:cs="Arial"/>
                <w:szCs w:val="22"/>
              </w:rPr>
              <w:t>CException</w:t>
            </w:r>
          </w:p>
        </w:tc>
      </w:tr>
    </w:tbl>
    <w:p w14:paraId="165DAD1E" w14:textId="77777777" w:rsidR="00124E35" w:rsidRDefault="00124E35" w:rsidP="00124E35">
      <w:pPr>
        <w:pStyle w:val="BodyText"/>
        <w:rPr>
          <w:rFonts w:eastAsiaTheme="minorHAnsi" w:cs="Arial"/>
          <w:szCs w:val="22"/>
        </w:rPr>
      </w:pPr>
    </w:p>
    <w:p w14:paraId="4EDB918F" w14:textId="63CDDAF8" w:rsidR="00124E35" w:rsidRPr="00124E35" w:rsidRDefault="00124E35" w:rsidP="006A0BC4">
      <w:pPr>
        <w:pStyle w:val="BodyText"/>
        <w:numPr>
          <w:ilvl w:val="0"/>
          <w:numId w:val="10"/>
        </w:numPr>
        <w:rPr>
          <w:rFonts w:eastAsiaTheme="minorHAnsi" w:cs="Arial"/>
          <w:szCs w:val="22"/>
        </w:rPr>
      </w:pPr>
      <w:r w:rsidRPr="00124E35">
        <w:rPr>
          <w:rFonts w:eastAsiaTheme="minorHAnsi" w:cs="Arial"/>
          <w:b/>
          <w:szCs w:val="22"/>
        </w:rPr>
        <w:t>com.myrio.tm.products.packages.pkgapi.dba.CPackageAPIDAO</w:t>
      </w:r>
    </w:p>
    <w:tbl>
      <w:tblPr>
        <w:tblW w:w="0" w:type="auto"/>
        <w:tblInd w:w="198" w:type="dxa"/>
        <w:tblCellMar>
          <w:left w:w="0" w:type="dxa"/>
          <w:right w:w="0" w:type="dxa"/>
        </w:tblCellMar>
        <w:tblLook w:val="04A0" w:firstRow="1" w:lastRow="0" w:firstColumn="1" w:lastColumn="0" w:noHBand="0" w:noVBand="1"/>
      </w:tblPr>
      <w:tblGrid>
        <w:gridCol w:w="4859"/>
        <w:gridCol w:w="1845"/>
        <w:gridCol w:w="2562"/>
      </w:tblGrid>
      <w:tr w:rsidR="00124E35" w14:paraId="75EF41A2" w14:textId="77777777" w:rsidTr="00BA6130">
        <w:tc>
          <w:tcPr>
            <w:tcW w:w="4859"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tcPr>
          <w:p w14:paraId="423E682C"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1845"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tcPr>
          <w:p w14:paraId="6F2F4582"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562"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038A9127"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124E35" w14:paraId="7F809855" w14:textId="77777777" w:rsidTr="00BA6130">
        <w:tc>
          <w:tcPr>
            <w:tcW w:w="485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6B5D417" w14:textId="77777777" w:rsidR="00124E35" w:rsidRDefault="00124E35" w:rsidP="006A0BC4">
            <w:pPr>
              <w:spacing w:line="276" w:lineRule="auto"/>
              <w:rPr>
                <w:rFonts w:eastAsiaTheme="minorHAnsi" w:cs="Arial"/>
                <w:szCs w:val="22"/>
              </w:rPr>
            </w:pPr>
            <w:r w:rsidRPr="006D6E37">
              <w:rPr>
                <w:rFonts w:eastAsiaTheme="minorHAnsi" w:cs="Arial"/>
                <w:szCs w:val="22"/>
              </w:rPr>
              <w:tab/>
              <w:t>public boolean updateSubscriberPackagesSync(Map&lt;String, Integer&gt; map)</w:t>
            </w:r>
          </w:p>
        </w:tc>
        <w:tc>
          <w:tcPr>
            <w:tcW w:w="1845" w:type="dxa"/>
            <w:tcBorders>
              <w:top w:val="nil"/>
              <w:left w:val="nil"/>
              <w:bottom w:val="single" w:sz="8" w:space="0" w:color="auto"/>
              <w:right w:val="single" w:sz="8" w:space="0" w:color="auto"/>
            </w:tcBorders>
            <w:tcMar>
              <w:top w:w="0" w:type="dxa"/>
              <w:left w:w="108" w:type="dxa"/>
              <w:bottom w:w="0" w:type="dxa"/>
              <w:right w:w="108" w:type="dxa"/>
            </w:tcMar>
          </w:tcPr>
          <w:p w14:paraId="38967A74" w14:textId="77777777" w:rsidR="00124E35" w:rsidRDefault="00124E35" w:rsidP="006A0BC4">
            <w:pPr>
              <w:spacing w:line="276" w:lineRule="auto"/>
              <w:rPr>
                <w:rFonts w:eastAsiaTheme="minorHAnsi" w:cs="Arial"/>
                <w:szCs w:val="22"/>
              </w:rPr>
            </w:pPr>
          </w:p>
        </w:tc>
        <w:tc>
          <w:tcPr>
            <w:tcW w:w="2562" w:type="dxa"/>
            <w:tcBorders>
              <w:top w:val="nil"/>
              <w:left w:val="nil"/>
              <w:bottom w:val="single" w:sz="8" w:space="0" w:color="auto"/>
              <w:right w:val="single" w:sz="8" w:space="0" w:color="auto"/>
            </w:tcBorders>
            <w:tcMar>
              <w:top w:w="0" w:type="dxa"/>
              <w:left w:w="108" w:type="dxa"/>
              <w:bottom w:w="0" w:type="dxa"/>
              <w:right w:w="108" w:type="dxa"/>
            </w:tcMar>
          </w:tcPr>
          <w:p w14:paraId="7FE496F8" w14:textId="77777777" w:rsidR="00124E35" w:rsidRDefault="00124E35" w:rsidP="006A0BC4">
            <w:pPr>
              <w:spacing w:line="276" w:lineRule="auto"/>
              <w:ind w:left="200" w:hanging="200"/>
              <w:rPr>
                <w:rFonts w:eastAsiaTheme="minorHAnsi" w:cs="Arial"/>
                <w:sz w:val="20"/>
              </w:rPr>
            </w:pPr>
            <w:r w:rsidRPr="006D6E37">
              <w:rPr>
                <w:rFonts w:eastAsiaTheme="minorHAnsi" w:cs="Arial"/>
                <w:sz w:val="20"/>
              </w:rPr>
              <w:t>CPackageAPIException</w:t>
            </w:r>
          </w:p>
        </w:tc>
      </w:tr>
      <w:tr w:rsidR="00124E35" w14:paraId="3CA02172" w14:textId="77777777" w:rsidTr="00BA6130">
        <w:tc>
          <w:tcPr>
            <w:tcW w:w="4859" w:type="dxa"/>
            <w:tcBorders>
              <w:top w:val="nil"/>
              <w:left w:val="single" w:sz="8" w:space="0" w:color="auto"/>
              <w:bottom w:val="single" w:sz="12" w:space="0" w:color="auto"/>
              <w:right w:val="single" w:sz="8" w:space="0" w:color="auto"/>
            </w:tcBorders>
            <w:tcMar>
              <w:top w:w="0" w:type="dxa"/>
              <w:left w:w="108" w:type="dxa"/>
              <w:bottom w:w="0" w:type="dxa"/>
              <w:right w:w="108" w:type="dxa"/>
            </w:tcMar>
          </w:tcPr>
          <w:p w14:paraId="0360F8FB" w14:textId="77777777" w:rsidR="00124E35" w:rsidRDefault="00124E35" w:rsidP="006A0BC4">
            <w:pPr>
              <w:spacing w:line="276" w:lineRule="auto"/>
              <w:rPr>
                <w:rFonts w:eastAsiaTheme="minorHAnsi" w:cs="Arial"/>
                <w:szCs w:val="22"/>
              </w:rPr>
            </w:pPr>
            <w:r w:rsidRPr="006D6E37">
              <w:rPr>
                <w:rFonts w:eastAsiaTheme="minorHAnsi" w:cs="Arial"/>
                <w:szCs w:val="22"/>
              </w:rPr>
              <w:t>public boolean updateMassUnassignSync(int syncStatus, int id)</w:t>
            </w:r>
          </w:p>
        </w:tc>
        <w:tc>
          <w:tcPr>
            <w:tcW w:w="1845" w:type="dxa"/>
            <w:tcBorders>
              <w:top w:val="nil"/>
              <w:left w:val="nil"/>
              <w:bottom w:val="single" w:sz="12" w:space="0" w:color="auto"/>
              <w:right w:val="single" w:sz="8" w:space="0" w:color="auto"/>
            </w:tcBorders>
            <w:tcMar>
              <w:top w:w="0" w:type="dxa"/>
              <w:left w:w="108" w:type="dxa"/>
              <w:bottom w:w="0" w:type="dxa"/>
              <w:right w:w="108" w:type="dxa"/>
            </w:tcMar>
          </w:tcPr>
          <w:p w14:paraId="3A3C71A7" w14:textId="77777777" w:rsidR="00124E35" w:rsidRDefault="00124E35" w:rsidP="006A0BC4">
            <w:pPr>
              <w:tabs>
                <w:tab w:val="left" w:pos="2066"/>
              </w:tabs>
              <w:spacing w:line="276" w:lineRule="auto"/>
              <w:rPr>
                <w:rFonts w:eastAsiaTheme="minorHAnsi" w:cs="Arial"/>
                <w:szCs w:val="22"/>
              </w:rPr>
            </w:pPr>
            <w:r w:rsidRPr="006D6E37">
              <w:rPr>
                <w:rFonts w:eastAsiaTheme="minorHAnsi" w:cs="Arial"/>
                <w:szCs w:val="22"/>
              </w:rPr>
              <w:t>Update Sync status for data provisioning to VMX</w:t>
            </w:r>
          </w:p>
        </w:tc>
        <w:tc>
          <w:tcPr>
            <w:tcW w:w="2562" w:type="dxa"/>
            <w:tcBorders>
              <w:top w:val="nil"/>
              <w:left w:val="nil"/>
              <w:bottom w:val="single" w:sz="12" w:space="0" w:color="auto"/>
              <w:right w:val="single" w:sz="8" w:space="0" w:color="auto"/>
            </w:tcBorders>
            <w:tcMar>
              <w:top w:w="0" w:type="dxa"/>
              <w:left w:w="108" w:type="dxa"/>
              <w:bottom w:w="0" w:type="dxa"/>
              <w:right w:w="108" w:type="dxa"/>
            </w:tcMar>
          </w:tcPr>
          <w:p w14:paraId="3BE0DD8C" w14:textId="77777777" w:rsidR="00124E35" w:rsidRDefault="00124E35" w:rsidP="006A0BC4">
            <w:pPr>
              <w:spacing w:line="276" w:lineRule="auto"/>
              <w:rPr>
                <w:rFonts w:eastAsiaTheme="minorHAnsi" w:cs="Arial"/>
                <w:sz w:val="20"/>
              </w:rPr>
            </w:pPr>
            <w:r w:rsidRPr="006D6E37">
              <w:rPr>
                <w:rFonts w:eastAsiaTheme="minorHAnsi" w:cs="Arial"/>
                <w:sz w:val="20"/>
              </w:rPr>
              <w:t>CPackageAPIException</w:t>
            </w:r>
          </w:p>
        </w:tc>
      </w:tr>
    </w:tbl>
    <w:p w14:paraId="2E49A349" w14:textId="77777777" w:rsidR="00124E35" w:rsidRDefault="00124E35" w:rsidP="00124E35">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124E35" w14:paraId="6A2C5BE3" w14:textId="77777777" w:rsidTr="00BA6130">
        <w:tc>
          <w:tcPr>
            <w:tcW w:w="2698" w:type="dxa"/>
            <w:tcBorders>
              <w:top w:val="single" w:sz="4" w:space="0" w:color="auto"/>
              <w:bottom w:val="single" w:sz="4" w:space="0" w:color="auto"/>
              <w:right w:val="single" w:sz="4" w:space="0" w:color="auto"/>
            </w:tcBorders>
            <w:shd w:val="clear" w:color="auto" w:fill="000000"/>
          </w:tcPr>
          <w:p w14:paraId="5A09F90A"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4BA3E673"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69CCA03E"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Exception</w:t>
            </w:r>
          </w:p>
        </w:tc>
      </w:tr>
      <w:tr w:rsidR="00124E35" w14:paraId="0C355B78" w14:textId="77777777" w:rsidTr="00BA6130">
        <w:tc>
          <w:tcPr>
            <w:tcW w:w="2698" w:type="dxa"/>
            <w:tcBorders>
              <w:top w:val="single" w:sz="4" w:space="0" w:color="auto"/>
              <w:bottom w:val="single" w:sz="4" w:space="0" w:color="auto"/>
              <w:right w:val="single" w:sz="4" w:space="0" w:color="auto"/>
            </w:tcBorders>
          </w:tcPr>
          <w:p w14:paraId="42CE0CD9" w14:textId="77777777" w:rsidR="00124E35" w:rsidRPr="00026434" w:rsidRDefault="00124E35" w:rsidP="006A0BC4">
            <w:pPr>
              <w:numPr>
                <w:ilvl w:val="12"/>
                <w:numId w:val="0"/>
              </w:numPr>
              <w:rPr>
                <w:rFonts w:cs="Arial"/>
                <w:szCs w:val="22"/>
              </w:rPr>
            </w:pPr>
            <w:r w:rsidRPr="00026434">
              <w:rPr>
                <w:rFonts w:cs="Arial"/>
                <w:szCs w:val="22"/>
              </w:rPr>
              <w:t>public boolean assignPackage(CPackag</w:t>
            </w:r>
            <w:r w:rsidRPr="00026434">
              <w:rPr>
                <w:rFonts w:cs="Arial"/>
                <w:szCs w:val="22"/>
              </w:rPr>
              <w:lastRenderedPageBreak/>
              <w:t>eDetailFeature packageDetail, int subscriberID, Date</w:t>
            </w:r>
          </w:p>
          <w:p w14:paraId="75CFC48F" w14:textId="77777777" w:rsidR="00124E35" w:rsidRDefault="00124E35" w:rsidP="006A0BC4">
            <w:pPr>
              <w:numPr>
                <w:ilvl w:val="12"/>
                <w:numId w:val="0"/>
              </w:numPr>
              <w:rPr>
                <w:rFonts w:cs="Arial"/>
                <w:szCs w:val="22"/>
              </w:rPr>
            </w:pPr>
            <w:r w:rsidRPr="00026434">
              <w:rPr>
                <w:rFonts w:cs="Arial"/>
                <w:szCs w:val="22"/>
              </w:rPr>
              <w:t xml:space="preserve">             subscriptionStartDate, Date subscriptionEndDate, String packageRateCode, int featureId)</w:t>
            </w:r>
          </w:p>
        </w:tc>
        <w:tc>
          <w:tcPr>
            <w:tcW w:w="4410" w:type="dxa"/>
            <w:tcBorders>
              <w:top w:val="single" w:sz="4" w:space="0" w:color="auto"/>
              <w:left w:val="single" w:sz="4" w:space="0" w:color="auto"/>
              <w:bottom w:val="single" w:sz="4" w:space="0" w:color="auto"/>
              <w:right w:val="single" w:sz="4" w:space="0" w:color="auto"/>
            </w:tcBorders>
          </w:tcPr>
          <w:p w14:paraId="3EB49916" w14:textId="77777777" w:rsidR="00124E35" w:rsidRDefault="00124E35" w:rsidP="006A0BC4">
            <w:pPr>
              <w:numPr>
                <w:ilvl w:val="12"/>
                <w:numId w:val="0"/>
              </w:numPr>
              <w:rPr>
                <w:rFonts w:cs="Arial"/>
                <w:szCs w:val="22"/>
              </w:rPr>
            </w:pPr>
            <w:r w:rsidRPr="00026434">
              <w:rPr>
                <w:rFonts w:cs="Arial"/>
                <w:szCs w:val="22"/>
              </w:rPr>
              <w:lastRenderedPageBreak/>
              <w:t xml:space="preserve">Insert a new subscriberpackages record using the data specified in the subscription </w:t>
            </w:r>
            <w:r w:rsidRPr="00026434">
              <w:rPr>
                <w:rFonts w:cs="Arial"/>
                <w:szCs w:val="22"/>
              </w:rPr>
              <w:lastRenderedPageBreak/>
              <w:t>object</w:t>
            </w:r>
          </w:p>
        </w:tc>
        <w:tc>
          <w:tcPr>
            <w:tcW w:w="2156" w:type="dxa"/>
            <w:tcBorders>
              <w:top w:val="single" w:sz="4" w:space="0" w:color="auto"/>
              <w:left w:val="single" w:sz="4" w:space="0" w:color="auto"/>
              <w:bottom w:val="single" w:sz="4" w:space="0" w:color="auto"/>
            </w:tcBorders>
          </w:tcPr>
          <w:p w14:paraId="3161B3A4" w14:textId="77777777" w:rsidR="00124E35" w:rsidRDefault="00124E35" w:rsidP="006A0BC4">
            <w:pPr>
              <w:numPr>
                <w:ilvl w:val="12"/>
                <w:numId w:val="0"/>
              </w:numPr>
              <w:rPr>
                <w:rFonts w:cs="Arial"/>
                <w:szCs w:val="22"/>
              </w:rPr>
            </w:pPr>
            <w:r w:rsidRPr="00026434">
              <w:rPr>
                <w:rFonts w:cs="Arial"/>
                <w:szCs w:val="22"/>
              </w:rPr>
              <w:lastRenderedPageBreak/>
              <w:t>CPackageAPIException</w:t>
            </w:r>
          </w:p>
        </w:tc>
      </w:tr>
      <w:tr w:rsidR="00124E35" w14:paraId="4577412D" w14:textId="77777777" w:rsidTr="00BA6130">
        <w:tc>
          <w:tcPr>
            <w:tcW w:w="2698" w:type="dxa"/>
            <w:tcBorders>
              <w:top w:val="single" w:sz="4" w:space="0" w:color="auto"/>
              <w:bottom w:val="single" w:sz="4" w:space="0" w:color="auto"/>
              <w:right w:val="single" w:sz="4" w:space="0" w:color="auto"/>
            </w:tcBorders>
          </w:tcPr>
          <w:p w14:paraId="7602C99B" w14:textId="77777777" w:rsidR="00124E35" w:rsidRPr="00CD12F5" w:rsidRDefault="00124E35" w:rsidP="006A0BC4">
            <w:pPr>
              <w:numPr>
                <w:ilvl w:val="12"/>
                <w:numId w:val="0"/>
              </w:numPr>
              <w:rPr>
                <w:rFonts w:cs="Arial"/>
                <w:szCs w:val="22"/>
              </w:rPr>
            </w:pPr>
            <w:r w:rsidRPr="004B6CC1">
              <w:rPr>
                <w:rFonts w:cs="Arial"/>
                <w:szCs w:val="22"/>
              </w:rPr>
              <w:lastRenderedPageBreak/>
              <w:t>public int getNewFeatureId() throws SQLException</w:t>
            </w:r>
          </w:p>
        </w:tc>
        <w:tc>
          <w:tcPr>
            <w:tcW w:w="4410" w:type="dxa"/>
            <w:tcBorders>
              <w:top w:val="single" w:sz="4" w:space="0" w:color="auto"/>
              <w:left w:val="single" w:sz="4" w:space="0" w:color="auto"/>
              <w:bottom w:val="single" w:sz="4" w:space="0" w:color="auto"/>
              <w:right w:val="single" w:sz="4" w:space="0" w:color="auto"/>
            </w:tcBorders>
          </w:tcPr>
          <w:p w14:paraId="63FD364B" w14:textId="77777777" w:rsidR="00124E35" w:rsidRPr="00CD12F5" w:rsidRDefault="00124E35" w:rsidP="006A0BC4">
            <w:pPr>
              <w:numPr>
                <w:ilvl w:val="12"/>
                <w:numId w:val="0"/>
              </w:numPr>
              <w:rPr>
                <w:rFonts w:cs="Arial"/>
                <w:szCs w:val="22"/>
              </w:rPr>
            </w:pPr>
            <w:r w:rsidRPr="004B6CC1">
              <w:rPr>
                <w:rFonts w:cs="Arial"/>
                <w:szCs w:val="22"/>
              </w:rPr>
              <w:t>Get new feature ID</w:t>
            </w:r>
          </w:p>
        </w:tc>
        <w:tc>
          <w:tcPr>
            <w:tcW w:w="2156" w:type="dxa"/>
            <w:tcBorders>
              <w:top w:val="single" w:sz="4" w:space="0" w:color="auto"/>
              <w:left w:val="single" w:sz="4" w:space="0" w:color="auto"/>
              <w:bottom w:val="single" w:sz="4" w:space="0" w:color="auto"/>
            </w:tcBorders>
          </w:tcPr>
          <w:p w14:paraId="0418C62C" w14:textId="77777777" w:rsidR="00124E35" w:rsidRPr="00CD12F5" w:rsidRDefault="00124E35" w:rsidP="006A0BC4">
            <w:pPr>
              <w:numPr>
                <w:ilvl w:val="12"/>
                <w:numId w:val="0"/>
              </w:numPr>
              <w:rPr>
                <w:rFonts w:cs="Arial"/>
                <w:szCs w:val="22"/>
              </w:rPr>
            </w:pPr>
            <w:r>
              <w:rPr>
                <w:rFonts w:cs="Arial"/>
                <w:szCs w:val="22"/>
              </w:rPr>
              <w:t xml:space="preserve">None </w:t>
            </w:r>
          </w:p>
        </w:tc>
      </w:tr>
    </w:tbl>
    <w:p w14:paraId="0B0C4839" w14:textId="77777777" w:rsidR="00124E35" w:rsidRDefault="00124E35" w:rsidP="00124E35">
      <w:pPr>
        <w:pStyle w:val="BodyText"/>
        <w:rPr>
          <w:rFonts w:eastAsiaTheme="minorHAnsi" w:cs="Arial"/>
          <w:szCs w:val="22"/>
        </w:rPr>
      </w:pPr>
    </w:p>
    <w:p w14:paraId="2F13F11C" w14:textId="01E52CEB" w:rsidR="00124E35" w:rsidRPr="00124E35" w:rsidRDefault="00124E35" w:rsidP="006A0BC4">
      <w:pPr>
        <w:pStyle w:val="BodyText"/>
        <w:numPr>
          <w:ilvl w:val="0"/>
          <w:numId w:val="10"/>
        </w:numPr>
        <w:rPr>
          <w:rFonts w:eastAsiaTheme="minorHAnsi" w:cs="Arial"/>
          <w:szCs w:val="22"/>
        </w:rPr>
      </w:pPr>
      <w:r w:rsidRPr="00124E35">
        <w:rPr>
          <w:rFonts w:eastAsiaTheme="minorHAnsi" w:cs="Arial"/>
          <w:b/>
          <w:szCs w:val="22"/>
        </w:rPr>
        <w:t>com.myrio.tm.subscribers.dba.CSubscriberDAO</w:t>
      </w:r>
    </w:p>
    <w:tbl>
      <w:tblPr>
        <w:tblW w:w="0" w:type="auto"/>
        <w:tblInd w:w="198" w:type="dxa"/>
        <w:tblCellMar>
          <w:left w:w="0" w:type="dxa"/>
          <w:right w:w="0" w:type="dxa"/>
        </w:tblCellMar>
        <w:tblLook w:val="04A0" w:firstRow="1" w:lastRow="0" w:firstColumn="1" w:lastColumn="0" w:noHBand="0" w:noVBand="1"/>
      </w:tblPr>
      <w:tblGrid>
        <w:gridCol w:w="5095"/>
        <w:gridCol w:w="2386"/>
        <w:gridCol w:w="1785"/>
      </w:tblGrid>
      <w:tr w:rsidR="00124E35" w14:paraId="20702DE6" w14:textId="77777777" w:rsidTr="00BA6130">
        <w:tc>
          <w:tcPr>
            <w:tcW w:w="5095"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tcPr>
          <w:p w14:paraId="2B1597F7"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238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tcPr>
          <w:p w14:paraId="76739B92"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1785"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4C241CC2"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124E35" w14:paraId="75330A18" w14:textId="77777777" w:rsidTr="00BA6130">
        <w:tc>
          <w:tcPr>
            <w:tcW w:w="509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A9D87DB" w14:textId="77777777" w:rsidR="00124E35" w:rsidRDefault="00124E35" w:rsidP="006A0BC4">
            <w:pPr>
              <w:spacing w:line="276" w:lineRule="auto"/>
              <w:rPr>
                <w:rFonts w:eastAsiaTheme="minorHAnsi" w:cs="Arial"/>
                <w:szCs w:val="22"/>
              </w:rPr>
            </w:pPr>
            <w:r w:rsidRPr="009C6AE5">
              <w:rPr>
                <w:rFonts w:eastAsiaTheme="minorHAnsi" w:cs="Arial"/>
                <w:szCs w:val="22"/>
              </w:rPr>
              <w:t>public void updateVmxSyncStatus(List&lt;String&gt; allQueries)</w:t>
            </w:r>
          </w:p>
        </w:tc>
        <w:tc>
          <w:tcPr>
            <w:tcW w:w="2386" w:type="dxa"/>
            <w:tcBorders>
              <w:top w:val="nil"/>
              <w:left w:val="nil"/>
              <w:bottom w:val="single" w:sz="8" w:space="0" w:color="auto"/>
              <w:right w:val="single" w:sz="8" w:space="0" w:color="auto"/>
            </w:tcBorders>
            <w:tcMar>
              <w:top w:w="0" w:type="dxa"/>
              <w:left w:w="108" w:type="dxa"/>
              <w:bottom w:w="0" w:type="dxa"/>
              <w:right w:w="108" w:type="dxa"/>
            </w:tcMar>
          </w:tcPr>
          <w:p w14:paraId="587191FB" w14:textId="77777777" w:rsidR="00124E35" w:rsidRDefault="00124E35" w:rsidP="006A0BC4">
            <w:pPr>
              <w:spacing w:line="276" w:lineRule="auto"/>
              <w:rPr>
                <w:rFonts w:eastAsiaTheme="minorHAnsi" w:cs="Arial"/>
                <w:szCs w:val="22"/>
              </w:rPr>
            </w:pPr>
            <w:r w:rsidRPr="009C6AE5">
              <w:rPr>
                <w:rFonts w:eastAsiaTheme="minorHAnsi" w:cs="Arial"/>
                <w:szCs w:val="22"/>
              </w:rPr>
              <w:t>Update Vmx Sync Status in DB</w:t>
            </w:r>
          </w:p>
        </w:tc>
        <w:tc>
          <w:tcPr>
            <w:tcW w:w="1785" w:type="dxa"/>
            <w:tcBorders>
              <w:top w:val="nil"/>
              <w:left w:val="nil"/>
              <w:bottom w:val="single" w:sz="8" w:space="0" w:color="auto"/>
              <w:right w:val="single" w:sz="8" w:space="0" w:color="auto"/>
            </w:tcBorders>
            <w:tcMar>
              <w:top w:w="0" w:type="dxa"/>
              <w:left w:w="108" w:type="dxa"/>
              <w:bottom w:w="0" w:type="dxa"/>
              <w:right w:w="108" w:type="dxa"/>
            </w:tcMar>
          </w:tcPr>
          <w:p w14:paraId="17FA3795" w14:textId="77777777" w:rsidR="00124E35" w:rsidRDefault="00124E35" w:rsidP="006A0BC4">
            <w:pPr>
              <w:spacing w:line="276" w:lineRule="auto"/>
              <w:ind w:left="200" w:hanging="200"/>
              <w:rPr>
                <w:rFonts w:eastAsiaTheme="minorHAnsi" w:cs="Arial"/>
                <w:sz w:val="20"/>
              </w:rPr>
            </w:pPr>
            <w:r>
              <w:rPr>
                <w:rFonts w:eastAsiaTheme="minorHAnsi" w:cs="Arial"/>
                <w:sz w:val="20"/>
              </w:rPr>
              <w:t xml:space="preserve">None </w:t>
            </w:r>
          </w:p>
        </w:tc>
      </w:tr>
      <w:tr w:rsidR="00124E35" w14:paraId="7146C0EB" w14:textId="77777777" w:rsidTr="00BA6130">
        <w:tc>
          <w:tcPr>
            <w:tcW w:w="5095" w:type="dxa"/>
            <w:tcBorders>
              <w:top w:val="nil"/>
              <w:left w:val="single" w:sz="8" w:space="0" w:color="auto"/>
              <w:bottom w:val="single" w:sz="12" w:space="0" w:color="auto"/>
              <w:right w:val="single" w:sz="8" w:space="0" w:color="auto"/>
            </w:tcBorders>
            <w:tcMar>
              <w:top w:w="0" w:type="dxa"/>
              <w:left w:w="108" w:type="dxa"/>
              <w:bottom w:w="0" w:type="dxa"/>
              <w:right w:w="108" w:type="dxa"/>
            </w:tcMar>
          </w:tcPr>
          <w:p w14:paraId="4217390C" w14:textId="77777777" w:rsidR="00124E35" w:rsidRDefault="00124E35" w:rsidP="006A0BC4">
            <w:pPr>
              <w:spacing w:line="276" w:lineRule="auto"/>
              <w:rPr>
                <w:rFonts w:eastAsiaTheme="minorHAnsi" w:cs="Arial"/>
                <w:szCs w:val="22"/>
              </w:rPr>
            </w:pPr>
            <w:r w:rsidRPr="008D0314">
              <w:rPr>
                <w:rFonts w:eastAsiaTheme="minorHAnsi" w:cs="Arial"/>
                <w:szCs w:val="22"/>
              </w:rPr>
              <w:tab/>
              <w:t>public static List&lt;String&gt; getCustomizedPkgIdForNPVR(int packageId)</w:t>
            </w:r>
          </w:p>
        </w:tc>
        <w:tc>
          <w:tcPr>
            <w:tcW w:w="2386" w:type="dxa"/>
            <w:tcBorders>
              <w:top w:val="nil"/>
              <w:left w:val="nil"/>
              <w:bottom w:val="single" w:sz="12" w:space="0" w:color="auto"/>
              <w:right w:val="single" w:sz="8" w:space="0" w:color="auto"/>
            </w:tcBorders>
            <w:tcMar>
              <w:top w:w="0" w:type="dxa"/>
              <w:left w:w="108" w:type="dxa"/>
              <w:bottom w:w="0" w:type="dxa"/>
              <w:right w:w="108" w:type="dxa"/>
            </w:tcMar>
          </w:tcPr>
          <w:p w14:paraId="0FF464CB" w14:textId="77777777" w:rsidR="00124E35" w:rsidRDefault="00124E35" w:rsidP="006A0BC4">
            <w:pPr>
              <w:tabs>
                <w:tab w:val="left" w:pos="2066"/>
              </w:tabs>
              <w:spacing w:line="276" w:lineRule="auto"/>
              <w:rPr>
                <w:rFonts w:eastAsiaTheme="minorHAnsi" w:cs="Arial"/>
                <w:szCs w:val="22"/>
              </w:rPr>
            </w:pPr>
            <w:r w:rsidRPr="008D0314">
              <w:rPr>
                <w:rFonts w:eastAsiaTheme="minorHAnsi" w:cs="Arial"/>
                <w:szCs w:val="22"/>
              </w:rPr>
              <w:t>Returns the items which are assigned to the package with specified id</w:t>
            </w:r>
          </w:p>
        </w:tc>
        <w:tc>
          <w:tcPr>
            <w:tcW w:w="1785" w:type="dxa"/>
            <w:tcBorders>
              <w:top w:val="nil"/>
              <w:left w:val="nil"/>
              <w:bottom w:val="single" w:sz="12" w:space="0" w:color="auto"/>
              <w:right w:val="single" w:sz="8" w:space="0" w:color="auto"/>
            </w:tcBorders>
            <w:tcMar>
              <w:top w:w="0" w:type="dxa"/>
              <w:left w:w="108" w:type="dxa"/>
              <w:bottom w:w="0" w:type="dxa"/>
              <w:right w:w="108" w:type="dxa"/>
            </w:tcMar>
          </w:tcPr>
          <w:p w14:paraId="2DCB74A6" w14:textId="77777777" w:rsidR="00124E35" w:rsidRDefault="00124E35" w:rsidP="006A0BC4">
            <w:pPr>
              <w:spacing w:line="276" w:lineRule="auto"/>
              <w:rPr>
                <w:rFonts w:eastAsiaTheme="minorHAnsi" w:cs="Arial"/>
                <w:sz w:val="20"/>
              </w:rPr>
            </w:pPr>
            <w:r>
              <w:rPr>
                <w:rFonts w:eastAsiaTheme="minorHAnsi" w:cs="Arial"/>
                <w:sz w:val="20"/>
              </w:rPr>
              <w:t xml:space="preserve">None </w:t>
            </w:r>
          </w:p>
        </w:tc>
      </w:tr>
    </w:tbl>
    <w:p w14:paraId="4263F58D" w14:textId="77777777" w:rsidR="00124E35" w:rsidRDefault="00124E35" w:rsidP="00124E35">
      <w:pPr>
        <w:pStyle w:val="BodyText"/>
        <w:rPr>
          <w:rFonts w:eastAsiaTheme="minorHAnsi" w:cs="Arial"/>
          <w:szCs w:val="22"/>
        </w:rPr>
      </w:pPr>
    </w:p>
    <w:p w14:paraId="33D90D9F" w14:textId="6DC48957" w:rsidR="00124E35" w:rsidRPr="00124E35" w:rsidRDefault="00124E35" w:rsidP="006A0BC4">
      <w:pPr>
        <w:pStyle w:val="BodyText"/>
        <w:numPr>
          <w:ilvl w:val="0"/>
          <w:numId w:val="10"/>
        </w:numPr>
        <w:rPr>
          <w:rFonts w:eastAsiaTheme="minorHAnsi" w:cs="Arial"/>
          <w:szCs w:val="22"/>
        </w:rPr>
      </w:pPr>
      <w:r w:rsidRPr="00124E35">
        <w:rPr>
          <w:rFonts w:eastAsiaTheme="minorHAnsi" w:cs="Arial"/>
          <w:b/>
          <w:szCs w:val="22"/>
        </w:rPr>
        <w:t>com.myrio.tm.subscribers.dba.ISubscriberRemote</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124E35" w14:paraId="384FEE9E" w14:textId="77777777" w:rsidTr="00BA6130">
        <w:tc>
          <w:tcPr>
            <w:tcW w:w="2698" w:type="dxa"/>
            <w:tcBorders>
              <w:top w:val="single" w:sz="4" w:space="0" w:color="auto"/>
              <w:bottom w:val="single" w:sz="4" w:space="0" w:color="auto"/>
              <w:right w:val="single" w:sz="4" w:space="0" w:color="auto"/>
            </w:tcBorders>
            <w:shd w:val="clear" w:color="auto" w:fill="000000"/>
          </w:tcPr>
          <w:p w14:paraId="28EC616F"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F629C8B"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551C4355"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Exception</w:t>
            </w:r>
          </w:p>
        </w:tc>
      </w:tr>
      <w:tr w:rsidR="00124E35" w14:paraId="64C76237" w14:textId="77777777" w:rsidTr="00BA6130">
        <w:tc>
          <w:tcPr>
            <w:tcW w:w="2698" w:type="dxa"/>
            <w:tcBorders>
              <w:top w:val="single" w:sz="4" w:space="0" w:color="auto"/>
              <w:bottom w:val="single" w:sz="4" w:space="0" w:color="auto"/>
              <w:right w:val="single" w:sz="4" w:space="0" w:color="auto"/>
            </w:tcBorders>
          </w:tcPr>
          <w:p w14:paraId="6D81FBF6" w14:textId="77777777" w:rsidR="00124E35" w:rsidRDefault="00124E35" w:rsidP="006A0BC4">
            <w:pPr>
              <w:numPr>
                <w:ilvl w:val="12"/>
                <w:numId w:val="0"/>
              </w:numPr>
              <w:rPr>
                <w:rFonts w:cs="Arial"/>
                <w:szCs w:val="22"/>
              </w:rPr>
            </w:pPr>
            <w:r w:rsidRPr="007C15FA">
              <w:rPr>
                <w:rFonts w:cs="Arial"/>
                <w:szCs w:val="22"/>
              </w:rPr>
              <w:t xml:space="preserve">  void assignToSubscriber(int packageId, int featureId, CAllSubscribedPackagesFeature allSubscribedPackagesFtr)</w:t>
            </w:r>
          </w:p>
        </w:tc>
        <w:tc>
          <w:tcPr>
            <w:tcW w:w="4410" w:type="dxa"/>
            <w:tcBorders>
              <w:top w:val="single" w:sz="4" w:space="0" w:color="auto"/>
              <w:left w:val="single" w:sz="4" w:space="0" w:color="auto"/>
              <w:bottom w:val="single" w:sz="4" w:space="0" w:color="auto"/>
              <w:right w:val="single" w:sz="4" w:space="0" w:color="auto"/>
            </w:tcBorders>
          </w:tcPr>
          <w:p w14:paraId="2EAC0108" w14:textId="77777777" w:rsidR="00124E35" w:rsidRDefault="00124E35" w:rsidP="006A0BC4">
            <w:pPr>
              <w:numPr>
                <w:ilvl w:val="12"/>
                <w:numId w:val="0"/>
              </w:numPr>
              <w:rPr>
                <w:rFonts w:cs="Arial"/>
                <w:szCs w:val="22"/>
              </w:rPr>
            </w:pPr>
            <w:r w:rsidRPr="007C15FA">
              <w:rPr>
                <w:rFonts w:cs="Arial"/>
                <w:szCs w:val="22"/>
              </w:rPr>
              <w:t>RemoteException, Exception</w:t>
            </w:r>
          </w:p>
        </w:tc>
        <w:tc>
          <w:tcPr>
            <w:tcW w:w="2156" w:type="dxa"/>
            <w:tcBorders>
              <w:top w:val="single" w:sz="4" w:space="0" w:color="auto"/>
              <w:left w:val="single" w:sz="4" w:space="0" w:color="auto"/>
              <w:bottom w:val="single" w:sz="4" w:space="0" w:color="auto"/>
            </w:tcBorders>
          </w:tcPr>
          <w:p w14:paraId="17B062B4" w14:textId="77777777" w:rsidR="00124E35" w:rsidRDefault="00124E35" w:rsidP="006A0BC4">
            <w:pPr>
              <w:numPr>
                <w:ilvl w:val="12"/>
                <w:numId w:val="0"/>
              </w:numPr>
              <w:rPr>
                <w:rFonts w:cs="Arial"/>
                <w:szCs w:val="22"/>
              </w:rPr>
            </w:pPr>
            <w:r w:rsidRPr="007C15FA">
              <w:rPr>
                <w:rFonts w:cs="Arial"/>
                <w:szCs w:val="22"/>
              </w:rPr>
              <w:t>Called to assign a package to the subscriber</w:t>
            </w:r>
          </w:p>
        </w:tc>
      </w:tr>
    </w:tbl>
    <w:p w14:paraId="500FB51E" w14:textId="77777777" w:rsidR="00124E35" w:rsidRDefault="00124E35" w:rsidP="00124E35">
      <w:pPr>
        <w:pStyle w:val="BodyText"/>
        <w:rPr>
          <w:rFonts w:eastAsiaTheme="minorHAnsi" w:cs="Arial"/>
          <w:szCs w:val="22"/>
        </w:rPr>
      </w:pPr>
    </w:p>
    <w:p w14:paraId="56DAA9DB" w14:textId="77777777" w:rsidR="00124E35" w:rsidRPr="00124E35" w:rsidRDefault="00124E35" w:rsidP="00124E35">
      <w:pPr>
        <w:pStyle w:val="BodyText"/>
        <w:numPr>
          <w:ilvl w:val="0"/>
          <w:numId w:val="10"/>
        </w:numPr>
        <w:rPr>
          <w:rFonts w:eastAsiaTheme="minorHAnsi" w:cs="Arial"/>
          <w:b/>
          <w:szCs w:val="22"/>
        </w:rPr>
      </w:pPr>
      <w:r w:rsidRPr="00124E35">
        <w:rPr>
          <w:rFonts w:eastAsiaTheme="minorHAnsi" w:cs="Arial"/>
          <w:b/>
          <w:szCs w:val="22"/>
        </w:rPr>
        <w:t>com.myrio.tm.subscribers.opadevices.dba.COPADevicesAssignToSubscriberDAO</w:t>
      </w:r>
    </w:p>
    <w:p w14:paraId="374A51FB" w14:textId="77777777" w:rsidR="00124E35" w:rsidRDefault="00124E35" w:rsidP="00124E35">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124E35" w14:paraId="2E5BF4CE" w14:textId="77777777" w:rsidTr="00BA6130">
        <w:tc>
          <w:tcPr>
            <w:tcW w:w="2698" w:type="dxa"/>
            <w:tcBorders>
              <w:top w:val="single" w:sz="4" w:space="0" w:color="auto"/>
              <w:bottom w:val="single" w:sz="4" w:space="0" w:color="auto"/>
              <w:right w:val="single" w:sz="4" w:space="0" w:color="auto"/>
            </w:tcBorders>
            <w:shd w:val="clear" w:color="auto" w:fill="000000"/>
          </w:tcPr>
          <w:p w14:paraId="3937EBD1"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315E7E67"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11240838"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Exception</w:t>
            </w:r>
          </w:p>
        </w:tc>
      </w:tr>
      <w:tr w:rsidR="00124E35" w14:paraId="4241FBE7" w14:textId="77777777" w:rsidTr="00BA6130">
        <w:tc>
          <w:tcPr>
            <w:tcW w:w="2698" w:type="dxa"/>
            <w:tcBorders>
              <w:top w:val="single" w:sz="4" w:space="0" w:color="auto"/>
              <w:bottom w:val="single" w:sz="4" w:space="0" w:color="auto"/>
              <w:right w:val="single" w:sz="4" w:space="0" w:color="auto"/>
            </w:tcBorders>
          </w:tcPr>
          <w:p w14:paraId="18CB5FF9" w14:textId="77777777" w:rsidR="00124E35" w:rsidRDefault="00124E35" w:rsidP="006A0BC4">
            <w:pPr>
              <w:numPr>
                <w:ilvl w:val="12"/>
                <w:numId w:val="0"/>
              </w:numPr>
              <w:rPr>
                <w:rFonts w:cs="Arial"/>
                <w:szCs w:val="22"/>
              </w:rPr>
            </w:pPr>
            <w:r w:rsidRPr="00FE3A54">
              <w:rPr>
                <w:rFonts w:cs="Arial"/>
                <w:szCs w:val="22"/>
              </w:rPr>
              <w:t xml:space="preserve">  public Map&lt;String, CSTBDetailsFeature&gt; getAssignedOPADevicesForSubscriber(int subscriberId)</w:t>
            </w:r>
          </w:p>
        </w:tc>
        <w:tc>
          <w:tcPr>
            <w:tcW w:w="4410" w:type="dxa"/>
            <w:tcBorders>
              <w:top w:val="single" w:sz="4" w:space="0" w:color="auto"/>
              <w:left w:val="single" w:sz="4" w:space="0" w:color="auto"/>
              <w:bottom w:val="single" w:sz="4" w:space="0" w:color="auto"/>
              <w:right w:val="single" w:sz="4" w:space="0" w:color="auto"/>
            </w:tcBorders>
          </w:tcPr>
          <w:p w14:paraId="4D2DA4D4" w14:textId="77777777" w:rsidR="00124E35" w:rsidRDefault="00124E35" w:rsidP="006A0BC4">
            <w:pPr>
              <w:numPr>
                <w:ilvl w:val="12"/>
                <w:numId w:val="0"/>
              </w:numPr>
              <w:rPr>
                <w:rFonts w:cs="Arial"/>
                <w:szCs w:val="22"/>
              </w:rPr>
            </w:pPr>
            <w:r w:rsidRPr="00FE3A54">
              <w:rPr>
                <w:rFonts w:cs="Arial"/>
                <w:szCs w:val="22"/>
              </w:rPr>
              <w:t>Gets the details features of the OPA Devices assigned to the specified subscriber</w:t>
            </w:r>
          </w:p>
        </w:tc>
        <w:tc>
          <w:tcPr>
            <w:tcW w:w="2156" w:type="dxa"/>
            <w:tcBorders>
              <w:top w:val="single" w:sz="4" w:space="0" w:color="auto"/>
              <w:left w:val="single" w:sz="4" w:space="0" w:color="auto"/>
              <w:bottom w:val="single" w:sz="4" w:space="0" w:color="auto"/>
            </w:tcBorders>
          </w:tcPr>
          <w:p w14:paraId="6B193CE5" w14:textId="77777777" w:rsidR="00124E35" w:rsidRDefault="00124E35" w:rsidP="006A0BC4">
            <w:pPr>
              <w:numPr>
                <w:ilvl w:val="12"/>
                <w:numId w:val="0"/>
              </w:numPr>
              <w:rPr>
                <w:rFonts w:cs="Arial"/>
                <w:szCs w:val="22"/>
              </w:rPr>
            </w:pPr>
            <w:r w:rsidRPr="00FE3A54">
              <w:rPr>
                <w:rFonts w:cs="Arial"/>
                <w:szCs w:val="22"/>
              </w:rPr>
              <w:t>CException</w:t>
            </w:r>
          </w:p>
        </w:tc>
      </w:tr>
    </w:tbl>
    <w:p w14:paraId="62B95F88" w14:textId="77777777" w:rsidR="00124E35" w:rsidRDefault="00124E35" w:rsidP="00124E35">
      <w:pPr>
        <w:pStyle w:val="BodyText"/>
        <w:rPr>
          <w:rFonts w:eastAsiaTheme="minorHAnsi" w:cs="Arial"/>
          <w:szCs w:val="22"/>
        </w:rPr>
      </w:pPr>
    </w:p>
    <w:p w14:paraId="7C92CD87" w14:textId="77777777" w:rsidR="00124E35" w:rsidRPr="00124E35" w:rsidRDefault="00124E35" w:rsidP="00124E35">
      <w:pPr>
        <w:pStyle w:val="BodyText"/>
        <w:numPr>
          <w:ilvl w:val="0"/>
          <w:numId w:val="10"/>
        </w:numPr>
        <w:rPr>
          <w:rFonts w:eastAsiaTheme="minorHAnsi" w:cs="Arial"/>
          <w:b/>
          <w:szCs w:val="22"/>
        </w:rPr>
      </w:pPr>
      <w:r w:rsidRPr="00124E35">
        <w:rPr>
          <w:rFonts w:eastAsiaTheme="minorHAnsi" w:cs="Arial"/>
          <w:b/>
          <w:szCs w:val="22"/>
        </w:rPr>
        <w:t>com.myrio.tm.subscribers.stb.dba.CSTBEntityBean</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124E35" w14:paraId="2EC7E878" w14:textId="77777777" w:rsidTr="00BA6130">
        <w:tc>
          <w:tcPr>
            <w:tcW w:w="2698" w:type="dxa"/>
            <w:tcBorders>
              <w:top w:val="single" w:sz="4" w:space="0" w:color="auto"/>
              <w:bottom w:val="single" w:sz="4" w:space="0" w:color="auto"/>
              <w:right w:val="single" w:sz="4" w:space="0" w:color="auto"/>
            </w:tcBorders>
            <w:shd w:val="clear" w:color="auto" w:fill="000000"/>
          </w:tcPr>
          <w:p w14:paraId="72798BC6"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3BF410FC"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1D3C564F" w14:textId="77777777" w:rsidR="00124E35" w:rsidRDefault="00124E35" w:rsidP="006A0BC4">
            <w:pPr>
              <w:numPr>
                <w:ilvl w:val="12"/>
                <w:numId w:val="0"/>
              </w:numPr>
              <w:tabs>
                <w:tab w:val="right" w:pos="3960"/>
              </w:tabs>
              <w:jc w:val="center"/>
              <w:rPr>
                <w:b/>
                <w:bCs/>
                <w:i/>
                <w:iCs/>
                <w:color w:val="FFFFFF"/>
                <w:sz w:val="20"/>
              </w:rPr>
            </w:pPr>
            <w:r>
              <w:rPr>
                <w:b/>
                <w:bCs/>
                <w:i/>
                <w:iCs/>
                <w:color w:val="FFFFFF"/>
                <w:sz w:val="20"/>
              </w:rPr>
              <w:t>Exception</w:t>
            </w:r>
          </w:p>
        </w:tc>
      </w:tr>
      <w:tr w:rsidR="00124E35" w14:paraId="2FE36E8D" w14:textId="77777777" w:rsidTr="00BA6130">
        <w:tc>
          <w:tcPr>
            <w:tcW w:w="2698" w:type="dxa"/>
            <w:tcBorders>
              <w:top w:val="single" w:sz="4" w:space="0" w:color="auto"/>
              <w:bottom w:val="single" w:sz="4" w:space="0" w:color="auto"/>
              <w:right w:val="single" w:sz="4" w:space="0" w:color="auto"/>
            </w:tcBorders>
          </w:tcPr>
          <w:p w14:paraId="462E2048" w14:textId="77777777" w:rsidR="00124E35" w:rsidRDefault="00124E35" w:rsidP="006A0BC4">
            <w:pPr>
              <w:numPr>
                <w:ilvl w:val="12"/>
                <w:numId w:val="0"/>
              </w:numPr>
              <w:rPr>
                <w:rFonts w:cs="Arial"/>
                <w:szCs w:val="22"/>
              </w:rPr>
            </w:pPr>
            <w:r w:rsidRPr="00997D65">
              <w:rPr>
                <w:rFonts w:cs="Arial"/>
                <w:szCs w:val="22"/>
              </w:rPr>
              <w:t>public CSTBEntityPK ejbCreate(CEntityModel setTopBox)</w:t>
            </w:r>
          </w:p>
        </w:tc>
        <w:tc>
          <w:tcPr>
            <w:tcW w:w="4410" w:type="dxa"/>
            <w:tcBorders>
              <w:top w:val="single" w:sz="4" w:space="0" w:color="auto"/>
              <w:left w:val="single" w:sz="4" w:space="0" w:color="auto"/>
              <w:bottom w:val="single" w:sz="4" w:space="0" w:color="auto"/>
              <w:right w:val="single" w:sz="4" w:space="0" w:color="auto"/>
            </w:tcBorders>
          </w:tcPr>
          <w:p w14:paraId="72993814" w14:textId="77777777" w:rsidR="00124E35" w:rsidRDefault="00124E35" w:rsidP="006A0BC4">
            <w:pPr>
              <w:numPr>
                <w:ilvl w:val="12"/>
                <w:numId w:val="0"/>
              </w:numPr>
              <w:rPr>
                <w:rFonts w:cs="Arial"/>
                <w:szCs w:val="22"/>
              </w:rPr>
            </w:pPr>
            <w:r w:rsidRPr="00997D65">
              <w:rPr>
                <w:rFonts w:cs="Arial"/>
                <w:szCs w:val="22"/>
              </w:rPr>
              <w:t>Creates a new STB and inserts the new data in the database</w:t>
            </w:r>
          </w:p>
        </w:tc>
        <w:tc>
          <w:tcPr>
            <w:tcW w:w="2156" w:type="dxa"/>
            <w:tcBorders>
              <w:top w:val="single" w:sz="4" w:space="0" w:color="auto"/>
              <w:left w:val="single" w:sz="4" w:space="0" w:color="auto"/>
              <w:bottom w:val="single" w:sz="4" w:space="0" w:color="auto"/>
            </w:tcBorders>
          </w:tcPr>
          <w:p w14:paraId="7B0953DE" w14:textId="77777777" w:rsidR="00124E35" w:rsidRDefault="00124E35" w:rsidP="006A0BC4">
            <w:pPr>
              <w:numPr>
                <w:ilvl w:val="12"/>
                <w:numId w:val="0"/>
              </w:numPr>
              <w:rPr>
                <w:rFonts w:cs="Arial"/>
                <w:szCs w:val="22"/>
              </w:rPr>
            </w:pPr>
            <w:r w:rsidRPr="00997D65">
              <w:rPr>
                <w:rFonts w:cs="Arial"/>
                <w:szCs w:val="22"/>
              </w:rPr>
              <w:t>CreateException, CException</w:t>
            </w:r>
          </w:p>
        </w:tc>
      </w:tr>
      <w:tr w:rsidR="00124E35" w14:paraId="038EAB2A" w14:textId="77777777" w:rsidTr="00BA6130">
        <w:trPr>
          <w:trHeight w:val="60"/>
        </w:trPr>
        <w:tc>
          <w:tcPr>
            <w:tcW w:w="2698" w:type="dxa"/>
            <w:tcBorders>
              <w:top w:val="single" w:sz="4" w:space="0" w:color="auto"/>
              <w:bottom w:val="single" w:sz="4" w:space="0" w:color="auto"/>
              <w:right w:val="single" w:sz="4" w:space="0" w:color="auto"/>
            </w:tcBorders>
          </w:tcPr>
          <w:p w14:paraId="4314D749" w14:textId="77777777" w:rsidR="00124E35" w:rsidRPr="00CD12F5" w:rsidRDefault="00124E35" w:rsidP="006A0BC4">
            <w:pPr>
              <w:numPr>
                <w:ilvl w:val="12"/>
                <w:numId w:val="0"/>
              </w:numPr>
              <w:rPr>
                <w:rFonts w:cs="Arial"/>
                <w:szCs w:val="22"/>
              </w:rPr>
            </w:pPr>
            <w:r w:rsidRPr="003E5476">
              <w:rPr>
                <w:rFonts w:cs="Arial"/>
                <w:szCs w:val="22"/>
              </w:rPr>
              <w:t>public void ejbLoad()</w:t>
            </w:r>
          </w:p>
        </w:tc>
        <w:tc>
          <w:tcPr>
            <w:tcW w:w="4410" w:type="dxa"/>
            <w:tcBorders>
              <w:top w:val="single" w:sz="4" w:space="0" w:color="auto"/>
              <w:left w:val="single" w:sz="4" w:space="0" w:color="auto"/>
              <w:bottom w:val="single" w:sz="4" w:space="0" w:color="auto"/>
              <w:right w:val="single" w:sz="4" w:space="0" w:color="auto"/>
            </w:tcBorders>
          </w:tcPr>
          <w:p w14:paraId="1193F0FA" w14:textId="77777777" w:rsidR="00124E35" w:rsidRPr="00CD12F5" w:rsidRDefault="00124E35" w:rsidP="006A0BC4">
            <w:pPr>
              <w:numPr>
                <w:ilvl w:val="12"/>
                <w:numId w:val="0"/>
              </w:numPr>
              <w:rPr>
                <w:rFonts w:cs="Arial"/>
                <w:szCs w:val="22"/>
              </w:rPr>
            </w:pPr>
            <w:r w:rsidRPr="003E5476">
              <w:rPr>
                <w:rFonts w:cs="Arial"/>
                <w:szCs w:val="22"/>
              </w:rPr>
              <w:t xml:space="preserve">loads the data from the database to the </w:t>
            </w:r>
            <w:r w:rsidRPr="003E5476">
              <w:rPr>
                <w:rFonts w:cs="Arial"/>
                <w:szCs w:val="22"/>
              </w:rPr>
              <w:lastRenderedPageBreak/>
              <w:t>bean</w:t>
            </w:r>
          </w:p>
        </w:tc>
        <w:tc>
          <w:tcPr>
            <w:tcW w:w="2156" w:type="dxa"/>
            <w:tcBorders>
              <w:top w:val="single" w:sz="4" w:space="0" w:color="auto"/>
              <w:left w:val="single" w:sz="4" w:space="0" w:color="auto"/>
              <w:bottom w:val="single" w:sz="4" w:space="0" w:color="auto"/>
            </w:tcBorders>
          </w:tcPr>
          <w:p w14:paraId="7390580C" w14:textId="77777777" w:rsidR="00124E35" w:rsidRPr="00CD12F5" w:rsidRDefault="00124E35" w:rsidP="006A0BC4">
            <w:pPr>
              <w:numPr>
                <w:ilvl w:val="12"/>
                <w:numId w:val="0"/>
              </w:numPr>
              <w:rPr>
                <w:rFonts w:cs="Arial"/>
                <w:szCs w:val="22"/>
              </w:rPr>
            </w:pPr>
            <w:r>
              <w:rPr>
                <w:rFonts w:cs="Arial"/>
                <w:szCs w:val="22"/>
              </w:rPr>
              <w:lastRenderedPageBreak/>
              <w:t xml:space="preserve">None </w:t>
            </w:r>
          </w:p>
        </w:tc>
      </w:tr>
      <w:tr w:rsidR="00124E35" w14:paraId="0BFB8640" w14:textId="77777777" w:rsidTr="00BA6130">
        <w:tc>
          <w:tcPr>
            <w:tcW w:w="2698" w:type="dxa"/>
            <w:tcBorders>
              <w:top w:val="single" w:sz="4" w:space="0" w:color="auto"/>
              <w:bottom w:val="single" w:sz="4" w:space="0" w:color="auto"/>
              <w:right w:val="single" w:sz="4" w:space="0" w:color="auto"/>
            </w:tcBorders>
          </w:tcPr>
          <w:p w14:paraId="134925D4" w14:textId="77777777" w:rsidR="00124E35" w:rsidRPr="00E63186" w:rsidRDefault="00124E35" w:rsidP="006A0BC4">
            <w:pPr>
              <w:numPr>
                <w:ilvl w:val="12"/>
                <w:numId w:val="0"/>
              </w:numPr>
              <w:rPr>
                <w:rFonts w:cs="Arial"/>
                <w:szCs w:val="22"/>
              </w:rPr>
            </w:pPr>
            <w:r w:rsidRPr="00C40944">
              <w:rPr>
                <w:rFonts w:cs="Arial"/>
                <w:szCs w:val="22"/>
              </w:rPr>
              <w:lastRenderedPageBreak/>
              <w:t xml:space="preserve">  public void ejbStore()</w:t>
            </w:r>
          </w:p>
        </w:tc>
        <w:tc>
          <w:tcPr>
            <w:tcW w:w="4410" w:type="dxa"/>
            <w:tcBorders>
              <w:top w:val="single" w:sz="4" w:space="0" w:color="auto"/>
              <w:left w:val="single" w:sz="4" w:space="0" w:color="auto"/>
              <w:bottom w:val="single" w:sz="4" w:space="0" w:color="auto"/>
              <w:right w:val="single" w:sz="4" w:space="0" w:color="auto"/>
            </w:tcBorders>
          </w:tcPr>
          <w:p w14:paraId="783CF900" w14:textId="77777777" w:rsidR="00124E35" w:rsidRPr="00E63186" w:rsidRDefault="00124E35" w:rsidP="006A0BC4">
            <w:pPr>
              <w:numPr>
                <w:ilvl w:val="12"/>
                <w:numId w:val="0"/>
              </w:numPr>
              <w:rPr>
                <w:rFonts w:cs="Arial"/>
                <w:szCs w:val="22"/>
              </w:rPr>
            </w:pPr>
            <w:r w:rsidRPr="00C40944">
              <w:rPr>
                <w:rFonts w:cs="Arial"/>
                <w:szCs w:val="22"/>
              </w:rPr>
              <w:t>Stores the data from Entitybean to DB</w:t>
            </w:r>
          </w:p>
        </w:tc>
        <w:tc>
          <w:tcPr>
            <w:tcW w:w="2156" w:type="dxa"/>
            <w:tcBorders>
              <w:top w:val="single" w:sz="4" w:space="0" w:color="auto"/>
              <w:left w:val="single" w:sz="4" w:space="0" w:color="auto"/>
              <w:bottom w:val="single" w:sz="4" w:space="0" w:color="auto"/>
            </w:tcBorders>
          </w:tcPr>
          <w:p w14:paraId="56295DAC" w14:textId="77777777" w:rsidR="00124E35" w:rsidRPr="00CD12F5" w:rsidRDefault="00124E35" w:rsidP="006A0BC4">
            <w:pPr>
              <w:numPr>
                <w:ilvl w:val="12"/>
                <w:numId w:val="0"/>
              </w:numPr>
              <w:rPr>
                <w:rFonts w:cs="Arial"/>
                <w:szCs w:val="22"/>
              </w:rPr>
            </w:pPr>
            <w:r w:rsidRPr="00C40944">
              <w:rPr>
                <w:rFonts w:cs="Arial"/>
                <w:szCs w:val="22"/>
              </w:rPr>
              <w:t>EJBException</w:t>
            </w:r>
          </w:p>
        </w:tc>
      </w:tr>
    </w:tbl>
    <w:p w14:paraId="4B59F4E7" w14:textId="77777777" w:rsidR="00124E35" w:rsidRDefault="00124E35" w:rsidP="00124E35">
      <w:pPr>
        <w:pStyle w:val="BodyText"/>
        <w:rPr>
          <w:rFonts w:eastAsiaTheme="minorHAnsi" w:cs="Arial"/>
          <w:szCs w:val="22"/>
        </w:rPr>
      </w:pPr>
    </w:p>
    <w:p w14:paraId="0E5C7CFA" w14:textId="77777777" w:rsidR="00124E35" w:rsidRPr="00124E35" w:rsidRDefault="00124E35" w:rsidP="00124E35">
      <w:pPr>
        <w:pStyle w:val="BodyText"/>
        <w:numPr>
          <w:ilvl w:val="0"/>
          <w:numId w:val="10"/>
        </w:numPr>
        <w:rPr>
          <w:rFonts w:eastAsiaTheme="minorHAnsi" w:cs="Arial"/>
          <w:b/>
          <w:szCs w:val="22"/>
        </w:rPr>
      </w:pPr>
      <w:r w:rsidRPr="00124E35">
        <w:rPr>
          <w:rFonts w:eastAsiaTheme="minorHAnsi" w:cs="Arial"/>
          <w:b/>
          <w:szCs w:val="22"/>
        </w:rPr>
        <w:t>com.myrio.tm.subscribers.stb.util.CSTBDetailsFeature</w:t>
      </w:r>
    </w:p>
    <w:p w14:paraId="7EF38795" w14:textId="77777777" w:rsidR="00124E35" w:rsidRDefault="00124E35" w:rsidP="00124E35">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3444"/>
        <w:gridCol w:w="2156"/>
        <w:gridCol w:w="3666"/>
      </w:tblGrid>
      <w:tr w:rsidR="00124E35" w14:paraId="7E96010D" w14:textId="77777777" w:rsidTr="00BA6130">
        <w:trPr>
          <w:trHeight w:val="92"/>
        </w:trPr>
        <w:tc>
          <w:tcPr>
            <w:tcW w:w="3444"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5FA559B6"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215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656F7B40"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366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00D821D1"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124E35" w14:paraId="5B30444E" w14:textId="77777777" w:rsidTr="00BA6130">
        <w:trPr>
          <w:trHeight w:val="92"/>
        </w:trPr>
        <w:tc>
          <w:tcPr>
            <w:tcW w:w="3444" w:type="dxa"/>
            <w:tcBorders>
              <w:top w:val="nil"/>
              <w:left w:val="single" w:sz="8" w:space="0" w:color="auto"/>
              <w:bottom w:val="single" w:sz="12" w:space="0" w:color="auto"/>
              <w:right w:val="single" w:sz="8" w:space="0" w:color="auto"/>
            </w:tcBorders>
            <w:tcMar>
              <w:top w:w="0" w:type="dxa"/>
              <w:left w:w="108" w:type="dxa"/>
              <w:bottom w:w="0" w:type="dxa"/>
              <w:right w:w="108" w:type="dxa"/>
            </w:tcMar>
          </w:tcPr>
          <w:p w14:paraId="5BB33D6B" w14:textId="77777777" w:rsidR="00124E35" w:rsidRPr="00A22FA4" w:rsidRDefault="00124E35" w:rsidP="006A0BC4">
            <w:pPr>
              <w:spacing w:line="276" w:lineRule="auto"/>
            </w:pPr>
            <w:r w:rsidRPr="003C5558">
              <w:t>deviceId</w:t>
            </w:r>
          </w:p>
        </w:tc>
        <w:tc>
          <w:tcPr>
            <w:tcW w:w="2156" w:type="dxa"/>
            <w:tcBorders>
              <w:top w:val="nil"/>
              <w:left w:val="nil"/>
              <w:bottom w:val="single" w:sz="12" w:space="0" w:color="auto"/>
              <w:right w:val="single" w:sz="8" w:space="0" w:color="auto"/>
            </w:tcBorders>
            <w:tcMar>
              <w:top w:w="0" w:type="dxa"/>
              <w:left w:w="108" w:type="dxa"/>
              <w:bottom w:w="0" w:type="dxa"/>
              <w:right w:w="108" w:type="dxa"/>
            </w:tcMar>
          </w:tcPr>
          <w:p w14:paraId="06481441" w14:textId="77777777" w:rsidR="00124E35" w:rsidRDefault="00124E35" w:rsidP="006A0BC4">
            <w:pPr>
              <w:spacing w:line="276" w:lineRule="auto"/>
            </w:pPr>
            <w:r>
              <w:t>P</w:t>
            </w:r>
            <w:r w:rsidRPr="003C5558">
              <w:t>rivate CElementText</w:t>
            </w:r>
          </w:p>
        </w:tc>
        <w:tc>
          <w:tcPr>
            <w:tcW w:w="3666" w:type="dxa"/>
            <w:tcBorders>
              <w:top w:val="nil"/>
              <w:left w:val="nil"/>
              <w:bottom w:val="single" w:sz="12" w:space="0" w:color="auto"/>
              <w:right w:val="single" w:sz="8" w:space="0" w:color="auto"/>
            </w:tcBorders>
            <w:tcMar>
              <w:top w:w="0" w:type="dxa"/>
              <w:left w:w="108" w:type="dxa"/>
              <w:bottom w:w="0" w:type="dxa"/>
              <w:right w:w="108" w:type="dxa"/>
            </w:tcMar>
          </w:tcPr>
          <w:p w14:paraId="163DC80C" w14:textId="77777777" w:rsidR="00124E35" w:rsidRPr="00A22FA4" w:rsidRDefault="00124E35" w:rsidP="006A0BC4">
            <w:pPr>
              <w:spacing w:line="276" w:lineRule="auto"/>
            </w:pPr>
            <w:r w:rsidRPr="003C5558">
              <w:t>deviceId</w:t>
            </w:r>
          </w:p>
        </w:tc>
      </w:tr>
      <w:tr w:rsidR="00124E35" w14:paraId="3F2B9EA1" w14:textId="77777777" w:rsidTr="00BA6130">
        <w:trPr>
          <w:trHeight w:val="92"/>
        </w:trPr>
        <w:tc>
          <w:tcPr>
            <w:tcW w:w="3444"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65B95D45" w14:textId="77777777" w:rsidR="00124E35" w:rsidRPr="003C5558" w:rsidRDefault="00124E35" w:rsidP="006A0BC4">
            <w:pPr>
              <w:spacing w:line="276" w:lineRule="auto"/>
            </w:pPr>
            <w:r w:rsidRPr="002B75E4">
              <w:t>stbVmxSync</w:t>
            </w:r>
          </w:p>
        </w:tc>
        <w:tc>
          <w:tcPr>
            <w:tcW w:w="215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33C005A" w14:textId="77777777" w:rsidR="00124E35" w:rsidRDefault="00124E35" w:rsidP="006A0BC4">
            <w:pPr>
              <w:spacing w:line="276" w:lineRule="auto"/>
            </w:pPr>
            <w:r>
              <w:t>P</w:t>
            </w:r>
            <w:r w:rsidRPr="002B75E4">
              <w:t>rivate CElementNumber</w:t>
            </w:r>
          </w:p>
        </w:tc>
        <w:tc>
          <w:tcPr>
            <w:tcW w:w="366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FE63FD4" w14:textId="77777777" w:rsidR="00124E35" w:rsidRPr="003C5558" w:rsidRDefault="00124E35" w:rsidP="006A0BC4">
            <w:pPr>
              <w:spacing w:line="276" w:lineRule="auto"/>
            </w:pPr>
            <w:r w:rsidRPr="002B75E4">
              <w:t>stbVmxSync</w:t>
            </w:r>
          </w:p>
        </w:tc>
      </w:tr>
      <w:tr w:rsidR="00124E35" w14:paraId="5987CD63" w14:textId="77777777" w:rsidTr="00BA6130">
        <w:trPr>
          <w:trHeight w:val="92"/>
        </w:trPr>
        <w:tc>
          <w:tcPr>
            <w:tcW w:w="3444"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07714EA6" w14:textId="77777777" w:rsidR="00124E35" w:rsidRPr="003C5558" w:rsidRDefault="00124E35" w:rsidP="006A0BC4">
            <w:pPr>
              <w:spacing w:line="276" w:lineRule="auto"/>
            </w:pPr>
            <w:r w:rsidRPr="00DE78B3">
              <w:t>stbEnableVmxSync</w:t>
            </w:r>
          </w:p>
        </w:tc>
        <w:tc>
          <w:tcPr>
            <w:tcW w:w="215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0E2E6B6" w14:textId="77777777" w:rsidR="00124E35" w:rsidRDefault="00124E35" w:rsidP="006A0BC4">
            <w:pPr>
              <w:spacing w:line="276" w:lineRule="auto"/>
            </w:pPr>
            <w:r>
              <w:t>P</w:t>
            </w:r>
            <w:r w:rsidRPr="00DE78B3">
              <w:t>rivate CElementNumber</w:t>
            </w:r>
          </w:p>
        </w:tc>
        <w:tc>
          <w:tcPr>
            <w:tcW w:w="366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3BB994A2" w14:textId="77777777" w:rsidR="00124E35" w:rsidRPr="003C5558" w:rsidRDefault="00124E35" w:rsidP="006A0BC4">
            <w:pPr>
              <w:spacing w:line="276" w:lineRule="auto"/>
            </w:pPr>
          </w:p>
        </w:tc>
      </w:tr>
      <w:tr w:rsidR="00124E35" w14:paraId="5E839671" w14:textId="77777777" w:rsidTr="00BA6130">
        <w:trPr>
          <w:trHeight w:val="92"/>
        </w:trPr>
        <w:tc>
          <w:tcPr>
            <w:tcW w:w="3444"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49DF3431" w14:textId="77777777" w:rsidR="00124E35" w:rsidRPr="003C5558" w:rsidRDefault="00124E35" w:rsidP="006A0BC4">
            <w:pPr>
              <w:spacing w:line="276" w:lineRule="auto"/>
            </w:pPr>
            <w:r w:rsidRPr="0058193F">
              <w:t>stbDisableVmxSync</w:t>
            </w:r>
          </w:p>
        </w:tc>
        <w:tc>
          <w:tcPr>
            <w:tcW w:w="215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12E224DA" w14:textId="77777777" w:rsidR="00124E35" w:rsidRDefault="00124E35" w:rsidP="006A0BC4">
            <w:pPr>
              <w:spacing w:line="276" w:lineRule="auto"/>
            </w:pPr>
            <w:r>
              <w:t>P</w:t>
            </w:r>
            <w:r w:rsidRPr="0058193F">
              <w:t>rivate CElementNumber</w:t>
            </w:r>
          </w:p>
        </w:tc>
        <w:tc>
          <w:tcPr>
            <w:tcW w:w="366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8AC8C00" w14:textId="77777777" w:rsidR="00124E35" w:rsidRPr="003C5558" w:rsidRDefault="00124E35" w:rsidP="006A0BC4">
            <w:pPr>
              <w:spacing w:line="276" w:lineRule="auto"/>
            </w:pPr>
          </w:p>
        </w:tc>
      </w:tr>
      <w:tr w:rsidR="00124E35" w14:paraId="3D2A845C" w14:textId="77777777" w:rsidTr="00BA6130">
        <w:trPr>
          <w:trHeight w:val="92"/>
        </w:trPr>
        <w:tc>
          <w:tcPr>
            <w:tcW w:w="3444" w:type="dxa"/>
            <w:tcBorders>
              <w:top w:val="single" w:sz="12" w:space="0" w:color="auto"/>
              <w:left w:val="single" w:sz="8" w:space="0" w:color="auto"/>
              <w:bottom w:val="single" w:sz="4" w:space="0" w:color="auto"/>
              <w:right w:val="single" w:sz="8" w:space="0" w:color="auto"/>
            </w:tcBorders>
            <w:tcMar>
              <w:top w:w="0" w:type="dxa"/>
              <w:left w:w="108" w:type="dxa"/>
              <w:bottom w:w="0" w:type="dxa"/>
              <w:right w:w="108" w:type="dxa"/>
            </w:tcMar>
          </w:tcPr>
          <w:p w14:paraId="792F60F6" w14:textId="77777777" w:rsidR="00124E35" w:rsidRPr="0058193F" w:rsidRDefault="00124E35" w:rsidP="006A0BC4">
            <w:pPr>
              <w:spacing w:line="276" w:lineRule="auto"/>
            </w:pPr>
            <w:r w:rsidRPr="00713236">
              <w:t>stbSubscriberVmxSync</w:t>
            </w:r>
          </w:p>
        </w:tc>
        <w:tc>
          <w:tcPr>
            <w:tcW w:w="2156" w:type="dxa"/>
            <w:tcBorders>
              <w:top w:val="single" w:sz="12" w:space="0" w:color="auto"/>
              <w:left w:val="nil"/>
              <w:bottom w:val="single" w:sz="4" w:space="0" w:color="auto"/>
              <w:right w:val="single" w:sz="8" w:space="0" w:color="auto"/>
            </w:tcBorders>
            <w:tcMar>
              <w:top w:w="0" w:type="dxa"/>
              <w:left w:w="108" w:type="dxa"/>
              <w:bottom w:w="0" w:type="dxa"/>
              <w:right w:w="108" w:type="dxa"/>
            </w:tcMar>
          </w:tcPr>
          <w:p w14:paraId="29A7BD7F" w14:textId="77777777" w:rsidR="00124E35" w:rsidRDefault="00124E35" w:rsidP="006A0BC4">
            <w:pPr>
              <w:spacing w:line="276" w:lineRule="auto"/>
            </w:pPr>
            <w:r w:rsidRPr="00713236">
              <w:t>Private CElementNumber</w:t>
            </w:r>
          </w:p>
        </w:tc>
        <w:tc>
          <w:tcPr>
            <w:tcW w:w="3666" w:type="dxa"/>
            <w:tcBorders>
              <w:top w:val="single" w:sz="12" w:space="0" w:color="auto"/>
              <w:left w:val="nil"/>
              <w:bottom w:val="single" w:sz="4" w:space="0" w:color="auto"/>
              <w:right w:val="single" w:sz="8" w:space="0" w:color="auto"/>
            </w:tcBorders>
            <w:tcMar>
              <w:top w:w="0" w:type="dxa"/>
              <w:left w:w="108" w:type="dxa"/>
              <w:bottom w:w="0" w:type="dxa"/>
              <w:right w:w="108" w:type="dxa"/>
            </w:tcMar>
          </w:tcPr>
          <w:p w14:paraId="231D7BFE" w14:textId="77777777" w:rsidR="00124E35" w:rsidRPr="003C5558" w:rsidRDefault="00124E35" w:rsidP="006A0BC4">
            <w:pPr>
              <w:spacing w:line="276" w:lineRule="auto"/>
            </w:pPr>
          </w:p>
        </w:tc>
      </w:tr>
      <w:tr w:rsidR="00124E35" w14:paraId="71CCF129" w14:textId="77777777" w:rsidTr="00BA6130">
        <w:trPr>
          <w:trHeight w:val="92"/>
        </w:trPr>
        <w:tc>
          <w:tcPr>
            <w:tcW w:w="3444" w:type="dxa"/>
            <w:tcBorders>
              <w:top w:val="single" w:sz="12" w:space="0" w:color="auto"/>
              <w:left w:val="single" w:sz="8" w:space="0" w:color="auto"/>
              <w:bottom w:val="single" w:sz="4" w:space="0" w:color="auto"/>
              <w:right w:val="single" w:sz="8" w:space="0" w:color="auto"/>
            </w:tcBorders>
            <w:tcMar>
              <w:top w:w="0" w:type="dxa"/>
              <w:left w:w="108" w:type="dxa"/>
              <w:bottom w:w="0" w:type="dxa"/>
              <w:right w:w="108" w:type="dxa"/>
            </w:tcMar>
          </w:tcPr>
          <w:p w14:paraId="23248308" w14:textId="77777777" w:rsidR="00124E35" w:rsidRPr="0058193F" w:rsidRDefault="00124E35" w:rsidP="006A0BC4">
            <w:pPr>
              <w:spacing w:line="276" w:lineRule="auto"/>
            </w:pPr>
            <w:r w:rsidRPr="00CF21F1">
              <w:t>deviceType</w:t>
            </w:r>
          </w:p>
        </w:tc>
        <w:tc>
          <w:tcPr>
            <w:tcW w:w="2156" w:type="dxa"/>
            <w:tcBorders>
              <w:top w:val="single" w:sz="12" w:space="0" w:color="auto"/>
              <w:left w:val="nil"/>
              <w:bottom w:val="single" w:sz="4" w:space="0" w:color="auto"/>
              <w:right w:val="single" w:sz="8" w:space="0" w:color="auto"/>
            </w:tcBorders>
            <w:tcMar>
              <w:top w:w="0" w:type="dxa"/>
              <w:left w:w="108" w:type="dxa"/>
              <w:bottom w:w="0" w:type="dxa"/>
              <w:right w:w="108" w:type="dxa"/>
            </w:tcMar>
          </w:tcPr>
          <w:p w14:paraId="4AC399EE" w14:textId="77777777" w:rsidR="00124E35" w:rsidRDefault="00124E35" w:rsidP="006A0BC4">
            <w:pPr>
              <w:spacing w:line="276" w:lineRule="auto"/>
            </w:pPr>
            <w:r w:rsidRPr="00CF21F1">
              <w:t>Private CElementNumber</w:t>
            </w:r>
          </w:p>
        </w:tc>
        <w:tc>
          <w:tcPr>
            <w:tcW w:w="3666" w:type="dxa"/>
            <w:tcBorders>
              <w:top w:val="single" w:sz="12" w:space="0" w:color="auto"/>
              <w:left w:val="nil"/>
              <w:bottom w:val="single" w:sz="4" w:space="0" w:color="auto"/>
              <w:right w:val="single" w:sz="8" w:space="0" w:color="auto"/>
            </w:tcBorders>
            <w:tcMar>
              <w:top w:w="0" w:type="dxa"/>
              <w:left w:w="108" w:type="dxa"/>
              <w:bottom w:w="0" w:type="dxa"/>
              <w:right w:w="108" w:type="dxa"/>
            </w:tcMar>
          </w:tcPr>
          <w:p w14:paraId="4CF51900" w14:textId="77777777" w:rsidR="00124E35" w:rsidRPr="003C5558" w:rsidRDefault="00124E35" w:rsidP="006A0BC4">
            <w:pPr>
              <w:spacing w:line="276" w:lineRule="auto"/>
            </w:pPr>
            <w:r w:rsidRPr="008F7E5D">
              <w:t>deviceType</w:t>
            </w:r>
          </w:p>
        </w:tc>
      </w:tr>
    </w:tbl>
    <w:p w14:paraId="5E4C9BC4" w14:textId="77777777" w:rsidR="00124E35" w:rsidRDefault="00124E35" w:rsidP="00124E35">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5095"/>
        <w:gridCol w:w="2386"/>
        <w:gridCol w:w="1785"/>
      </w:tblGrid>
      <w:tr w:rsidR="00124E35" w14:paraId="6C4B606C" w14:textId="77777777" w:rsidTr="00BA6130">
        <w:tc>
          <w:tcPr>
            <w:tcW w:w="5095"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tcPr>
          <w:p w14:paraId="3C00A15E"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238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tcPr>
          <w:p w14:paraId="7F3B73F4"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1785"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26DC4B8E" w14:textId="77777777" w:rsidR="00124E35" w:rsidRDefault="00124E35" w:rsidP="006A0BC4">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124E35" w14:paraId="3656B678" w14:textId="77777777" w:rsidTr="00BA6130">
        <w:tc>
          <w:tcPr>
            <w:tcW w:w="5095" w:type="dxa"/>
            <w:tcBorders>
              <w:top w:val="nil"/>
              <w:left w:val="single" w:sz="8" w:space="0" w:color="auto"/>
              <w:bottom w:val="single" w:sz="12" w:space="0" w:color="auto"/>
              <w:right w:val="single" w:sz="8" w:space="0" w:color="auto"/>
            </w:tcBorders>
            <w:tcMar>
              <w:top w:w="0" w:type="dxa"/>
              <w:left w:w="108" w:type="dxa"/>
              <w:bottom w:w="0" w:type="dxa"/>
              <w:right w:w="108" w:type="dxa"/>
            </w:tcMar>
          </w:tcPr>
          <w:p w14:paraId="22BF0746" w14:textId="77777777" w:rsidR="00124E35" w:rsidRDefault="00124E35" w:rsidP="006A0BC4">
            <w:pPr>
              <w:spacing w:line="276" w:lineRule="auto"/>
              <w:rPr>
                <w:rFonts w:eastAsiaTheme="minorHAnsi" w:cs="Arial"/>
                <w:szCs w:val="22"/>
              </w:rPr>
            </w:pPr>
            <w:r w:rsidRPr="0025761A">
              <w:rPr>
                <w:rFonts w:eastAsiaTheme="minorHAnsi" w:cs="Arial"/>
                <w:szCs w:val="22"/>
              </w:rPr>
              <w:t>public CElementNumber getStbVmxSync()</w:t>
            </w:r>
          </w:p>
        </w:tc>
        <w:tc>
          <w:tcPr>
            <w:tcW w:w="2386" w:type="dxa"/>
            <w:tcBorders>
              <w:top w:val="nil"/>
              <w:left w:val="nil"/>
              <w:bottom w:val="single" w:sz="12" w:space="0" w:color="auto"/>
              <w:right w:val="single" w:sz="8" w:space="0" w:color="auto"/>
            </w:tcBorders>
            <w:tcMar>
              <w:top w:w="0" w:type="dxa"/>
              <w:left w:w="108" w:type="dxa"/>
              <w:bottom w:w="0" w:type="dxa"/>
              <w:right w:w="108" w:type="dxa"/>
            </w:tcMar>
          </w:tcPr>
          <w:p w14:paraId="1586BB9C" w14:textId="77777777" w:rsidR="00124E35" w:rsidRDefault="00124E35" w:rsidP="006A0BC4">
            <w:pPr>
              <w:spacing w:line="276" w:lineRule="auto"/>
              <w:rPr>
                <w:rFonts w:eastAsiaTheme="minorHAnsi" w:cs="Arial"/>
                <w:szCs w:val="22"/>
              </w:rPr>
            </w:pPr>
            <w:r w:rsidRPr="0025761A">
              <w:rPr>
                <w:rFonts w:eastAsiaTheme="minorHAnsi" w:cs="Arial"/>
                <w:szCs w:val="22"/>
              </w:rPr>
              <w:t>Returns $param.name$</w:t>
            </w:r>
          </w:p>
        </w:tc>
        <w:tc>
          <w:tcPr>
            <w:tcW w:w="1785" w:type="dxa"/>
            <w:tcBorders>
              <w:top w:val="nil"/>
              <w:left w:val="nil"/>
              <w:bottom w:val="single" w:sz="12" w:space="0" w:color="auto"/>
              <w:right w:val="single" w:sz="8" w:space="0" w:color="auto"/>
            </w:tcBorders>
            <w:tcMar>
              <w:top w:w="0" w:type="dxa"/>
              <w:left w:w="108" w:type="dxa"/>
              <w:bottom w:w="0" w:type="dxa"/>
              <w:right w:w="108" w:type="dxa"/>
            </w:tcMar>
          </w:tcPr>
          <w:p w14:paraId="6CD80578" w14:textId="77777777" w:rsidR="00124E35" w:rsidRDefault="00124E35" w:rsidP="006A0BC4">
            <w:pPr>
              <w:spacing w:line="276" w:lineRule="auto"/>
              <w:ind w:left="200" w:hanging="200"/>
              <w:rPr>
                <w:rFonts w:eastAsiaTheme="minorHAnsi" w:cs="Arial"/>
                <w:sz w:val="20"/>
              </w:rPr>
            </w:pPr>
            <w:r>
              <w:rPr>
                <w:rFonts w:eastAsiaTheme="minorHAnsi" w:cs="Arial"/>
                <w:sz w:val="20"/>
              </w:rPr>
              <w:t xml:space="preserve">None </w:t>
            </w:r>
          </w:p>
        </w:tc>
      </w:tr>
      <w:tr w:rsidR="00124E35" w14:paraId="55293190" w14:textId="77777777" w:rsidTr="00BA6130">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37A2E665" w14:textId="77777777" w:rsidR="00124E35" w:rsidRPr="0025761A" w:rsidRDefault="00124E35" w:rsidP="006A0BC4">
            <w:pPr>
              <w:spacing w:line="276" w:lineRule="auto"/>
              <w:rPr>
                <w:rFonts w:eastAsiaTheme="minorHAnsi" w:cs="Arial"/>
                <w:szCs w:val="22"/>
              </w:rPr>
            </w:pPr>
            <w:r w:rsidRPr="00A65634">
              <w:rPr>
                <w:rFonts w:eastAsiaTheme="minorHAnsi" w:cs="Arial"/>
                <w:szCs w:val="22"/>
              </w:rPr>
              <w:t>public void setStbVmxSync(CElementNumber stbVmxSync)</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F6D917F" w14:textId="77777777" w:rsidR="00124E35" w:rsidRPr="0025761A" w:rsidRDefault="00124E35" w:rsidP="006A0BC4">
            <w:pPr>
              <w:spacing w:line="276" w:lineRule="auto"/>
              <w:rPr>
                <w:rFonts w:eastAsiaTheme="minorHAnsi" w:cs="Arial"/>
                <w:szCs w:val="22"/>
              </w:rPr>
            </w:pPr>
            <w:r w:rsidRPr="00A65634">
              <w:rPr>
                <w:rFonts w:eastAsiaTheme="minorHAnsi" w:cs="Arial"/>
                <w:szCs w:val="22"/>
              </w:rPr>
              <w:t>Sets the $param.name$</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973A90D" w14:textId="77777777" w:rsidR="00124E35" w:rsidRDefault="00124E35" w:rsidP="006A0BC4">
            <w:pPr>
              <w:spacing w:line="276" w:lineRule="auto"/>
              <w:ind w:left="200" w:hanging="200"/>
              <w:rPr>
                <w:rFonts w:eastAsiaTheme="minorHAnsi" w:cs="Arial"/>
                <w:sz w:val="20"/>
              </w:rPr>
            </w:pPr>
          </w:p>
        </w:tc>
      </w:tr>
      <w:tr w:rsidR="00124E35" w14:paraId="33E6B543" w14:textId="77777777" w:rsidTr="00BA6130">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285F32FC" w14:textId="77777777" w:rsidR="00124E35" w:rsidRPr="00A65634" w:rsidRDefault="00124E35" w:rsidP="006A0BC4">
            <w:pPr>
              <w:spacing w:line="276" w:lineRule="auto"/>
              <w:rPr>
                <w:rFonts w:eastAsiaTheme="minorHAnsi" w:cs="Arial"/>
                <w:szCs w:val="22"/>
              </w:rPr>
            </w:pPr>
            <w:r w:rsidRPr="00E03AE3">
              <w:rPr>
                <w:rFonts w:eastAsiaTheme="minorHAnsi" w:cs="Arial"/>
                <w:szCs w:val="22"/>
              </w:rPr>
              <w:tab/>
              <w:t>public void setStbVmxSync(int stbVmxSync)</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733C6EF" w14:textId="77777777" w:rsidR="00124E35" w:rsidRPr="00A65634" w:rsidRDefault="00124E35" w:rsidP="006A0BC4">
            <w:pPr>
              <w:spacing w:line="276" w:lineRule="auto"/>
              <w:rPr>
                <w:rFonts w:eastAsiaTheme="minorHAnsi" w:cs="Arial"/>
                <w:szCs w:val="22"/>
              </w:rPr>
            </w:pP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863B36A" w14:textId="77777777" w:rsidR="00124E35" w:rsidRDefault="00124E35" w:rsidP="006A0BC4">
            <w:pPr>
              <w:spacing w:line="276" w:lineRule="auto"/>
              <w:ind w:left="200" w:hanging="200"/>
              <w:rPr>
                <w:rFonts w:eastAsiaTheme="minorHAnsi" w:cs="Arial"/>
                <w:sz w:val="20"/>
              </w:rPr>
            </w:pPr>
          </w:p>
        </w:tc>
      </w:tr>
      <w:tr w:rsidR="00124E35" w14:paraId="69D46FFC" w14:textId="77777777" w:rsidTr="00BA6130">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34C49751" w14:textId="77777777" w:rsidR="00124E35" w:rsidRPr="00E03AE3" w:rsidRDefault="00124E35" w:rsidP="006A0BC4">
            <w:pPr>
              <w:spacing w:line="276" w:lineRule="auto"/>
              <w:rPr>
                <w:rFonts w:eastAsiaTheme="minorHAnsi" w:cs="Arial"/>
                <w:szCs w:val="22"/>
              </w:rPr>
            </w:pPr>
            <w:r w:rsidRPr="00E03AE3">
              <w:rPr>
                <w:rFonts w:eastAsiaTheme="minorHAnsi" w:cs="Arial"/>
                <w:szCs w:val="22"/>
              </w:rPr>
              <w:t>public CElementNumber getStbEnableVmxSync()</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4EDDF4E" w14:textId="77777777" w:rsidR="00124E35" w:rsidRPr="00A65634" w:rsidRDefault="00124E35" w:rsidP="006A0BC4">
            <w:pPr>
              <w:spacing w:line="276" w:lineRule="auto"/>
              <w:rPr>
                <w:rFonts w:eastAsiaTheme="minorHAnsi" w:cs="Arial"/>
                <w:szCs w:val="22"/>
              </w:rPr>
            </w:pPr>
            <w:r w:rsidRPr="00E03AE3">
              <w:rPr>
                <w:rFonts w:eastAsiaTheme="minorHAnsi" w:cs="Arial"/>
                <w:szCs w:val="22"/>
              </w:rPr>
              <w:t>return the stbEnableVmxSync</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649CAE37" w14:textId="77777777" w:rsidR="00124E35" w:rsidRDefault="00124E35" w:rsidP="006A0BC4">
            <w:pPr>
              <w:spacing w:line="276" w:lineRule="auto"/>
              <w:ind w:left="200" w:hanging="200"/>
              <w:rPr>
                <w:rFonts w:eastAsiaTheme="minorHAnsi" w:cs="Arial"/>
                <w:sz w:val="20"/>
              </w:rPr>
            </w:pPr>
          </w:p>
        </w:tc>
      </w:tr>
      <w:tr w:rsidR="00124E35" w14:paraId="13B6F568" w14:textId="77777777" w:rsidTr="00BA6130">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15D907FE" w14:textId="77777777" w:rsidR="00124E35" w:rsidRPr="00E03AE3" w:rsidRDefault="00124E35" w:rsidP="006A0BC4">
            <w:pPr>
              <w:spacing w:line="276" w:lineRule="auto"/>
              <w:rPr>
                <w:rFonts w:eastAsiaTheme="minorHAnsi" w:cs="Arial"/>
                <w:szCs w:val="22"/>
              </w:rPr>
            </w:pPr>
            <w:r w:rsidRPr="00E03AE3">
              <w:rPr>
                <w:rFonts w:eastAsiaTheme="minorHAnsi" w:cs="Arial"/>
                <w:szCs w:val="22"/>
              </w:rPr>
              <w:tab/>
              <w:t>public void setStbEnableVmxSync(CElementNumber stbEnableVmxSync)</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2144EE6" w14:textId="77777777" w:rsidR="00124E35" w:rsidRPr="00A65634" w:rsidRDefault="00124E35" w:rsidP="006A0BC4">
            <w:pPr>
              <w:spacing w:line="276" w:lineRule="auto"/>
              <w:rPr>
                <w:rFonts w:eastAsiaTheme="minorHAnsi" w:cs="Arial"/>
                <w:szCs w:val="22"/>
              </w:rPr>
            </w:pP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023AD2A" w14:textId="77777777" w:rsidR="00124E35" w:rsidRDefault="00124E35" w:rsidP="006A0BC4">
            <w:pPr>
              <w:spacing w:line="276" w:lineRule="auto"/>
              <w:ind w:left="200" w:hanging="200"/>
              <w:rPr>
                <w:rFonts w:eastAsiaTheme="minorHAnsi" w:cs="Arial"/>
                <w:sz w:val="20"/>
              </w:rPr>
            </w:pPr>
          </w:p>
        </w:tc>
      </w:tr>
      <w:tr w:rsidR="00124E35" w14:paraId="7FB7192C" w14:textId="77777777" w:rsidTr="00BA6130">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6CF165C1" w14:textId="77777777" w:rsidR="00124E35" w:rsidRPr="00E03AE3" w:rsidRDefault="00124E35" w:rsidP="006A0BC4">
            <w:pPr>
              <w:spacing w:line="276" w:lineRule="auto"/>
              <w:rPr>
                <w:rFonts w:eastAsiaTheme="minorHAnsi" w:cs="Arial"/>
                <w:szCs w:val="22"/>
              </w:rPr>
            </w:pPr>
            <w:r w:rsidRPr="00E03AE3">
              <w:rPr>
                <w:rFonts w:eastAsiaTheme="minorHAnsi" w:cs="Arial"/>
                <w:szCs w:val="22"/>
              </w:rPr>
              <w:tab/>
              <w:t>public void setStbEnableVmxSync(int stbEnableVmxSync)</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3D98831" w14:textId="77777777" w:rsidR="00124E35" w:rsidRPr="00A65634" w:rsidRDefault="00124E35" w:rsidP="006A0BC4">
            <w:pPr>
              <w:spacing w:line="276" w:lineRule="auto"/>
              <w:rPr>
                <w:rFonts w:eastAsiaTheme="minorHAnsi" w:cs="Arial"/>
                <w:szCs w:val="22"/>
              </w:rPr>
            </w:pP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B4A62A4" w14:textId="77777777" w:rsidR="00124E35" w:rsidRDefault="00124E35" w:rsidP="006A0BC4">
            <w:pPr>
              <w:spacing w:line="276" w:lineRule="auto"/>
              <w:ind w:left="200" w:hanging="200"/>
              <w:rPr>
                <w:rFonts w:eastAsiaTheme="minorHAnsi" w:cs="Arial"/>
                <w:sz w:val="20"/>
              </w:rPr>
            </w:pPr>
          </w:p>
        </w:tc>
      </w:tr>
      <w:tr w:rsidR="00124E35" w14:paraId="44CB368C" w14:textId="77777777" w:rsidTr="00BA6130">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2E4DA6E5" w14:textId="77777777" w:rsidR="00124E35" w:rsidRPr="00E03AE3" w:rsidRDefault="00124E35" w:rsidP="006A0BC4">
            <w:pPr>
              <w:spacing w:line="276" w:lineRule="auto"/>
              <w:rPr>
                <w:rFonts w:eastAsiaTheme="minorHAnsi" w:cs="Arial"/>
                <w:szCs w:val="22"/>
              </w:rPr>
            </w:pPr>
            <w:r w:rsidRPr="00E03AE3">
              <w:rPr>
                <w:rFonts w:eastAsiaTheme="minorHAnsi" w:cs="Arial"/>
                <w:szCs w:val="22"/>
              </w:rPr>
              <w:tab/>
              <w:t>public CElementNumber getStbDisableVmxSync()</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408670B" w14:textId="77777777" w:rsidR="00124E35" w:rsidRPr="00A65634" w:rsidRDefault="00124E35" w:rsidP="006A0BC4">
            <w:pPr>
              <w:spacing w:line="276" w:lineRule="auto"/>
              <w:rPr>
                <w:rFonts w:eastAsiaTheme="minorHAnsi" w:cs="Arial"/>
                <w:szCs w:val="22"/>
              </w:rPr>
            </w:pP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166189F" w14:textId="77777777" w:rsidR="00124E35" w:rsidRDefault="00124E35" w:rsidP="006A0BC4">
            <w:pPr>
              <w:spacing w:line="276" w:lineRule="auto"/>
              <w:ind w:left="200" w:hanging="200"/>
              <w:rPr>
                <w:rFonts w:eastAsiaTheme="minorHAnsi" w:cs="Arial"/>
                <w:sz w:val="20"/>
              </w:rPr>
            </w:pPr>
          </w:p>
        </w:tc>
      </w:tr>
      <w:tr w:rsidR="00124E35" w14:paraId="36082CF8" w14:textId="77777777" w:rsidTr="00BA6130">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42F867D6" w14:textId="77777777" w:rsidR="00124E35" w:rsidRPr="00E03AE3" w:rsidRDefault="00124E35" w:rsidP="006A0BC4">
            <w:pPr>
              <w:spacing w:line="276" w:lineRule="auto"/>
              <w:rPr>
                <w:rFonts w:eastAsiaTheme="minorHAnsi" w:cs="Arial"/>
                <w:szCs w:val="22"/>
              </w:rPr>
            </w:pPr>
            <w:r w:rsidRPr="00E358B2">
              <w:rPr>
                <w:rFonts w:eastAsiaTheme="minorHAnsi" w:cs="Arial"/>
                <w:szCs w:val="22"/>
              </w:rPr>
              <w:tab/>
              <w:t>public void setStbDisableVmxSync(CElementNumber stbDisableVmxSync)</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4EB44CEA" w14:textId="77777777" w:rsidR="00124E35" w:rsidRPr="00A65634" w:rsidRDefault="00124E35" w:rsidP="006A0BC4">
            <w:pPr>
              <w:spacing w:line="276" w:lineRule="auto"/>
              <w:rPr>
                <w:rFonts w:eastAsiaTheme="minorHAnsi" w:cs="Arial"/>
                <w:szCs w:val="22"/>
              </w:rPr>
            </w:pP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5F7947B" w14:textId="77777777" w:rsidR="00124E35" w:rsidRDefault="00124E35" w:rsidP="006A0BC4">
            <w:pPr>
              <w:spacing w:line="276" w:lineRule="auto"/>
              <w:ind w:left="200" w:hanging="200"/>
              <w:rPr>
                <w:rFonts w:eastAsiaTheme="minorHAnsi" w:cs="Arial"/>
                <w:sz w:val="20"/>
              </w:rPr>
            </w:pPr>
          </w:p>
        </w:tc>
      </w:tr>
      <w:tr w:rsidR="00124E35" w14:paraId="13C2789E" w14:textId="77777777" w:rsidTr="00BA6130">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72B1EA5A" w14:textId="77777777" w:rsidR="00124E35" w:rsidRPr="00E03AE3" w:rsidRDefault="00124E35" w:rsidP="006A0BC4">
            <w:pPr>
              <w:spacing w:line="276" w:lineRule="auto"/>
              <w:rPr>
                <w:rFonts w:eastAsiaTheme="minorHAnsi" w:cs="Arial"/>
                <w:szCs w:val="22"/>
              </w:rPr>
            </w:pPr>
            <w:r w:rsidRPr="00E358B2">
              <w:rPr>
                <w:rFonts w:eastAsiaTheme="minorHAnsi" w:cs="Arial"/>
                <w:szCs w:val="22"/>
              </w:rPr>
              <w:tab/>
              <w:t>public void setStbDisableVmxSync(int stbDisableVmxSync)</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2E786ABE" w14:textId="77777777" w:rsidR="00124E35" w:rsidRPr="00A65634" w:rsidRDefault="00124E35" w:rsidP="006A0BC4">
            <w:pPr>
              <w:spacing w:line="276" w:lineRule="auto"/>
              <w:rPr>
                <w:rFonts w:eastAsiaTheme="minorHAnsi" w:cs="Arial"/>
                <w:szCs w:val="22"/>
              </w:rPr>
            </w:pP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5CA3D22A" w14:textId="77777777" w:rsidR="00124E35" w:rsidRDefault="00124E35" w:rsidP="006A0BC4">
            <w:pPr>
              <w:spacing w:line="276" w:lineRule="auto"/>
              <w:ind w:left="200" w:hanging="200"/>
              <w:rPr>
                <w:rFonts w:eastAsiaTheme="minorHAnsi" w:cs="Arial"/>
                <w:sz w:val="20"/>
              </w:rPr>
            </w:pPr>
          </w:p>
        </w:tc>
      </w:tr>
      <w:tr w:rsidR="00124E35" w14:paraId="0E2EE90C" w14:textId="77777777" w:rsidTr="00BA6130">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2699F355" w14:textId="77777777" w:rsidR="00124E35" w:rsidRPr="00E03AE3" w:rsidRDefault="00124E35" w:rsidP="006A0BC4">
            <w:pPr>
              <w:spacing w:line="276" w:lineRule="auto"/>
              <w:rPr>
                <w:rFonts w:eastAsiaTheme="minorHAnsi" w:cs="Arial"/>
                <w:szCs w:val="22"/>
              </w:rPr>
            </w:pPr>
            <w:r w:rsidRPr="00380E74">
              <w:rPr>
                <w:rFonts w:eastAsiaTheme="minorHAnsi" w:cs="Arial"/>
                <w:szCs w:val="22"/>
              </w:rPr>
              <w:tab/>
              <w:t>public CElementNumber getStbSubscriberVmxSync()</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7B18C49D" w14:textId="77777777" w:rsidR="00124E35" w:rsidRPr="00A65634" w:rsidRDefault="00124E35" w:rsidP="006A0BC4">
            <w:pPr>
              <w:spacing w:line="276" w:lineRule="auto"/>
              <w:rPr>
                <w:rFonts w:eastAsiaTheme="minorHAnsi" w:cs="Arial"/>
                <w:szCs w:val="22"/>
              </w:rPr>
            </w:pP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03BB8D8" w14:textId="77777777" w:rsidR="00124E35" w:rsidRDefault="00124E35" w:rsidP="006A0BC4">
            <w:pPr>
              <w:spacing w:line="276" w:lineRule="auto"/>
              <w:ind w:left="200" w:hanging="200"/>
              <w:rPr>
                <w:rFonts w:eastAsiaTheme="minorHAnsi" w:cs="Arial"/>
                <w:sz w:val="20"/>
              </w:rPr>
            </w:pPr>
          </w:p>
        </w:tc>
      </w:tr>
      <w:tr w:rsidR="00124E35" w14:paraId="45B61B58" w14:textId="77777777" w:rsidTr="00BA6130">
        <w:tc>
          <w:tcPr>
            <w:tcW w:w="5095" w:type="dxa"/>
            <w:tcBorders>
              <w:top w:val="single" w:sz="12" w:space="0" w:color="auto"/>
              <w:left w:val="single" w:sz="8" w:space="0" w:color="auto"/>
              <w:bottom w:val="single" w:sz="8" w:space="0" w:color="auto"/>
              <w:right w:val="single" w:sz="8" w:space="0" w:color="auto"/>
            </w:tcBorders>
            <w:tcMar>
              <w:top w:w="0" w:type="dxa"/>
              <w:left w:w="108" w:type="dxa"/>
              <w:bottom w:w="0" w:type="dxa"/>
              <w:right w:w="108" w:type="dxa"/>
            </w:tcMar>
          </w:tcPr>
          <w:p w14:paraId="38AF3C24" w14:textId="77777777" w:rsidR="00124E35" w:rsidRPr="00380E74" w:rsidRDefault="00124E35" w:rsidP="006A0BC4">
            <w:pPr>
              <w:spacing w:line="276" w:lineRule="auto"/>
              <w:rPr>
                <w:rFonts w:eastAsiaTheme="minorHAnsi" w:cs="Arial"/>
                <w:szCs w:val="22"/>
              </w:rPr>
            </w:pPr>
            <w:r w:rsidRPr="00AF547F">
              <w:rPr>
                <w:rFonts w:eastAsiaTheme="minorHAnsi" w:cs="Arial"/>
                <w:szCs w:val="22"/>
              </w:rPr>
              <w:tab/>
              <w:t xml:space="preserve">public void setStbSubscriberVmxSync(CElementNumber </w:t>
            </w:r>
            <w:r w:rsidRPr="00AF547F">
              <w:rPr>
                <w:rFonts w:eastAsiaTheme="minorHAnsi" w:cs="Arial"/>
                <w:szCs w:val="22"/>
              </w:rPr>
              <w:lastRenderedPageBreak/>
              <w:t>stbSubscriberVmxSync)</w:t>
            </w:r>
          </w:p>
        </w:tc>
        <w:tc>
          <w:tcPr>
            <w:tcW w:w="2386" w:type="dxa"/>
            <w:tcBorders>
              <w:top w:val="single" w:sz="12" w:space="0" w:color="auto"/>
              <w:left w:val="nil"/>
              <w:bottom w:val="single" w:sz="8" w:space="0" w:color="auto"/>
              <w:right w:val="single" w:sz="8" w:space="0" w:color="auto"/>
            </w:tcBorders>
            <w:tcMar>
              <w:top w:w="0" w:type="dxa"/>
              <w:left w:w="108" w:type="dxa"/>
              <w:bottom w:w="0" w:type="dxa"/>
              <w:right w:w="108" w:type="dxa"/>
            </w:tcMar>
          </w:tcPr>
          <w:p w14:paraId="35A2FD90" w14:textId="77777777" w:rsidR="00124E35" w:rsidRPr="00A65634" w:rsidRDefault="00124E35" w:rsidP="006A0BC4">
            <w:pPr>
              <w:spacing w:line="276" w:lineRule="auto"/>
              <w:rPr>
                <w:rFonts w:eastAsiaTheme="minorHAnsi" w:cs="Arial"/>
                <w:szCs w:val="22"/>
              </w:rPr>
            </w:pPr>
          </w:p>
        </w:tc>
        <w:tc>
          <w:tcPr>
            <w:tcW w:w="1785" w:type="dxa"/>
            <w:tcBorders>
              <w:top w:val="single" w:sz="12" w:space="0" w:color="auto"/>
              <w:left w:val="nil"/>
              <w:bottom w:val="single" w:sz="8" w:space="0" w:color="auto"/>
              <w:right w:val="single" w:sz="8" w:space="0" w:color="auto"/>
            </w:tcBorders>
            <w:tcMar>
              <w:top w:w="0" w:type="dxa"/>
              <w:left w:w="108" w:type="dxa"/>
              <w:bottom w:w="0" w:type="dxa"/>
              <w:right w:w="108" w:type="dxa"/>
            </w:tcMar>
          </w:tcPr>
          <w:p w14:paraId="48E64A1D" w14:textId="77777777" w:rsidR="00124E35" w:rsidRDefault="00124E35" w:rsidP="006A0BC4">
            <w:pPr>
              <w:spacing w:line="276" w:lineRule="auto"/>
              <w:ind w:left="200" w:hanging="200"/>
              <w:rPr>
                <w:rFonts w:eastAsiaTheme="minorHAnsi" w:cs="Arial"/>
                <w:sz w:val="20"/>
              </w:rPr>
            </w:pPr>
          </w:p>
        </w:tc>
      </w:tr>
      <w:tr w:rsidR="00124E35" w14:paraId="70A18E21" w14:textId="77777777" w:rsidTr="00BA6130">
        <w:tc>
          <w:tcPr>
            <w:tcW w:w="5095" w:type="dxa"/>
            <w:tcBorders>
              <w:top w:val="single" w:sz="12" w:space="0" w:color="auto"/>
              <w:left w:val="single" w:sz="8" w:space="0" w:color="auto"/>
              <w:bottom w:val="single" w:sz="8" w:space="0" w:color="auto"/>
              <w:right w:val="single" w:sz="8" w:space="0" w:color="auto"/>
            </w:tcBorders>
            <w:tcMar>
              <w:top w:w="0" w:type="dxa"/>
              <w:left w:w="108" w:type="dxa"/>
              <w:bottom w:w="0" w:type="dxa"/>
              <w:right w:w="108" w:type="dxa"/>
            </w:tcMar>
          </w:tcPr>
          <w:p w14:paraId="7643CC84" w14:textId="77777777" w:rsidR="00124E35" w:rsidRPr="00380E74" w:rsidRDefault="00124E35" w:rsidP="006A0BC4">
            <w:pPr>
              <w:spacing w:line="276" w:lineRule="auto"/>
              <w:rPr>
                <w:rFonts w:eastAsiaTheme="minorHAnsi" w:cs="Arial"/>
                <w:szCs w:val="22"/>
              </w:rPr>
            </w:pPr>
            <w:r w:rsidRPr="007D5923">
              <w:rPr>
                <w:rFonts w:eastAsiaTheme="minorHAnsi" w:cs="Arial"/>
                <w:szCs w:val="22"/>
              </w:rPr>
              <w:lastRenderedPageBreak/>
              <w:tab/>
              <w:t>public void setStbSubscriberVmxSync(int stbSubscriberVmxSync)</w:t>
            </w:r>
          </w:p>
        </w:tc>
        <w:tc>
          <w:tcPr>
            <w:tcW w:w="2386" w:type="dxa"/>
            <w:tcBorders>
              <w:top w:val="single" w:sz="12" w:space="0" w:color="auto"/>
              <w:left w:val="nil"/>
              <w:bottom w:val="single" w:sz="8" w:space="0" w:color="auto"/>
              <w:right w:val="single" w:sz="8" w:space="0" w:color="auto"/>
            </w:tcBorders>
            <w:tcMar>
              <w:top w:w="0" w:type="dxa"/>
              <w:left w:w="108" w:type="dxa"/>
              <w:bottom w:w="0" w:type="dxa"/>
              <w:right w:w="108" w:type="dxa"/>
            </w:tcMar>
          </w:tcPr>
          <w:p w14:paraId="2209E415" w14:textId="77777777" w:rsidR="00124E35" w:rsidRPr="00A65634" w:rsidRDefault="00124E35" w:rsidP="006A0BC4">
            <w:pPr>
              <w:spacing w:line="276" w:lineRule="auto"/>
              <w:rPr>
                <w:rFonts w:eastAsiaTheme="minorHAnsi" w:cs="Arial"/>
                <w:szCs w:val="22"/>
              </w:rPr>
            </w:pPr>
          </w:p>
        </w:tc>
        <w:tc>
          <w:tcPr>
            <w:tcW w:w="1785" w:type="dxa"/>
            <w:tcBorders>
              <w:top w:val="single" w:sz="12" w:space="0" w:color="auto"/>
              <w:left w:val="nil"/>
              <w:bottom w:val="single" w:sz="8" w:space="0" w:color="auto"/>
              <w:right w:val="single" w:sz="8" w:space="0" w:color="auto"/>
            </w:tcBorders>
            <w:tcMar>
              <w:top w:w="0" w:type="dxa"/>
              <w:left w:w="108" w:type="dxa"/>
              <w:bottom w:w="0" w:type="dxa"/>
              <w:right w:w="108" w:type="dxa"/>
            </w:tcMar>
          </w:tcPr>
          <w:p w14:paraId="707FC47B" w14:textId="77777777" w:rsidR="00124E35" w:rsidRDefault="00124E35" w:rsidP="006A0BC4">
            <w:pPr>
              <w:spacing w:line="276" w:lineRule="auto"/>
              <w:ind w:left="200" w:hanging="200"/>
              <w:rPr>
                <w:rFonts w:eastAsiaTheme="minorHAnsi" w:cs="Arial"/>
                <w:sz w:val="20"/>
              </w:rPr>
            </w:pPr>
          </w:p>
        </w:tc>
      </w:tr>
      <w:tr w:rsidR="00124E35" w14:paraId="7B89AB91" w14:textId="77777777" w:rsidTr="00BA6130">
        <w:tc>
          <w:tcPr>
            <w:tcW w:w="5095" w:type="dxa"/>
            <w:tcBorders>
              <w:top w:val="single" w:sz="12" w:space="0" w:color="auto"/>
              <w:left w:val="single" w:sz="8" w:space="0" w:color="auto"/>
              <w:bottom w:val="single" w:sz="8" w:space="0" w:color="auto"/>
              <w:right w:val="single" w:sz="8" w:space="0" w:color="auto"/>
            </w:tcBorders>
            <w:tcMar>
              <w:top w:w="0" w:type="dxa"/>
              <w:left w:w="108" w:type="dxa"/>
              <w:bottom w:w="0" w:type="dxa"/>
              <w:right w:w="108" w:type="dxa"/>
            </w:tcMar>
          </w:tcPr>
          <w:p w14:paraId="00D6741D" w14:textId="77777777" w:rsidR="00124E35" w:rsidRPr="00380E74" w:rsidRDefault="00124E35" w:rsidP="006A0BC4">
            <w:pPr>
              <w:spacing w:line="276" w:lineRule="auto"/>
              <w:rPr>
                <w:rFonts w:eastAsiaTheme="minorHAnsi" w:cs="Arial"/>
                <w:szCs w:val="22"/>
              </w:rPr>
            </w:pPr>
            <w:r w:rsidRPr="0086131A">
              <w:rPr>
                <w:rFonts w:eastAsiaTheme="minorHAnsi" w:cs="Arial"/>
                <w:szCs w:val="22"/>
              </w:rPr>
              <w:tab/>
              <w:t>public CElementText getDeviceId()</w:t>
            </w:r>
          </w:p>
        </w:tc>
        <w:tc>
          <w:tcPr>
            <w:tcW w:w="2386" w:type="dxa"/>
            <w:tcBorders>
              <w:top w:val="single" w:sz="12" w:space="0" w:color="auto"/>
              <w:left w:val="nil"/>
              <w:bottom w:val="single" w:sz="8" w:space="0" w:color="auto"/>
              <w:right w:val="single" w:sz="8" w:space="0" w:color="auto"/>
            </w:tcBorders>
            <w:tcMar>
              <w:top w:w="0" w:type="dxa"/>
              <w:left w:w="108" w:type="dxa"/>
              <w:bottom w:w="0" w:type="dxa"/>
              <w:right w:w="108" w:type="dxa"/>
            </w:tcMar>
          </w:tcPr>
          <w:p w14:paraId="3E313435" w14:textId="77777777" w:rsidR="00124E35" w:rsidRPr="00A65634" w:rsidRDefault="00124E35" w:rsidP="006A0BC4">
            <w:pPr>
              <w:spacing w:line="276" w:lineRule="auto"/>
              <w:rPr>
                <w:rFonts w:eastAsiaTheme="minorHAnsi" w:cs="Arial"/>
                <w:szCs w:val="22"/>
              </w:rPr>
            </w:pPr>
            <w:r w:rsidRPr="0086131A">
              <w:rPr>
                <w:rFonts w:eastAsiaTheme="minorHAnsi" w:cs="Arial"/>
                <w:szCs w:val="22"/>
              </w:rPr>
              <w:t>Returns $param.name$</w:t>
            </w:r>
          </w:p>
        </w:tc>
        <w:tc>
          <w:tcPr>
            <w:tcW w:w="1785" w:type="dxa"/>
            <w:tcBorders>
              <w:top w:val="single" w:sz="12" w:space="0" w:color="auto"/>
              <w:left w:val="nil"/>
              <w:bottom w:val="single" w:sz="8" w:space="0" w:color="auto"/>
              <w:right w:val="single" w:sz="8" w:space="0" w:color="auto"/>
            </w:tcBorders>
            <w:tcMar>
              <w:top w:w="0" w:type="dxa"/>
              <w:left w:w="108" w:type="dxa"/>
              <w:bottom w:w="0" w:type="dxa"/>
              <w:right w:w="108" w:type="dxa"/>
            </w:tcMar>
          </w:tcPr>
          <w:p w14:paraId="00ACAD86" w14:textId="77777777" w:rsidR="00124E35" w:rsidRDefault="00124E35" w:rsidP="006A0BC4">
            <w:pPr>
              <w:spacing w:line="276" w:lineRule="auto"/>
              <w:ind w:left="200" w:hanging="200"/>
              <w:rPr>
                <w:rFonts w:eastAsiaTheme="minorHAnsi" w:cs="Arial"/>
                <w:sz w:val="20"/>
              </w:rPr>
            </w:pPr>
          </w:p>
        </w:tc>
      </w:tr>
      <w:tr w:rsidR="00124E35" w14:paraId="3281E592" w14:textId="77777777" w:rsidTr="00BA6130">
        <w:tc>
          <w:tcPr>
            <w:tcW w:w="5095" w:type="dxa"/>
            <w:tcBorders>
              <w:top w:val="single" w:sz="12" w:space="0" w:color="auto"/>
              <w:left w:val="single" w:sz="8" w:space="0" w:color="auto"/>
              <w:bottom w:val="single" w:sz="8" w:space="0" w:color="auto"/>
              <w:right w:val="single" w:sz="8" w:space="0" w:color="auto"/>
            </w:tcBorders>
            <w:tcMar>
              <w:top w:w="0" w:type="dxa"/>
              <w:left w:w="108" w:type="dxa"/>
              <w:bottom w:w="0" w:type="dxa"/>
              <w:right w:w="108" w:type="dxa"/>
            </w:tcMar>
          </w:tcPr>
          <w:p w14:paraId="6B87DB3A" w14:textId="77777777" w:rsidR="00124E35" w:rsidRPr="00380E74" w:rsidRDefault="00124E35" w:rsidP="006A0BC4">
            <w:pPr>
              <w:spacing w:line="276" w:lineRule="auto"/>
              <w:rPr>
                <w:rFonts w:eastAsiaTheme="minorHAnsi" w:cs="Arial"/>
                <w:szCs w:val="22"/>
              </w:rPr>
            </w:pPr>
            <w:r w:rsidRPr="00945FE0">
              <w:rPr>
                <w:rFonts w:eastAsiaTheme="minorHAnsi" w:cs="Arial"/>
                <w:szCs w:val="22"/>
              </w:rPr>
              <w:tab/>
              <w:t>public void setDeviceId(CElementText deviceId)</w:t>
            </w:r>
          </w:p>
        </w:tc>
        <w:tc>
          <w:tcPr>
            <w:tcW w:w="2386" w:type="dxa"/>
            <w:tcBorders>
              <w:top w:val="single" w:sz="12" w:space="0" w:color="auto"/>
              <w:left w:val="nil"/>
              <w:bottom w:val="single" w:sz="8" w:space="0" w:color="auto"/>
              <w:right w:val="single" w:sz="8" w:space="0" w:color="auto"/>
            </w:tcBorders>
            <w:tcMar>
              <w:top w:w="0" w:type="dxa"/>
              <w:left w:w="108" w:type="dxa"/>
              <w:bottom w:w="0" w:type="dxa"/>
              <w:right w:w="108" w:type="dxa"/>
            </w:tcMar>
          </w:tcPr>
          <w:p w14:paraId="55F227B2" w14:textId="77777777" w:rsidR="00124E35" w:rsidRPr="00A65634" w:rsidRDefault="00124E35" w:rsidP="006A0BC4">
            <w:pPr>
              <w:spacing w:line="276" w:lineRule="auto"/>
              <w:rPr>
                <w:rFonts w:eastAsiaTheme="minorHAnsi" w:cs="Arial"/>
                <w:szCs w:val="22"/>
              </w:rPr>
            </w:pPr>
            <w:r w:rsidRPr="00945FE0">
              <w:rPr>
                <w:rFonts w:eastAsiaTheme="minorHAnsi" w:cs="Arial"/>
                <w:szCs w:val="22"/>
              </w:rPr>
              <w:t>Sets $param.name$</w:t>
            </w:r>
          </w:p>
        </w:tc>
        <w:tc>
          <w:tcPr>
            <w:tcW w:w="1785" w:type="dxa"/>
            <w:tcBorders>
              <w:top w:val="single" w:sz="12" w:space="0" w:color="auto"/>
              <w:left w:val="nil"/>
              <w:bottom w:val="single" w:sz="8" w:space="0" w:color="auto"/>
              <w:right w:val="single" w:sz="8" w:space="0" w:color="auto"/>
            </w:tcBorders>
            <w:tcMar>
              <w:top w:w="0" w:type="dxa"/>
              <w:left w:w="108" w:type="dxa"/>
              <w:bottom w:w="0" w:type="dxa"/>
              <w:right w:w="108" w:type="dxa"/>
            </w:tcMar>
          </w:tcPr>
          <w:p w14:paraId="45E9B998" w14:textId="77777777" w:rsidR="00124E35" w:rsidRDefault="00124E35" w:rsidP="006A0BC4">
            <w:pPr>
              <w:spacing w:line="276" w:lineRule="auto"/>
              <w:ind w:left="200" w:hanging="200"/>
              <w:rPr>
                <w:rFonts w:eastAsiaTheme="minorHAnsi" w:cs="Arial"/>
                <w:sz w:val="20"/>
              </w:rPr>
            </w:pPr>
          </w:p>
        </w:tc>
      </w:tr>
      <w:tr w:rsidR="00124E35" w14:paraId="26E23F54" w14:textId="77777777" w:rsidTr="00BA6130">
        <w:tc>
          <w:tcPr>
            <w:tcW w:w="5095" w:type="dxa"/>
            <w:tcBorders>
              <w:top w:val="single" w:sz="12" w:space="0" w:color="auto"/>
              <w:left w:val="single" w:sz="8" w:space="0" w:color="auto"/>
              <w:bottom w:val="single" w:sz="12" w:space="0" w:color="auto"/>
              <w:right w:val="single" w:sz="8" w:space="0" w:color="auto"/>
            </w:tcBorders>
            <w:tcMar>
              <w:top w:w="0" w:type="dxa"/>
              <w:left w:w="108" w:type="dxa"/>
              <w:bottom w:w="0" w:type="dxa"/>
              <w:right w:w="108" w:type="dxa"/>
            </w:tcMar>
          </w:tcPr>
          <w:p w14:paraId="3C50D45A" w14:textId="77777777" w:rsidR="00124E35" w:rsidRPr="00380E74" w:rsidRDefault="00124E35" w:rsidP="006A0BC4">
            <w:pPr>
              <w:spacing w:line="276" w:lineRule="auto"/>
              <w:rPr>
                <w:rFonts w:eastAsiaTheme="minorHAnsi" w:cs="Arial"/>
                <w:szCs w:val="22"/>
              </w:rPr>
            </w:pPr>
            <w:r w:rsidRPr="005311E6">
              <w:rPr>
                <w:rFonts w:eastAsiaTheme="minorHAnsi" w:cs="Arial"/>
                <w:szCs w:val="22"/>
              </w:rPr>
              <w:tab/>
              <w:t>public void setDeviceId(String deviceId)</w:t>
            </w:r>
          </w:p>
        </w:tc>
        <w:tc>
          <w:tcPr>
            <w:tcW w:w="2386"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3EF5106" w14:textId="77777777" w:rsidR="00124E35" w:rsidRPr="00A65634" w:rsidRDefault="00124E35" w:rsidP="006A0BC4">
            <w:pPr>
              <w:spacing w:line="276" w:lineRule="auto"/>
              <w:rPr>
                <w:rFonts w:eastAsiaTheme="minorHAnsi" w:cs="Arial"/>
                <w:szCs w:val="22"/>
              </w:rPr>
            </w:pPr>
            <w:r w:rsidRPr="005311E6">
              <w:rPr>
                <w:rFonts w:eastAsiaTheme="minorHAnsi" w:cs="Arial"/>
                <w:szCs w:val="22"/>
              </w:rPr>
              <w:t>Sets the $param.name$</w:t>
            </w:r>
          </w:p>
        </w:tc>
        <w:tc>
          <w:tcPr>
            <w:tcW w:w="1785" w:type="dxa"/>
            <w:tcBorders>
              <w:top w:val="single" w:sz="12" w:space="0" w:color="auto"/>
              <w:left w:val="nil"/>
              <w:bottom w:val="single" w:sz="12" w:space="0" w:color="auto"/>
              <w:right w:val="single" w:sz="8" w:space="0" w:color="auto"/>
            </w:tcBorders>
            <w:tcMar>
              <w:top w:w="0" w:type="dxa"/>
              <w:left w:w="108" w:type="dxa"/>
              <w:bottom w:w="0" w:type="dxa"/>
              <w:right w:w="108" w:type="dxa"/>
            </w:tcMar>
          </w:tcPr>
          <w:p w14:paraId="0F03FBDE" w14:textId="77777777" w:rsidR="00124E35" w:rsidRDefault="00124E35" w:rsidP="006A0BC4">
            <w:pPr>
              <w:spacing w:line="276" w:lineRule="auto"/>
              <w:ind w:left="200" w:hanging="200"/>
              <w:rPr>
                <w:rFonts w:eastAsiaTheme="minorHAnsi" w:cs="Arial"/>
                <w:sz w:val="20"/>
              </w:rPr>
            </w:pPr>
          </w:p>
        </w:tc>
      </w:tr>
      <w:tr w:rsidR="00124E35" w14:paraId="2DA3DC03" w14:textId="77777777" w:rsidTr="00BA6130">
        <w:tc>
          <w:tcPr>
            <w:tcW w:w="5095" w:type="dxa"/>
            <w:tcBorders>
              <w:top w:val="single" w:sz="12" w:space="0" w:color="auto"/>
              <w:left w:val="single" w:sz="8" w:space="0" w:color="auto"/>
              <w:bottom w:val="single" w:sz="8" w:space="0" w:color="auto"/>
              <w:right w:val="single" w:sz="8" w:space="0" w:color="auto"/>
            </w:tcBorders>
            <w:tcMar>
              <w:top w:w="0" w:type="dxa"/>
              <w:left w:w="108" w:type="dxa"/>
              <w:bottom w:w="0" w:type="dxa"/>
              <w:right w:w="108" w:type="dxa"/>
            </w:tcMar>
          </w:tcPr>
          <w:p w14:paraId="50A43E86" w14:textId="77777777" w:rsidR="00124E35" w:rsidRPr="005311E6" w:rsidRDefault="00124E35" w:rsidP="006A0BC4">
            <w:pPr>
              <w:spacing w:line="276" w:lineRule="auto"/>
              <w:rPr>
                <w:rFonts w:eastAsiaTheme="minorHAnsi" w:cs="Arial"/>
                <w:szCs w:val="22"/>
              </w:rPr>
            </w:pPr>
            <w:r w:rsidRPr="004A460C">
              <w:rPr>
                <w:rFonts w:eastAsiaTheme="minorHAnsi" w:cs="Arial"/>
                <w:szCs w:val="22"/>
              </w:rPr>
              <w:tab/>
              <w:t>public CElementNumber getDeviceType()</w:t>
            </w:r>
          </w:p>
        </w:tc>
        <w:tc>
          <w:tcPr>
            <w:tcW w:w="2386" w:type="dxa"/>
            <w:tcBorders>
              <w:top w:val="single" w:sz="12" w:space="0" w:color="auto"/>
              <w:left w:val="nil"/>
              <w:bottom w:val="single" w:sz="8" w:space="0" w:color="auto"/>
              <w:right w:val="single" w:sz="8" w:space="0" w:color="auto"/>
            </w:tcBorders>
            <w:tcMar>
              <w:top w:w="0" w:type="dxa"/>
              <w:left w:w="108" w:type="dxa"/>
              <w:bottom w:w="0" w:type="dxa"/>
              <w:right w:w="108" w:type="dxa"/>
            </w:tcMar>
          </w:tcPr>
          <w:p w14:paraId="47FF7FAF" w14:textId="77777777" w:rsidR="00124E35" w:rsidRPr="005311E6" w:rsidRDefault="00124E35" w:rsidP="006A0BC4">
            <w:pPr>
              <w:spacing w:line="276" w:lineRule="auto"/>
              <w:rPr>
                <w:rFonts w:eastAsiaTheme="minorHAnsi" w:cs="Arial"/>
                <w:szCs w:val="22"/>
              </w:rPr>
            </w:pPr>
          </w:p>
        </w:tc>
        <w:tc>
          <w:tcPr>
            <w:tcW w:w="1785" w:type="dxa"/>
            <w:tcBorders>
              <w:top w:val="single" w:sz="12" w:space="0" w:color="auto"/>
              <w:left w:val="nil"/>
              <w:bottom w:val="single" w:sz="8" w:space="0" w:color="auto"/>
              <w:right w:val="single" w:sz="8" w:space="0" w:color="auto"/>
            </w:tcBorders>
            <w:tcMar>
              <w:top w:w="0" w:type="dxa"/>
              <w:left w:w="108" w:type="dxa"/>
              <w:bottom w:w="0" w:type="dxa"/>
              <w:right w:w="108" w:type="dxa"/>
            </w:tcMar>
          </w:tcPr>
          <w:p w14:paraId="2FD230B8" w14:textId="77777777" w:rsidR="00124E35" w:rsidRDefault="00124E35" w:rsidP="006A0BC4">
            <w:pPr>
              <w:spacing w:line="276" w:lineRule="auto"/>
              <w:ind w:left="200" w:hanging="200"/>
              <w:rPr>
                <w:rFonts w:eastAsiaTheme="minorHAnsi" w:cs="Arial"/>
                <w:sz w:val="20"/>
              </w:rPr>
            </w:pPr>
          </w:p>
        </w:tc>
      </w:tr>
      <w:tr w:rsidR="00124E35" w14:paraId="6A9E6740" w14:textId="77777777" w:rsidTr="00BA6130">
        <w:tc>
          <w:tcPr>
            <w:tcW w:w="5095" w:type="dxa"/>
            <w:tcBorders>
              <w:top w:val="single" w:sz="12" w:space="0" w:color="auto"/>
              <w:left w:val="single" w:sz="8" w:space="0" w:color="auto"/>
              <w:bottom w:val="single" w:sz="8" w:space="0" w:color="auto"/>
              <w:right w:val="single" w:sz="8" w:space="0" w:color="auto"/>
            </w:tcBorders>
            <w:tcMar>
              <w:top w:w="0" w:type="dxa"/>
              <w:left w:w="108" w:type="dxa"/>
              <w:bottom w:w="0" w:type="dxa"/>
              <w:right w:w="108" w:type="dxa"/>
            </w:tcMar>
          </w:tcPr>
          <w:p w14:paraId="023C186A" w14:textId="77777777" w:rsidR="00124E35" w:rsidRPr="005311E6" w:rsidRDefault="00124E35" w:rsidP="006A0BC4">
            <w:pPr>
              <w:spacing w:line="276" w:lineRule="auto"/>
              <w:rPr>
                <w:rFonts w:eastAsiaTheme="minorHAnsi" w:cs="Arial"/>
                <w:szCs w:val="22"/>
              </w:rPr>
            </w:pPr>
            <w:r w:rsidRPr="004A460C">
              <w:rPr>
                <w:rFonts w:eastAsiaTheme="minorHAnsi" w:cs="Arial"/>
                <w:szCs w:val="22"/>
              </w:rPr>
              <w:tab/>
              <w:t>public void setDeviceType(CElementNumber deviceType)</w:t>
            </w:r>
          </w:p>
        </w:tc>
        <w:tc>
          <w:tcPr>
            <w:tcW w:w="2386" w:type="dxa"/>
            <w:tcBorders>
              <w:top w:val="single" w:sz="12" w:space="0" w:color="auto"/>
              <w:left w:val="nil"/>
              <w:bottom w:val="single" w:sz="8" w:space="0" w:color="auto"/>
              <w:right w:val="single" w:sz="8" w:space="0" w:color="auto"/>
            </w:tcBorders>
            <w:tcMar>
              <w:top w:w="0" w:type="dxa"/>
              <w:left w:w="108" w:type="dxa"/>
              <w:bottom w:w="0" w:type="dxa"/>
              <w:right w:w="108" w:type="dxa"/>
            </w:tcMar>
          </w:tcPr>
          <w:p w14:paraId="56814C42" w14:textId="77777777" w:rsidR="00124E35" w:rsidRPr="005311E6" w:rsidRDefault="00124E35" w:rsidP="006A0BC4">
            <w:pPr>
              <w:spacing w:line="276" w:lineRule="auto"/>
              <w:rPr>
                <w:rFonts w:eastAsiaTheme="minorHAnsi" w:cs="Arial"/>
                <w:szCs w:val="22"/>
              </w:rPr>
            </w:pPr>
            <w:r w:rsidRPr="004A460C">
              <w:rPr>
                <w:rFonts w:eastAsiaTheme="minorHAnsi" w:cs="Arial"/>
                <w:szCs w:val="22"/>
              </w:rPr>
              <w:t>Sets $param.name$</w:t>
            </w:r>
          </w:p>
        </w:tc>
        <w:tc>
          <w:tcPr>
            <w:tcW w:w="1785" w:type="dxa"/>
            <w:tcBorders>
              <w:top w:val="single" w:sz="12" w:space="0" w:color="auto"/>
              <w:left w:val="nil"/>
              <w:bottom w:val="single" w:sz="8" w:space="0" w:color="auto"/>
              <w:right w:val="single" w:sz="8" w:space="0" w:color="auto"/>
            </w:tcBorders>
            <w:tcMar>
              <w:top w:w="0" w:type="dxa"/>
              <w:left w:w="108" w:type="dxa"/>
              <w:bottom w:w="0" w:type="dxa"/>
              <w:right w:w="108" w:type="dxa"/>
            </w:tcMar>
          </w:tcPr>
          <w:p w14:paraId="39577132" w14:textId="77777777" w:rsidR="00124E35" w:rsidRDefault="00124E35" w:rsidP="006A0BC4">
            <w:pPr>
              <w:spacing w:line="276" w:lineRule="auto"/>
              <w:ind w:left="200" w:hanging="200"/>
              <w:rPr>
                <w:rFonts w:eastAsiaTheme="minorHAnsi" w:cs="Arial"/>
                <w:sz w:val="20"/>
              </w:rPr>
            </w:pPr>
          </w:p>
        </w:tc>
      </w:tr>
      <w:tr w:rsidR="00124E35" w14:paraId="65C16895" w14:textId="77777777" w:rsidTr="00BA6130">
        <w:tc>
          <w:tcPr>
            <w:tcW w:w="5095" w:type="dxa"/>
            <w:tcBorders>
              <w:top w:val="single" w:sz="12" w:space="0" w:color="auto"/>
              <w:left w:val="single" w:sz="8" w:space="0" w:color="auto"/>
              <w:bottom w:val="single" w:sz="8" w:space="0" w:color="auto"/>
              <w:right w:val="single" w:sz="8" w:space="0" w:color="auto"/>
            </w:tcBorders>
            <w:tcMar>
              <w:top w:w="0" w:type="dxa"/>
              <w:left w:w="108" w:type="dxa"/>
              <w:bottom w:w="0" w:type="dxa"/>
              <w:right w:w="108" w:type="dxa"/>
            </w:tcMar>
          </w:tcPr>
          <w:p w14:paraId="59EBE527" w14:textId="77777777" w:rsidR="00124E35" w:rsidRPr="005311E6" w:rsidRDefault="00124E35" w:rsidP="006A0BC4">
            <w:pPr>
              <w:spacing w:line="276" w:lineRule="auto"/>
              <w:rPr>
                <w:rFonts w:eastAsiaTheme="minorHAnsi" w:cs="Arial"/>
                <w:szCs w:val="22"/>
              </w:rPr>
            </w:pPr>
            <w:r w:rsidRPr="004A460C">
              <w:rPr>
                <w:rFonts w:eastAsiaTheme="minorHAnsi" w:cs="Arial"/>
                <w:szCs w:val="22"/>
              </w:rPr>
              <w:t>public void setDeviceType(int deviceType)</w:t>
            </w:r>
          </w:p>
        </w:tc>
        <w:tc>
          <w:tcPr>
            <w:tcW w:w="2386" w:type="dxa"/>
            <w:tcBorders>
              <w:top w:val="single" w:sz="12" w:space="0" w:color="auto"/>
              <w:left w:val="nil"/>
              <w:bottom w:val="single" w:sz="8" w:space="0" w:color="auto"/>
              <w:right w:val="single" w:sz="8" w:space="0" w:color="auto"/>
            </w:tcBorders>
            <w:tcMar>
              <w:top w:w="0" w:type="dxa"/>
              <w:left w:w="108" w:type="dxa"/>
              <w:bottom w:w="0" w:type="dxa"/>
              <w:right w:w="108" w:type="dxa"/>
            </w:tcMar>
          </w:tcPr>
          <w:p w14:paraId="49C30061" w14:textId="77777777" w:rsidR="00124E35" w:rsidRPr="005311E6" w:rsidRDefault="00124E35" w:rsidP="006A0BC4">
            <w:pPr>
              <w:spacing w:line="276" w:lineRule="auto"/>
              <w:rPr>
                <w:rFonts w:eastAsiaTheme="minorHAnsi" w:cs="Arial"/>
                <w:szCs w:val="22"/>
              </w:rPr>
            </w:pPr>
            <w:r w:rsidRPr="004A460C">
              <w:rPr>
                <w:rFonts w:eastAsiaTheme="minorHAnsi" w:cs="Arial"/>
                <w:szCs w:val="22"/>
              </w:rPr>
              <w:t>Sets the $param.name$</w:t>
            </w:r>
          </w:p>
        </w:tc>
        <w:tc>
          <w:tcPr>
            <w:tcW w:w="1785" w:type="dxa"/>
            <w:tcBorders>
              <w:top w:val="single" w:sz="12" w:space="0" w:color="auto"/>
              <w:left w:val="nil"/>
              <w:bottom w:val="single" w:sz="8" w:space="0" w:color="auto"/>
              <w:right w:val="single" w:sz="8" w:space="0" w:color="auto"/>
            </w:tcBorders>
            <w:tcMar>
              <w:top w:w="0" w:type="dxa"/>
              <w:left w:w="108" w:type="dxa"/>
              <w:bottom w:w="0" w:type="dxa"/>
              <w:right w:w="108" w:type="dxa"/>
            </w:tcMar>
          </w:tcPr>
          <w:p w14:paraId="58F262B4" w14:textId="77777777" w:rsidR="00124E35" w:rsidRDefault="00124E35" w:rsidP="006A0BC4">
            <w:pPr>
              <w:spacing w:line="276" w:lineRule="auto"/>
              <w:ind w:left="200" w:hanging="200"/>
              <w:rPr>
                <w:rFonts w:eastAsiaTheme="minorHAnsi" w:cs="Arial"/>
                <w:sz w:val="20"/>
              </w:rPr>
            </w:pPr>
          </w:p>
        </w:tc>
      </w:tr>
      <w:tr w:rsidR="00124E35" w14:paraId="381D1024" w14:textId="77777777" w:rsidTr="00BA6130">
        <w:tc>
          <w:tcPr>
            <w:tcW w:w="5095" w:type="dxa"/>
            <w:tcBorders>
              <w:top w:val="single" w:sz="12" w:space="0" w:color="auto"/>
              <w:left w:val="single" w:sz="8" w:space="0" w:color="auto"/>
              <w:bottom w:val="single" w:sz="8" w:space="0" w:color="auto"/>
              <w:right w:val="single" w:sz="8" w:space="0" w:color="auto"/>
            </w:tcBorders>
            <w:tcMar>
              <w:top w:w="0" w:type="dxa"/>
              <w:left w:w="108" w:type="dxa"/>
              <w:bottom w:w="0" w:type="dxa"/>
              <w:right w:w="108" w:type="dxa"/>
            </w:tcMar>
          </w:tcPr>
          <w:p w14:paraId="47D60A20" w14:textId="77777777" w:rsidR="00124E35" w:rsidRPr="005311E6" w:rsidRDefault="00124E35" w:rsidP="006A0BC4">
            <w:pPr>
              <w:spacing w:line="276" w:lineRule="auto"/>
              <w:rPr>
                <w:rFonts w:eastAsiaTheme="minorHAnsi" w:cs="Arial"/>
                <w:szCs w:val="22"/>
              </w:rPr>
            </w:pPr>
          </w:p>
        </w:tc>
        <w:tc>
          <w:tcPr>
            <w:tcW w:w="2386" w:type="dxa"/>
            <w:tcBorders>
              <w:top w:val="single" w:sz="12" w:space="0" w:color="auto"/>
              <w:left w:val="nil"/>
              <w:bottom w:val="single" w:sz="8" w:space="0" w:color="auto"/>
              <w:right w:val="single" w:sz="8" w:space="0" w:color="auto"/>
            </w:tcBorders>
            <w:tcMar>
              <w:top w:w="0" w:type="dxa"/>
              <w:left w:w="108" w:type="dxa"/>
              <w:bottom w:w="0" w:type="dxa"/>
              <w:right w:w="108" w:type="dxa"/>
            </w:tcMar>
          </w:tcPr>
          <w:p w14:paraId="794F39F9" w14:textId="77777777" w:rsidR="00124E35" w:rsidRPr="005311E6" w:rsidRDefault="00124E35" w:rsidP="006A0BC4">
            <w:pPr>
              <w:spacing w:line="276" w:lineRule="auto"/>
              <w:rPr>
                <w:rFonts w:eastAsiaTheme="minorHAnsi" w:cs="Arial"/>
                <w:szCs w:val="22"/>
              </w:rPr>
            </w:pPr>
          </w:p>
        </w:tc>
        <w:tc>
          <w:tcPr>
            <w:tcW w:w="1785" w:type="dxa"/>
            <w:tcBorders>
              <w:top w:val="single" w:sz="12" w:space="0" w:color="auto"/>
              <w:left w:val="nil"/>
              <w:bottom w:val="single" w:sz="8" w:space="0" w:color="auto"/>
              <w:right w:val="single" w:sz="8" w:space="0" w:color="auto"/>
            </w:tcBorders>
            <w:tcMar>
              <w:top w:w="0" w:type="dxa"/>
              <w:left w:w="108" w:type="dxa"/>
              <w:bottom w:w="0" w:type="dxa"/>
              <w:right w:w="108" w:type="dxa"/>
            </w:tcMar>
          </w:tcPr>
          <w:p w14:paraId="6F70092E" w14:textId="77777777" w:rsidR="00124E35" w:rsidRDefault="00124E35" w:rsidP="006A0BC4">
            <w:pPr>
              <w:spacing w:line="276" w:lineRule="auto"/>
              <w:ind w:left="200" w:hanging="200"/>
              <w:rPr>
                <w:rFonts w:eastAsiaTheme="minorHAnsi" w:cs="Arial"/>
                <w:sz w:val="20"/>
              </w:rPr>
            </w:pPr>
          </w:p>
        </w:tc>
      </w:tr>
    </w:tbl>
    <w:p w14:paraId="69A8B46B" w14:textId="77777777" w:rsidR="00124E35" w:rsidRDefault="00124E35" w:rsidP="0015506F">
      <w:pPr>
        <w:pStyle w:val="BodyText"/>
        <w:rPr>
          <w:rFonts w:eastAsiaTheme="minorHAnsi" w:cs="Arial"/>
          <w:szCs w:val="22"/>
        </w:rPr>
      </w:pPr>
    </w:p>
    <w:p w14:paraId="5097B8C6" w14:textId="77777777" w:rsidR="00DE74D0" w:rsidRPr="00DE74D0" w:rsidRDefault="00DE74D0" w:rsidP="00DE74D0">
      <w:pPr>
        <w:pStyle w:val="BodyText"/>
        <w:numPr>
          <w:ilvl w:val="0"/>
          <w:numId w:val="10"/>
        </w:numPr>
        <w:rPr>
          <w:rFonts w:eastAsiaTheme="minorHAnsi" w:cs="Arial"/>
          <w:b/>
          <w:szCs w:val="22"/>
        </w:rPr>
      </w:pPr>
      <w:r w:rsidRPr="00DE74D0">
        <w:rPr>
          <w:rFonts w:eastAsiaTheme="minorHAnsi" w:cs="Arial"/>
          <w:b/>
          <w:szCs w:val="22"/>
        </w:rPr>
        <w:t>com.myrio.tm.subscribers.stb.util.CSTBPagingFeature</w:t>
      </w:r>
    </w:p>
    <w:p w14:paraId="5EE1573E" w14:textId="77777777" w:rsidR="00DE74D0" w:rsidRDefault="00DE74D0" w:rsidP="00DE74D0">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E74D0" w14:paraId="11CE49BB" w14:textId="77777777" w:rsidTr="00BA6130">
        <w:tc>
          <w:tcPr>
            <w:tcW w:w="2698" w:type="dxa"/>
            <w:tcBorders>
              <w:top w:val="single" w:sz="4" w:space="0" w:color="auto"/>
              <w:bottom w:val="single" w:sz="4" w:space="0" w:color="auto"/>
              <w:right w:val="single" w:sz="4" w:space="0" w:color="auto"/>
            </w:tcBorders>
            <w:shd w:val="clear" w:color="auto" w:fill="000000"/>
          </w:tcPr>
          <w:p w14:paraId="05DCBCE5"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04748BB"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49BDCF80"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DE74D0" w14:paraId="53D06F81" w14:textId="77777777" w:rsidTr="00BA6130">
        <w:tc>
          <w:tcPr>
            <w:tcW w:w="2698" w:type="dxa"/>
            <w:tcBorders>
              <w:top w:val="single" w:sz="4" w:space="0" w:color="auto"/>
              <w:bottom w:val="single" w:sz="4" w:space="0" w:color="auto"/>
              <w:right w:val="single" w:sz="4" w:space="0" w:color="auto"/>
            </w:tcBorders>
          </w:tcPr>
          <w:p w14:paraId="31EF3FD6" w14:textId="77777777" w:rsidR="00DE74D0" w:rsidRDefault="00DE74D0" w:rsidP="006A0BC4">
            <w:pPr>
              <w:numPr>
                <w:ilvl w:val="12"/>
                <w:numId w:val="0"/>
              </w:numPr>
              <w:rPr>
                <w:rFonts w:cs="Arial"/>
                <w:szCs w:val="22"/>
              </w:rPr>
            </w:pPr>
            <w:r w:rsidRPr="009520EB">
              <w:rPr>
                <w:rFonts w:cs="Arial"/>
                <w:szCs w:val="22"/>
              </w:rPr>
              <w:t>casDeviceId</w:t>
            </w:r>
          </w:p>
        </w:tc>
        <w:tc>
          <w:tcPr>
            <w:tcW w:w="4410" w:type="dxa"/>
            <w:tcBorders>
              <w:top w:val="single" w:sz="4" w:space="0" w:color="auto"/>
              <w:left w:val="single" w:sz="4" w:space="0" w:color="auto"/>
              <w:bottom w:val="single" w:sz="4" w:space="0" w:color="auto"/>
              <w:right w:val="single" w:sz="4" w:space="0" w:color="auto"/>
            </w:tcBorders>
          </w:tcPr>
          <w:p w14:paraId="4270B15C" w14:textId="77777777" w:rsidR="00DE74D0" w:rsidRDefault="00DE74D0" w:rsidP="006A0BC4">
            <w:pPr>
              <w:numPr>
                <w:ilvl w:val="12"/>
                <w:numId w:val="0"/>
              </w:numPr>
              <w:rPr>
                <w:rFonts w:cs="Arial"/>
                <w:szCs w:val="22"/>
              </w:rPr>
            </w:pPr>
            <w:r>
              <w:rPr>
                <w:rFonts w:cs="Arial"/>
                <w:szCs w:val="22"/>
              </w:rPr>
              <w:t>Private String</w:t>
            </w:r>
          </w:p>
        </w:tc>
        <w:tc>
          <w:tcPr>
            <w:tcW w:w="2156" w:type="dxa"/>
            <w:tcBorders>
              <w:top w:val="single" w:sz="4" w:space="0" w:color="auto"/>
              <w:left w:val="single" w:sz="4" w:space="0" w:color="auto"/>
              <w:bottom w:val="single" w:sz="4" w:space="0" w:color="auto"/>
            </w:tcBorders>
          </w:tcPr>
          <w:p w14:paraId="7850EE3C" w14:textId="77777777" w:rsidR="00DE74D0" w:rsidRDefault="00DE74D0" w:rsidP="006A0BC4">
            <w:pPr>
              <w:numPr>
                <w:ilvl w:val="12"/>
                <w:numId w:val="0"/>
              </w:numPr>
              <w:rPr>
                <w:rFonts w:cs="Arial"/>
                <w:szCs w:val="22"/>
              </w:rPr>
            </w:pPr>
            <w:r w:rsidRPr="009520EB">
              <w:rPr>
                <w:rFonts w:cs="Arial"/>
                <w:szCs w:val="22"/>
              </w:rPr>
              <w:t>casDeviceId</w:t>
            </w:r>
          </w:p>
        </w:tc>
      </w:tr>
    </w:tbl>
    <w:p w14:paraId="7E527D81" w14:textId="77777777" w:rsidR="00DE74D0" w:rsidRDefault="00DE74D0" w:rsidP="00DE74D0">
      <w:pPr>
        <w:pStyle w:val="BodyText"/>
        <w:rPr>
          <w:rFonts w:eastAsiaTheme="minorHAnsi" w:cs="Arial"/>
          <w:szCs w:val="22"/>
        </w:rPr>
      </w:pPr>
    </w:p>
    <w:p w14:paraId="3DA5AF4E" w14:textId="77777777" w:rsidR="00DE74D0" w:rsidRDefault="00DE74D0" w:rsidP="00DE74D0">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E74D0" w14:paraId="7390364A" w14:textId="77777777" w:rsidTr="00BA6130">
        <w:tc>
          <w:tcPr>
            <w:tcW w:w="2698" w:type="dxa"/>
            <w:tcBorders>
              <w:top w:val="single" w:sz="4" w:space="0" w:color="auto"/>
              <w:bottom w:val="single" w:sz="4" w:space="0" w:color="auto"/>
              <w:right w:val="single" w:sz="4" w:space="0" w:color="auto"/>
            </w:tcBorders>
            <w:shd w:val="clear" w:color="auto" w:fill="000000"/>
          </w:tcPr>
          <w:p w14:paraId="18431D7A"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61CE9880"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4DBD55C5"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DE74D0" w14:paraId="737A728D" w14:textId="77777777" w:rsidTr="00BA6130">
        <w:tc>
          <w:tcPr>
            <w:tcW w:w="2698" w:type="dxa"/>
            <w:tcBorders>
              <w:top w:val="single" w:sz="4" w:space="0" w:color="auto"/>
              <w:bottom w:val="single" w:sz="4" w:space="0" w:color="auto"/>
              <w:right w:val="single" w:sz="4" w:space="0" w:color="auto"/>
            </w:tcBorders>
          </w:tcPr>
          <w:p w14:paraId="7E7F98E9" w14:textId="77777777" w:rsidR="00DE74D0" w:rsidRDefault="00DE74D0" w:rsidP="006A0BC4">
            <w:pPr>
              <w:numPr>
                <w:ilvl w:val="12"/>
                <w:numId w:val="0"/>
              </w:numPr>
              <w:rPr>
                <w:rFonts w:cs="Arial"/>
                <w:szCs w:val="22"/>
              </w:rPr>
            </w:pPr>
            <w:r w:rsidRPr="00F5140B">
              <w:rPr>
                <w:rFonts w:cs="Arial"/>
                <w:szCs w:val="22"/>
              </w:rPr>
              <w:t>public String getCasDeviceId()</w:t>
            </w:r>
          </w:p>
        </w:tc>
        <w:tc>
          <w:tcPr>
            <w:tcW w:w="4410" w:type="dxa"/>
            <w:tcBorders>
              <w:top w:val="single" w:sz="4" w:space="0" w:color="auto"/>
              <w:left w:val="single" w:sz="4" w:space="0" w:color="auto"/>
              <w:bottom w:val="single" w:sz="4" w:space="0" w:color="auto"/>
              <w:right w:val="single" w:sz="4" w:space="0" w:color="auto"/>
            </w:tcBorders>
          </w:tcPr>
          <w:p w14:paraId="001A0F5F" w14:textId="77777777" w:rsidR="00DE74D0" w:rsidRDefault="00DE74D0" w:rsidP="006A0BC4">
            <w:pPr>
              <w:numPr>
                <w:ilvl w:val="12"/>
                <w:numId w:val="0"/>
              </w:numPr>
              <w:rPr>
                <w:rFonts w:cs="Arial"/>
                <w:szCs w:val="22"/>
              </w:rPr>
            </w:pPr>
            <w:r w:rsidRPr="00F5140B">
              <w:rPr>
                <w:rFonts w:cs="Arial"/>
                <w:szCs w:val="22"/>
              </w:rPr>
              <w:t>Gets the casDeviceId</w:t>
            </w:r>
          </w:p>
        </w:tc>
        <w:tc>
          <w:tcPr>
            <w:tcW w:w="2156" w:type="dxa"/>
            <w:tcBorders>
              <w:top w:val="single" w:sz="4" w:space="0" w:color="auto"/>
              <w:left w:val="single" w:sz="4" w:space="0" w:color="auto"/>
              <w:bottom w:val="single" w:sz="4" w:space="0" w:color="auto"/>
            </w:tcBorders>
          </w:tcPr>
          <w:p w14:paraId="02CC5235" w14:textId="77777777" w:rsidR="00DE74D0" w:rsidRDefault="00DE74D0" w:rsidP="006A0BC4">
            <w:pPr>
              <w:numPr>
                <w:ilvl w:val="12"/>
                <w:numId w:val="0"/>
              </w:numPr>
              <w:rPr>
                <w:rFonts w:cs="Arial"/>
                <w:szCs w:val="22"/>
              </w:rPr>
            </w:pPr>
            <w:r>
              <w:rPr>
                <w:rFonts w:cs="Arial"/>
                <w:szCs w:val="22"/>
              </w:rPr>
              <w:t xml:space="preserve">None </w:t>
            </w:r>
          </w:p>
        </w:tc>
      </w:tr>
      <w:tr w:rsidR="00DE74D0" w14:paraId="5654E6BA" w14:textId="77777777" w:rsidTr="00BA6130">
        <w:tc>
          <w:tcPr>
            <w:tcW w:w="2698" w:type="dxa"/>
            <w:tcBorders>
              <w:top w:val="single" w:sz="4" w:space="0" w:color="auto"/>
              <w:bottom w:val="single" w:sz="4" w:space="0" w:color="auto"/>
              <w:right w:val="single" w:sz="4" w:space="0" w:color="auto"/>
            </w:tcBorders>
          </w:tcPr>
          <w:p w14:paraId="3B897563" w14:textId="77777777" w:rsidR="00DE74D0" w:rsidRPr="00CD12F5" w:rsidRDefault="00DE74D0" w:rsidP="006A0BC4">
            <w:pPr>
              <w:numPr>
                <w:ilvl w:val="12"/>
                <w:numId w:val="0"/>
              </w:numPr>
              <w:rPr>
                <w:rFonts w:cs="Arial"/>
                <w:szCs w:val="22"/>
              </w:rPr>
            </w:pPr>
            <w:r w:rsidRPr="00FC736F">
              <w:rPr>
                <w:rFonts w:cs="Arial"/>
                <w:szCs w:val="22"/>
              </w:rPr>
              <w:t>public void setCasDeviceId(String casDeviceId)</w:t>
            </w:r>
          </w:p>
        </w:tc>
        <w:tc>
          <w:tcPr>
            <w:tcW w:w="4410" w:type="dxa"/>
            <w:tcBorders>
              <w:top w:val="single" w:sz="4" w:space="0" w:color="auto"/>
              <w:left w:val="single" w:sz="4" w:space="0" w:color="auto"/>
              <w:bottom w:val="single" w:sz="4" w:space="0" w:color="auto"/>
              <w:right w:val="single" w:sz="4" w:space="0" w:color="auto"/>
            </w:tcBorders>
          </w:tcPr>
          <w:p w14:paraId="2369196E" w14:textId="77777777" w:rsidR="00DE74D0" w:rsidRPr="00CD12F5" w:rsidRDefault="00DE74D0" w:rsidP="006A0BC4">
            <w:pPr>
              <w:numPr>
                <w:ilvl w:val="12"/>
                <w:numId w:val="0"/>
              </w:numPr>
              <w:rPr>
                <w:rFonts w:cs="Arial"/>
                <w:szCs w:val="22"/>
              </w:rPr>
            </w:pPr>
            <w:r w:rsidRPr="00FC736F">
              <w:rPr>
                <w:rFonts w:cs="Arial"/>
                <w:szCs w:val="22"/>
              </w:rPr>
              <w:t>Sets the casDeviceId</w:t>
            </w:r>
          </w:p>
        </w:tc>
        <w:tc>
          <w:tcPr>
            <w:tcW w:w="2156" w:type="dxa"/>
            <w:tcBorders>
              <w:top w:val="single" w:sz="4" w:space="0" w:color="auto"/>
              <w:left w:val="single" w:sz="4" w:space="0" w:color="auto"/>
              <w:bottom w:val="single" w:sz="4" w:space="0" w:color="auto"/>
            </w:tcBorders>
          </w:tcPr>
          <w:p w14:paraId="120148DC" w14:textId="77777777" w:rsidR="00DE74D0" w:rsidRPr="00CD12F5" w:rsidRDefault="00DE74D0" w:rsidP="006A0BC4">
            <w:pPr>
              <w:numPr>
                <w:ilvl w:val="12"/>
                <w:numId w:val="0"/>
              </w:numPr>
              <w:rPr>
                <w:rFonts w:cs="Arial"/>
                <w:szCs w:val="22"/>
              </w:rPr>
            </w:pPr>
            <w:r>
              <w:rPr>
                <w:rFonts w:cs="Arial"/>
                <w:szCs w:val="22"/>
              </w:rPr>
              <w:t xml:space="preserve">None </w:t>
            </w:r>
          </w:p>
        </w:tc>
      </w:tr>
    </w:tbl>
    <w:p w14:paraId="1224605D" w14:textId="77777777" w:rsidR="00DE74D0" w:rsidRDefault="00DE74D0" w:rsidP="00DE74D0">
      <w:pPr>
        <w:pStyle w:val="BodyText"/>
        <w:rPr>
          <w:rFonts w:eastAsiaTheme="minorHAnsi" w:cs="Arial"/>
          <w:szCs w:val="22"/>
        </w:rPr>
      </w:pPr>
    </w:p>
    <w:p w14:paraId="18918DC1" w14:textId="77777777" w:rsidR="00DE74D0" w:rsidRPr="00DE74D0" w:rsidRDefault="00DE74D0" w:rsidP="00DE74D0">
      <w:pPr>
        <w:pStyle w:val="BodyText"/>
        <w:numPr>
          <w:ilvl w:val="0"/>
          <w:numId w:val="10"/>
        </w:numPr>
        <w:rPr>
          <w:rFonts w:eastAsiaTheme="minorHAnsi" w:cs="Arial"/>
          <w:b/>
          <w:szCs w:val="22"/>
        </w:rPr>
      </w:pPr>
      <w:r w:rsidRPr="00DE74D0">
        <w:rPr>
          <w:rFonts w:eastAsiaTheme="minorHAnsi" w:cs="Arial"/>
          <w:b/>
          <w:szCs w:val="22"/>
        </w:rPr>
        <w:t>com.myrio.tm.subscribers.util.CSubscriptionInformationFeature</w:t>
      </w:r>
    </w:p>
    <w:p w14:paraId="22F7E0E8" w14:textId="77777777" w:rsidR="00DE74D0" w:rsidRDefault="00DE74D0" w:rsidP="00DE74D0">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E74D0" w14:paraId="4AEE44EF" w14:textId="77777777" w:rsidTr="00BA6130">
        <w:tc>
          <w:tcPr>
            <w:tcW w:w="2698" w:type="dxa"/>
            <w:tcBorders>
              <w:top w:val="single" w:sz="4" w:space="0" w:color="auto"/>
              <w:bottom w:val="single" w:sz="4" w:space="0" w:color="auto"/>
              <w:right w:val="single" w:sz="4" w:space="0" w:color="auto"/>
            </w:tcBorders>
            <w:shd w:val="clear" w:color="auto" w:fill="000000"/>
          </w:tcPr>
          <w:p w14:paraId="1A7BFC2D"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2186004C"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2CC6350F"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DE74D0" w14:paraId="307006F3" w14:textId="77777777" w:rsidTr="00BA6130">
        <w:tc>
          <w:tcPr>
            <w:tcW w:w="2698" w:type="dxa"/>
            <w:tcBorders>
              <w:top w:val="single" w:sz="4" w:space="0" w:color="auto"/>
              <w:bottom w:val="single" w:sz="4" w:space="0" w:color="auto"/>
              <w:right w:val="single" w:sz="4" w:space="0" w:color="auto"/>
            </w:tcBorders>
          </w:tcPr>
          <w:p w14:paraId="31D75F6A" w14:textId="77777777" w:rsidR="00DE74D0" w:rsidRDefault="00DE74D0" w:rsidP="006A0BC4">
            <w:pPr>
              <w:numPr>
                <w:ilvl w:val="12"/>
                <w:numId w:val="0"/>
              </w:numPr>
              <w:rPr>
                <w:rFonts w:cs="Arial"/>
                <w:szCs w:val="22"/>
              </w:rPr>
            </w:pPr>
            <w:r w:rsidRPr="00A17D53">
              <w:rPr>
                <w:rFonts w:cs="Arial"/>
                <w:szCs w:val="22"/>
              </w:rPr>
              <w:t>vmxSync</w:t>
            </w:r>
          </w:p>
        </w:tc>
        <w:tc>
          <w:tcPr>
            <w:tcW w:w="4410" w:type="dxa"/>
            <w:tcBorders>
              <w:top w:val="single" w:sz="4" w:space="0" w:color="auto"/>
              <w:left w:val="single" w:sz="4" w:space="0" w:color="auto"/>
              <w:bottom w:val="single" w:sz="4" w:space="0" w:color="auto"/>
              <w:right w:val="single" w:sz="4" w:space="0" w:color="auto"/>
            </w:tcBorders>
          </w:tcPr>
          <w:p w14:paraId="2E743023" w14:textId="77777777" w:rsidR="00DE74D0" w:rsidRDefault="00DE74D0" w:rsidP="006A0BC4">
            <w:pPr>
              <w:numPr>
                <w:ilvl w:val="12"/>
                <w:numId w:val="0"/>
              </w:numPr>
              <w:rPr>
                <w:rFonts w:cs="Arial"/>
                <w:szCs w:val="22"/>
              </w:rPr>
            </w:pPr>
            <w:r w:rsidRPr="00A17D53">
              <w:rPr>
                <w:rFonts w:cs="Arial"/>
                <w:szCs w:val="22"/>
              </w:rPr>
              <w:t>Private CElementNumber</w:t>
            </w:r>
          </w:p>
        </w:tc>
        <w:tc>
          <w:tcPr>
            <w:tcW w:w="2156" w:type="dxa"/>
            <w:tcBorders>
              <w:top w:val="single" w:sz="4" w:space="0" w:color="auto"/>
              <w:left w:val="single" w:sz="4" w:space="0" w:color="auto"/>
              <w:bottom w:val="single" w:sz="4" w:space="0" w:color="auto"/>
            </w:tcBorders>
          </w:tcPr>
          <w:p w14:paraId="3A678542" w14:textId="77777777" w:rsidR="00DE74D0" w:rsidRDefault="00DE74D0" w:rsidP="006A0BC4">
            <w:pPr>
              <w:numPr>
                <w:ilvl w:val="12"/>
                <w:numId w:val="0"/>
              </w:numPr>
              <w:rPr>
                <w:rFonts w:cs="Arial"/>
                <w:szCs w:val="22"/>
              </w:rPr>
            </w:pPr>
            <w:r w:rsidRPr="00A17D53">
              <w:rPr>
                <w:rFonts w:cs="Arial"/>
                <w:szCs w:val="22"/>
              </w:rPr>
              <w:t>vmxSync</w:t>
            </w:r>
          </w:p>
        </w:tc>
      </w:tr>
    </w:tbl>
    <w:p w14:paraId="00CE0D75" w14:textId="77777777" w:rsidR="00DE74D0" w:rsidRDefault="00DE74D0" w:rsidP="00DE74D0">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E74D0" w14:paraId="379B2686" w14:textId="77777777" w:rsidTr="00BA6130">
        <w:tc>
          <w:tcPr>
            <w:tcW w:w="2698" w:type="dxa"/>
            <w:tcBorders>
              <w:top w:val="single" w:sz="4" w:space="0" w:color="auto"/>
              <w:bottom w:val="single" w:sz="4" w:space="0" w:color="auto"/>
              <w:right w:val="single" w:sz="4" w:space="0" w:color="auto"/>
            </w:tcBorders>
            <w:shd w:val="clear" w:color="auto" w:fill="000000"/>
          </w:tcPr>
          <w:p w14:paraId="7BE6E863"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646E2895"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7117C2DA"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DE74D0" w14:paraId="4BCF1FE9" w14:textId="77777777" w:rsidTr="00BA6130">
        <w:tc>
          <w:tcPr>
            <w:tcW w:w="2698" w:type="dxa"/>
            <w:tcBorders>
              <w:top w:val="single" w:sz="4" w:space="0" w:color="auto"/>
              <w:bottom w:val="single" w:sz="4" w:space="0" w:color="auto"/>
              <w:right w:val="single" w:sz="4" w:space="0" w:color="auto"/>
            </w:tcBorders>
          </w:tcPr>
          <w:p w14:paraId="5621A9EF" w14:textId="77777777" w:rsidR="00DE74D0" w:rsidRDefault="00DE74D0" w:rsidP="006A0BC4">
            <w:pPr>
              <w:numPr>
                <w:ilvl w:val="12"/>
                <w:numId w:val="0"/>
              </w:numPr>
              <w:rPr>
                <w:rFonts w:cs="Arial"/>
                <w:szCs w:val="22"/>
              </w:rPr>
            </w:pPr>
            <w:r w:rsidRPr="0096426A">
              <w:rPr>
                <w:rFonts w:cs="Arial"/>
                <w:szCs w:val="22"/>
              </w:rPr>
              <w:t>public CElementNumber getVmxSync(</w:t>
            </w:r>
            <w:r>
              <w:rPr>
                <w:rFonts w:cs="Arial"/>
                <w:szCs w:val="22"/>
              </w:rPr>
              <w:t>)</w:t>
            </w:r>
          </w:p>
        </w:tc>
        <w:tc>
          <w:tcPr>
            <w:tcW w:w="4410" w:type="dxa"/>
            <w:tcBorders>
              <w:top w:val="single" w:sz="4" w:space="0" w:color="auto"/>
              <w:left w:val="single" w:sz="4" w:space="0" w:color="auto"/>
              <w:bottom w:val="single" w:sz="4" w:space="0" w:color="auto"/>
              <w:right w:val="single" w:sz="4" w:space="0" w:color="auto"/>
            </w:tcBorders>
          </w:tcPr>
          <w:p w14:paraId="64812C0F" w14:textId="77777777" w:rsidR="00DE74D0" w:rsidRDefault="00DE74D0" w:rsidP="006A0BC4">
            <w:pPr>
              <w:numPr>
                <w:ilvl w:val="12"/>
                <w:numId w:val="0"/>
              </w:numPr>
              <w:rPr>
                <w:rFonts w:cs="Arial"/>
                <w:szCs w:val="22"/>
              </w:rPr>
            </w:pPr>
            <w:r w:rsidRPr="0096426A">
              <w:rPr>
                <w:rFonts w:cs="Arial"/>
                <w:szCs w:val="22"/>
              </w:rPr>
              <w:t>Returns $param.name$</w:t>
            </w:r>
          </w:p>
        </w:tc>
        <w:tc>
          <w:tcPr>
            <w:tcW w:w="2156" w:type="dxa"/>
            <w:tcBorders>
              <w:top w:val="single" w:sz="4" w:space="0" w:color="auto"/>
              <w:left w:val="single" w:sz="4" w:space="0" w:color="auto"/>
              <w:bottom w:val="single" w:sz="4" w:space="0" w:color="auto"/>
            </w:tcBorders>
          </w:tcPr>
          <w:p w14:paraId="4A842D6A" w14:textId="77777777" w:rsidR="00DE74D0" w:rsidRDefault="00DE74D0" w:rsidP="006A0BC4">
            <w:pPr>
              <w:numPr>
                <w:ilvl w:val="12"/>
                <w:numId w:val="0"/>
              </w:numPr>
              <w:rPr>
                <w:rFonts w:cs="Arial"/>
                <w:szCs w:val="22"/>
              </w:rPr>
            </w:pPr>
            <w:r>
              <w:rPr>
                <w:rFonts w:cs="Arial"/>
                <w:szCs w:val="22"/>
              </w:rPr>
              <w:t xml:space="preserve">None </w:t>
            </w:r>
          </w:p>
        </w:tc>
      </w:tr>
      <w:tr w:rsidR="00DE74D0" w14:paraId="2C322A63" w14:textId="77777777" w:rsidTr="00BA6130">
        <w:tc>
          <w:tcPr>
            <w:tcW w:w="2698" w:type="dxa"/>
            <w:tcBorders>
              <w:top w:val="single" w:sz="4" w:space="0" w:color="auto"/>
              <w:bottom w:val="single" w:sz="4" w:space="0" w:color="auto"/>
              <w:right w:val="single" w:sz="4" w:space="0" w:color="auto"/>
            </w:tcBorders>
          </w:tcPr>
          <w:p w14:paraId="640816C4" w14:textId="77777777" w:rsidR="00DE74D0" w:rsidRPr="00CD12F5" w:rsidRDefault="00DE74D0" w:rsidP="006A0BC4">
            <w:pPr>
              <w:numPr>
                <w:ilvl w:val="12"/>
                <w:numId w:val="0"/>
              </w:numPr>
              <w:rPr>
                <w:rFonts w:cs="Arial"/>
                <w:szCs w:val="22"/>
              </w:rPr>
            </w:pPr>
            <w:r w:rsidRPr="0096426A">
              <w:rPr>
                <w:rFonts w:cs="Arial"/>
                <w:szCs w:val="22"/>
              </w:rPr>
              <w:t>public void setVmxSync(CElementNumber vmxSync)</w:t>
            </w:r>
          </w:p>
        </w:tc>
        <w:tc>
          <w:tcPr>
            <w:tcW w:w="4410" w:type="dxa"/>
            <w:tcBorders>
              <w:top w:val="single" w:sz="4" w:space="0" w:color="auto"/>
              <w:left w:val="single" w:sz="4" w:space="0" w:color="auto"/>
              <w:bottom w:val="single" w:sz="4" w:space="0" w:color="auto"/>
              <w:right w:val="single" w:sz="4" w:space="0" w:color="auto"/>
            </w:tcBorders>
          </w:tcPr>
          <w:p w14:paraId="255E5757" w14:textId="77777777" w:rsidR="00DE74D0" w:rsidRPr="00CD12F5" w:rsidRDefault="00DE74D0" w:rsidP="006A0BC4">
            <w:pPr>
              <w:numPr>
                <w:ilvl w:val="12"/>
                <w:numId w:val="0"/>
              </w:numPr>
              <w:rPr>
                <w:rFonts w:cs="Arial"/>
                <w:szCs w:val="22"/>
              </w:rPr>
            </w:pPr>
            <w:r w:rsidRPr="005B37E8">
              <w:rPr>
                <w:rFonts w:cs="Arial"/>
                <w:szCs w:val="22"/>
              </w:rPr>
              <w:t>Sets the $param.name$</w:t>
            </w:r>
          </w:p>
        </w:tc>
        <w:tc>
          <w:tcPr>
            <w:tcW w:w="2156" w:type="dxa"/>
            <w:tcBorders>
              <w:top w:val="single" w:sz="4" w:space="0" w:color="auto"/>
              <w:left w:val="single" w:sz="4" w:space="0" w:color="auto"/>
              <w:bottom w:val="single" w:sz="4" w:space="0" w:color="auto"/>
            </w:tcBorders>
          </w:tcPr>
          <w:p w14:paraId="2F495AEE" w14:textId="77777777" w:rsidR="00DE74D0" w:rsidRPr="00CD12F5" w:rsidRDefault="00DE74D0" w:rsidP="006A0BC4">
            <w:pPr>
              <w:numPr>
                <w:ilvl w:val="12"/>
                <w:numId w:val="0"/>
              </w:numPr>
              <w:rPr>
                <w:rFonts w:cs="Arial"/>
                <w:szCs w:val="22"/>
              </w:rPr>
            </w:pPr>
            <w:r>
              <w:rPr>
                <w:rFonts w:cs="Arial"/>
                <w:szCs w:val="22"/>
              </w:rPr>
              <w:t xml:space="preserve">None </w:t>
            </w:r>
          </w:p>
        </w:tc>
      </w:tr>
    </w:tbl>
    <w:p w14:paraId="1B90EE36" w14:textId="77777777" w:rsidR="00DE74D0" w:rsidRDefault="00DE74D0" w:rsidP="00DE74D0">
      <w:pPr>
        <w:pStyle w:val="BodyText"/>
        <w:rPr>
          <w:rFonts w:eastAsiaTheme="minorHAnsi" w:cs="Arial"/>
          <w:szCs w:val="22"/>
        </w:rPr>
      </w:pPr>
    </w:p>
    <w:p w14:paraId="68F68D47" w14:textId="07C0BCBF" w:rsidR="00DE74D0" w:rsidRPr="00DE74D0" w:rsidRDefault="00DE74D0" w:rsidP="00DE74D0">
      <w:pPr>
        <w:pStyle w:val="BodyText"/>
        <w:numPr>
          <w:ilvl w:val="0"/>
          <w:numId w:val="10"/>
        </w:numPr>
        <w:rPr>
          <w:rFonts w:eastAsiaTheme="minorHAnsi" w:cs="Arial"/>
          <w:b/>
          <w:szCs w:val="22"/>
        </w:rPr>
      </w:pPr>
      <w:r w:rsidRPr="00DE74D0">
        <w:rPr>
          <w:rFonts w:eastAsiaTheme="minorHAnsi" w:cs="Arial"/>
          <w:b/>
          <w:szCs w:val="22"/>
        </w:rPr>
        <w:t>com.myrio.tm.subscribers.stb.al.CSTBSessionBean</w:t>
      </w:r>
    </w:p>
    <w:p w14:paraId="04B7E0E4" w14:textId="77777777" w:rsidR="00DE74D0" w:rsidRDefault="00DE74D0" w:rsidP="00DE74D0">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E74D0" w14:paraId="697D0ED8" w14:textId="77777777" w:rsidTr="00BA6130">
        <w:tc>
          <w:tcPr>
            <w:tcW w:w="2698" w:type="dxa"/>
            <w:tcBorders>
              <w:top w:val="single" w:sz="4" w:space="0" w:color="auto"/>
              <w:bottom w:val="single" w:sz="4" w:space="0" w:color="auto"/>
              <w:right w:val="single" w:sz="4" w:space="0" w:color="auto"/>
            </w:tcBorders>
            <w:shd w:val="clear" w:color="auto" w:fill="000000"/>
          </w:tcPr>
          <w:p w14:paraId="1D3B36D0"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3B294F2"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7508B10C"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DE74D0" w14:paraId="5AEC8F3C" w14:textId="77777777" w:rsidTr="00BA6130">
        <w:tc>
          <w:tcPr>
            <w:tcW w:w="2698" w:type="dxa"/>
            <w:tcBorders>
              <w:top w:val="single" w:sz="4" w:space="0" w:color="auto"/>
              <w:bottom w:val="single" w:sz="4" w:space="0" w:color="auto"/>
              <w:right w:val="single" w:sz="4" w:space="0" w:color="auto"/>
            </w:tcBorders>
          </w:tcPr>
          <w:p w14:paraId="7DAF6D79" w14:textId="51FEA9CB" w:rsidR="00DE74D0" w:rsidRDefault="00C41D5A" w:rsidP="006A0BC4">
            <w:pPr>
              <w:numPr>
                <w:ilvl w:val="12"/>
                <w:numId w:val="0"/>
              </w:numPr>
              <w:rPr>
                <w:rFonts w:cs="Arial"/>
                <w:szCs w:val="22"/>
              </w:rPr>
            </w:pPr>
            <w:r>
              <w:rPr>
                <w:rFonts w:cs="Arial"/>
                <w:szCs w:val="22"/>
              </w:rPr>
              <w:lastRenderedPageBreak/>
              <w:t>private boolean add</w:t>
            </w:r>
            <w:r w:rsidR="00DE74D0" w:rsidRPr="005A598E">
              <w:rPr>
                <w:rFonts w:cs="Arial"/>
                <w:szCs w:val="22"/>
              </w:rPr>
              <w:t>AndAssignDeviceDataToVMX( int subscriberId, CEntityModel cem)</w:t>
            </w:r>
          </w:p>
        </w:tc>
        <w:tc>
          <w:tcPr>
            <w:tcW w:w="4410" w:type="dxa"/>
            <w:tcBorders>
              <w:top w:val="single" w:sz="4" w:space="0" w:color="auto"/>
              <w:left w:val="single" w:sz="4" w:space="0" w:color="auto"/>
              <w:bottom w:val="single" w:sz="4" w:space="0" w:color="auto"/>
              <w:right w:val="single" w:sz="4" w:space="0" w:color="auto"/>
            </w:tcBorders>
          </w:tcPr>
          <w:p w14:paraId="4E07C892" w14:textId="77777777" w:rsidR="00DE74D0" w:rsidRDefault="00DE74D0" w:rsidP="006A0BC4">
            <w:pPr>
              <w:numPr>
                <w:ilvl w:val="12"/>
                <w:numId w:val="0"/>
              </w:numPr>
              <w:rPr>
                <w:rFonts w:cs="Arial"/>
                <w:szCs w:val="22"/>
              </w:rPr>
            </w:pPr>
            <w:r w:rsidRPr="005A598E">
              <w:rPr>
                <w:rFonts w:cs="Arial"/>
                <w:szCs w:val="22"/>
              </w:rPr>
              <w:t>Send stb assignment request to VMX</w:t>
            </w:r>
          </w:p>
        </w:tc>
        <w:tc>
          <w:tcPr>
            <w:tcW w:w="2156" w:type="dxa"/>
            <w:tcBorders>
              <w:top w:val="single" w:sz="4" w:space="0" w:color="auto"/>
              <w:left w:val="single" w:sz="4" w:space="0" w:color="auto"/>
              <w:bottom w:val="single" w:sz="4" w:space="0" w:color="auto"/>
            </w:tcBorders>
          </w:tcPr>
          <w:p w14:paraId="1BA66E92" w14:textId="77777777" w:rsidR="00DE74D0" w:rsidRDefault="00DE74D0" w:rsidP="006A0BC4">
            <w:pPr>
              <w:numPr>
                <w:ilvl w:val="12"/>
                <w:numId w:val="0"/>
              </w:numPr>
              <w:rPr>
                <w:rFonts w:cs="Arial"/>
                <w:szCs w:val="22"/>
              </w:rPr>
            </w:pPr>
            <w:r w:rsidRPr="005A598E">
              <w:rPr>
                <w:rFonts w:cs="Arial"/>
                <w:szCs w:val="22"/>
              </w:rPr>
              <w:t>CException</w:t>
            </w:r>
          </w:p>
        </w:tc>
      </w:tr>
      <w:tr w:rsidR="00DE74D0" w14:paraId="1B4180CA" w14:textId="77777777" w:rsidTr="00BA6130">
        <w:trPr>
          <w:trHeight w:val="60"/>
        </w:trPr>
        <w:tc>
          <w:tcPr>
            <w:tcW w:w="2698" w:type="dxa"/>
            <w:tcBorders>
              <w:top w:val="single" w:sz="4" w:space="0" w:color="auto"/>
              <w:bottom w:val="single" w:sz="4" w:space="0" w:color="auto"/>
              <w:right w:val="single" w:sz="4" w:space="0" w:color="auto"/>
            </w:tcBorders>
          </w:tcPr>
          <w:p w14:paraId="403FD37A" w14:textId="1E804A79" w:rsidR="00DE74D0" w:rsidRPr="00CD12F5" w:rsidRDefault="002A5242" w:rsidP="006A0BC4">
            <w:pPr>
              <w:numPr>
                <w:ilvl w:val="12"/>
                <w:numId w:val="0"/>
              </w:numPr>
              <w:rPr>
                <w:rFonts w:cs="Arial"/>
                <w:szCs w:val="22"/>
              </w:rPr>
            </w:pPr>
            <w:r>
              <w:rPr>
                <w:rFonts w:cs="Arial"/>
                <w:szCs w:val="22"/>
              </w:rPr>
              <w:t>private boolean remove</w:t>
            </w:r>
            <w:r w:rsidR="00DE74D0" w:rsidRPr="00C52694">
              <w:rPr>
                <w:rFonts w:cs="Arial"/>
                <w:szCs w:val="22"/>
              </w:rPr>
              <w:t>AndUnassignDeviceDataToVMX(int subscriberId,</w:t>
            </w:r>
            <w:r w:rsidR="00DE74D0" w:rsidRPr="00C52694">
              <w:rPr>
                <w:rFonts w:cs="Arial"/>
                <w:szCs w:val="22"/>
              </w:rPr>
              <w:tab/>
              <w:t>CEntityModel cem)</w:t>
            </w:r>
          </w:p>
        </w:tc>
        <w:tc>
          <w:tcPr>
            <w:tcW w:w="4410" w:type="dxa"/>
            <w:tcBorders>
              <w:top w:val="single" w:sz="4" w:space="0" w:color="auto"/>
              <w:left w:val="single" w:sz="4" w:space="0" w:color="auto"/>
              <w:bottom w:val="single" w:sz="4" w:space="0" w:color="auto"/>
              <w:right w:val="single" w:sz="4" w:space="0" w:color="auto"/>
            </w:tcBorders>
          </w:tcPr>
          <w:p w14:paraId="6BA0D1A0" w14:textId="77777777" w:rsidR="00DE74D0" w:rsidRPr="00CD12F5" w:rsidRDefault="00DE74D0" w:rsidP="006A0BC4">
            <w:pPr>
              <w:numPr>
                <w:ilvl w:val="12"/>
                <w:numId w:val="0"/>
              </w:numPr>
              <w:rPr>
                <w:rFonts w:cs="Arial"/>
                <w:szCs w:val="22"/>
              </w:rPr>
            </w:pPr>
            <w:r w:rsidRPr="00C52694">
              <w:rPr>
                <w:rFonts w:cs="Arial"/>
                <w:szCs w:val="22"/>
              </w:rPr>
              <w:t>Send Unassign STB request to VMX</w:t>
            </w:r>
          </w:p>
        </w:tc>
        <w:tc>
          <w:tcPr>
            <w:tcW w:w="2156" w:type="dxa"/>
            <w:tcBorders>
              <w:top w:val="single" w:sz="4" w:space="0" w:color="auto"/>
              <w:left w:val="single" w:sz="4" w:space="0" w:color="auto"/>
              <w:bottom w:val="single" w:sz="4" w:space="0" w:color="auto"/>
            </w:tcBorders>
          </w:tcPr>
          <w:p w14:paraId="1396CCF5" w14:textId="77777777" w:rsidR="00DE74D0" w:rsidRPr="00CD12F5" w:rsidRDefault="00DE74D0" w:rsidP="006A0BC4">
            <w:pPr>
              <w:numPr>
                <w:ilvl w:val="12"/>
                <w:numId w:val="0"/>
              </w:numPr>
              <w:rPr>
                <w:rFonts w:cs="Arial"/>
                <w:szCs w:val="22"/>
              </w:rPr>
            </w:pPr>
            <w:r w:rsidRPr="00C52694">
              <w:rPr>
                <w:rFonts w:cs="Arial"/>
                <w:szCs w:val="22"/>
              </w:rPr>
              <w:t>CException</w:t>
            </w:r>
          </w:p>
        </w:tc>
      </w:tr>
      <w:tr w:rsidR="00DE74D0" w14:paraId="5B0EA612" w14:textId="77777777" w:rsidTr="00BA6130">
        <w:tc>
          <w:tcPr>
            <w:tcW w:w="2698" w:type="dxa"/>
            <w:tcBorders>
              <w:top w:val="single" w:sz="4" w:space="0" w:color="auto"/>
              <w:bottom w:val="single" w:sz="4" w:space="0" w:color="auto"/>
              <w:right w:val="single" w:sz="4" w:space="0" w:color="auto"/>
            </w:tcBorders>
          </w:tcPr>
          <w:p w14:paraId="3AF6782F" w14:textId="77777777" w:rsidR="00DE74D0" w:rsidRPr="00E63186" w:rsidRDefault="00DE74D0" w:rsidP="006A0BC4">
            <w:pPr>
              <w:numPr>
                <w:ilvl w:val="12"/>
                <w:numId w:val="0"/>
              </w:numPr>
              <w:rPr>
                <w:rFonts w:cs="Arial"/>
                <w:szCs w:val="22"/>
              </w:rPr>
            </w:pPr>
            <w:r w:rsidRPr="00C52694">
              <w:rPr>
                <w:rFonts w:cs="Arial"/>
                <w:szCs w:val="22"/>
              </w:rPr>
              <w:tab/>
              <w:t>private void createDeviceRequestToOMI(CEntityModel stb)</w:t>
            </w:r>
          </w:p>
        </w:tc>
        <w:tc>
          <w:tcPr>
            <w:tcW w:w="4410" w:type="dxa"/>
            <w:tcBorders>
              <w:top w:val="single" w:sz="4" w:space="0" w:color="auto"/>
              <w:left w:val="single" w:sz="4" w:space="0" w:color="auto"/>
              <w:bottom w:val="single" w:sz="4" w:space="0" w:color="auto"/>
              <w:right w:val="single" w:sz="4" w:space="0" w:color="auto"/>
            </w:tcBorders>
          </w:tcPr>
          <w:p w14:paraId="1C6D82C3" w14:textId="77777777" w:rsidR="00DE74D0" w:rsidRPr="00E63186" w:rsidRDefault="00DE74D0" w:rsidP="006A0BC4">
            <w:pPr>
              <w:numPr>
                <w:ilvl w:val="12"/>
                <w:numId w:val="0"/>
              </w:numPr>
              <w:rPr>
                <w:rFonts w:cs="Arial"/>
                <w:szCs w:val="22"/>
              </w:rPr>
            </w:pPr>
            <w:r w:rsidRPr="00C52694">
              <w:rPr>
                <w:rFonts w:cs="Arial"/>
                <w:szCs w:val="22"/>
              </w:rPr>
              <w:t>Generates CreateDevice Request to send to OMI Client</w:t>
            </w:r>
          </w:p>
        </w:tc>
        <w:tc>
          <w:tcPr>
            <w:tcW w:w="2156" w:type="dxa"/>
            <w:tcBorders>
              <w:top w:val="single" w:sz="4" w:space="0" w:color="auto"/>
              <w:left w:val="single" w:sz="4" w:space="0" w:color="auto"/>
              <w:bottom w:val="single" w:sz="4" w:space="0" w:color="auto"/>
            </w:tcBorders>
          </w:tcPr>
          <w:p w14:paraId="303E2498" w14:textId="77777777" w:rsidR="00DE74D0" w:rsidRPr="00CD12F5" w:rsidRDefault="00DE74D0" w:rsidP="006A0BC4">
            <w:pPr>
              <w:numPr>
                <w:ilvl w:val="12"/>
                <w:numId w:val="0"/>
              </w:numPr>
              <w:rPr>
                <w:rFonts w:cs="Arial"/>
                <w:szCs w:val="22"/>
              </w:rPr>
            </w:pPr>
            <w:r w:rsidRPr="00C52694">
              <w:rPr>
                <w:rFonts w:cs="Arial"/>
                <w:szCs w:val="22"/>
              </w:rPr>
              <w:t>CException</w:t>
            </w:r>
          </w:p>
        </w:tc>
      </w:tr>
      <w:tr w:rsidR="00DE74D0" w14:paraId="45E6E725" w14:textId="77777777" w:rsidTr="00BA6130">
        <w:tc>
          <w:tcPr>
            <w:tcW w:w="2698" w:type="dxa"/>
            <w:tcBorders>
              <w:top w:val="single" w:sz="4" w:space="0" w:color="auto"/>
              <w:bottom w:val="single" w:sz="4" w:space="0" w:color="auto"/>
              <w:right w:val="single" w:sz="4" w:space="0" w:color="auto"/>
            </w:tcBorders>
          </w:tcPr>
          <w:p w14:paraId="5C05EBFC" w14:textId="77777777" w:rsidR="00DE74D0" w:rsidRPr="00E63186" w:rsidRDefault="00DE74D0" w:rsidP="006A0BC4">
            <w:pPr>
              <w:numPr>
                <w:ilvl w:val="12"/>
                <w:numId w:val="0"/>
              </w:numPr>
              <w:rPr>
                <w:rFonts w:cs="Arial"/>
                <w:szCs w:val="22"/>
              </w:rPr>
            </w:pPr>
            <w:r w:rsidRPr="00EB5231">
              <w:rPr>
                <w:rFonts w:cs="Arial"/>
                <w:szCs w:val="22"/>
              </w:rPr>
              <w:tab/>
              <w:t>private void setVMXStatus(int requestType, int id)</w:t>
            </w:r>
          </w:p>
        </w:tc>
        <w:tc>
          <w:tcPr>
            <w:tcW w:w="4410" w:type="dxa"/>
            <w:tcBorders>
              <w:top w:val="single" w:sz="4" w:space="0" w:color="auto"/>
              <w:left w:val="single" w:sz="4" w:space="0" w:color="auto"/>
              <w:bottom w:val="single" w:sz="4" w:space="0" w:color="auto"/>
              <w:right w:val="single" w:sz="4" w:space="0" w:color="auto"/>
            </w:tcBorders>
          </w:tcPr>
          <w:p w14:paraId="6A3B0E84" w14:textId="77777777" w:rsidR="00DE74D0" w:rsidRPr="00E63186" w:rsidRDefault="00DE74D0" w:rsidP="006A0BC4">
            <w:pPr>
              <w:numPr>
                <w:ilvl w:val="12"/>
                <w:numId w:val="0"/>
              </w:numPr>
              <w:rPr>
                <w:rFonts w:cs="Arial"/>
                <w:szCs w:val="22"/>
              </w:rPr>
            </w:pPr>
            <w:r w:rsidRPr="00EB5231">
              <w:rPr>
                <w:rFonts w:cs="Arial"/>
                <w:szCs w:val="22"/>
              </w:rPr>
              <w:t>It sets the VMXSYNC Status based on the request type</w:t>
            </w:r>
          </w:p>
        </w:tc>
        <w:tc>
          <w:tcPr>
            <w:tcW w:w="2156" w:type="dxa"/>
            <w:tcBorders>
              <w:top w:val="single" w:sz="4" w:space="0" w:color="auto"/>
              <w:left w:val="single" w:sz="4" w:space="0" w:color="auto"/>
              <w:bottom w:val="single" w:sz="4" w:space="0" w:color="auto"/>
            </w:tcBorders>
          </w:tcPr>
          <w:p w14:paraId="76A8D456" w14:textId="77777777" w:rsidR="00DE74D0" w:rsidRDefault="00DE74D0" w:rsidP="006A0BC4">
            <w:pPr>
              <w:numPr>
                <w:ilvl w:val="12"/>
                <w:numId w:val="0"/>
              </w:numPr>
              <w:rPr>
                <w:rFonts w:cs="Arial"/>
                <w:szCs w:val="22"/>
              </w:rPr>
            </w:pPr>
            <w:r>
              <w:rPr>
                <w:rFonts w:cs="Arial"/>
                <w:szCs w:val="22"/>
              </w:rPr>
              <w:t xml:space="preserve">None </w:t>
            </w:r>
          </w:p>
        </w:tc>
      </w:tr>
    </w:tbl>
    <w:p w14:paraId="463E52AE" w14:textId="77777777" w:rsidR="00DE74D0" w:rsidRDefault="00DE74D0" w:rsidP="00DE74D0">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E74D0" w14:paraId="4C9BBD49" w14:textId="77777777" w:rsidTr="00BA6130">
        <w:tc>
          <w:tcPr>
            <w:tcW w:w="2698" w:type="dxa"/>
            <w:tcBorders>
              <w:top w:val="single" w:sz="4" w:space="0" w:color="auto"/>
              <w:bottom w:val="single" w:sz="4" w:space="0" w:color="auto"/>
              <w:right w:val="single" w:sz="4" w:space="0" w:color="auto"/>
            </w:tcBorders>
            <w:shd w:val="clear" w:color="auto" w:fill="000000"/>
          </w:tcPr>
          <w:p w14:paraId="5FF6A7B0" w14:textId="77777777" w:rsidR="00DE74D0" w:rsidRDefault="00DE74D0" w:rsidP="006A0BC4">
            <w:pPr>
              <w:numPr>
                <w:ilvl w:val="12"/>
                <w:numId w:val="0"/>
              </w:numPr>
              <w:tabs>
                <w:tab w:val="right" w:pos="3960"/>
              </w:tabs>
              <w:jc w:val="center"/>
              <w:rPr>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148BF9E9" w14:textId="77777777" w:rsidR="00DE74D0" w:rsidRDefault="00DE74D0" w:rsidP="006A0BC4">
            <w:pPr>
              <w:numPr>
                <w:ilvl w:val="12"/>
                <w:numId w:val="0"/>
              </w:numPr>
              <w:tabs>
                <w:tab w:val="right" w:pos="3960"/>
              </w:tabs>
              <w:jc w:val="center"/>
              <w:rPr>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58FF137E" w14:textId="77777777" w:rsidR="00DE74D0" w:rsidRDefault="00DE74D0" w:rsidP="006A0BC4">
            <w:pPr>
              <w:numPr>
                <w:ilvl w:val="12"/>
                <w:numId w:val="0"/>
              </w:numPr>
              <w:tabs>
                <w:tab w:val="right" w:pos="3960"/>
              </w:tabs>
              <w:jc w:val="center"/>
              <w:rPr>
                <w:b/>
                <w:bCs/>
                <w:i/>
                <w:iCs/>
                <w:color w:val="FFFFFF"/>
                <w:sz w:val="20"/>
              </w:rPr>
            </w:pPr>
            <w:r>
              <w:rPr>
                <w:b/>
                <w:bCs/>
                <w:i/>
                <w:iCs/>
                <w:color w:val="FFFFFF"/>
                <w:sz w:val="20"/>
              </w:rPr>
              <w:t>Exception</w:t>
            </w:r>
          </w:p>
        </w:tc>
      </w:tr>
      <w:tr w:rsidR="00DE74D0" w14:paraId="5B9CBB3C" w14:textId="77777777" w:rsidTr="00BA6130">
        <w:tc>
          <w:tcPr>
            <w:tcW w:w="2698" w:type="dxa"/>
            <w:tcBorders>
              <w:top w:val="single" w:sz="4" w:space="0" w:color="auto"/>
              <w:bottom w:val="single" w:sz="4" w:space="0" w:color="auto"/>
              <w:right w:val="single" w:sz="4" w:space="0" w:color="auto"/>
            </w:tcBorders>
          </w:tcPr>
          <w:p w14:paraId="0DB984AC" w14:textId="77777777" w:rsidR="00DE74D0" w:rsidRDefault="00DE74D0" w:rsidP="006A0BC4">
            <w:pPr>
              <w:numPr>
                <w:ilvl w:val="12"/>
                <w:numId w:val="0"/>
              </w:numPr>
              <w:rPr>
                <w:rFonts w:cs="Arial"/>
                <w:szCs w:val="22"/>
              </w:rPr>
            </w:pPr>
            <w:r w:rsidRPr="00717B37">
              <w:rPr>
                <w:rFonts w:cs="Arial"/>
                <w:szCs w:val="22"/>
              </w:rPr>
              <w:t>private void checkSTBModelValue(CEntityModel stb, Locale locale)</w:t>
            </w:r>
          </w:p>
        </w:tc>
        <w:tc>
          <w:tcPr>
            <w:tcW w:w="4410" w:type="dxa"/>
            <w:tcBorders>
              <w:top w:val="single" w:sz="4" w:space="0" w:color="auto"/>
              <w:left w:val="single" w:sz="4" w:space="0" w:color="auto"/>
              <w:bottom w:val="single" w:sz="4" w:space="0" w:color="auto"/>
              <w:right w:val="single" w:sz="4" w:space="0" w:color="auto"/>
            </w:tcBorders>
          </w:tcPr>
          <w:p w14:paraId="21236439" w14:textId="77777777" w:rsidR="00DE74D0" w:rsidRDefault="00DE74D0" w:rsidP="006A0BC4">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65C898D9" w14:textId="77777777" w:rsidR="00DE74D0" w:rsidRDefault="00DE74D0" w:rsidP="006A0BC4">
            <w:pPr>
              <w:numPr>
                <w:ilvl w:val="12"/>
                <w:numId w:val="0"/>
              </w:numPr>
              <w:rPr>
                <w:rFonts w:cs="Arial"/>
                <w:szCs w:val="22"/>
              </w:rPr>
            </w:pPr>
            <w:r w:rsidRPr="00717B37">
              <w:rPr>
                <w:rFonts w:cs="Arial"/>
                <w:szCs w:val="22"/>
              </w:rPr>
              <w:t>Exception</w:t>
            </w:r>
          </w:p>
        </w:tc>
      </w:tr>
      <w:tr w:rsidR="00DE74D0" w14:paraId="59E51130" w14:textId="77777777" w:rsidTr="00BA6130">
        <w:tc>
          <w:tcPr>
            <w:tcW w:w="2698" w:type="dxa"/>
            <w:tcBorders>
              <w:top w:val="single" w:sz="4" w:space="0" w:color="auto"/>
              <w:bottom w:val="single" w:sz="4" w:space="0" w:color="auto"/>
              <w:right w:val="single" w:sz="4" w:space="0" w:color="auto"/>
            </w:tcBorders>
          </w:tcPr>
          <w:p w14:paraId="26C7D70C" w14:textId="77777777" w:rsidR="00DE74D0" w:rsidRPr="00CD12F5" w:rsidRDefault="00DE74D0" w:rsidP="006A0BC4">
            <w:pPr>
              <w:numPr>
                <w:ilvl w:val="12"/>
                <w:numId w:val="0"/>
              </w:numPr>
              <w:rPr>
                <w:rFonts w:cs="Arial"/>
                <w:szCs w:val="22"/>
              </w:rPr>
            </w:pPr>
            <w:r w:rsidRPr="00717B37">
              <w:rPr>
                <w:rFonts w:cs="Arial"/>
                <w:szCs w:val="22"/>
              </w:rPr>
              <w:t xml:space="preserve">  public CEntityModel insert_and_returnWithUDF(CEntityModel stb, Locale locale)</w:t>
            </w:r>
          </w:p>
        </w:tc>
        <w:tc>
          <w:tcPr>
            <w:tcW w:w="4410" w:type="dxa"/>
            <w:tcBorders>
              <w:top w:val="single" w:sz="4" w:space="0" w:color="auto"/>
              <w:left w:val="single" w:sz="4" w:space="0" w:color="auto"/>
              <w:bottom w:val="single" w:sz="4" w:space="0" w:color="auto"/>
              <w:right w:val="single" w:sz="4" w:space="0" w:color="auto"/>
            </w:tcBorders>
          </w:tcPr>
          <w:p w14:paraId="5B91B090" w14:textId="77777777" w:rsidR="00DE74D0" w:rsidRPr="00CD12F5" w:rsidRDefault="00DE74D0" w:rsidP="006A0BC4">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7F2F6FE8" w14:textId="77777777" w:rsidR="00DE74D0" w:rsidRPr="00CD12F5" w:rsidRDefault="00DE74D0" w:rsidP="006A0BC4">
            <w:pPr>
              <w:numPr>
                <w:ilvl w:val="12"/>
                <w:numId w:val="0"/>
              </w:numPr>
              <w:rPr>
                <w:rFonts w:cs="Arial"/>
                <w:szCs w:val="22"/>
              </w:rPr>
            </w:pPr>
            <w:r w:rsidRPr="00717B37">
              <w:rPr>
                <w:rFonts w:cs="Arial"/>
                <w:szCs w:val="22"/>
              </w:rPr>
              <w:t>CException</w:t>
            </w:r>
          </w:p>
        </w:tc>
      </w:tr>
      <w:tr w:rsidR="00DE74D0" w14:paraId="54D50423" w14:textId="77777777" w:rsidTr="00BA6130">
        <w:tc>
          <w:tcPr>
            <w:tcW w:w="2698" w:type="dxa"/>
            <w:tcBorders>
              <w:top w:val="single" w:sz="4" w:space="0" w:color="auto"/>
              <w:bottom w:val="single" w:sz="4" w:space="0" w:color="auto"/>
              <w:right w:val="single" w:sz="4" w:space="0" w:color="auto"/>
            </w:tcBorders>
          </w:tcPr>
          <w:p w14:paraId="43D14CA8" w14:textId="77777777" w:rsidR="00DE74D0" w:rsidRPr="00E63186" w:rsidRDefault="00DE74D0" w:rsidP="006A0BC4">
            <w:pPr>
              <w:numPr>
                <w:ilvl w:val="12"/>
                <w:numId w:val="0"/>
              </w:numPr>
              <w:rPr>
                <w:rFonts w:cs="Arial"/>
                <w:szCs w:val="22"/>
              </w:rPr>
            </w:pPr>
            <w:r w:rsidRPr="00180734">
              <w:rPr>
                <w:rFonts w:cs="Arial"/>
                <w:szCs w:val="22"/>
              </w:rPr>
              <w:t xml:space="preserve">  public boolean updateSTBName(String MACAddress, String stbName)</w:t>
            </w:r>
          </w:p>
        </w:tc>
        <w:tc>
          <w:tcPr>
            <w:tcW w:w="4410" w:type="dxa"/>
            <w:tcBorders>
              <w:top w:val="single" w:sz="4" w:space="0" w:color="auto"/>
              <w:left w:val="single" w:sz="4" w:space="0" w:color="auto"/>
              <w:bottom w:val="single" w:sz="4" w:space="0" w:color="auto"/>
              <w:right w:val="single" w:sz="4" w:space="0" w:color="auto"/>
            </w:tcBorders>
          </w:tcPr>
          <w:p w14:paraId="4F76AA4A" w14:textId="77777777" w:rsidR="00DE74D0" w:rsidRPr="00E63186" w:rsidRDefault="00DE74D0" w:rsidP="006A0BC4">
            <w:pPr>
              <w:numPr>
                <w:ilvl w:val="12"/>
                <w:numId w:val="0"/>
              </w:numPr>
              <w:rPr>
                <w:rFonts w:cs="Arial"/>
                <w:szCs w:val="22"/>
              </w:rPr>
            </w:pPr>
            <w:r w:rsidRPr="00180734">
              <w:rPr>
                <w:rFonts w:cs="Arial"/>
                <w:szCs w:val="22"/>
              </w:rPr>
              <w:t>updates the the new name for the STB</w:t>
            </w:r>
          </w:p>
        </w:tc>
        <w:tc>
          <w:tcPr>
            <w:tcW w:w="2156" w:type="dxa"/>
            <w:tcBorders>
              <w:top w:val="single" w:sz="4" w:space="0" w:color="auto"/>
              <w:left w:val="single" w:sz="4" w:space="0" w:color="auto"/>
              <w:bottom w:val="single" w:sz="4" w:space="0" w:color="auto"/>
            </w:tcBorders>
          </w:tcPr>
          <w:p w14:paraId="166FA9E2" w14:textId="77777777" w:rsidR="00DE74D0" w:rsidRPr="00CD12F5" w:rsidRDefault="00DE74D0" w:rsidP="006A0BC4">
            <w:pPr>
              <w:numPr>
                <w:ilvl w:val="12"/>
                <w:numId w:val="0"/>
              </w:numPr>
              <w:rPr>
                <w:rFonts w:cs="Arial"/>
                <w:szCs w:val="22"/>
              </w:rPr>
            </w:pPr>
            <w:r w:rsidRPr="00180734">
              <w:rPr>
                <w:rFonts w:cs="Arial"/>
                <w:szCs w:val="22"/>
              </w:rPr>
              <w:t>CException</w:t>
            </w:r>
          </w:p>
        </w:tc>
      </w:tr>
      <w:tr w:rsidR="00DE74D0" w14:paraId="3D9F6F64" w14:textId="77777777" w:rsidTr="00BA6130">
        <w:tc>
          <w:tcPr>
            <w:tcW w:w="2698" w:type="dxa"/>
            <w:tcBorders>
              <w:top w:val="single" w:sz="4" w:space="0" w:color="auto"/>
              <w:bottom w:val="single" w:sz="4" w:space="0" w:color="auto"/>
              <w:right w:val="single" w:sz="4" w:space="0" w:color="auto"/>
            </w:tcBorders>
          </w:tcPr>
          <w:p w14:paraId="0B0CA608" w14:textId="77777777" w:rsidR="00DE74D0" w:rsidRPr="00E63186" w:rsidRDefault="00DE74D0" w:rsidP="006A0BC4">
            <w:pPr>
              <w:numPr>
                <w:ilvl w:val="12"/>
                <w:numId w:val="0"/>
              </w:numPr>
              <w:rPr>
                <w:rFonts w:cs="Arial"/>
                <w:szCs w:val="22"/>
              </w:rPr>
            </w:pPr>
            <w:r w:rsidRPr="00ED4F37">
              <w:rPr>
                <w:rFonts w:cs="Arial"/>
                <w:szCs w:val="22"/>
              </w:rPr>
              <w:t>public ArrayList getAllSTBs()</w:t>
            </w:r>
          </w:p>
        </w:tc>
        <w:tc>
          <w:tcPr>
            <w:tcW w:w="4410" w:type="dxa"/>
            <w:tcBorders>
              <w:top w:val="single" w:sz="4" w:space="0" w:color="auto"/>
              <w:left w:val="single" w:sz="4" w:space="0" w:color="auto"/>
              <w:bottom w:val="single" w:sz="4" w:space="0" w:color="auto"/>
              <w:right w:val="single" w:sz="4" w:space="0" w:color="auto"/>
            </w:tcBorders>
          </w:tcPr>
          <w:p w14:paraId="7F4A4949" w14:textId="77777777" w:rsidR="00DE74D0" w:rsidRPr="00E63186" w:rsidRDefault="00DE74D0" w:rsidP="006A0BC4">
            <w:pPr>
              <w:numPr>
                <w:ilvl w:val="12"/>
                <w:numId w:val="0"/>
              </w:numPr>
              <w:rPr>
                <w:rFonts w:cs="Arial"/>
                <w:szCs w:val="22"/>
              </w:rPr>
            </w:pPr>
            <w:r w:rsidRPr="00ED4F37">
              <w:rPr>
                <w:rFonts w:cs="Arial"/>
                <w:szCs w:val="22"/>
              </w:rPr>
              <w:t>Gets all the stbs from the Entity Bean and packs it as an ArrayList and sends it back to the client</w:t>
            </w:r>
          </w:p>
        </w:tc>
        <w:tc>
          <w:tcPr>
            <w:tcW w:w="2156" w:type="dxa"/>
            <w:tcBorders>
              <w:top w:val="single" w:sz="4" w:space="0" w:color="auto"/>
              <w:left w:val="single" w:sz="4" w:space="0" w:color="auto"/>
              <w:bottom w:val="single" w:sz="4" w:space="0" w:color="auto"/>
            </w:tcBorders>
          </w:tcPr>
          <w:p w14:paraId="5FEA6131" w14:textId="77777777" w:rsidR="00DE74D0" w:rsidRDefault="00DE74D0" w:rsidP="006A0BC4">
            <w:pPr>
              <w:numPr>
                <w:ilvl w:val="12"/>
                <w:numId w:val="0"/>
              </w:numPr>
              <w:rPr>
                <w:rFonts w:cs="Arial"/>
                <w:szCs w:val="22"/>
              </w:rPr>
            </w:pPr>
            <w:r w:rsidRPr="00ED4F37">
              <w:rPr>
                <w:rFonts w:cs="Arial"/>
                <w:szCs w:val="22"/>
              </w:rPr>
              <w:t>CException</w:t>
            </w:r>
          </w:p>
        </w:tc>
      </w:tr>
      <w:tr w:rsidR="00DE74D0" w14:paraId="5DCA086D" w14:textId="77777777" w:rsidTr="00BA6130">
        <w:tc>
          <w:tcPr>
            <w:tcW w:w="2698" w:type="dxa"/>
            <w:tcBorders>
              <w:top w:val="single" w:sz="4" w:space="0" w:color="auto"/>
              <w:bottom w:val="single" w:sz="4" w:space="0" w:color="auto"/>
              <w:right w:val="single" w:sz="4" w:space="0" w:color="auto"/>
            </w:tcBorders>
          </w:tcPr>
          <w:p w14:paraId="288119F5" w14:textId="77777777" w:rsidR="00DE74D0" w:rsidRPr="00E63186" w:rsidRDefault="00DE74D0" w:rsidP="006A0BC4">
            <w:pPr>
              <w:numPr>
                <w:ilvl w:val="12"/>
                <w:numId w:val="0"/>
              </w:numPr>
              <w:rPr>
                <w:rFonts w:cs="Arial"/>
                <w:szCs w:val="22"/>
              </w:rPr>
            </w:pPr>
            <w:r w:rsidRPr="00ED4F37">
              <w:rPr>
                <w:rFonts w:cs="Arial"/>
                <w:szCs w:val="22"/>
              </w:rPr>
              <w:t>public CEntityModel getByMacAddress(String macAddress)</w:t>
            </w:r>
          </w:p>
        </w:tc>
        <w:tc>
          <w:tcPr>
            <w:tcW w:w="4410" w:type="dxa"/>
            <w:tcBorders>
              <w:top w:val="single" w:sz="4" w:space="0" w:color="auto"/>
              <w:left w:val="single" w:sz="4" w:space="0" w:color="auto"/>
              <w:bottom w:val="single" w:sz="4" w:space="0" w:color="auto"/>
              <w:right w:val="single" w:sz="4" w:space="0" w:color="auto"/>
            </w:tcBorders>
          </w:tcPr>
          <w:p w14:paraId="7BCDA28B" w14:textId="77777777" w:rsidR="00DE74D0" w:rsidRPr="00E63186" w:rsidRDefault="00DE74D0" w:rsidP="006A0BC4">
            <w:pPr>
              <w:numPr>
                <w:ilvl w:val="12"/>
                <w:numId w:val="0"/>
              </w:numPr>
              <w:rPr>
                <w:rFonts w:cs="Arial"/>
                <w:szCs w:val="22"/>
              </w:rPr>
            </w:pPr>
            <w:r w:rsidRPr="00ED4F37">
              <w:rPr>
                <w:rFonts w:cs="Arial"/>
                <w:szCs w:val="22"/>
              </w:rPr>
              <w:t>Gets a STB using the mac address</w:t>
            </w:r>
          </w:p>
        </w:tc>
        <w:tc>
          <w:tcPr>
            <w:tcW w:w="2156" w:type="dxa"/>
            <w:tcBorders>
              <w:top w:val="single" w:sz="4" w:space="0" w:color="auto"/>
              <w:left w:val="single" w:sz="4" w:space="0" w:color="auto"/>
              <w:bottom w:val="single" w:sz="4" w:space="0" w:color="auto"/>
            </w:tcBorders>
          </w:tcPr>
          <w:p w14:paraId="1AE1A6D5" w14:textId="77777777" w:rsidR="00DE74D0" w:rsidRDefault="00DE74D0" w:rsidP="006A0BC4">
            <w:pPr>
              <w:numPr>
                <w:ilvl w:val="12"/>
                <w:numId w:val="0"/>
              </w:numPr>
              <w:rPr>
                <w:rFonts w:cs="Arial"/>
                <w:szCs w:val="22"/>
              </w:rPr>
            </w:pPr>
            <w:r w:rsidRPr="00ED4F37">
              <w:rPr>
                <w:rFonts w:cs="Arial"/>
                <w:szCs w:val="22"/>
              </w:rPr>
              <w:t>CException</w:t>
            </w:r>
          </w:p>
        </w:tc>
      </w:tr>
      <w:tr w:rsidR="00DE74D0" w14:paraId="26173D53" w14:textId="77777777" w:rsidTr="00BA6130">
        <w:tc>
          <w:tcPr>
            <w:tcW w:w="2698" w:type="dxa"/>
            <w:tcBorders>
              <w:top w:val="single" w:sz="4" w:space="0" w:color="auto"/>
              <w:bottom w:val="single" w:sz="4" w:space="0" w:color="auto"/>
              <w:right w:val="single" w:sz="4" w:space="0" w:color="auto"/>
            </w:tcBorders>
          </w:tcPr>
          <w:p w14:paraId="2AB22FA4" w14:textId="77777777" w:rsidR="00DE74D0" w:rsidRPr="003175A6" w:rsidRDefault="00DE74D0" w:rsidP="006A0BC4">
            <w:pPr>
              <w:numPr>
                <w:ilvl w:val="12"/>
                <w:numId w:val="0"/>
              </w:numPr>
              <w:rPr>
                <w:rFonts w:cs="Arial"/>
                <w:szCs w:val="22"/>
              </w:rPr>
            </w:pPr>
            <w:r w:rsidRPr="003175A6">
              <w:rPr>
                <w:rFonts w:cs="Arial"/>
                <w:szCs w:val="22"/>
              </w:rPr>
              <w:t>public void assignSTBToSubscriber(int subscriberId, int stbEquipmentId,</w:t>
            </w:r>
          </w:p>
          <w:p w14:paraId="10DA6B97" w14:textId="77777777" w:rsidR="00DE74D0" w:rsidRPr="00BB3F2A" w:rsidRDefault="00DE74D0" w:rsidP="006A0BC4">
            <w:pPr>
              <w:numPr>
                <w:ilvl w:val="12"/>
                <w:numId w:val="0"/>
              </w:numPr>
              <w:rPr>
                <w:rFonts w:cs="Arial"/>
                <w:szCs w:val="22"/>
              </w:rPr>
            </w:pPr>
            <w:r w:rsidRPr="003175A6">
              <w:rPr>
                <w:rFonts w:cs="Arial"/>
                <w:szCs w:val="22"/>
              </w:rPr>
              <w:t xml:space="preserve">        String stbName, String lastUpdateUserId, boolean fromSTB)</w:t>
            </w:r>
          </w:p>
        </w:tc>
        <w:tc>
          <w:tcPr>
            <w:tcW w:w="4410" w:type="dxa"/>
            <w:tcBorders>
              <w:top w:val="single" w:sz="4" w:space="0" w:color="auto"/>
              <w:left w:val="single" w:sz="4" w:space="0" w:color="auto"/>
              <w:bottom w:val="single" w:sz="4" w:space="0" w:color="auto"/>
              <w:right w:val="single" w:sz="4" w:space="0" w:color="auto"/>
            </w:tcBorders>
          </w:tcPr>
          <w:p w14:paraId="265E3E7F" w14:textId="77777777" w:rsidR="00DE74D0" w:rsidRPr="00BB3F2A" w:rsidRDefault="00DE74D0" w:rsidP="006A0BC4">
            <w:pPr>
              <w:numPr>
                <w:ilvl w:val="12"/>
                <w:numId w:val="0"/>
              </w:numPr>
              <w:rPr>
                <w:rFonts w:cs="Arial"/>
                <w:szCs w:val="22"/>
              </w:rPr>
            </w:pPr>
            <w:r w:rsidRPr="003175A6">
              <w:rPr>
                <w:rFonts w:cs="Arial"/>
                <w:szCs w:val="22"/>
              </w:rPr>
              <w:t>Assigns a STB to a subscriber</w:t>
            </w:r>
          </w:p>
        </w:tc>
        <w:tc>
          <w:tcPr>
            <w:tcW w:w="2156" w:type="dxa"/>
            <w:tcBorders>
              <w:top w:val="single" w:sz="4" w:space="0" w:color="auto"/>
              <w:left w:val="single" w:sz="4" w:space="0" w:color="auto"/>
              <w:bottom w:val="single" w:sz="4" w:space="0" w:color="auto"/>
            </w:tcBorders>
          </w:tcPr>
          <w:p w14:paraId="08906249" w14:textId="77777777" w:rsidR="00DE74D0" w:rsidRPr="00BB3F2A" w:rsidRDefault="00DE74D0" w:rsidP="006A0BC4">
            <w:pPr>
              <w:numPr>
                <w:ilvl w:val="12"/>
                <w:numId w:val="0"/>
              </w:numPr>
              <w:rPr>
                <w:rFonts w:cs="Arial"/>
                <w:szCs w:val="22"/>
              </w:rPr>
            </w:pPr>
            <w:r w:rsidRPr="003175A6">
              <w:rPr>
                <w:rFonts w:cs="Arial"/>
                <w:szCs w:val="22"/>
              </w:rPr>
              <w:t>CException</w:t>
            </w:r>
          </w:p>
        </w:tc>
      </w:tr>
      <w:tr w:rsidR="00DE74D0" w14:paraId="092143ED" w14:textId="77777777" w:rsidTr="00BA6130">
        <w:tc>
          <w:tcPr>
            <w:tcW w:w="2698" w:type="dxa"/>
            <w:tcBorders>
              <w:top w:val="single" w:sz="4" w:space="0" w:color="auto"/>
              <w:bottom w:val="single" w:sz="4" w:space="0" w:color="auto"/>
              <w:right w:val="single" w:sz="4" w:space="0" w:color="auto"/>
            </w:tcBorders>
          </w:tcPr>
          <w:p w14:paraId="64985278" w14:textId="77777777" w:rsidR="00DE74D0" w:rsidRPr="005A598E" w:rsidRDefault="00DE74D0" w:rsidP="006A0BC4">
            <w:pPr>
              <w:numPr>
                <w:ilvl w:val="12"/>
                <w:numId w:val="0"/>
              </w:numPr>
              <w:rPr>
                <w:rFonts w:cs="Arial"/>
                <w:szCs w:val="22"/>
              </w:rPr>
            </w:pPr>
            <w:r w:rsidRPr="005A598E">
              <w:rPr>
                <w:rFonts w:cs="Arial"/>
                <w:szCs w:val="22"/>
              </w:rPr>
              <w:t>public void unassignSTBFromSubscriber(int subscriberId, int stbEquipmentId,</w:t>
            </w:r>
          </w:p>
          <w:p w14:paraId="42A0C413" w14:textId="77777777" w:rsidR="00DE74D0" w:rsidRPr="00BB3F2A" w:rsidRDefault="00DE74D0" w:rsidP="006A0BC4">
            <w:pPr>
              <w:numPr>
                <w:ilvl w:val="12"/>
                <w:numId w:val="0"/>
              </w:numPr>
              <w:rPr>
                <w:rFonts w:cs="Arial"/>
                <w:szCs w:val="22"/>
              </w:rPr>
            </w:pPr>
            <w:r w:rsidRPr="005A598E">
              <w:rPr>
                <w:rFonts w:cs="Arial"/>
                <w:szCs w:val="22"/>
              </w:rPr>
              <w:t xml:space="preserve">        String lastUpdateUserId)</w:t>
            </w:r>
          </w:p>
        </w:tc>
        <w:tc>
          <w:tcPr>
            <w:tcW w:w="4410" w:type="dxa"/>
            <w:tcBorders>
              <w:top w:val="single" w:sz="4" w:space="0" w:color="auto"/>
              <w:left w:val="single" w:sz="4" w:space="0" w:color="auto"/>
              <w:bottom w:val="single" w:sz="4" w:space="0" w:color="auto"/>
              <w:right w:val="single" w:sz="4" w:space="0" w:color="auto"/>
            </w:tcBorders>
          </w:tcPr>
          <w:p w14:paraId="2C8ED7C2" w14:textId="77777777" w:rsidR="00DE74D0" w:rsidRPr="00BB3F2A" w:rsidRDefault="00DE74D0" w:rsidP="006A0BC4">
            <w:pPr>
              <w:numPr>
                <w:ilvl w:val="12"/>
                <w:numId w:val="0"/>
              </w:numPr>
              <w:rPr>
                <w:rFonts w:cs="Arial"/>
                <w:szCs w:val="22"/>
              </w:rPr>
            </w:pPr>
            <w:r w:rsidRPr="005A598E">
              <w:rPr>
                <w:rFonts w:cs="Arial"/>
                <w:szCs w:val="22"/>
              </w:rPr>
              <w:t>Unassigns a stb from a subscriber</w:t>
            </w:r>
          </w:p>
        </w:tc>
        <w:tc>
          <w:tcPr>
            <w:tcW w:w="2156" w:type="dxa"/>
            <w:tcBorders>
              <w:top w:val="single" w:sz="4" w:space="0" w:color="auto"/>
              <w:left w:val="single" w:sz="4" w:space="0" w:color="auto"/>
              <w:bottom w:val="single" w:sz="4" w:space="0" w:color="auto"/>
            </w:tcBorders>
          </w:tcPr>
          <w:p w14:paraId="7EF7F28F" w14:textId="77777777" w:rsidR="00DE74D0" w:rsidRPr="00BB3F2A" w:rsidRDefault="00DE74D0" w:rsidP="006A0BC4">
            <w:pPr>
              <w:numPr>
                <w:ilvl w:val="12"/>
                <w:numId w:val="0"/>
              </w:numPr>
              <w:rPr>
                <w:rFonts w:cs="Arial"/>
                <w:szCs w:val="22"/>
              </w:rPr>
            </w:pPr>
            <w:r w:rsidRPr="005A598E">
              <w:rPr>
                <w:rFonts w:cs="Arial"/>
                <w:szCs w:val="22"/>
              </w:rPr>
              <w:t>CException</w:t>
            </w:r>
          </w:p>
        </w:tc>
      </w:tr>
    </w:tbl>
    <w:p w14:paraId="5C3784D5" w14:textId="77777777" w:rsidR="00DE74D0" w:rsidRDefault="00DE74D0" w:rsidP="00DE74D0">
      <w:pPr>
        <w:pStyle w:val="BodyText"/>
        <w:rPr>
          <w:rFonts w:eastAsiaTheme="minorHAnsi" w:cs="Arial"/>
          <w:szCs w:val="22"/>
        </w:rPr>
      </w:pPr>
    </w:p>
    <w:p w14:paraId="2E1DB5BC" w14:textId="3BD8DB53" w:rsidR="00DE74D0" w:rsidRPr="00DE74D0" w:rsidRDefault="00DE74D0" w:rsidP="00DE74D0">
      <w:pPr>
        <w:pStyle w:val="BodyText"/>
        <w:numPr>
          <w:ilvl w:val="0"/>
          <w:numId w:val="10"/>
        </w:numPr>
        <w:rPr>
          <w:rFonts w:eastAsiaTheme="minorHAnsi" w:cs="Arial"/>
          <w:b/>
          <w:szCs w:val="22"/>
        </w:rPr>
      </w:pPr>
      <w:r w:rsidRPr="00DE74D0">
        <w:rPr>
          <w:rFonts w:eastAsiaTheme="minorHAnsi" w:cs="Arial"/>
          <w:b/>
          <w:szCs w:val="22"/>
        </w:rPr>
        <w:t>Com.myrio.tm.subscribers.dba.CSubscriberEntityBean</w:t>
      </w:r>
    </w:p>
    <w:p w14:paraId="3DB35841" w14:textId="77777777" w:rsidR="00DE74D0" w:rsidRDefault="00DE74D0" w:rsidP="00DE74D0">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E74D0" w14:paraId="7C802B50" w14:textId="77777777" w:rsidTr="00BA6130">
        <w:tc>
          <w:tcPr>
            <w:tcW w:w="2698" w:type="dxa"/>
            <w:tcBorders>
              <w:top w:val="single" w:sz="4" w:space="0" w:color="auto"/>
              <w:bottom w:val="single" w:sz="4" w:space="0" w:color="auto"/>
              <w:right w:val="single" w:sz="4" w:space="0" w:color="auto"/>
            </w:tcBorders>
            <w:shd w:val="clear" w:color="auto" w:fill="000000"/>
          </w:tcPr>
          <w:p w14:paraId="244D9646"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4F8ABB0B"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18367701"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DE74D0" w14:paraId="1CB109B5" w14:textId="77777777" w:rsidTr="00BA6130">
        <w:tc>
          <w:tcPr>
            <w:tcW w:w="2698" w:type="dxa"/>
            <w:tcBorders>
              <w:top w:val="single" w:sz="4" w:space="0" w:color="auto"/>
              <w:bottom w:val="single" w:sz="4" w:space="0" w:color="auto"/>
              <w:right w:val="single" w:sz="4" w:space="0" w:color="auto"/>
            </w:tcBorders>
          </w:tcPr>
          <w:p w14:paraId="5C0AA6FA" w14:textId="77777777" w:rsidR="00DE74D0" w:rsidRDefault="00DE74D0" w:rsidP="006A0BC4">
            <w:pPr>
              <w:numPr>
                <w:ilvl w:val="12"/>
                <w:numId w:val="0"/>
              </w:numPr>
              <w:rPr>
                <w:rFonts w:cs="Arial"/>
                <w:szCs w:val="22"/>
              </w:rPr>
            </w:pPr>
            <w:r w:rsidRPr="00C03E7F">
              <w:rPr>
                <w:rFonts w:cs="Arial"/>
                <w:szCs w:val="22"/>
              </w:rPr>
              <w:t>createSubscriber</w:t>
            </w:r>
          </w:p>
        </w:tc>
        <w:tc>
          <w:tcPr>
            <w:tcW w:w="4410" w:type="dxa"/>
            <w:tcBorders>
              <w:top w:val="single" w:sz="4" w:space="0" w:color="auto"/>
              <w:left w:val="single" w:sz="4" w:space="0" w:color="auto"/>
              <w:bottom w:val="single" w:sz="4" w:space="0" w:color="auto"/>
              <w:right w:val="single" w:sz="4" w:space="0" w:color="auto"/>
            </w:tcBorders>
          </w:tcPr>
          <w:p w14:paraId="1FB4BC09" w14:textId="77777777" w:rsidR="00DE74D0" w:rsidRDefault="00DE74D0" w:rsidP="006A0BC4">
            <w:pPr>
              <w:numPr>
                <w:ilvl w:val="12"/>
                <w:numId w:val="0"/>
              </w:numPr>
              <w:rPr>
                <w:rFonts w:cs="Arial"/>
                <w:szCs w:val="22"/>
              </w:rPr>
            </w:pPr>
            <w:r>
              <w:rPr>
                <w:rFonts w:cs="Arial"/>
                <w:szCs w:val="22"/>
              </w:rPr>
              <w:t>Private String</w:t>
            </w:r>
          </w:p>
        </w:tc>
        <w:tc>
          <w:tcPr>
            <w:tcW w:w="2156" w:type="dxa"/>
            <w:tcBorders>
              <w:top w:val="single" w:sz="4" w:space="0" w:color="auto"/>
              <w:left w:val="single" w:sz="4" w:space="0" w:color="auto"/>
              <w:bottom w:val="single" w:sz="4" w:space="0" w:color="auto"/>
            </w:tcBorders>
          </w:tcPr>
          <w:p w14:paraId="739E585E" w14:textId="77777777" w:rsidR="00DE74D0" w:rsidRDefault="00DE74D0" w:rsidP="006A0BC4">
            <w:pPr>
              <w:numPr>
                <w:ilvl w:val="12"/>
                <w:numId w:val="0"/>
              </w:numPr>
              <w:rPr>
                <w:rFonts w:cs="Arial"/>
                <w:szCs w:val="22"/>
              </w:rPr>
            </w:pPr>
            <w:r w:rsidRPr="00C03E7F">
              <w:rPr>
                <w:rFonts w:cs="Arial"/>
                <w:szCs w:val="22"/>
              </w:rPr>
              <w:t>createSubscriber</w:t>
            </w:r>
          </w:p>
        </w:tc>
      </w:tr>
      <w:tr w:rsidR="00DE74D0" w14:paraId="1A3F6381" w14:textId="77777777" w:rsidTr="00BA6130">
        <w:tc>
          <w:tcPr>
            <w:tcW w:w="2698" w:type="dxa"/>
            <w:tcBorders>
              <w:top w:val="single" w:sz="4" w:space="0" w:color="auto"/>
              <w:bottom w:val="single" w:sz="4" w:space="0" w:color="auto"/>
              <w:right w:val="single" w:sz="4" w:space="0" w:color="auto"/>
            </w:tcBorders>
          </w:tcPr>
          <w:p w14:paraId="4ECE2C76" w14:textId="77777777" w:rsidR="00DE74D0" w:rsidRPr="00CD12F5" w:rsidRDefault="00DE74D0" w:rsidP="006A0BC4">
            <w:pPr>
              <w:numPr>
                <w:ilvl w:val="12"/>
                <w:numId w:val="0"/>
              </w:numPr>
              <w:rPr>
                <w:rFonts w:cs="Arial"/>
                <w:szCs w:val="22"/>
              </w:rPr>
            </w:pPr>
            <w:r w:rsidRPr="006575AA">
              <w:rPr>
                <w:rFonts w:cs="Arial"/>
                <w:szCs w:val="22"/>
              </w:rPr>
              <w:t>featureId</w:t>
            </w:r>
          </w:p>
        </w:tc>
        <w:tc>
          <w:tcPr>
            <w:tcW w:w="4410" w:type="dxa"/>
            <w:tcBorders>
              <w:top w:val="single" w:sz="4" w:space="0" w:color="auto"/>
              <w:left w:val="single" w:sz="4" w:space="0" w:color="auto"/>
              <w:bottom w:val="single" w:sz="4" w:space="0" w:color="auto"/>
              <w:right w:val="single" w:sz="4" w:space="0" w:color="auto"/>
            </w:tcBorders>
          </w:tcPr>
          <w:p w14:paraId="568C7E30" w14:textId="77777777" w:rsidR="00DE74D0" w:rsidRPr="00CD12F5" w:rsidRDefault="00DE74D0" w:rsidP="006A0BC4">
            <w:pPr>
              <w:numPr>
                <w:ilvl w:val="12"/>
                <w:numId w:val="0"/>
              </w:numPr>
              <w:rPr>
                <w:rFonts w:cs="Arial"/>
                <w:szCs w:val="22"/>
              </w:rPr>
            </w:pPr>
            <w:r>
              <w:rPr>
                <w:rFonts w:cs="Arial"/>
                <w:szCs w:val="22"/>
              </w:rPr>
              <w:t>Private int</w:t>
            </w:r>
          </w:p>
        </w:tc>
        <w:tc>
          <w:tcPr>
            <w:tcW w:w="2156" w:type="dxa"/>
            <w:tcBorders>
              <w:top w:val="single" w:sz="4" w:space="0" w:color="auto"/>
              <w:left w:val="single" w:sz="4" w:space="0" w:color="auto"/>
              <w:bottom w:val="single" w:sz="4" w:space="0" w:color="auto"/>
            </w:tcBorders>
          </w:tcPr>
          <w:p w14:paraId="66D1D0AD" w14:textId="77777777" w:rsidR="00DE74D0" w:rsidRPr="00CD12F5" w:rsidRDefault="00DE74D0" w:rsidP="006A0BC4">
            <w:pPr>
              <w:numPr>
                <w:ilvl w:val="12"/>
                <w:numId w:val="0"/>
              </w:numPr>
              <w:rPr>
                <w:rFonts w:cs="Arial"/>
                <w:szCs w:val="22"/>
              </w:rPr>
            </w:pPr>
            <w:r w:rsidRPr="006575AA">
              <w:rPr>
                <w:rFonts w:cs="Arial"/>
                <w:szCs w:val="22"/>
              </w:rPr>
              <w:t>featureId</w:t>
            </w:r>
          </w:p>
        </w:tc>
      </w:tr>
    </w:tbl>
    <w:p w14:paraId="3C2CFFB6" w14:textId="77777777" w:rsidR="00DE74D0" w:rsidRDefault="00DE74D0" w:rsidP="00DE74D0">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E74D0" w14:paraId="3BA76BE6" w14:textId="77777777" w:rsidTr="00BA6130">
        <w:tc>
          <w:tcPr>
            <w:tcW w:w="2698" w:type="dxa"/>
            <w:tcBorders>
              <w:top w:val="single" w:sz="4" w:space="0" w:color="auto"/>
              <w:bottom w:val="single" w:sz="4" w:space="0" w:color="auto"/>
              <w:right w:val="single" w:sz="4" w:space="0" w:color="auto"/>
            </w:tcBorders>
            <w:shd w:val="clear" w:color="auto" w:fill="000000"/>
          </w:tcPr>
          <w:p w14:paraId="255AC08F" w14:textId="77777777" w:rsidR="00DE74D0" w:rsidRDefault="00DE74D0" w:rsidP="006A0BC4">
            <w:pPr>
              <w:numPr>
                <w:ilvl w:val="12"/>
                <w:numId w:val="0"/>
              </w:numPr>
              <w:tabs>
                <w:tab w:val="right" w:pos="3960"/>
              </w:tabs>
              <w:jc w:val="center"/>
              <w:rPr>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259A06D1" w14:textId="77777777" w:rsidR="00DE74D0" w:rsidRDefault="00DE74D0" w:rsidP="006A0BC4">
            <w:pPr>
              <w:numPr>
                <w:ilvl w:val="12"/>
                <w:numId w:val="0"/>
              </w:numPr>
              <w:tabs>
                <w:tab w:val="right" w:pos="3960"/>
              </w:tabs>
              <w:jc w:val="center"/>
              <w:rPr>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210443BD" w14:textId="77777777" w:rsidR="00DE74D0" w:rsidRDefault="00DE74D0" w:rsidP="006A0BC4">
            <w:pPr>
              <w:numPr>
                <w:ilvl w:val="12"/>
                <w:numId w:val="0"/>
              </w:numPr>
              <w:tabs>
                <w:tab w:val="right" w:pos="3960"/>
              </w:tabs>
              <w:jc w:val="center"/>
              <w:rPr>
                <w:b/>
                <w:bCs/>
                <w:i/>
                <w:iCs/>
                <w:color w:val="FFFFFF"/>
                <w:sz w:val="20"/>
              </w:rPr>
            </w:pPr>
            <w:r>
              <w:rPr>
                <w:b/>
                <w:bCs/>
                <w:i/>
                <w:iCs/>
                <w:color w:val="FFFFFF"/>
                <w:sz w:val="20"/>
              </w:rPr>
              <w:t>Exception</w:t>
            </w:r>
          </w:p>
        </w:tc>
      </w:tr>
      <w:tr w:rsidR="00DE74D0" w14:paraId="421628F7" w14:textId="77777777" w:rsidTr="00BA6130">
        <w:tc>
          <w:tcPr>
            <w:tcW w:w="2698" w:type="dxa"/>
            <w:tcBorders>
              <w:top w:val="single" w:sz="4" w:space="0" w:color="auto"/>
              <w:bottom w:val="single" w:sz="4" w:space="0" w:color="auto"/>
              <w:right w:val="single" w:sz="4" w:space="0" w:color="auto"/>
            </w:tcBorders>
          </w:tcPr>
          <w:p w14:paraId="20E31FE9" w14:textId="7A1A5B8C" w:rsidR="00DE74D0" w:rsidRDefault="00BB703B" w:rsidP="006A0BC4">
            <w:pPr>
              <w:numPr>
                <w:ilvl w:val="12"/>
                <w:numId w:val="0"/>
              </w:numPr>
              <w:rPr>
                <w:rFonts w:cs="Arial"/>
                <w:szCs w:val="22"/>
              </w:rPr>
            </w:pPr>
            <w:r>
              <w:rPr>
                <w:rFonts w:cs="Arial"/>
                <w:szCs w:val="22"/>
              </w:rPr>
              <w:t xml:space="preserve"> </w:t>
            </w:r>
            <w:r w:rsidR="00DE74D0" w:rsidRPr="000F5F03">
              <w:rPr>
                <w:rFonts w:cs="Arial"/>
                <w:szCs w:val="22"/>
              </w:rPr>
              <w:t>public CSubscriberEntityPK ejbCreate(CEntityModel subscriber)</w:t>
            </w:r>
          </w:p>
        </w:tc>
        <w:tc>
          <w:tcPr>
            <w:tcW w:w="4410" w:type="dxa"/>
            <w:tcBorders>
              <w:top w:val="single" w:sz="4" w:space="0" w:color="auto"/>
              <w:left w:val="single" w:sz="4" w:space="0" w:color="auto"/>
              <w:bottom w:val="single" w:sz="4" w:space="0" w:color="auto"/>
              <w:right w:val="single" w:sz="4" w:space="0" w:color="auto"/>
            </w:tcBorders>
          </w:tcPr>
          <w:p w14:paraId="444C00D1" w14:textId="77777777" w:rsidR="00DE74D0" w:rsidRDefault="00DE74D0" w:rsidP="006A0BC4">
            <w:pPr>
              <w:numPr>
                <w:ilvl w:val="12"/>
                <w:numId w:val="0"/>
              </w:numPr>
              <w:rPr>
                <w:rFonts w:cs="Arial"/>
                <w:szCs w:val="22"/>
              </w:rPr>
            </w:pPr>
            <w:r w:rsidRPr="000F5F03">
              <w:rPr>
                <w:rFonts w:cs="Arial"/>
                <w:szCs w:val="22"/>
              </w:rPr>
              <w:t>called by container to create a new entity bean</w:t>
            </w:r>
          </w:p>
        </w:tc>
        <w:tc>
          <w:tcPr>
            <w:tcW w:w="2156" w:type="dxa"/>
            <w:tcBorders>
              <w:top w:val="single" w:sz="4" w:space="0" w:color="auto"/>
              <w:left w:val="single" w:sz="4" w:space="0" w:color="auto"/>
              <w:bottom w:val="single" w:sz="4" w:space="0" w:color="auto"/>
            </w:tcBorders>
          </w:tcPr>
          <w:p w14:paraId="32C81D3B" w14:textId="77777777" w:rsidR="00DE74D0" w:rsidRDefault="00DE74D0" w:rsidP="006A0BC4">
            <w:pPr>
              <w:numPr>
                <w:ilvl w:val="12"/>
                <w:numId w:val="0"/>
              </w:numPr>
              <w:rPr>
                <w:rFonts w:cs="Arial"/>
                <w:szCs w:val="22"/>
              </w:rPr>
            </w:pPr>
            <w:r w:rsidRPr="000F5F03">
              <w:rPr>
                <w:rFonts w:cs="Arial"/>
                <w:szCs w:val="22"/>
              </w:rPr>
              <w:t>CreateException, CException</w:t>
            </w:r>
          </w:p>
        </w:tc>
      </w:tr>
      <w:tr w:rsidR="00DE74D0" w14:paraId="0689B5B0" w14:textId="77777777" w:rsidTr="00BA6130">
        <w:tc>
          <w:tcPr>
            <w:tcW w:w="2698" w:type="dxa"/>
            <w:tcBorders>
              <w:top w:val="single" w:sz="4" w:space="0" w:color="auto"/>
              <w:bottom w:val="single" w:sz="4" w:space="0" w:color="auto"/>
              <w:right w:val="single" w:sz="4" w:space="0" w:color="auto"/>
            </w:tcBorders>
          </w:tcPr>
          <w:p w14:paraId="672E5EF9" w14:textId="77777777" w:rsidR="00DE74D0" w:rsidRPr="00CD12F5" w:rsidRDefault="00DE74D0" w:rsidP="006A0BC4">
            <w:pPr>
              <w:numPr>
                <w:ilvl w:val="12"/>
                <w:numId w:val="0"/>
              </w:numPr>
              <w:rPr>
                <w:rFonts w:cs="Arial"/>
                <w:szCs w:val="22"/>
              </w:rPr>
            </w:pPr>
            <w:r w:rsidRPr="00AD6A45">
              <w:rPr>
                <w:rFonts w:cs="Arial"/>
                <w:szCs w:val="22"/>
              </w:rPr>
              <w:t>public void ejbStore()</w:t>
            </w:r>
          </w:p>
        </w:tc>
        <w:tc>
          <w:tcPr>
            <w:tcW w:w="4410" w:type="dxa"/>
            <w:tcBorders>
              <w:top w:val="single" w:sz="4" w:space="0" w:color="auto"/>
              <w:left w:val="single" w:sz="4" w:space="0" w:color="auto"/>
              <w:bottom w:val="single" w:sz="4" w:space="0" w:color="auto"/>
              <w:right w:val="single" w:sz="4" w:space="0" w:color="auto"/>
            </w:tcBorders>
          </w:tcPr>
          <w:p w14:paraId="78FE6F17" w14:textId="77777777" w:rsidR="00DE74D0" w:rsidRPr="00CD12F5" w:rsidRDefault="00DE74D0" w:rsidP="006A0BC4">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53F8B021" w14:textId="77777777" w:rsidR="00DE74D0" w:rsidRPr="00CD12F5" w:rsidRDefault="00DE74D0" w:rsidP="006A0BC4">
            <w:pPr>
              <w:numPr>
                <w:ilvl w:val="12"/>
                <w:numId w:val="0"/>
              </w:numPr>
              <w:rPr>
                <w:rFonts w:cs="Arial"/>
                <w:szCs w:val="22"/>
              </w:rPr>
            </w:pPr>
            <w:r>
              <w:rPr>
                <w:rFonts w:cs="Arial"/>
                <w:szCs w:val="22"/>
              </w:rPr>
              <w:t xml:space="preserve">None </w:t>
            </w:r>
          </w:p>
        </w:tc>
      </w:tr>
      <w:tr w:rsidR="00DE74D0" w14:paraId="0656D665" w14:textId="77777777" w:rsidTr="00BA6130">
        <w:tc>
          <w:tcPr>
            <w:tcW w:w="2698" w:type="dxa"/>
            <w:tcBorders>
              <w:top w:val="single" w:sz="4" w:space="0" w:color="auto"/>
              <w:bottom w:val="single" w:sz="4" w:space="0" w:color="auto"/>
              <w:right w:val="single" w:sz="4" w:space="0" w:color="auto"/>
            </w:tcBorders>
          </w:tcPr>
          <w:p w14:paraId="6C0BD04A" w14:textId="77777777" w:rsidR="00DE74D0" w:rsidRPr="00E63186" w:rsidRDefault="00DE74D0" w:rsidP="006A0BC4">
            <w:pPr>
              <w:numPr>
                <w:ilvl w:val="12"/>
                <w:numId w:val="0"/>
              </w:numPr>
              <w:rPr>
                <w:rFonts w:cs="Arial"/>
                <w:szCs w:val="22"/>
              </w:rPr>
            </w:pPr>
            <w:r w:rsidRPr="0071782E">
              <w:rPr>
                <w:rFonts w:cs="Arial"/>
                <w:szCs w:val="22"/>
              </w:rPr>
              <w:t>private void loadSubscriberStbs()</w:t>
            </w:r>
          </w:p>
        </w:tc>
        <w:tc>
          <w:tcPr>
            <w:tcW w:w="4410" w:type="dxa"/>
            <w:tcBorders>
              <w:top w:val="single" w:sz="4" w:space="0" w:color="auto"/>
              <w:left w:val="single" w:sz="4" w:space="0" w:color="auto"/>
              <w:bottom w:val="single" w:sz="4" w:space="0" w:color="auto"/>
              <w:right w:val="single" w:sz="4" w:space="0" w:color="auto"/>
            </w:tcBorders>
          </w:tcPr>
          <w:p w14:paraId="1C429F4C" w14:textId="77777777" w:rsidR="00DE74D0" w:rsidRPr="00E63186" w:rsidRDefault="00DE74D0" w:rsidP="006A0BC4">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42E5D630" w14:textId="77777777" w:rsidR="00DE74D0" w:rsidRPr="00CD12F5" w:rsidRDefault="00DE74D0" w:rsidP="006A0BC4">
            <w:pPr>
              <w:numPr>
                <w:ilvl w:val="12"/>
                <w:numId w:val="0"/>
              </w:numPr>
              <w:rPr>
                <w:rFonts w:cs="Arial"/>
                <w:szCs w:val="22"/>
              </w:rPr>
            </w:pPr>
            <w:r w:rsidRPr="0071782E">
              <w:rPr>
                <w:rFonts w:cs="Arial"/>
                <w:szCs w:val="22"/>
              </w:rPr>
              <w:t>SQLException</w:t>
            </w:r>
          </w:p>
        </w:tc>
      </w:tr>
      <w:tr w:rsidR="00DE74D0" w14:paraId="347D6C3D" w14:textId="77777777" w:rsidTr="00BA6130">
        <w:tc>
          <w:tcPr>
            <w:tcW w:w="2698" w:type="dxa"/>
            <w:tcBorders>
              <w:top w:val="single" w:sz="4" w:space="0" w:color="auto"/>
              <w:bottom w:val="single" w:sz="4" w:space="0" w:color="auto"/>
              <w:right w:val="single" w:sz="4" w:space="0" w:color="auto"/>
            </w:tcBorders>
          </w:tcPr>
          <w:p w14:paraId="4C6B83D5" w14:textId="79C348CA" w:rsidR="00DE74D0" w:rsidRPr="00E63186" w:rsidRDefault="00DE74D0" w:rsidP="006A0BC4">
            <w:pPr>
              <w:numPr>
                <w:ilvl w:val="12"/>
                <w:numId w:val="0"/>
              </w:numPr>
              <w:rPr>
                <w:rFonts w:cs="Arial"/>
                <w:szCs w:val="22"/>
              </w:rPr>
            </w:pPr>
            <w:r w:rsidRPr="0071782E">
              <w:rPr>
                <w:rFonts w:cs="Arial"/>
                <w:szCs w:val="22"/>
              </w:rPr>
              <w:t>public void assignToSubscriber(int packageId, int featureId, CAllSubscribedPackagesFeature allSubscribedPackagesFtr)</w:t>
            </w:r>
          </w:p>
        </w:tc>
        <w:tc>
          <w:tcPr>
            <w:tcW w:w="4410" w:type="dxa"/>
            <w:tcBorders>
              <w:top w:val="single" w:sz="4" w:space="0" w:color="auto"/>
              <w:left w:val="single" w:sz="4" w:space="0" w:color="auto"/>
              <w:bottom w:val="single" w:sz="4" w:space="0" w:color="auto"/>
              <w:right w:val="single" w:sz="4" w:space="0" w:color="auto"/>
            </w:tcBorders>
          </w:tcPr>
          <w:p w14:paraId="53AD637C" w14:textId="77777777" w:rsidR="00DE74D0" w:rsidRPr="00E63186" w:rsidRDefault="00DE74D0" w:rsidP="006A0BC4">
            <w:pPr>
              <w:numPr>
                <w:ilvl w:val="12"/>
                <w:numId w:val="0"/>
              </w:numPr>
              <w:rPr>
                <w:rFonts w:cs="Arial"/>
                <w:szCs w:val="22"/>
              </w:rPr>
            </w:pPr>
            <w:r w:rsidRPr="0071782E">
              <w:rPr>
                <w:rFonts w:cs="Arial"/>
                <w:szCs w:val="22"/>
              </w:rPr>
              <w:t>Called to assign a package to the subscriber</w:t>
            </w:r>
          </w:p>
        </w:tc>
        <w:tc>
          <w:tcPr>
            <w:tcW w:w="2156" w:type="dxa"/>
            <w:tcBorders>
              <w:top w:val="single" w:sz="4" w:space="0" w:color="auto"/>
              <w:left w:val="single" w:sz="4" w:space="0" w:color="auto"/>
              <w:bottom w:val="single" w:sz="4" w:space="0" w:color="auto"/>
            </w:tcBorders>
          </w:tcPr>
          <w:p w14:paraId="3DCE7579" w14:textId="77777777" w:rsidR="00DE74D0" w:rsidRDefault="00DE74D0" w:rsidP="006A0BC4">
            <w:pPr>
              <w:numPr>
                <w:ilvl w:val="12"/>
                <w:numId w:val="0"/>
              </w:numPr>
              <w:rPr>
                <w:rFonts w:cs="Arial"/>
                <w:szCs w:val="22"/>
              </w:rPr>
            </w:pPr>
            <w:r w:rsidRPr="0071782E">
              <w:rPr>
                <w:rFonts w:cs="Arial"/>
                <w:szCs w:val="22"/>
              </w:rPr>
              <w:t>Exception</w:t>
            </w:r>
          </w:p>
        </w:tc>
      </w:tr>
      <w:tr w:rsidR="00DE74D0" w14:paraId="3B8E8BB1" w14:textId="77777777" w:rsidTr="00BA6130">
        <w:tc>
          <w:tcPr>
            <w:tcW w:w="2698" w:type="dxa"/>
            <w:tcBorders>
              <w:top w:val="single" w:sz="4" w:space="0" w:color="auto"/>
              <w:bottom w:val="single" w:sz="4" w:space="0" w:color="auto"/>
              <w:right w:val="single" w:sz="4" w:space="0" w:color="auto"/>
            </w:tcBorders>
          </w:tcPr>
          <w:p w14:paraId="4AAE2C5D" w14:textId="53CC724E" w:rsidR="00DE74D0" w:rsidRPr="0071782E" w:rsidRDefault="00DE74D0" w:rsidP="006A0BC4">
            <w:pPr>
              <w:numPr>
                <w:ilvl w:val="12"/>
                <w:numId w:val="0"/>
              </w:numPr>
              <w:rPr>
                <w:rFonts w:cs="Arial"/>
                <w:szCs w:val="22"/>
              </w:rPr>
            </w:pPr>
            <w:r w:rsidRPr="000F3B6A">
              <w:rPr>
                <w:rFonts w:cs="Arial"/>
                <w:szCs w:val="22"/>
              </w:rPr>
              <w:t>private void insertSubscribedPackage(Connection conn, CSubscribedPackagesFeature subscription)</w:t>
            </w:r>
          </w:p>
        </w:tc>
        <w:tc>
          <w:tcPr>
            <w:tcW w:w="4410" w:type="dxa"/>
            <w:tcBorders>
              <w:top w:val="single" w:sz="4" w:space="0" w:color="auto"/>
              <w:left w:val="single" w:sz="4" w:space="0" w:color="auto"/>
              <w:bottom w:val="single" w:sz="4" w:space="0" w:color="auto"/>
              <w:right w:val="single" w:sz="4" w:space="0" w:color="auto"/>
            </w:tcBorders>
          </w:tcPr>
          <w:p w14:paraId="16E8BB36" w14:textId="77777777" w:rsidR="00DE74D0" w:rsidRPr="0071782E" w:rsidRDefault="00DE74D0" w:rsidP="006A0BC4">
            <w:pPr>
              <w:numPr>
                <w:ilvl w:val="12"/>
                <w:numId w:val="0"/>
              </w:numPr>
              <w:rPr>
                <w:rFonts w:cs="Arial"/>
                <w:szCs w:val="22"/>
              </w:rPr>
            </w:pPr>
            <w:r w:rsidRPr="00D4041C">
              <w:rPr>
                <w:rFonts w:cs="Arial"/>
                <w:szCs w:val="22"/>
              </w:rPr>
              <w:t>Insert a new subscriberpackages record using the data specified in the subscription object</w:t>
            </w:r>
          </w:p>
        </w:tc>
        <w:tc>
          <w:tcPr>
            <w:tcW w:w="2156" w:type="dxa"/>
            <w:tcBorders>
              <w:top w:val="single" w:sz="4" w:space="0" w:color="auto"/>
              <w:left w:val="single" w:sz="4" w:space="0" w:color="auto"/>
              <w:bottom w:val="single" w:sz="4" w:space="0" w:color="auto"/>
            </w:tcBorders>
          </w:tcPr>
          <w:p w14:paraId="7962CEC5" w14:textId="77777777" w:rsidR="00DE74D0" w:rsidRDefault="00DE74D0" w:rsidP="006A0BC4">
            <w:pPr>
              <w:numPr>
                <w:ilvl w:val="12"/>
                <w:numId w:val="0"/>
              </w:numPr>
              <w:rPr>
                <w:rFonts w:cs="Arial"/>
                <w:szCs w:val="22"/>
              </w:rPr>
            </w:pPr>
            <w:r>
              <w:rPr>
                <w:rFonts w:cs="Arial"/>
                <w:szCs w:val="22"/>
              </w:rPr>
              <w:t>SQLException,</w:t>
            </w:r>
          </w:p>
          <w:p w14:paraId="5EA358B2" w14:textId="77777777" w:rsidR="00DE74D0" w:rsidRPr="0071782E" w:rsidRDefault="00DE74D0" w:rsidP="006A0BC4">
            <w:pPr>
              <w:numPr>
                <w:ilvl w:val="12"/>
                <w:numId w:val="0"/>
              </w:numPr>
              <w:rPr>
                <w:rFonts w:cs="Arial"/>
                <w:szCs w:val="22"/>
              </w:rPr>
            </w:pPr>
            <w:r w:rsidRPr="000F3B6A">
              <w:rPr>
                <w:rFonts w:cs="Arial"/>
                <w:szCs w:val="22"/>
              </w:rPr>
              <w:t>CException</w:t>
            </w:r>
          </w:p>
        </w:tc>
      </w:tr>
    </w:tbl>
    <w:p w14:paraId="6691D5C6" w14:textId="77777777" w:rsidR="00DE74D0" w:rsidRDefault="00DE74D0" w:rsidP="00DE74D0">
      <w:pPr>
        <w:pStyle w:val="BodyText"/>
        <w:rPr>
          <w:rFonts w:eastAsiaTheme="minorHAnsi" w:cs="Arial"/>
          <w:szCs w:val="22"/>
        </w:rPr>
      </w:pPr>
    </w:p>
    <w:p w14:paraId="4BC38DF5" w14:textId="6AE9A653" w:rsidR="00DE74D0" w:rsidRPr="00DE74D0" w:rsidRDefault="00DE74D0" w:rsidP="00DE74D0">
      <w:pPr>
        <w:pStyle w:val="BodyText"/>
        <w:numPr>
          <w:ilvl w:val="0"/>
          <w:numId w:val="10"/>
        </w:numPr>
        <w:rPr>
          <w:rFonts w:eastAsiaTheme="minorHAnsi" w:cs="Arial"/>
          <w:b/>
          <w:szCs w:val="22"/>
        </w:rPr>
      </w:pPr>
      <w:r w:rsidRPr="00DE74D0">
        <w:rPr>
          <w:rFonts w:eastAsiaTheme="minorHAnsi" w:cs="Arial"/>
          <w:b/>
          <w:szCs w:val="22"/>
        </w:rPr>
        <w:t>Com.myrio.tm.subscribers.al.CSubscriberSessionBean</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E74D0" w14:paraId="7A9A4693" w14:textId="77777777" w:rsidTr="00BA6130">
        <w:tc>
          <w:tcPr>
            <w:tcW w:w="2698" w:type="dxa"/>
            <w:tcBorders>
              <w:top w:val="single" w:sz="4" w:space="0" w:color="auto"/>
              <w:bottom w:val="single" w:sz="4" w:space="0" w:color="auto"/>
              <w:right w:val="single" w:sz="4" w:space="0" w:color="auto"/>
            </w:tcBorders>
            <w:shd w:val="clear" w:color="auto" w:fill="000000"/>
          </w:tcPr>
          <w:p w14:paraId="771C27F8"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E364557"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530ED1FA"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DE74D0" w14:paraId="2BBA2B79" w14:textId="77777777" w:rsidTr="00BA6130">
        <w:tc>
          <w:tcPr>
            <w:tcW w:w="2698" w:type="dxa"/>
            <w:tcBorders>
              <w:top w:val="single" w:sz="4" w:space="0" w:color="auto"/>
              <w:bottom w:val="single" w:sz="4" w:space="0" w:color="auto"/>
              <w:right w:val="single" w:sz="4" w:space="0" w:color="auto"/>
            </w:tcBorders>
          </w:tcPr>
          <w:p w14:paraId="0B925EAE" w14:textId="77777777" w:rsidR="00DE74D0" w:rsidRDefault="00DE74D0" w:rsidP="006A0BC4">
            <w:pPr>
              <w:numPr>
                <w:ilvl w:val="12"/>
                <w:numId w:val="0"/>
              </w:numPr>
              <w:rPr>
                <w:rFonts w:cs="Arial"/>
                <w:szCs w:val="22"/>
              </w:rPr>
            </w:pPr>
            <w:r w:rsidRPr="0089229C">
              <w:rPr>
                <w:rFonts w:cs="Arial"/>
                <w:szCs w:val="22"/>
              </w:rPr>
              <w:t>SUBSCRIBER_STATUS_ACTIVE</w:t>
            </w:r>
          </w:p>
        </w:tc>
        <w:tc>
          <w:tcPr>
            <w:tcW w:w="4410" w:type="dxa"/>
            <w:tcBorders>
              <w:top w:val="single" w:sz="4" w:space="0" w:color="auto"/>
              <w:left w:val="single" w:sz="4" w:space="0" w:color="auto"/>
              <w:bottom w:val="single" w:sz="4" w:space="0" w:color="auto"/>
              <w:right w:val="single" w:sz="4" w:space="0" w:color="auto"/>
            </w:tcBorders>
          </w:tcPr>
          <w:p w14:paraId="0946F4A2" w14:textId="77777777" w:rsidR="00DE74D0" w:rsidRDefault="00DE74D0" w:rsidP="006A0BC4">
            <w:pPr>
              <w:numPr>
                <w:ilvl w:val="12"/>
                <w:numId w:val="0"/>
              </w:numPr>
              <w:rPr>
                <w:rFonts w:cs="Arial"/>
                <w:szCs w:val="22"/>
              </w:rPr>
            </w:pPr>
            <w:r>
              <w:rPr>
                <w:rFonts w:cs="Arial"/>
                <w:szCs w:val="22"/>
              </w:rPr>
              <w:t>Private String</w:t>
            </w:r>
          </w:p>
        </w:tc>
        <w:tc>
          <w:tcPr>
            <w:tcW w:w="2156" w:type="dxa"/>
            <w:tcBorders>
              <w:top w:val="single" w:sz="4" w:space="0" w:color="auto"/>
              <w:left w:val="single" w:sz="4" w:space="0" w:color="auto"/>
              <w:bottom w:val="single" w:sz="4" w:space="0" w:color="auto"/>
            </w:tcBorders>
          </w:tcPr>
          <w:p w14:paraId="02239FE8" w14:textId="77777777" w:rsidR="00DE74D0" w:rsidRDefault="00DE74D0" w:rsidP="006A0BC4">
            <w:pPr>
              <w:numPr>
                <w:ilvl w:val="12"/>
                <w:numId w:val="0"/>
              </w:numPr>
              <w:rPr>
                <w:rFonts w:cs="Arial"/>
                <w:szCs w:val="22"/>
              </w:rPr>
            </w:pPr>
            <w:r w:rsidRPr="0089229C">
              <w:rPr>
                <w:rFonts w:cs="Arial"/>
                <w:szCs w:val="22"/>
              </w:rPr>
              <w:t>SUBSCRIBER_STATUS_ACTIVE</w:t>
            </w:r>
          </w:p>
        </w:tc>
      </w:tr>
      <w:tr w:rsidR="00DE74D0" w14:paraId="2087B23E" w14:textId="77777777" w:rsidTr="00BA6130">
        <w:tc>
          <w:tcPr>
            <w:tcW w:w="2698" w:type="dxa"/>
            <w:tcBorders>
              <w:top w:val="single" w:sz="4" w:space="0" w:color="auto"/>
              <w:bottom w:val="single" w:sz="4" w:space="0" w:color="auto"/>
              <w:right w:val="single" w:sz="4" w:space="0" w:color="auto"/>
            </w:tcBorders>
          </w:tcPr>
          <w:p w14:paraId="20229089" w14:textId="77777777" w:rsidR="00DE74D0" w:rsidRPr="00CD12F5" w:rsidRDefault="00DE74D0" w:rsidP="006A0BC4">
            <w:pPr>
              <w:numPr>
                <w:ilvl w:val="12"/>
                <w:numId w:val="0"/>
              </w:numPr>
              <w:rPr>
                <w:rFonts w:cs="Arial"/>
                <w:szCs w:val="22"/>
              </w:rPr>
            </w:pPr>
            <w:r w:rsidRPr="00F42B2A">
              <w:rPr>
                <w:rFonts w:cs="Arial"/>
                <w:szCs w:val="22"/>
              </w:rPr>
              <w:t>SUBSCRIBER_STATUS_INACTIVE</w:t>
            </w:r>
          </w:p>
        </w:tc>
        <w:tc>
          <w:tcPr>
            <w:tcW w:w="4410" w:type="dxa"/>
            <w:tcBorders>
              <w:top w:val="single" w:sz="4" w:space="0" w:color="auto"/>
              <w:left w:val="single" w:sz="4" w:space="0" w:color="auto"/>
              <w:bottom w:val="single" w:sz="4" w:space="0" w:color="auto"/>
              <w:right w:val="single" w:sz="4" w:space="0" w:color="auto"/>
            </w:tcBorders>
          </w:tcPr>
          <w:p w14:paraId="690F9E80" w14:textId="77777777" w:rsidR="00DE74D0" w:rsidRPr="00CD12F5" w:rsidRDefault="00DE74D0" w:rsidP="006A0BC4">
            <w:pPr>
              <w:numPr>
                <w:ilvl w:val="12"/>
                <w:numId w:val="0"/>
              </w:numPr>
              <w:rPr>
                <w:rFonts w:cs="Arial"/>
                <w:szCs w:val="22"/>
              </w:rPr>
            </w:pPr>
            <w:r>
              <w:rPr>
                <w:rFonts w:cs="Arial"/>
                <w:szCs w:val="22"/>
              </w:rPr>
              <w:t>Private String</w:t>
            </w:r>
          </w:p>
        </w:tc>
        <w:tc>
          <w:tcPr>
            <w:tcW w:w="2156" w:type="dxa"/>
            <w:tcBorders>
              <w:top w:val="single" w:sz="4" w:space="0" w:color="auto"/>
              <w:left w:val="single" w:sz="4" w:space="0" w:color="auto"/>
              <w:bottom w:val="single" w:sz="4" w:space="0" w:color="auto"/>
            </w:tcBorders>
          </w:tcPr>
          <w:p w14:paraId="17408053" w14:textId="77777777" w:rsidR="00DE74D0" w:rsidRPr="00CD12F5" w:rsidRDefault="00DE74D0" w:rsidP="006A0BC4">
            <w:pPr>
              <w:numPr>
                <w:ilvl w:val="12"/>
                <w:numId w:val="0"/>
              </w:numPr>
              <w:rPr>
                <w:rFonts w:cs="Arial"/>
                <w:szCs w:val="22"/>
              </w:rPr>
            </w:pPr>
            <w:r w:rsidRPr="00F42B2A">
              <w:rPr>
                <w:rFonts w:cs="Arial"/>
                <w:szCs w:val="22"/>
              </w:rPr>
              <w:t>SUBSCRIBER_STATUS_INACTIVE</w:t>
            </w:r>
          </w:p>
        </w:tc>
      </w:tr>
      <w:tr w:rsidR="00DE74D0" w14:paraId="2B0AB918" w14:textId="77777777" w:rsidTr="00BA6130">
        <w:tc>
          <w:tcPr>
            <w:tcW w:w="2698" w:type="dxa"/>
            <w:tcBorders>
              <w:top w:val="single" w:sz="4" w:space="0" w:color="auto"/>
              <w:bottom w:val="single" w:sz="4" w:space="0" w:color="auto"/>
              <w:right w:val="single" w:sz="4" w:space="0" w:color="auto"/>
            </w:tcBorders>
          </w:tcPr>
          <w:p w14:paraId="10CDAFF2" w14:textId="77777777" w:rsidR="00DE74D0" w:rsidRPr="00E63186" w:rsidRDefault="00DE74D0" w:rsidP="006A0BC4">
            <w:pPr>
              <w:numPr>
                <w:ilvl w:val="12"/>
                <w:numId w:val="0"/>
              </w:numPr>
              <w:rPr>
                <w:rFonts w:cs="Arial"/>
                <w:szCs w:val="22"/>
              </w:rPr>
            </w:pPr>
            <w:r w:rsidRPr="008B63DD">
              <w:rPr>
                <w:rFonts w:cs="Arial"/>
                <w:szCs w:val="22"/>
              </w:rPr>
              <w:t>deviceTypes</w:t>
            </w:r>
          </w:p>
        </w:tc>
        <w:tc>
          <w:tcPr>
            <w:tcW w:w="4410" w:type="dxa"/>
            <w:tcBorders>
              <w:top w:val="single" w:sz="4" w:space="0" w:color="auto"/>
              <w:left w:val="single" w:sz="4" w:space="0" w:color="auto"/>
              <w:bottom w:val="single" w:sz="4" w:space="0" w:color="auto"/>
              <w:right w:val="single" w:sz="4" w:space="0" w:color="auto"/>
            </w:tcBorders>
          </w:tcPr>
          <w:p w14:paraId="3DE38BF7" w14:textId="77777777" w:rsidR="00DE74D0" w:rsidRPr="00E63186" w:rsidRDefault="00DE74D0" w:rsidP="006A0BC4">
            <w:pPr>
              <w:numPr>
                <w:ilvl w:val="12"/>
                <w:numId w:val="0"/>
              </w:numPr>
              <w:rPr>
                <w:rFonts w:cs="Arial"/>
                <w:szCs w:val="22"/>
              </w:rPr>
            </w:pPr>
            <w:r>
              <w:rPr>
                <w:rFonts w:cs="Arial"/>
                <w:szCs w:val="22"/>
              </w:rPr>
              <w:t xml:space="preserve">Private </w:t>
            </w:r>
            <w:r w:rsidRPr="008B63DD">
              <w:rPr>
                <w:rFonts w:cs="Arial"/>
                <w:szCs w:val="22"/>
              </w:rPr>
              <w:t>Map&lt;Integer,TDeviceType</w:t>
            </w:r>
            <w:r>
              <w:rPr>
                <w:rFonts w:cs="Arial"/>
                <w:szCs w:val="22"/>
              </w:rPr>
              <w:t>&gt;</w:t>
            </w:r>
          </w:p>
        </w:tc>
        <w:tc>
          <w:tcPr>
            <w:tcW w:w="2156" w:type="dxa"/>
            <w:tcBorders>
              <w:top w:val="single" w:sz="4" w:space="0" w:color="auto"/>
              <w:left w:val="single" w:sz="4" w:space="0" w:color="auto"/>
              <w:bottom w:val="single" w:sz="4" w:space="0" w:color="auto"/>
            </w:tcBorders>
          </w:tcPr>
          <w:p w14:paraId="5D7D4D48" w14:textId="77777777" w:rsidR="00DE74D0" w:rsidRPr="00CD12F5" w:rsidRDefault="00DE74D0" w:rsidP="006A0BC4">
            <w:pPr>
              <w:numPr>
                <w:ilvl w:val="12"/>
                <w:numId w:val="0"/>
              </w:numPr>
              <w:rPr>
                <w:rFonts w:cs="Arial"/>
                <w:szCs w:val="22"/>
              </w:rPr>
            </w:pPr>
            <w:r w:rsidRPr="008B63DD">
              <w:rPr>
                <w:rFonts w:cs="Arial"/>
                <w:szCs w:val="22"/>
              </w:rPr>
              <w:t>deviceTypes</w:t>
            </w:r>
          </w:p>
        </w:tc>
      </w:tr>
      <w:tr w:rsidR="00DE74D0" w14:paraId="46248F41" w14:textId="77777777" w:rsidTr="00BA6130">
        <w:tc>
          <w:tcPr>
            <w:tcW w:w="2698" w:type="dxa"/>
            <w:tcBorders>
              <w:top w:val="single" w:sz="4" w:space="0" w:color="auto"/>
              <w:bottom w:val="single" w:sz="4" w:space="0" w:color="auto"/>
              <w:right w:val="single" w:sz="4" w:space="0" w:color="auto"/>
            </w:tcBorders>
          </w:tcPr>
          <w:p w14:paraId="556BA3CF" w14:textId="77777777" w:rsidR="00DE74D0" w:rsidRPr="00E63186" w:rsidRDefault="00DE74D0" w:rsidP="006A0BC4">
            <w:pPr>
              <w:numPr>
                <w:ilvl w:val="12"/>
                <w:numId w:val="0"/>
              </w:numPr>
              <w:rPr>
                <w:rFonts w:cs="Arial"/>
                <w:szCs w:val="22"/>
              </w:rPr>
            </w:pPr>
            <w:r w:rsidRPr="00C22FD6">
              <w:rPr>
                <w:rFonts w:cs="Arial"/>
                <w:szCs w:val="22"/>
              </w:rPr>
              <w:t>omiMgr</w:t>
            </w:r>
          </w:p>
        </w:tc>
        <w:tc>
          <w:tcPr>
            <w:tcW w:w="4410" w:type="dxa"/>
            <w:tcBorders>
              <w:top w:val="single" w:sz="4" w:space="0" w:color="auto"/>
              <w:left w:val="single" w:sz="4" w:space="0" w:color="auto"/>
              <w:bottom w:val="single" w:sz="4" w:space="0" w:color="auto"/>
              <w:right w:val="single" w:sz="4" w:space="0" w:color="auto"/>
            </w:tcBorders>
          </w:tcPr>
          <w:p w14:paraId="1D783117" w14:textId="77777777" w:rsidR="00DE74D0" w:rsidRPr="00E63186" w:rsidRDefault="00DE74D0" w:rsidP="006A0BC4">
            <w:pPr>
              <w:numPr>
                <w:ilvl w:val="12"/>
                <w:numId w:val="0"/>
              </w:numPr>
              <w:rPr>
                <w:rFonts w:cs="Arial"/>
                <w:szCs w:val="22"/>
              </w:rPr>
            </w:pPr>
            <w:r>
              <w:rPr>
                <w:rFonts w:cs="Arial"/>
                <w:szCs w:val="22"/>
              </w:rPr>
              <w:t xml:space="preserve">Private </w:t>
            </w:r>
            <w:r w:rsidRPr="00C22FD6">
              <w:rPr>
                <w:rFonts w:cs="Arial"/>
                <w:szCs w:val="22"/>
              </w:rPr>
              <w:t>OMIManager</w:t>
            </w:r>
          </w:p>
        </w:tc>
        <w:tc>
          <w:tcPr>
            <w:tcW w:w="2156" w:type="dxa"/>
            <w:tcBorders>
              <w:top w:val="single" w:sz="4" w:space="0" w:color="auto"/>
              <w:left w:val="single" w:sz="4" w:space="0" w:color="auto"/>
              <w:bottom w:val="single" w:sz="4" w:space="0" w:color="auto"/>
            </w:tcBorders>
          </w:tcPr>
          <w:p w14:paraId="2700009F" w14:textId="77777777" w:rsidR="00DE74D0" w:rsidRDefault="00DE74D0" w:rsidP="006A0BC4">
            <w:pPr>
              <w:numPr>
                <w:ilvl w:val="12"/>
                <w:numId w:val="0"/>
              </w:numPr>
              <w:rPr>
                <w:rFonts w:cs="Arial"/>
                <w:szCs w:val="22"/>
              </w:rPr>
            </w:pPr>
            <w:r w:rsidRPr="00C22FD6">
              <w:rPr>
                <w:rFonts w:cs="Arial"/>
                <w:szCs w:val="22"/>
              </w:rPr>
              <w:t>OMIManager</w:t>
            </w:r>
          </w:p>
        </w:tc>
      </w:tr>
    </w:tbl>
    <w:p w14:paraId="0F4C0713" w14:textId="77777777" w:rsidR="00DE74D0" w:rsidRDefault="00DE74D0" w:rsidP="00DE74D0">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E74D0" w14:paraId="03A8DD7A" w14:textId="77777777" w:rsidTr="00BA6130">
        <w:tc>
          <w:tcPr>
            <w:tcW w:w="2698" w:type="dxa"/>
            <w:tcBorders>
              <w:top w:val="single" w:sz="4" w:space="0" w:color="auto"/>
              <w:bottom w:val="single" w:sz="4" w:space="0" w:color="auto"/>
              <w:right w:val="single" w:sz="4" w:space="0" w:color="auto"/>
            </w:tcBorders>
            <w:shd w:val="clear" w:color="auto" w:fill="000000"/>
          </w:tcPr>
          <w:p w14:paraId="72B80D7C"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19EA46FC"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4BB1EB9E" w14:textId="77777777" w:rsidR="00DE74D0" w:rsidRDefault="00DE74D0" w:rsidP="006A0BC4">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DE74D0" w14:paraId="287871CA" w14:textId="77777777" w:rsidTr="00BA6130">
        <w:tc>
          <w:tcPr>
            <w:tcW w:w="2698" w:type="dxa"/>
            <w:tcBorders>
              <w:top w:val="single" w:sz="4" w:space="0" w:color="auto"/>
              <w:bottom w:val="single" w:sz="4" w:space="0" w:color="auto"/>
              <w:right w:val="single" w:sz="4" w:space="0" w:color="auto"/>
            </w:tcBorders>
          </w:tcPr>
          <w:p w14:paraId="004532F8" w14:textId="6549FD2A" w:rsidR="00DE74D0" w:rsidRPr="00E63186" w:rsidRDefault="00DE74D0" w:rsidP="006A0BC4">
            <w:pPr>
              <w:numPr>
                <w:ilvl w:val="12"/>
                <w:numId w:val="0"/>
              </w:numPr>
              <w:rPr>
                <w:rFonts w:cs="Arial"/>
                <w:szCs w:val="22"/>
              </w:rPr>
            </w:pPr>
            <w:r w:rsidRPr="00CE5CAE">
              <w:rPr>
                <w:rFonts w:cs="Arial"/>
                <w:szCs w:val="22"/>
              </w:rPr>
              <w:t>private boolean checkCallType(String operation)</w:t>
            </w:r>
          </w:p>
        </w:tc>
        <w:tc>
          <w:tcPr>
            <w:tcW w:w="4410" w:type="dxa"/>
            <w:tcBorders>
              <w:top w:val="single" w:sz="4" w:space="0" w:color="auto"/>
              <w:left w:val="single" w:sz="4" w:space="0" w:color="auto"/>
              <w:bottom w:val="single" w:sz="4" w:space="0" w:color="auto"/>
              <w:right w:val="single" w:sz="4" w:space="0" w:color="auto"/>
            </w:tcBorders>
          </w:tcPr>
          <w:p w14:paraId="79C0F68F" w14:textId="77777777" w:rsidR="00DE74D0" w:rsidRPr="00E63186" w:rsidRDefault="00DE74D0" w:rsidP="006A0BC4">
            <w:pPr>
              <w:numPr>
                <w:ilvl w:val="12"/>
                <w:numId w:val="0"/>
              </w:numPr>
              <w:rPr>
                <w:rFonts w:cs="Arial"/>
                <w:szCs w:val="22"/>
              </w:rPr>
            </w:pPr>
            <w:r w:rsidRPr="00CE5CAE">
              <w:rPr>
                <w:rFonts w:cs="Arial"/>
                <w:szCs w:val="22"/>
              </w:rPr>
              <w:t>Check request type</w:t>
            </w:r>
          </w:p>
        </w:tc>
        <w:tc>
          <w:tcPr>
            <w:tcW w:w="2156" w:type="dxa"/>
            <w:tcBorders>
              <w:top w:val="single" w:sz="4" w:space="0" w:color="auto"/>
              <w:left w:val="single" w:sz="4" w:space="0" w:color="auto"/>
              <w:bottom w:val="single" w:sz="4" w:space="0" w:color="auto"/>
            </w:tcBorders>
          </w:tcPr>
          <w:p w14:paraId="7ABFBB11" w14:textId="77777777" w:rsidR="00DE74D0" w:rsidRDefault="00DE74D0" w:rsidP="006A0BC4">
            <w:pPr>
              <w:numPr>
                <w:ilvl w:val="12"/>
                <w:numId w:val="0"/>
              </w:numPr>
              <w:rPr>
                <w:rFonts w:cs="Arial"/>
                <w:szCs w:val="22"/>
              </w:rPr>
            </w:pPr>
          </w:p>
        </w:tc>
      </w:tr>
      <w:tr w:rsidR="00DE74D0" w14:paraId="0BD5B0DD" w14:textId="77777777" w:rsidTr="00BA6130">
        <w:trPr>
          <w:trHeight w:val="60"/>
        </w:trPr>
        <w:tc>
          <w:tcPr>
            <w:tcW w:w="2698" w:type="dxa"/>
            <w:tcBorders>
              <w:top w:val="single" w:sz="4" w:space="0" w:color="auto"/>
              <w:bottom w:val="single" w:sz="4" w:space="0" w:color="auto"/>
              <w:right w:val="single" w:sz="4" w:space="0" w:color="auto"/>
            </w:tcBorders>
          </w:tcPr>
          <w:p w14:paraId="2FB21A8A" w14:textId="62822480" w:rsidR="00DE74D0" w:rsidRPr="00CD12F5" w:rsidRDefault="00DE74D0" w:rsidP="006A0BC4">
            <w:pPr>
              <w:numPr>
                <w:ilvl w:val="12"/>
                <w:numId w:val="0"/>
              </w:numPr>
              <w:rPr>
                <w:rFonts w:cs="Arial"/>
                <w:szCs w:val="22"/>
              </w:rPr>
            </w:pPr>
            <w:r w:rsidRPr="008B7E3B">
              <w:rPr>
                <w:rFonts w:cs="Arial"/>
                <w:szCs w:val="22"/>
              </w:rPr>
              <w:t>private boolean dataProvisioningToVMXForCreateSubscriber(CEntityModel subscriber)</w:t>
            </w:r>
          </w:p>
        </w:tc>
        <w:tc>
          <w:tcPr>
            <w:tcW w:w="4410" w:type="dxa"/>
            <w:tcBorders>
              <w:top w:val="single" w:sz="4" w:space="0" w:color="auto"/>
              <w:left w:val="single" w:sz="4" w:space="0" w:color="auto"/>
              <w:bottom w:val="single" w:sz="4" w:space="0" w:color="auto"/>
              <w:right w:val="single" w:sz="4" w:space="0" w:color="auto"/>
            </w:tcBorders>
          </w:tcPr>
          <w:p w14:paraId="5EB0F6E6" w14:textId="77777777" w:rsidR="00DE74D0" w:rsidRPr="00CD12F5" w:rsidRDefault="00DE74D0" w:rsidP="006A0BC4">
            <w:pPr>
              <w:numPr>
                <w:ilvl w:val="12"/>
                <w:numId w:val="0"/>
              </w:numPr>
              <w:rPr>
                <w:rFonts w:cs="Arial"/>
                <w:szCs w:val="22"/>
              </w:rPr>
            </w:pPr>
            <w:r w:rsidRPr="008B7E3B">
              <w:rPr>
                <w:rFonts w:cs="Arial"/>
                <w:szCs w:val="22"/>
              </w:rPr>
              <w:t>Data provisioning in VMX server for create subscriber</w:t>
            </w:r>
          </w:p>
        </w:tc>
        <w:tc>
          <w:tcPr>
            <w:tcW w:w="2156" w:type="dxa"/>
            <w:tcBorders>
              <w:top w:val="single" w:sz="4" w:space="0" w:color="auto"/>
              <w:left w:val="single" w:sz="4" w:space="0" w:color="auto"/>
              <w:bottom w:val="single" w:sz="4" w:space="0" w:color="auto"/>
            </w:tcBorders>
          </w:tcPr>
          <w:p w14:paraId="45FCBC6E" w14:textId="77777777" w:rsidR="00DE74D0" w:rsidRPr="00CD12F5" w:rsidRDefault="00DE74D0" w:rsidP="006A0BC4">
            <w:pPr>
              <w:numPr>
                <w:ilvl w:val="12"/>
                <w:numId w:val="0"/>
              </w:numPr>
              <w:rPr>
                <w:rFonts w:cs="Arial"/>
                <w:szCs w:val="22"/>
              </w:rPr>
            </w:pPr>
            <w:r w:rsidRPr="008B7E3B">
              <w:rPr>
                <w:rFonts w:cs="Arial"/>
                <w:szCs w:val="22"/>
              </w:rPr>
              <w:t>Exception</w:t>
            </w:r>
          </w:p>
        </w:tc>
      </w:tr>
      <w:tr w:rsidR="00DE74D0" w14:paraId="4A3FFB3B" w14:textId="77777777" w:rsidTr="00BA6130">
        <w:tc>
          <w:tcPr>
            <w:tcW w:w="2698" w:type="dxa"/>
            <w:tcBorders>
              <w:top w:val="single" w:sz="4" w:space="0" w:color="auto"/>
              <w:bottom w:val="single" w:sz="4" w:space="0" w:color="auto"/>
              <w:right w:val="single" w:sz="4" w:space="0" w:color="auto"/>
            </w:tcBorders>
          </w:tcPr>
          <w:p w14:paraId="1FEECD27" w14:textId="77777777" w:rsidR="00DE74D0" w:rsidRPr="00E63186" w:rsidRDefault="00DE74D0" w:rsidP="006A0BC4">
            <w:pPr>
              <w:numPr>
                <w:ilvl w:val="12"/>
                <w:numId w:val="0"/>
              </w:numPr>
              <w:rPr>
                <w:rFonts w:cs="Arial"/>
                <w:szCs w:val="22"/>
              </w:rPr>
            </w:pPr>
            <w:r w:rsidRPr="008B7E3B">
              <w:rPr>
                <w:rFonts w:cs="Arial"/>
                <w:szCs w:val="22"/>
              </w:rPr>
              <w:t>private String convertDateToExpectedFormat(Date date)</w:t>
            </w:r>
          </w:p>
        </w:tc>
        <w:tc>
          <w:tcPr>
            <w:tcW w:w="4410" w:type="dxa"/>
            <w:tcBorders>
              <w:top w:val="single" w:sz="4" w:space="0" w:color="auto"/>
              <w:left w:val="single" w:sz="4" w:space="0" w:color="auto"/>
              <w:bottom w:val="single" w:sz="4" w:space="0" w:color="auto"/>
              <w:right w:val="single" w:sz="4" w:space="0" w:color="auto"/>
            </w:tcBorders>
          </w:tcPr>
          <w:p w14:paraId="274113DB" w14:textId="77777777" w:rsidR="00DE74D0" w:rsidRPr="00E63186" w:rsidRDefault="00DE74D0" w:rsidP="006A0BC4">
            <w:pPr>
              <w:numPr>
                <w:ilvl w:val="12"/>
                <w:numId w:val="0"/>
              </w:numPr>
              <w:rPr>
                <w:rFonts w:cs="Arial"/>
                <w:szCs w:val="22"/>
              </w:rPr>
            </w:pPr>
            <w:r w:rsidRPr="008B7E3B">
              <w:rPr>
                <w:rFonts w:cs="Arial"/>
                <w:szCs w:val="22"/>
              </w:rPr>
              <w:t>Convert date</w:t>
            </w:r>
          </w:p>
        </w:tc>
        <w:tc>
          <w:tcPr>
            <w:tcW w:w="2156" w:type="dxa"/>
            <w:tcBorders>
              <w:top w:val="single" w:sz="4" w:space="0" w:color="auto"/>
              <w:left w:val="single" w:sz="4" w:space="0" w:color="auto"/>
              <w:bottom w:val="single" w:sz="4" w:space="0" w:color="auto"/>
            </w:tcBorders>
          </w:tcPr>
          <w:p w14:paraId="06A3855D" w14:textId="77777777" w:rsidR="00DE74D0" w:rsidRPr="00CD12F5" w:rsidRDefault="00DE74D0" w:rsidP="006A0BC4">
            <w:pPr>
              <w:numPr>
                <w:ilvl w:val="12"/>
                <w:numId w:val="0"/>
              </w:numPr>
              <w:rPr>
                <w:rFonts w:cs="Arial"/>
                <w:szCs w:val="22"/>
              </w:rPr>
            </w:pPr>
          </w:p>
        </w:tc>
      </w:tr>
      <w:tr w:rsidR="00DE74D0" w14:paraId="541FEBCA" w14:textId="77777777" w:rsidTr="00BA6130">
        <w:tc>
          <w:tcPr>
            <w:tcW w:w="2698" w:type="dxa"/>
            <w:tcBorders>
              <w:top w:val="single" w:sz="4" w:space="0" w:color="auto"/>
              <w:bottom w:val="single" w:sz="4" w:space="0" w:color="auto"/>
              <w:right w:val="single" w:sz="4" w:space="0" w:color="auto"/>
            </w:tcBorders>
          </w:tcPr>
          <w:p w14:paraId="1395D3FD" w14:textId="35BF2016" w:rsidR="00DE74D0" w:rsidRPr="00E63186" w:rsidRDefault="00DE74D0" w:rsidP="006A0BC4">
            <w:pPr>
              <w:numPr>
                <w:ilvl w:val="12"/>
                <w:numId w:val="0"/>
              </w:numPr>
              <w:rPr>
                <w:rFonts w:cs="Arial"/>
                <w:szCs w:val="22"/>
              </w:rPr>
            </w:pPr>
            <w:r w:rsidRPr="008B7E3B">
              <w:rPr>
                <w:rFonts w:cs="Arial"/>
                <w:szCs w:val="22"/>
              </w:rPr>
              <w:t>private boolean dataProvisioningToVMXForDeleteSubscriber(int subscriberId)</w:t>
            </w:r>
          </w:p>
        </w:tc>
        <w:tc>
          <w:tcPr>
            <w:tcW w:w="4410" w:type="dxa"/>
            <w:tcBorders>
              <w:top w:val="single" w:sz="4" w:space="0" w:color="auto"/>
              <w:left w:val="single" w:sz="4" w:space="0" w:color="auto"/>
              <w:bottom w:val="single" w:sz="4" w:space="0" w:color="auto"/>
              <w:right w:val="single" w:sz="4" w:space="0" w:color="auto"/>
            </w:tcBorders>
          </w:tcPr>
          <w:p w14:paraId="75F2444F" w14:textId="77777777" w:rsidR="00DE74D0" w:rsidRPr="00E63186" w:rsidRDefault="00DE74D0" w:rsidP="006A0BC4">
            <w:pPr>
              <w:numPr>
                <w:ilvl w:val="12"/>
                <w:numId w:val="0"/>
              </w:numPr>
              <w:rPr>
                <w:rFonts w:cs="Arial"/>
                <w:szCs w:val="22"/>
              </w:rPr>
            </w:pPr>
            <w:r w:rsidRPr="008B7E3B">
              <w:rPr>
                <w:rFonts w:cs="Arial"/>
                <w:szCs w:val="22"/>
              </w:rPr>
              <w:t>Send delete request to VMX</w:t>
            </w:r>
          </w:p>
        </w:tc>
        <w:tc>
          <w:tcPr>
            <w:tcW w:w="2156" w:type="dxa"/>
            <w:tcBorders>
              <w:top w:val="single" w:sz="4" w:space="0" w:color="auto"/>
              <w:left w:val="single" w:sz="4" w:space="0" w:color="auto"/>
              <w:bottom w:val="single" w:sz="4" w:space="0" w:color="auto"/>
            </w:tcBorders>
          </w:tcPr>
          <w:p w14:paraId="6A337BC4" w14:textId="77777777" w:rsidR="00DE74D0" w:rsidRDefault="00DE74D0" w:rsidP="006A0BC4">
            <w:pPr>
              <w:numPr>
                <w:ilvl w:val="12"/>
                <w:numId w:val="0"/>
              </w:numPr>
              <w:rPr>
                <w:rFonts w:cs="Arial"/>
                <w:szCs w:val="22"/>
              </w:rPr>
            </w:pPr>
            <w:r w:rsidRPr="008B7E3B">
              <w:rPr>
                <w:rFonts w:cs="Arial"/>
                <w:szCs w:val="22"/>
              </w:rPr>
              <w:t>CException</w:t>
            </w:r>
          </w:p>
        </w:tc>
      </w:tr>
      <w:tr w:rsidR="00DE74D0" w14:paraId="53C0EC82" w14:textId="77777777" w:rsidTr="00BA6130">
        <w:tc>
          <w:tcPr>
            <w:tcW w:w="2698" w:type="dxa"/>
            <w:tcBorders>
              <w:top w:val="single" w:sz="4" w:space="0" w:color="auto"/>
              <w:bottom w:val="single" w:sz="4" w:space="0" w:color="auto"/>
              <w:right w:val="single" w:sz="4" w:space="0" w:color="auto"/>
            </w:tcBorders>
          </w:tcPr>
          <w:p w14:paraId="52278B0B" w14:textId="1C4B3578" w:rsidR="00DE74D0" w:rsidRPr="00E63186" w:rsidRDefault="00DE74D0" w:rsidP="00BB703B">
            <w:pPr>
              <w:numPr>
                <w:ilvl w:val="12"/>
                <w:numId w:val="0"/>
              </w:numPr>
              <w:rPr>
                <w:rFonts w:cs="Arial"/>
                <w:szCs w:val="22"/>
              </w:rPr>
            </w:pPr>
            <w:r w:rsidRPr="008F46F9">
              <w:rPr>
                <w:rFonts w:cs="Arial"/>
                <w:szCs w:val="22"/>
              </w:rPr>
              <w:t xml:space="preserve">private boolean </w:t>
            </w:r>
            <w:r w:rsidRPr="008F46F9">
              <w:rPr>
                <w:rFonts w:cs="Arial"/>
                <w:szCs w:val="22"/>
              </w:rPr>
              <w:lastRenderedPageBreak/>
              <w:t>dataProvisioningToVMXForActivateSubscriber(int subscriberId, ISubscriberRemote subscriberRemote, List&lt;String&gt; setTopBoxIdsForCASDeviceId , List&lt;Strin</w:t>
            </w:r>
            <w:r w:rsidR="00BB703B">
              <w:rPr>
                <w:rFonts w:cs="Arial"/>
                <w:szCs w:val="22"/>
              </w:rPr>
              <w:t>g&gt; itvDeviceIdsForCASDeviceId,</w:t>
            </w:r>
            <w:r w:rsidRPr="008F46F9">
              <w:rPr>
                <w:rFonts w:cs="Arial"/>
                <w:szCs w:val="22"/>
              </w:rPr>
              <w:t>List&lt;String&gt; packageIds, List&lt;String&gt; setTopBoxIdsForMacAddress,List&lt;String&gt; itvDeviceIdsForDeviceId)</w:t>
            </w:r>
          </w:p>
        </w:tc>
        <w:tc>
          <w:tcPr>
            <w:tcW w:w="4410" w:type="dxa"/>
            <w:tcBorders>
              <w:top w:val="single" w:sz="4" w:space="0" w:color="auto"/>
              <w:left w:val="single" w:sz="4" w:space="0" w:color="auto"/>
              <w:bottom w:val="single" w:sz="4" w:space="0" w:color="auto"/>
              <w:right w:val="single" w:sz="4" w:space="0" w:color="auto"/>
            </w:tcBorders>
          </w:tcPr>
          <w:p w14:paraId="520E05F4" w14:textId="77777777" w:rsidR="00DE74D0" w:rsidRPr="00E63186" w:rsidRDefault="00DE74D0" w:rsidP="006A0BC4">
            <w:pPr>
              <w:numPr>
                <w:ilvl w:val="12"/>
                <w:numId w:val="0"/>
              </w:numPr>
              <w:rPr>
                <w:rFonts w:cs="Arial"/>
                <w:szCs w:val="22"/>
              </w:rPr>
            </w:pPr>
            <w:r w:rsidRPr="008F46F9">
              <w:rPr>
                <w:rFonts w:cs="Arial"/>
                <w:szCs w:val="22"/>
              </w:rPr>
              <w:lastRenderedPageBreak/>
              <w:t>Send delete request to VMX</w:t>
            </w:r>
          </w:p>
        </w:tc>
        <w:tc>
          <w:tcPr>
            <w:tcW w:w="2156" w:type="dxa"/>
            <w:tcBorders>
              <w:top w:val="single" w:sz="4" w:space="0" w:color="auto"/>
              <w:left w:val="single" w:sz="4" w:space="0" w:color="auto"/>
              <w:bottom w:val="single" w:sz="4" w:space="0" w:color="auto"/>
            </w:tcBorders>
          </w:tcPr>
          <w:p w14:paraId="7F073D20" w14:textId="77777777" w:rsidR="00DE74D0" w:rsidRDefault="00DE74D0" w:rsidP="006A0BC4">
            <w:pPr>
              <w:numPr>
                <w:ilvl w:val="12"/>
                <w:numId w:val="0"/>
              </w:numPr>
              <w:rPr>
                <w:rFonts w:cs="Arial"/>
                <w:szCs w:val="22"/>
              </w:rPr>
            </w:pPr>
            <w:r w:rsidRPr="008F46F9">
              <w:rPr>
                <w:rFonts w:cs="Arial"/>
                <w:szCs w:val="22"/>
              </w:rPr>
              <w:t xml:space="preserve">CException, </w:t>
            </w:r>
            <w:r w:rsidRPr="008F46F9">
              <w:rPr>
                <w:rFonts w:cs="Arial"/>
                <w:szCs w:val="22"/>
              </w:rPr>
              <w:lastRenderedPageBreak/>
              <w:t>RemoteException , Exception</w:t>
            </w:r>
          </w:p>
        </w:tc>
      </w:tr>
      <w:tr w:rsidR="00DE74D0" w14:paraId="728B4AA7" w14:textId="77777777" w:rsidTr="00BA6130">
        <w:tc>
          <w:tcPr>
            <w:tcW w:w="2698" w:type="dxa"/>
            <w:tcBorders>
              <w:top w:val="single" w:sz="4" w:space="0" w:color="auto"/>
              <w:bottom w:val="single" w:sz="4" w:space="0" w:color="auto"/>
              <w:right w:val="single" w:sz="4" w:space="0" w:color="auto"/>
            </w:tcBorders>
          </w:tcPr>
          <w:p w14:paraId="0AB96178" w14:textId="2210A50F" w:rsidR="00DE74D0" w:rsidRPr="00BB3F2A" w:rsidRDefault="00DE74D0" w:rsidP="00BB703B">
            <w:pPr>
              <w:numPr>
                <w:ilvl w:val="12"/>
                <w:numId w:val="0"/>
              </w:numPr>
              <w:rPr>
                <w:rFonts w:cs="Arial"/>
                <w:szCs w:val="22"/>
              </w:rPr>
            </w:pPr>
            <w:r w:rsidRPr="008F46F9">
              <w:rPr>
                <w:rFonts w:cs="Arial"/>
                <w:szCs w:val="22"/>
              </w:rPr>
              <w:lastRenderedPageBreak/>
              <w:t>private boolean dataProvisioningToVMXForDeActivateSubscriber(int subscriberId, ISubscriberRemote subscriberRemote, List&lt;String&gt; setTopBoxIdsForCASDeviceId , List&lt;String&gt; itvDeviceIdsForCASDeviceId , List&lt;String&gt; packageIds, List&lt;String&gt; setTopBoxIdsForMacAddress,List&lt;String&gt; itvDeviceIdsForDeviceId)</w:t>
            </w:r>
          </w:p>
        </w:tc>
        <w:tc>
          <w:tcPr>
            <w:tcW w:w="4410" w:type="dxa"/>
            <w:tcBorders>
              <w:top w:val="single" w:sz="4" w:space="0" w:color="auto"/>
              <w:left w:val="single" w:sz="4" w:space="0" w:color="auto"/>
              <w:bottom w:val="single" w:sz="4" w:space="0" w:color="auto"/>
              <w:right w:val="single" w:sz="4" w:space="0" w:color="auto"/>
            </w:tcBorders>
          </w:tcPr>
          <w:p w14:paraId="04DCDD3D" w14:textId="77777777" w:rsidR="00DE74D0" w:rsidRPr="00BB3F2A" w:rsidRDefault="00DE74D0" w:rsidP="006A0BC4">
            <w:pPr>
              <w:numPr>
                <w:ilvl w:val="12"/>
                <w:numId w:val="0"/>
              </w:numPr>
              <w:rPr>
                <w:rFonts w:cs="Arial"/>
                <w:szCs w:val="22"/>
              </w:rPr>
            </w:pPr>
            <w:r w:rsidRPr="008F46F9">
              <w:rPr>
                <w:rFonts w:cs="Arial"/>
                <w:szCs w:val="22"/>
              </w:rPr>
              <w:t>Send DeActivate Subscriber request to VMX</w:t>
            </w:r>
          </w:p>
        </w:tc>
        <w:tc>
          <w:tcPr>
            <w:tcW w:w="2156" w:type="dxa"/>
            <w:tcBorders>
              <w:top w:val="single" w:sz="4" w:space="0" w:color="auto"/>
              <w:left w:val="single" w:sz="4" w:space="0" w:color="auto"/>
              <w:bottom w:val="single" w:sz="4" w:space="0" w:color="auto"/>
            </w:tcBorders>
          </w:tcPr>
          <w:p w14:paraId="282019D2" w14:textId="77777777" w:rsidR="00DE74D0" w:rsidRPr="00BB3F2A" w:rsidRDefault="00DE74D0" w:rsidP="006A0BC4">
            <w:pPr>
              <w:numPr>
                <w:ilvl w:val="12"/>
                <w:numId w:val="0"/>
              </w:numPr>
              <w:rPr>
                <w:rFonts w:cs="Arial"/>
                <w:szCs w:val="22"/>
              </w:rPr>
            </w:pPr>
            <w:r w:rsidRPr="008F46F9">
              <w:rPr>
                <w:rFonts w:cs="Arial"/>
                <w:szCs w:val="22"/>
              </w:rPr>
              <w:t>CException, RemoteException , Exception</w:t>
            </w:r>
          </w:p>
        </w:tc>
      </w:tr>
      <w:tr w:rsidR="00DE74D0" w14:paraId="5061FA83" w14:textId="77777777" w:rsidTr="00BA6130">
        <w:tc>
          <w:tcPr>
            <w:tcW w:w="2698" w:type="dxa"/>
            <w:tcBorders>
              <w:top w:val="single" w:sz="4" w:space="0" w:color="auto"/>
              <w:bottom w:val="single" w:sz="4" w:space="0" w:color="auto"/>
              <w:right w:val="single" w:sz="4" w:space="0" w:color="auto"/>
            </w:tcBorders>
          </w:tcPr>
          <w:p w14:paraId="1685B47C" w14:textId="3D3C6CED" w:rsidR="00DE74D0" w:rsidRPr="00BB3F2A" w:rsidRDefault="00DE74D0" w:rsidP="00BB703B">
            <w:pPr>
              <w:numPr>
                <w:ilvl w:val="12"/>
                <w:numId w:val="0"/>
              </w:numPr>
              <w:rPr>
                <w:rFonts w:cs="Arial"/>
                <w:szCs w:val="22"/>
              </w:rPr>
            </w:pPr>
            <w:r w:rsidRPr="00D3259C">
              <w:rPr>
                <w:rFonts w:cs="Arial"/>
                <w:szCs w:val="22"/>
              </w:rPr>
              <w:t>private boolean dataProvisioningToVMXForEnableDevices(int subscriberId, ISubscriberRemote subscriberRemote, List&lt;String&gt; setTopBoxIdsForCASDeviceId , List&lt;String&gt; itvDeviceIdsForCASDeviceId, List&lt;String&gt; setTopBoxIdsForMacAddress,List&lt;String&gt; itvDeviceIdsForDeviceId)</w:t>
            </w:r>
          </w:p>
        </w:tc>
        <w:tc>
          <w:tcPr>
            <w:tcW w:w="4410" w:type="dxa"/>
            <w:tcBorders>
              <w:top w:val="single" w:sz="4" w:space="0" w:color="auto"/>
              <w:left w:val="single" w:sz="4" w:space="0" w:color="auto"/>
              <w:bottom w:val="single" w:sz="4" w:space="0" w:color="auto"/>
              <w:right w:val="single" w:sz="4" w:space="0" w:color="auto"/>
            </w:tcBorders>
          </w:tcPr>
          <w:p w14:paraId="2269B9F0" w14:textId="77777777" w:rsidR="00DE74D0" w:rsidRPr="00BB3F2A" w:rsidRDefault="00DE74D0" w:rsidP="006A0BC4">
            <w:pPr>
              <w:numPr>
                <w:ilvl w:val="12"/>
                <w:numId w:val="0"/>
              </w:numPr>
              <w:rPr>
                <w:rFonts w:cs="Arial"/>
                <w:szCs w:val="22"/>
              </w:rPr>
            </w:pPr>
            <w:r w:rsidRPr="00D3259C">
              <w:rPr>
                <w:rFonts w:cs="Arial"/>
                <w:szCs w:val="22"/>
              </w:rPr>
              <w:t>Used for EnableDevices</w:t>
            </w:r>
          </w:p>
        </w:tc>
        <w:tc>
          <w:tcPr>
            <w:tcW w:w="2156" w:type="dxa"/>
            <w:tcBorders>
              <w:top w:val="single" w:sz="4" w:space="0" w:color="auto"/>
              <w:left w:val="single" w:sz="4" w:space="0" w:color="auto"/>
              <w:bottom w:val="single" w:sz="4" w:space="0" w:color="auto"/>
            </w:tcBorders>
          </w:tcPr>
          <w:p w14:paraId="4D0EEB34" w14:textId="77777777" w:rsidR="00DE74D0" w:rsidRPr="00BB3F2A" w:rsidRDefault="00DE74D0" w:rsidP="006A0BC4">
            <w:pPr>
              <w:numPr>
                <w:ilvl w:val="12"/>
                <w:numId w:val="0"/>
              </w:numPr>
              <w:rPr>
                <w:rFonts w:cs="Arial"/>
                <w:szCs w:val="22"/>
              </w:rPr>
            </w:pPr>
            <w:r w:rsidRPr="00D3259C">
              <w:rPr>
                <w:rFonts w:cs="Arial"/>
                <w:szCs w:val="22"/>
              </w:rPr>
              <w:t>CException, RemoteException</w:t>
            </w:r>
          </w:p>
        </w:tc>
      </w:tr>
      <w:tr w:rsidR="00DE74D0" w14:paraId="7DCE97A1" w14:textId="77777777" w:rsidTr="00BA6130">
        <w:tc>
          <w:tcPr>
            <w:tcW w:w="2698" w:type="dxa"/>
            <w:tcBorders>
              <w:top w:val="single" w:sz="4" w:space="0" w:color="auto"/>
              <w:bottom w:val="single" w:sz="4" w:space="0" w:color="auto"/>
              <w:right w:val="single" w:sz="4" w:space="0" w:color="auto"/>
            </w:tcBorders>
          </w:tcPr>
          <w:p w14:paraId="433AA926" w14:textId="30C6B018" w:rsidR="00DE74D0" w:rsidRPr="00BB3F2A" w:rsidRDefault="00DE74D0" w:rsidP="00BB703B">
            <w:pPr>
              <w:numPr>
                <w:ilvl w:val="12"/>
                <w:numId w:val="0"/>
              </w:numPr>
              <w:rPr>
                <w:rFonts w:cs="Arial"/>
                <w:szCs w:val="22"/>
              </w:rPr>
            </w:pPr>
            <w:r w:rsidRPr="00E50E59">
              <w:rPr>
                <w:rFonts w:cs="Arial"/>
                <w:szCs w:val="22"/>
              </w:rPr>
              <w:t xml:space="preserve">private boolean dataProvisioningToVMXForDisableDevice(int subscriberId, ISubscriberRemote subscriberRemote, List&lt;String&gt; setTopBoxIdsForCASDeviceId , List&lt;String&gt; itvDeviceIdsForCASDeviceId, List&lt;String&gt; </w:t>
            </w:r>
            <w:r w:rsidRPr="00E50E59">
              <w:rPr>
                <w:rFonts w:cs="Arial"/>
                <w:szCs w:val="22"/>
              </w:rPr>
              <w:lastRenderedPageBreak/>
              <w:t>setTopBoxIdsForMacAddress,List&lt;String&gt; itvDeviceIdsForDeviceId)</w:t>
            </w:r>
          </w:p>
        </w:tc>
        <w:tc>
          <w:tcPr>
            <w:tcW w:w="4410" w:type="dxa"/>
            <w:tcBorders>
              <w:top w:val="single" w:sz="4" w:space="0" w:color="auto"/>
              <w:left w:val="single" w:sz="4" w:space="0" w:color="auto"/>
              <w:bottom w:val="single" w:sz="4" w:space="0" w:color="auto"/>
              <w:right w:val="single" w:sz="4" w:space="0" w:color="auto"/>
            </w:tcBorders>
          </w:tcPr>
          <w:p w14:paraId="3C77DD50" w14:textId="77777777" w:rsidR="00DE74D0" w:rsidRPr="00BB3F2A" w:rsidRDefault="00DE74D0" w:rsidP="006A0BC4">
            <w:pPr>
              <w:numPr>
                <w:ilvl w:val="12"/>
                <w:numId w:val="0"/>
              </w:numPr>
              <w:rPr>
                <w:rFonts w:cs="Arial"/>
                <w:szCs w:val="22"/>
              </w:rPr>
            </w:pPr>
            <w:r w:rsidRPr="00E50E59">
              <w:rPr>
                <w:rFonts w:cs="Arial"/>
                <w:szCs w:val="22"/>
              </w:rPr>
              <w:lastRenderedPageBreak/>
              <w:t>Used for DisableDevice</w:t>
            </w:r>
          </w:p>
        </w:tc>
        <w:tc>
          <w:tcPr>
            <w:tcW w:w="2156" w:type="dxa"/>
            <w:tcBorders>
              <w:top w:val="single" w:sz="4" w:space="0" w:color="auto"/>
              <w:left w:val="single" w:sz="4" w:space="0" w:color="auto"/>
              <w:bottom w:val="single" w:sz="4" w:space="0" w:color="auto"/>
            </w:tcBorders>
          </w:tcPr>
          <w:p w14:paraId="5D721CFA" w14:textId="77777777" w:rsidR="00DE74D0" w:rsidRPr="00BB3F2A" w:rsidRDefault="00DE74D0" w:rsidP="006A0BC4">
            <w:pPr>
              <w:numPr>
                <w:ilvl w:val="12"/>
                <w:numId w:val="0"/>
              </w:numPr>
              <w:rPr>
                <w:rFonts w:cs="Arial"/>
                <w:szCs w:val="22"/>
              </w:rPr>
            </w:pPr>
            <w:r w:rsidRPr="00E50E59">
              <w:rPr>
                <w:rFonts w:cs="Arial"/>
                <w:szCs w:val="22"/>
              </w:rPr>
              <w:t>CException, RemoteException</w:t>
            </w:r>
          </w:p>
        </w:tc>
      </w:tr>
      <w:tr w:rsidR="00DE74D0" w14:paraId="619F7A05" w14:textId="77777777" w:rsidTr="00BA6130">
        <w:tc>
          <w:tcPr>
            <w:tcW w:w="2698" w:type="dxa"/>
            <w:tcBorders>
              <w:top w:val="single" w:sz="4" w:space="0" w:color="auto"/>
              <w:bottom w:val="single" w:sz="4" w:space="0" w:color="auto"/>
              <w:right w:val="single" w:sz="4" w:space="0" w:color="auto"/>
            </w:tcBorders>
          </w:tcPr>
          <w:p w14:paraId="71191B5A" w14:textId="6BD16127" w:rsidR="00DE74D0" w:rsidRPr="00E50E59" w:rsidRDefault="00DE74D0" w:rsidP="00BB703B">
            <w:pPr>
              <w:numPr>
                <w:ilvl w:val="12"/>
                <w:numId w:val="0"/>
              </w:numPr>
              <w:rPr>
                <w:rFonts w:cs="Arial"/>
                <w:szCs w:val="22"/>
              </w:rPr>
            </w:pPr>
            <w:r w:rsidRPr="00497B68">
              <w:rPr>
                <w:rFonts w:cs="Arial"/>
                <w:szCs w:val="22"/>
              </w:rPr>
              <w:lastRenderedPageBreak/>
              <w:t>private List&lt;TDevice&gt; getDeviceList(int subscriberId, ISubscriberRemote subscriberRemote, List&lt;String&gt; setTopBoxIdsForCASDeviceId , List&lt;String&gt; itvDeviceIdsForCASDeviceId,List&lt;String&gt; setTopBoxIdsForMacAddress, List&lt;String&gt; itvDeviceIdsForDeviceId)</w:t>
            </w:r>
          </w:p>
        </w:tc>
        <w:tc>
          <w:tcPr>
            <w:tcW w:w="4410" w:type="dxa"/>
            <w:tcBorders>
              <w:top w:val="single" w:sz="4" w:space="0" w:color="auto"/>
              <w:left w:val="single" w:sz="4" w:space="0" w:color="auto"/>
              <w:bottom w:val="single" w:sz="4" w:space="0" w:color="auto"/>
              <w:right w:val="single" w:sz="4" w:space="0" w:color="auto"/>
            </w:tcBorders>
          </w:tcPr>
          <w:p w14:paraId="6B3B3BB6" w14:textId="77777777" w:rsidR="00DE74D0" w:rsidRPr="00E50E59" w:rsidRDefault="00DE74D0" w:rsidP="006A0BC4">
            <w:pPr>
              <w:numPr>
                <w:ilvl w:val="12"/>
                <w:numId w:val="0"/>
              </w:numPr>
              <w:rPr>
                <w:rFonts w:cs="Arial"/>
                <w:szCs w:val="22"/>
              </w:rPr>
            </w:pPr>
            <w:r w:rsidRPr="00497B68">
              <w:rPr>
                <w:rFonts w:cs="Arial"/>
                <w:szCs w:val="22"/>
              </w:rPr>
              <w:t>Get all device list</w:t>
            </w:r>
          </w:p>
        </w:tc>
        <w:tc>
          <w:tcPr>
            <w:tcW w:w="2156" w:type="dxa"/>
            <w:tcBorders>
              <w:top w:val="single" w:sz="4" w:space="0" w:color="auto"/>
              <w:left w:val="single" w:sz="4" w:space="0" w:color="auto"/>
              <w:bottom w:val="single" w:sz="4" w:space="0" w:color="auto"/>
            </w:tcBorders>
          </w:tcPr>
          <w:p w14:paraId="5A6EA43C" w14:textId="77777777" w:rsidR="00DE74D0" w:rsidRPr="00E50E59" w:rsidRDefault="00DE74D0" w:rsidP="006A0BC4">
            <w:pPr>
              <w:numPr>
                <w:ilvl w:val="12"/>
                <w:numId w:val="0"/>
              </w:numPr>
              <w:rPr>
                <w:rFonts w:cs="Arial"/>
                <w:szCs w:val="22"/>
              </w:rPr>
            </w:pPr>
            <w:r w:rsidRPr="00497B68">
              <w:rPr>
                <w:rFonts w:cs="Arial"/>
                <w:szCs w:val="22"/>
              </w:rPr>
              <w:t>CException, RemoteException</w:t>
            </w:r>
          </w:p>
        </w:tc>
      </w:tr>
      <w:tr w:rsidR="00DE74D0" w14:paraId="7E4B4A9E" w14:textId="77777777" w:rsidTr="00BA6130">
        <w:tc>
          <w:tcPr>
            <w:tcW w:w="2698" w:type="dxa"/>
            <w:tcBorders>
              <w:top w:val="single" w:sz="4" w:space="0" w:color="auto"/>
              <w:bottom w:val="single" w:sz="4" w:space="0" w:color="auto"/>
              <w:right w:val="single" w:sz="4" w:space="0" w:color="auto"/>
            </w:tcBorders>
          </w:tcPr>
          <w:p w14:paraId="3E19050E" w14:textId="5A890FC0" w:rsidR="00DE74D0" w:rsidRPr="00E50E59" w:rsidRDefault="00DE74D0" w:rsidP="006A0BC4">
            <w:pPr>
              <w:numPr>
                <w:ilvl w:val="12"/>
                <w:numId w:val="0"/>
              </w:numPr>
              <w:rPr>
                <w:rFonts w:cs="Arial"/>
                <w:szCs w:val="22"/>
              </w:rPr>
            </w:pPr>
            <w:r w:rsidRPr="00497B68">
              <w:rPr>
                <w:rFonts w:cs="Arial"/>
                <w:szCs w:val="22"/>
              </w:rPr>
              <w:t>private boolean dataProvisioningToVMXForAddEntitlement(int subscriberId,ISubscriberRemote subscriberRemote, List&lt;String&gt; packageIds)</w:t>
            </w:r>
          </w:p>
        </w:tc>
        <w:tc>
          <w:tcPr>
            <w:tcW w:w="4410" w:type="dxa"/>
            <w:tcBorders>
              <w:top w:val="single" w:sz="4" w:space="0" w:color="auto"/>
              <w:left w:val="single" w:sz="4" w:space="0" w:color="auto"/>
              <w:bottom w:val="single" w:sz="4" w:space="0" w:color="auto"/>
              <w:right w:val="single" w:sz="4" w:space="0" w:color="auto"/>
            </w:tcBorders>
          </w:tcPr>
          <w:p w14:paraId="60E3D1DC" w14:textId="77777777" w:rsidR="00DE74D0" w:rsidRPr="00E50E59" w:rsidRDefault="00DE74D0" w:rsidP="006A0BC4">
            <w:pPr>
              <w:numPr>
                <w:ilvl w:val="12"/>
                <w:numId w:val="0"/>
              </w:numPr>
              <w:rPr>
                <w:rFonts w:cs="Arial"/>
                <w:szCs w:val="22"/>
              </w:rPr>
            </w:pPr>
            <w:r w:rsidRPr="00497B68">
              <w:rPr>
                <w:rFonts w:cs="Arial"/>
                <w:szCs w:val="22"/>
              </w:rPr>
              <w:t>Used for AddEntitlement</w:t>
            </w:r>
          </w:p>
        </w:tc>
        <w:tc>
          <w:tcPr>
            <w:tcW w:w="2156" w:type="dxa"/>
            <w:tcBorders>
              <w:top w:val="single" w:sz="4" w:space="0" w:color="auto"/>
              <w:left w:val="single" w:sz="4" w:space="0" w:color="auto"/>
              <w:bottom w:val="single" w:sz="4" w:space="0" w:color="auto"/>
            </w:tcBorders>
          </w:tcPr>
          <w:p w14:paraId="1EF6D4B8" w14:textId="77777777" w:rsidR="00DE74D0" w:rsidRPr="00E50E59" w:rsidRDefault="00DE74D0" w:rsidP="006A0BC4">
            <w:pPr>
              <w:numPr>
                <w:ilvl w:val="12"/>
                <w:numId w:val="0"/>
              </w:numPr>
              <w:rPr>
                <w:rFonts w:cs="Arial"/>
                <w:szCs w:val="22"/>
              </w:rPr>
            </w:pPr>
            <w:r>
              <w:rPr>
                <w:rFonts w:cs="Arial"/>
                <w:szCs w:val="22"/>
              </w:rPr>
              <w:t>Exception</w:t>
            </w:r>
          </w:p>
        </w:tc>
      </w:tr>
      <w:tr w:rsidR="00DE74D0" w14:paraId="21032AE7" w14:textId="77777777" w:rsidTr="00BA6130">
        <w:tc>
          <w:tcPr>
            <w:tcW w:w="2698" w:type="dxa"/>
            <w:tcBorders>
              <w:top w:val="single" w:sz="4" w:space="0" w:color="auto"/>
              <w:bottom w:val="single" w:sz="4" w:space="0" w:color="auto"/>
              <w:right w:val="single" w:sz="4" w:space="0" w:color="auto"/>
            </w:tcBorders>
          </w:tcPr>
          <w:p w14:paraId="297A7CF2" w14:textId="7DAF95F6" w:rsidR="00DE74D0" w:rsidRPr="00E50E59" w:rsidRDefault="00DE74D0" w:rsidP="006A0BC4">
            <w:pPr>
              <w:numPr>
                <w:ilvl w:val="12"/>
                <w:numId w:val="0"/>
              </w:numPr>
              <w:rPr>
                <w:rFonts w:cs="Arial"/>
                <w:szCs w:val="22"/>
              </w:rPr>
            </w:pPr>
            <w:r w:rsidRPr="005A37B8">
              <w:rPr>
                <w:rFonts w:cs="Arial"/>
                <w:szCs w:val="22"/>
              </w:rPr>
              <w:t>private boolean dataProvisioningToVMXForRemoveEntitlement(int subscriberId,ISubscriberRemote subscriberRemote, List&lt;String&gt; packageIds)</w:t>
            </w:r>
          </w:p>
        </w:tc>
        <w:tc>
          <w:tcPr>
            <w:tcW w:w="4410" w:type="dxa"/>
            <w:tcBorders>
              <w:top w:val="single" w:sz="4" w:space="0" w:color="auto"/>
              <w:left w:val="single" w:sz="4" w:space="0" w:color="auto"/>
              <w:bottom w:val="single" w:sz="4" w:space="0" w:color="auto"/>
              <w:right w:val="single" w:sz="4" w:space="0" w:color="auto"/>
            </w:tcBorders>
          </w:tcPr>
          <w:p w14:paraId="5B1818F8" w14:textId="77777777" w:rsidR="00DE74D0" w:rsidRPr="00E50E59" w:rsidRDefault="00DE74D0" w:rsidP="006A0BC4">
            <w:pPr>
              <w:numPr>
                <w:ilvl w:val="12"/>
                <w:numId w:val="0"/>
              </w:numPr>
              <w:rPr>
                <w:rFonts w:cs="Arial"/>
                <w:szCs w:val="22"/>
              </w:rPr>
            </w:pPr>
            <w:r w:rsidRPr="005A37B8">
              <w:rPr>
                <w:rFonts w:cs="Arial"/>
                <w:szCs w:val="22"/>
              </w:rPr>
              <w:t>Used for RemoveEntitlement</w:t>
            </w:r>
          </w:p>
        </w:tc>
        <w:tc>
          <w:tcPr>
            <w:tcW w:w="2156" w:type="dxa"/>
            <w:tcBorders>
              <w:top w:val="single" w:sz="4" w:space="0" w:color="auto"/>
              <w:left w:val="single" w:sz="4" w:space="0" w:color="auto"/>
              <w:bottom w:val="single" w:sz="4" w:space="0" w:color="auto"/>
            </w:tcBorders>
          </w:tcPr>
          <w:p w14:paraId="4682BFC1" w14:textId="77777777" w:rsidR="00DE74D0" w:rsidRPr="00E50E59" w:rsidRDefault="00DE74D0" w:rsidP="006A0BC4">
            <w:pPr>
              <w:numPr>
                <w:ilvl w:val="12"/>
                <w:numId w:val="0"/>
              </w:numPr>
              <w:rPr>
                <w:rFonts w:cs="Arial"/>
                <w:szCs w:val="22"/>
              </w:rPr>
            </w:pPr>
            <w:r w:rsidRPr="005A37B8">
              <w:rPr>
                <w:rFonts w:cs="Arial"/>
                <w:szCs w:val="22"/>
              </w:rPr>
              <w:t>Exception</w:t>
            </w:r>
          </w:p>
        </w:tc>
      </w:tr>
      <w:tr w:rsidR="00DE74D0" w14:paraId="7E38C97E" w14:textId="77777777" w:rsidTr="00BA6130">
        <w:tc>
          <w:tcPr>
            <w:tcW w:w="2698" w:type="dxa"/>
            <w:tcBorders>
              <w:top w:val="single" w:sz="4" w:space="0" w:color="auto"/>
              <w:bottom w:val="single" w:sz="4" w:space="0" w:color="auto"/>
              <w:right w:val="single" w:sz="4" w:space="0" w:color="auto"/>
            </w:tcBorders>
          </w:tcPr>
          <w:p w14:paraId="1191A6F4" w14:textId="54190A55" w:rsidR="00DE74D0" w:rsidRPr="00E50E59" w:rsidRDefault="00DE74D0" w:rsidP="006A0BC4">
            <w:pPr>
              <w:numPr>
                <w:ilvl w:val="12"/>
                <w:numId w:val="0"/>
              </w:numPr>
              <w:rPr>
                <w:rFonts w:cs="Arial"/>
                <w:szCs w:val="22"/>
              </w:rPr>
            </w:pPr>
            <w:r w:rsidRPr="00287E74">
              <w:rPr>
                <w:rFonts w:cs="Arial"/>
                <w:szCs w:val="22"/>
              </w:rPr>
              <w:t>private List&lt;TEntitlement&gt; getEntitlementList(int subscriberId, HashMap allSubscribedPackages, boolean isAddEntitle, List&lt;String&gt; packageIds)</w:t>
            </w:r>
          </w:p>
        </w:tc>
        <w:tc>
          <w:tcPr>
            <w:tcW w:w="4410" w:type="dxa"/>
            <w:tcBorders>
              <w:top w:val="single" w:sz="4" w:space="0" w:color="auto"/>
              <w:left w:val="single" w:sz="4" w:space="0" w:color="auto"/>
              <w:bottom w:val="single" w:sz="4" w:space="0" w:color="auto"/>
              <w:right w:val="single" w:sz="4" w:space="0" w:color="auto"/>
            </w:tcBorders>
          </w:tcPr>
          <w:p w14:paraId="1BBE999D" w14:textId="77777777" w:rsidR="00DE74D0" w:rsidRPr="00E50E59" w:rsidRDefault="00DE74D0" w:rsidP="006A0BC4">
            <w:pPr>
              <w:numPr>
                <w:ilvl w:val="12"/>
                <w:numId w:val="0"/>
              </w:numPr>
              <w:rPr>
                <w:rFonts w:cs="Arial"/>
                <w:szCs w:val="22"/>
              </w:rPr>
            </w:pPr>
            <w:r w:rsidRPr="00287E74">
              <w:rPr>
                <w:rFonts w:cs="Arial"/>
                <w:szCs w:val="22"/>
              </w:rPr>
              <w:t>get Entitlement List</w:t>
            </w:r>
          </w:p>
        </w:tc>
        <w:tc>
          <w:tcPr>
            <w:tcW w:w="2156" w:type="dxa"/>
            <w:tcBorders>
              <w:top w:val="single" w:sz="4" w:space="0" w:color="auto"/>
              <w:left w:val="single" w:sz="4" w:space="0" w:color="auto"/>
              <w:bottom w:val="single" w:sz="4" w:space="0" w:color="auto"/>
            </w:tcBorders>
          </w:tcPr>
          <w:p w14:paraId="7A17CDA2" w14:textId="77777777" w:rsidR="00DE74D0" w:rsidRPr="00E50E59" w:rsidRDefault="00DE74D0" w:rsidP="006A0BC4">
            <w:pPr>
              <w:numPr>
                <w:ilvl w:val="12"/>
                <w:numId w:val="0"/>
              </w:numPr>
              <w:rPr>
                <w:rFonts w:cs="Arial"/>
                <w:szCs w:val="22"/>
              </w:rPr>
            </w:pPr>
          </w:p>
        </w:tc>
      </w:tr>
      <w:tr w:rsidR="00DE74D0" w14:paraId="0F6B76B8" w14:textId="77777777" w:rsidTr="00BA6130">
        <w:tc>
          <w:tcPr>
            <w:tcW w:w="2698" w:type="dxa"/>
            <w:tcBorders>
              <w:top w:val="single" w:sz="4" w:space="0" w:color="auto"/>
              <w:bottom w:val="single" w:sz="4" w:space="0" w:color="auto"/>
              <w:right w:val="single" w:sz="4" w:space="0" w:color="auto"/>
            </w:tcBorders>
          </w:tcPr>
          <w:p w14:paraId="6396DA89" w14:textId="5FAE4468" w:rsidR="00DE74D0" w:rsidRPr="00E50E59" w:rsidRDefault="00DE74D0" w:rsidP="006A0BC4">
            <w:pPr>
              <w:numPr>
                <w:ilvl w:val="12"/>
                <w:numId w:val="0"/>
              </w:numPr>
              <w:rPr>
                <w:rFonts w:cs="Arial"/>
                <w:szCs w:val="22"/>
              </w:rPr>
            </w:pPr>
            <w:r w:rsidRPr="00112DE6">
              <w:rPr>
                <w:rFonts w:cs="Arial"/>
                <w:szCs w:val="22"/>
              </w:rPr>
              <w:t>private void addEntitlementToList(String subscriberId, boolean isAddEntitle, List&lt;TEntitlement&gt; entitlement,CSubscribedPackagesFeature subs, String packageId)</w:t>
            </w:r>
          </w:p>
        </w:tc>
        <w:tc>
          <w:tcPr>
            <w:tcW w:w="4410" w:type="dxa"/>
            <w:tcBorders>
              <w:top w:val="single" w:sz="4" w:space="0" w:color="auto"/>
              <w:left w:val="single" w:sz="4" w:space="0" w:color="auto"/>
              <w:bottom w:val="single" w:sz="4" w:space="0" w:color="auto"/>
              <w:right w:val="single" w:sz="4" w:space="0" w:color="auto"/>
            </w:tcBorders>
          </w:tcPr>
          <w:p w14:paraId="2D4AAC09" w14:textId="77777777" w:rsidR="00DE74D0" w:rsidRPr="00E50E59" w:rsidRDefault="00DE74D0" w:rsidP="006A0BC4">
            <w:pPr>
              <w:numPr>
                <w:ilvl w:val="12"/>
                <w:numId w:val="0"/>
              </w:numPr>
              <w:rPr>
                <w:rFonts w:cs="Arial"/>
                <w:szCs w:val="22"/>
              </w:rPr>
            </w:pPr>
            <w:r w:rsidRPr="00112DE6">
              <w:rPr>
                <w:rFonts w:cs="Arial"/>
                <w:szCs w:val="22"/>
              </w:rPr>
              <w:t>Add entitlement to list</w:t>
            </w:r>
          </w:p>
        </w:tc>
        <w:tc>
          <w:tcPr>
            <w:tcW w:w="2156" w:type="dxa"/>
            <w:tcBorders>
              <w:top w:val="single" w:sz="4" w:space="0" w:color="auto"/>
              <w:left w:val="single" w:sz="4" w:space="0" w:color="auto"/>
              <w:bottom w:val="single" w:sz="4" w:space="0" w:color="auto"/>
            </w:tcBorders>
          </w:tcPr>
          <w:p w14:paraId="24B6AF2F" w14:textId="77777777" w:rsidR="00DE74D0" w:rsidRPr="00E50E59" w:rsidRDefault="00DE74D0" w:rsidP="006A0BC4">
            <w:pPr>
              <w:numPr>
                <w:ilvl w:val="12"/>
                <w:numId w:val="0"/>
              </w:numPr>
              <w:rPr>
                <w:rFonts w:cs="Arial"/>
                <w:szCs w:val="22"/>
              </w:rPr>
            </w:pPr>
          </w:p>
        </w:tc>
      </w:tr>
      <w:tr w:rsidR="00DE74D0" w14:paraId="6C82E4D5" w14:textId="77777777" w:rsidTr="00BA6130">
        <w:tc>
          <w:tcPr>
            <w:tcW w:w="2698" w:type="dxa"/>
            <w:tcBorders>
              <w:top w:val="single" w:sz="4" w:space="0" w:color="auto"/>
              <w:bottom w:val="single" w:sz="4" w:space="0" w:color="auto"/>
              <w:right w:val="single" w:sz="4" w:space="0" w:color="auto"/>
            </w:tcBorders>
          </w:tcPr>
          <w:p w14:paraId="28B61FC0" w14:textId="31AF744A" w:rsidR="00DE74D0" w:rsidRPr="00112DE6" w:rsidRDefault="00BB703B" w:rsidP="006A0BC4">
            <w:pPr>
              <w:numPr>
                <w:ilvl w:val="12"/>
                <w:numId w:val="0"/>
              </w:numPr>
              <w:rPr>
                <w:rFonts w:cs="Arial"/>
                <w:szCs w:val="22"/>
              </w:rPr>
            </w:pPr>
            <w:r>
              <w:rPr>
                <w:rFonts w:cs="Arial"/>
                <w:szCs w:val="22"/>
              </w:rPr>
              <w:t xml:space="preserve"> </w:t>
            </w:r>
            <w:r w:rsidR="00DE74D0" w:rsidRPr="00480CC3">
              <w:rPr>
                <w:rFonts w:cs="Arial"/>
                <w:szCs w:val="22"/>
              </w:rPr>
              <w:t>private void updateVmxSyncStatus(int vmxSyncStatus, int featureId)</w:t>
            </w:r>
          </w:p>
        </w:tc>
        <w:tc>
          <w:tcPr>
            <w:tcW w:w="4410" w:type="dxa"/>
            <w:tcBorders>
              <w:top w:val="single" w:sz="4" w:space="0" w:color="auto"/>
              <w:left w:val="single" w:sz="4" w:space="0" w:color="auto"/>
              <w:bottom w:val="single" w:sz="4" w:space="0" w:color="auto"/>
              <w:right w:val="single" w:sz="4" w:space="0" w:color="auto"/>
            </w:tcBorders>
          </w:tcPr>
          <w:p w14:paraId="6DECD759" w14:textId="77777777" w:rsidR="00DE74D0" w:rsidRPr="00112DE6" w:rsidRDefault="00DE74D0" w:rsidP="006A0BC4">
            <w:pPr>
              <w:numPr>
                <w:ilvl w:val="12"/>
                <w:numId w:val="0"/>
              </w:numPr>
              <w:rPr>
                <w:rFonts w:cs="Arial"/>
                <w:szCs w:val="22"/>
              </w:rPr>
            </w:pPr>
            <w:r w:rsidRPr="00480CC3">
              <w:rPr>
                <w:rFonts w:cs="Arial"/>
                <w:szCs w:val="22"/>
              </w:rPr>
              <w:t>update VmxSync Status</w:t>
            </w:r>
          </w:p>
        </w:tc>
        <w:tc>
          <w:tcPr>
            <w:tcW w:w="2156" w:type="dxa"/>
            <w:tcBorders>
              <w:top w:val="single" w:sz="4" w:space="0" w:color="auto"/>
              <w:left w:val="single" w:sz="4" w:space="0" w:color="auto"/>
              <w:bottom w:val="single" w:sz="4" w:space="0" w:color="auto"/>
            </w:tcBorders>
          </w:tcPr>
          <w:p w14:paraId="320E5FED" w14:textId="77777777" w:rsidR="00DE74D0" w:rsidRPr="00E50E59" w:rsidRDefault="00DE74D0" w:rsidP="006A0BC4">
            <w:pPr>
              <w:numPr>
                <w:ilvl w:val="12"/>
                <w:numId w:val="0"/>
              </w:numPr>
              <w:rPr>
                <w:rFonts w:cs="Arial"/>
                <w:szCs w:val="22"/>
              </w:rPr>
            </w:pPr>
          </w:p>
        </w:tc>
      </w:tr>
      <w:tr w:rsidR="00DE74D0" w14:paraId="6C7B149F" w14:textId="77777777" w:rsidTr="00BA6130">
        <w:tc>
          <w:tcPr>
            <w:tcW w:w="2698" w:type="dxa"/>
            <w:tcBorders>
              <w:top w:val="single" w:sz="4" w:space="0" w:color="auto"/>
              <w:bottom w:val="single" w:sz="4" w:space="0" w:color="auto"/>
              <w:right w:val="single" w:sz="4" w:space="0" w:color="auto"/>
            </w:tcBorders>
          </w:tcPr>
          <w:p w14:paraId="1205DBC7" w14:textId="0848FC82" w:rsidR="00DE74D0" w:rsidRPr="00E50E59" w:rsidRDefault="00DE74D0" w:rsidP="00BB703B">
            <w:pPr>
              <w:numPr>
                <w:ilvl w:val="12"/>
                <w:numId w:val="0"/>
              </w:numPr>
              <w:rPr>
                <w:rFonts w:cs="Arial"/>
                <w:szCs w:val="22"/>
              </w:rPr>
            </w:pPr>
            <w:r w:rsidRPr="00480CC3">
              <w:rPr>
                <w:rFonts w:cs="Arial"/>
                <w:szCs w:val="22"/>
              </w:rPr>
              <w:t xml:space="preserve">private void updateVmxSyncStatus(int subscriberId, List&lt;String&gt; </w:t>
            </w:r>
            <w:r w:rsidRPr="00480CC3">
              <w:rPr>
                <w:rFonts w:cs="Arial"/>
                <w:szCs w:val="22"/>
              </w:rPr>
              <w:lastRenderedPageBreak/>
              <w:t>setTopBoxIdsForCASDeviceId , List&lt;String&gt; itvDeviceIdsForCASDeviceId , List&lt;String&gt; packageIds,List&lt;String&gt; setTopBoxIdsForMacAddress, List&lt;String&gt; itvDeviceIdsForDeviceId, boolean isAddOperation)</w:t>
            </w:r>
          </w:p>
        </w:tc>
        <w:tc>
          <w:tcPr>
            <w:tcW w:w="4410" w:type="dxa"/>
            <w:tcBorders>
              <w:top w:val="single" w:sz="4" w:space="0" w:color="auto"/>
              <w:left w:val="single" w:sz="4" w:space="0" w:color="auto"/>
              <w:bottom w:val="single" w:sz="4" w:space="0" w:color="auto"/>
              <w:right w:val="single" w:sz="4" w:space="0" w:color="auto"/>
            </w:tcBorders>
          </w:tcPr>
          <w:p w14:paraId="05CD2AA7" w14:textId="77777777" w:rsidR="00DE74D0" w:rsidRPr="00E50E59" w:rsidRDefault="00DE74D0" w:rsidP="006A0BC4">
            <w:pPr>
              <w:numPr>
                <w:ilvl w:val="12"/>
                <w:numId w:val="0"/>
              </w:numPr>
              <w:rPr>
                <w:rFonts w:cs="Arial"/>
                <w:szCs w:val="22"/>
              </w:rPr>
            </w:pPr>
            <w:r w:rsidRPr="00480CC3">
              <w:rPr>
                <w:rFonts w:cs="Arial"/>
                <w:szCs w:val="22"/>
              </w:rPr>
              <w:lastRenderedPageBreak/>
              <w:t>Update subscriber vmx sync status in DB</w:t>
            </w:r>
          </w:p>
        </w:tc>
        <w:tc>
          <w:tcPr>
            <w:tcW w:w="2156" w:type="dxa"/>
            <w:tcBorders>
              <w:top w:val="single" w:sz="4" w:space="0" w:color="auto"/>
              <w:left w:val="single" w:sz="4" w:space="0" w:color="auto"/>
              <w:bottom w:val="single" w:sz="4" w:space="0" w:color="auto"/>
            </w:tcBorders>
          </w:tcPr>
          <w:p w14:paraId="2AE9F57A" w14:textId="77777777" w:rsidR="00DE74D0" w:rsidRPr="00E50E59" w:rsidRDefault="00DE74D0" w:rsidP="006A0BC4">
            <w:pPr>
              <w:numPr>
                <w:ilvl w:val="12"/>
                <w:numId w:val="0"/>
              </w:numPr>
              <w:rPr>
                <w:rFonts w:cs="Arial"/>
                <w:szCs w:val="22"/>
              </w:rPr>
            </w:pPr>
          </w:p>
        </w:tc>
      </w:tr>
      <w:tr w:rsidR="00DE74D0" w14:paraId="07BE4C97" w14:textId="77777777" w:rsidTr="00BA6130">
        <w:tc>
          <w:tcPr>
            <w:tcW w:w="2698" w:type="dxa"/>
            <w:tcBorders>
              <w:top w:val="single" w:sz="4" w:space="0" w:color="auto"/>
              <w:bottom w:val="single" w:sz="4" w:space="0" w:color="auto"/>
              <w:right w:val="single" w:sz="4" w:space="0" w:color="auto"/>
            </w:tcBorders>
          </w:tcPr>
          <w:p w14:paraId="48D306A8" w14:textId="730BB89A" w:rsidR="00DE74D0" w:rsidRPr="00480CC3" w:rsidRDefault="00DE74D0" w:rsidP="006A0BC4">
            <w:pPr>
              <w:numPr>
                <w:ilvl w:val="12"/>
                <w:numId w:val="0"/>
              </w:numPr>
              <w:rPr>
                <w:rFonts w:cs="Arial"/>
                <w:szCs w:val="22"/>
              </w:rPr>
            </w:pPr>
            <w:r w:rsidRPr="00D34C8F">
              <w:rPr>
                <w:rFonts w:cs="Arial"/>
                <w:szCs w:val="22"/>
              </w:rPr>
              <w:lastRenderedPageBreak/>
              <w:t>private void generateUpdateQueriesForDevice(List&lt;String&gt; list, List&lt;String&gt; allQueries, String query, boolean isNumber)</w:t>
            </w:r>
          </w:p>
        </w:tc>
        <w:tc>
          <w:tcPr>
            <w:tcW w:w="4410" w:type="dxa"/>
            <w:tcBorders>
              <w:top w:val="single" w:sz="4" w:space="0" w:color="auto"/>
              <w:left w:val="single" w:sz="4" w:space="0" w:color="auto"/>
              <w:bottom w:val="single" w:sz="4" w:space="0" w:color="auto"/>
              <w:right w:val="single" w:sz="4" w:space="0" w:color="auto"/>
            </w:tcBorders>
          </w:tcPr>
          <w:p w14:paraId="62B32E46" w14:textId="77777777" w:rsidR="00DE74D0" w:rsidRPr="00480CC3" w:rsidRDefault="00DE74D0" w:rsidP="006A0BC4">
            <w:pPr>
              <w:numPr>
                <w:ilvl w:val="12"/>
                <w:numId w:val="0"/>
              </w:numPr>
              <w:rPr>
                <w:rFonts w:cs="Arial"/>
                <w:szCs w:val="22"/>
              </w:rPr>
            </w:pPr>
            <w:r w:rsidRPr="00D34C8F">
              <w:rPr>
                <w:rFonts w:cs="Arial"/>
                <w:szCs w:val="22"/>
              </w:rPr>
              <w:t>Generate update queries for devices.</w:t>
            </w:r>
          </w:p>
        </w:tc>
        <w:tc>
          <w:tcPr>
            <w:tcW w:w="2156" w:type="dxa"/>
            <w:tcBorders>
              <w:top w:val="single" w:sz="4" w:space="0" w:color="auto"/>
              <w:left w:val="single" w:sz="4" w:space="0" w:color="auto"/>
              <w:bottom w:val="single" w:sz="4" w:space="0" w:color="auto"/>
            </w:tcBorders>
          </w:tcPr>
          <w:p w14:paraId="0F032C11" w14:textId="77777777" w:rsidR="00DE74D0" w:rsidRPr="00E50E59" w:rsidRDefault="00DE74D0" w:rsidP="006A0BC4">
            <w:pPr>
              <w:numPr>
                <w:ilvl w:val="12"/>
                <w:numId w:val="0"/>
              </w:numPr>
              <w:rPr>
                <w:rFonts w:cs="Arial"/>
                <w:szCs w:val="22"/>
              </w:rPr>
            </w:pPr>
          </w:p>
        </w:tc>
      </w:tr>
      <w:tr w:rsidR="00DE74D0" w14:paraId="1916A336" w14:textId="77777777" w:rsidTr="00BA6130">
        <w:tc>
          <w:tcPr>
            <w:tcW w:w="2698" w:type="dxa"/>
            <w:tcBorders>
              <w:top w:val="single" w:sz="4" w:space="0" w:color="auto"/>
              <w:bottom w:val="single" w:sz="4" w:space="0" w:color="auto"/>
              <w:right w:val="single" w:sz="4" w:space="0" w:color="auto"/>
            </w:tcBorders>
          </w:tcPr>
          <w:p w14:paraId="7AFE2948" w14:textId="32154CAC" w:rsidR="00DE74D0" w:rsidRPr="00480CC3" w:rsidRDefault="00DE74D0" w:rsidP="00BB703B">
            <w:pPr>
              <w:numPr>
                <w:ilvl w:val="12"/>
                <w:numId w:val="0"/>
              </w:numPr>
              <w:rPr>
                <w:rFonts w:cs="Arial"/>
                <w:szCs w:val="22"/>
              </w:rPr>
            </w:pPr>
            <w:r w:rsidRPr="003F1C81">
              <w:rPr>
                <w:rFonts w:cs="Arial"/>
                <w:szCs w:val="22"/>
              </w:rPr>
              <w:t>private void revertModifySubscriberFromVMX(boolean isTMDBOperationDone, boolean isOMICallSuccess, boolean isModify,String sStatus, int stbLimitOLD, int subscriberid)</w:t>
            </w:r>
          </w:p>
        </w:tc>
        <w:tc>
          <w:tcPr>
            <w:tcW w:w="4410" w:type="dxa"/>
            <w:tcBorders>
              <w:top w:val="single" w:sz="4" w:space="0" w:color="auto"/>
              <w:left w:val="single" w:sz="4" w:space="0" w:color="auto"/>
              <w:bottom w:val="single" w:sz="4" w:space="0" w:color="auto"/>
              <w:right w:val="single" w:sz="4" w:space="0" w:color="auto"/>
            </w:tcBorders>
          </w:tcPr>
          <w:p w14:paraId="0382ABB1" w14:textId="77777777" w:rsidR="00DE74D0" w:rsidRPr="00480CC3" w:rsidRDefault="00DE74D0" w:rsidP="006A0BC4">
            <w:pPr>
              <w:numPr>
                <w:ilvl w:val="12"/>
                <w:numId w:val="0"/>
              </w:numPr>
              <w:rPr>
                <w:rFonts w:cs="Arial"/>
                <w:szCs w:val="22"/>
              </w:rPr>
            </w:pPr>
            <w:r w:rsidRPr="003F1C81">
              <w:rPr>
                <w:rFonts w:cs="Arial"/>
                <w:szCs w:val="22"/>
              </w:rPr>
              <w:t>Revert Modify Subscriber From VMX Server</w:t>
            </w:r>
          </w:p>
        </w:tc>
        <w:tc>
          <w:tcPr>
            <w:tcW w:w="2156" w:type="dxa"/>
            <w:tcBorders>
              <w:top w:val="single" w:sz="4" w:space="0" w:color="auto"/>
              <w:left w:val="single" w:sz="4" w:space="0" w:color="auto"/>
              <w:bottom w:val="single" w:sz="4" w:space="0" w:color="auto"/>
            </w:tcBorders>
          </w:tcPr>
          <w:p w14:paraId="47015495" w14:textId="77777777" w:rsidR="00DE74D0" w:rsidRPr="00E50E59" w:rsidRDefault="00DE74D0" w:rsidP="006A0BC4">
            <w:pPr>
              <w:numPr>
                <w:ilvl w:val="12"/>
                <w:numId w:val="0"/>
              </w:numPr>
              <w:rPr>
                <w:rFonts w:cs="Arial"/>
                <w:szCs w:val="22"/>
              </w:rPr>
            </w:pPr>
            <w:r w:rsidRPr="003F1C81">
              <w:rPr>
                <w:rFonts w:cs="Arial"/>
                <w:szCs w:val="22"/>
              </w:rPr>
              <w:t>CException</w:t>
            </w:r>
          </w:p>
        </w:tc>
      </w:tr>
      <w:tr w:rsidR="00DE74D0" w14:paraId="1EB0A67A" w14:textId="77777777" w:rsidTr="00BA6130">
        <w:tc>
          <w:tcPr>
            <w:tcW w:w="2698" w:type="dxa"/>
            <w:tcBorders>
              <w:top w:val="single" w:sz="4" w:space="0" w:color="auto"/>
              <w:bottom w:val="single" w:sz="4" w:space="0" w:color="auto"/>
              <w:right w:val="single" w:sz="4" w:space="0" w:color="auto"/>
            </w:tcBorders>
          </w:tcPr>
          <w:p w14:paraId="1480023F" w14:textId="762B2E3C" w:rsidR="00DE74D0" w:rsidRPr="00480CC3" w:rsidRDefault="00DE74D0" w:rsidP="006A0BC4">
            <w:pPr>
              <w:numPr>
                <w:ilvl w:val="12"/>
                <w:numId w:val="0"/>
              </w:numPr>
              <w:rPr>
                <w:rFonts w:cs="Arial"/>
                <w:szCs w:val="22"/>
              </w:rPr>
            </w:pPr>
            <w:r w:rsidRPr="00BD4B57">
              <w:rPr>
                <w:rFonts w:cs="Arial"/>
                <w:szCs w:val="22"/>
              </w:rPr>
              <w:t>private boolean modifySubscriberToVMX(int subscriberId, int stbLimit)</w:t>
            </w:r>
          </w:p>
        </w:tc>
        <w:tc>
          <w:tcPr>
            <w:tcW w:w="4410" w:type="dxa"/>
            <w:tcBorders>
              <w:top w:val="single" w:sz="4" w:space="0" w:color="auto"/>
              <w:left w:val="single" w:sz="4" w:space="0" w:color="auto"/>
              <w:bottom w:val="single" w:sz="4" w:space="0" w:color="auto"/>
              <w:right w:val="single" w:sz="4" w:space="0" w:color="auto"/>
            </w:tcBorders>
          </w:tcPr>
          <w:p w14:paraId="0DE2E423" w14:textId="77777777" w:rsidR="00DE74D0" w:rsidRPr="00480CC3" w:rsidRDefault="00DE74D0" w:rsidP="006A0BC4">
            <w:pPr>
              <w:numPr>
                <w:ilvl w:val="12"/>
                <w:numId w:val="0"/>
              </w:numPr>
              <w:rPr>
                <w:rFonts w:cs="Arial"/>
                <w:szCs w:val="22"/>
              </w:rPr>
            </w:pPr>
            <w:r w:rsidRPr="00BD4B57">
              <w:rPr>
                <w:rFonts w:cs="Arial"/>
                <w:szCs w:val="22"/>
              </w:rPr>
              <w:t>Modify Subscriber To VMX Server</w:t>
            </w:r>
          </w:p>
        </w:tc>
        <w:tc>
          <w:tcPr>
            <w:tcW w:w="2156" w:type="dxa"/>
            <w:tcBorders>
              <w:top w:val="single" w:sz="4" w:space="0" w:color="auto"/>
              <w:left w:val="single" w:sz="4" w:space="0" w:color="auto"/>
              <w:bottom w:val="single" w:sz="4" w:space="0" w:color="auto"/>
            </w:tcBorders>
          </w:tcPr>
          <w:p w14:paraId="5456BD7F" w14:textId="77777777" w:rsidR="00DE74D0" w:rsidRPr="00E50E59" w:rsidRDefault="00DE74D0" w:rsidP="006A0BC4">
            <w:pPr>
              <w:numPr>
                <w:ilvl w:val="12"/>
                <w:numId w:val="0"/>
              </w:numPr>
              <w:rPr>
                <w:rFonts w:cs="Arial"/>
                <w:szCs w:val="22"/>
              </w:rPr>
            </w:pPr>
            <w:r w:rsidRPr="00BD4B57">
              <w:rPr>
                <w:rFonts w:cs="Arial"/>
                <w:szCs w:val="22"/>
              </w:rPr>
              <w:t>CException</w:t>
            </w:r>
          </w:p>
        </w:tc>
      </w:tr>
      <w:tr w:rsidR="00DE74D0" w14:paraId="03351B4D" w14:textId="77777777" w:rsidTr="00BA6130">
        <w:tc>
          <w:tcPr>
            <w:tcW w:w="2698" w:type="dxa"/>
            <w:tcBorders>
              <w:top w:val="single" w:sz="4" w:space="0" w:color="auto"/>
              <w:bottom w:val="single" w:sz="4" w:space="0" w:color="auto"/>
              <w:right w:val="single" w:sz="4" w:space="0" w:color="auto"/>
            </w:tcBorders>
          </w:tcPr>
          <w:p w14:paraId="79EF5B07" w14:textId="7199A622" w:rsidR="00DE74D0" w:rsidRPr="00480CC3" w:rsidRDefault="00DE74D0" w:rsidP="006A0BC4">
            <w:pPr>
              <w:numPr>
                <w:ilvl w:val="12"/>
                <w:numId w:val="0"/>
              </w:numPr>
              <w:rPr>
                <w:rFonts w:cs="Arial"/>
                <w:szCs w:val="22"/>
              </w:rPr>
            </w:pPr>
            <w:r w:rsidRPr="008E51B3">
              <w:rPr>
                <w:rFonts w:cs="Arial"/>
                <w:szCs w:val="22"/>
              </w:rPr>
              <w:t>private boolean dataProvisioningToVMXForModifySubscriber(int subscriberId, int stbLimitNew)</w:t>
            </w:r>
          </w:p>
        </w:tc>
        <w:tc>
          <w:tcPr>
            <w:tcW w:w="4410" w:type="dxa"/>
            <w:tcBorders>
              <w:top w:val="single" w:sz="4" w:space="0" w:color="auto"/>
              <w:left w:val="single" w:sz="4" w:space="0" w:color="auto"/>
              <w:bottom w:val="single" w:sz="4" w:space="0" w:color="auto"/>
              <w:right w:val="single" w:sz="4" w:space="0" w:color="auto"/>
            </w:tcBorders>
          </w:tcPr>
          <w:p w14:paraId="6E840B09" w14:textId="77777777" w:rsidR="00DE74D0" w:rsidRPr="00480CC3" w:rsidRDefault="00DE74D0" w:rsidP="006A0BC4">
            <w:pPr>
              <w:numPr>
                <w:ilvl w:val="12"/>
                <w:numId w:val="0"/>
              </w:numPr>
              <w:rPr>
                <w:rFonts w:cs="Arial"/>
                <w:szCs w:val="22"/>
              </w:rPr>
            </w:pPr>
            <w:r w:rsidRPr="008E51B3">
              <w:rPr>
                <w:rFonts w:cs="Arial"/>
                <w:szCs w:val="22"/>
              </w:rPr>
              <w:t>Data Provisioning to VXM Server for modify subscriber</w:t>
            </w:r>
          </w:p>
        </w:tc>
        <w:tc>
          <w:tcPr>
            <w:tcW w:w="2156" w:type="dxa"/>
            <w:tcBorders>
              <w:top w:val="single" w:sz="4" w:space="0" w:color="auto"/>
              <w:left w:val="single" w:sz="4" w:space="0" w:color="auto"/>
              <w:bottom w:val="single" w:sz="4" w:space="0" w:color="auto"/>
            </w:tcBorders>
          </w:tcPr>
          <w:p w14:paraId="5AA83CE6" w14:textId="77777777" w:rsidR="00DE74D0" w:rsidRPr="00E50E59" w:rsidRDefault="00DE74D0" w:rsidP="006A0BC4">
            <w:pPr>
              <w:numPr>
                <w:ilvl w:val="12"/>
                <w:numId w:val="0"/>
              </w:numPr>
              <w:rPr>
                <w:rFonts w:cs="Arial"/>
                <w:szCs w:val="22"/>
              </w:rPr>
            </w:pPr>
          </w:p>
        </w:tc>
      </w:tr>
      <w:tr w:rsidR="00DE74D0" w14:paraId="4A0602B6" w14:textId="77777777" w:rsidTr="00BA6130">
        <w:tc>
          <w:tcPr>
            <w:tcW w:w="2698" w:type="dxa"/>
            <w:tcBorders>
              <w:top w:val="single" w:sz="4" w:space="0" w:color="auto"/>
              <w:bottom w:val="single" w:sz="4" w:space="0" w:color="auto"/>
              <w:right w:val="single" w:sz="4" w:space="0" w:color="auto"/>
            </w:tcBorders>
          </w:tcPr>
          <w:p w14:paraId="68E39D3C" w14:textId="7F7F3E53" w:rsidR="00DE74D0" w:rsidRPr="00480CC3" w:rsidRDefault="00DE74D0" w:rsidP="00BB703B">
            <w:pPr>
              <w:numPr>
                <w:ilvl w:val="12"/>
                <w:numId w:val="0"/>
              </w:numPr>
              <w:rPr>
                <w:rFonts w:cs="Arial"/>
                <w:szCs w:val="22"/>
              </w:rPr>
            </w:pPr>
            <w:r w:rsidRPr="00EB04E9">
              <w:rPr>
                <w:rFonts w:cs="Arial"/>
                <w:szCs w:val="22"/>
              </w:rPr>
              <w:t>private void updateVmxSyncStatusForSubs(ISubscriberRemote subscriberRemote, boolean isOMICallSuccess,boolean isOMIServerActive, boolean isCallSync)</w:t>
            </w:r>
          </w:p>
        </w:tc>
        <w:tc>
          <w:tcPr>
            <w:tcW w:w="4410" w:type="dxa"/>
            <w:tcBorders>
              <w:top w:val="single" w:sz="4" w:space="0" w:color="auto"/>
              <w:left w:val="single" w:sz="4" w:space="0" w:color="auto"/>
              <w:bottom w:val="single" w:sz="4" w:space="0" w:color="auto"/>
              <w:right w:val="single" w:sz="4" w:space="0" w:color="auto"/>
            </w:tcBorders>
          </w:tcPr>
          <w:p w14:paraId="7F1407E5" w14:textId="77777777" w:rsidR="00DE74D0" w:rsidRPr="00480CC3" w:rsidRDefault="00DE74D0" w:rsidP="006A0BC4">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3E7FDB1F" w14:textId="77777777" w:rsidR="00DE74D0" w:rsidRPr="00E50E59" w:rsidRDefault="00DE74D0" w:rsidP="006A0BC4">
            <w:pPr>
              <w:numPr>
                <w:ilvl w:val="12"/>
                <w:numId w:val="0"/>
              </w:numPr>
              <w:rPr>
                <w:rFonts w:cs="Arial"/>
                <w:szCs w:val="22"/>
              </w:rPr>
            </w:pPr>
            <w:r w:rsidRPr="00EB04E9">
              <w:rPr>
                <w:rFonts w:cs="Arial"/>
                <w:szCs w:val="22"/>
              </w:rPr>
              <w:t>RemoteException, CException</w:t>
            </w:r>
          </w:p>
        </w:tc>
      </w:tr>
      <w:tr w:rsidR="00DE74D0" w14:paraId="0A46614D" w14:textId="77777777" w:rsidTr="00BA6130">
        <w:tc>
          <w:tcPr>
            <w:tcW w:w="2698" w:type="dxa"/>
            <w:tcBorders>
              <w:top w:val="single" w:sz="4" w:space="0" w:color="auto"/>
              <w:bottom w:val="single" w:sz="4" w:space="0" w:color="auto"/>
              <w:right w:val="single" w:sz="4" w:space="0" w:color="auto"/>
            </w:tcBorders>
          </w:tcPr>
          <w:p w14:paraId="7A95F1E7" w14:textId="0EE98E5C" w:rsidR="00DE74D0" w:rsidRPr="00480CC3" w:rsidRDefault="00DE74D0" w:rsidP="00BB703B">
            <w:pPr>
              <w:numPr>
                <w:ilvl w:val="12"/>
                <w:numId w:val="0"/>
              </w:numPr>
              <w:rPr>
                <w:rFonts w:cs="Arial"/>
                <w:szCs w:val="22"/>
              </w:rPr>
            </w:pPr>
            <w:r w:rsidRPr="00EB04E9">
              <w:rPr>
                <w:rFonts w:cs="Arial"/>
                <w:szCs w:val="22"/>
              </w:rPr>
              <w:t>private void revertChgOfDelSubsInVMX(boolean isTMDBOperationDone, ISubscriberRemote subscriberRemote,boolean isOMICallSuccess)</w:t>
            </w:r>
          </w:p>
        </w:tc>
        <w:tc>
          <w:tcPr>
            <w:tcW w:w="4410" w:type="dxa"/>
            <w:tcBorders>
              <w:top w:val="single" w:sz="4" w:space="0" w:color="auto"/>
              <w:left w:val="single" w:sz="4" w:space="0" w:color="auto"/>
              <w:bottom w:val="single" w:sz="4" w:space="0" w:color="auto"/>
              <w:right w:val="single" w:sz="4" w:space="0" w:color="auto"/>
            </w:tcBorders>
          </w:tcPr>
          <w:p w14:paraId="656E3349" w14:textId="77777777" w:rsidR="00DE74D0" w:rsidRPr="00480CC3" w:rsidRDefault="00DE74D0" w:rsidP="006A0BC4">
            <w:pPr>
              <w:numPr>
                <w:ilvl w:val="12"/>
                <w:numId w:val="0"/>
              </w:numPr>
              <w:rPr>
                <w:rFonts w:cs="Arial"/>
                <w:szCs w:val="22"/>
              </w:rPr>
            </w:pPr>
            <w:r w:rsidRPr="00EB04E9">
              <w:rPr>
                <w:rFonts w:cs="Arial"/>
                <w:szCs w:val="22"/>
              </w:rPr>
              <w:t>Revert changes of delete subscriber in VMX</w:t>
            </w:r>
          </w:p>
        </w:tc>
        <w:tc>
          <w:tcPr>
            <w:tcW w:w="2156" w:type="dxa"/>
            <w:tcBorders>
              <w:top w:val="single" w:sz="4" w:space="0" w:color="auto"/>
              <w:left w:val="single" w:sz="4" w:space="0" w:color="auto"/>
              <w:bottom w:val="single" w:sz="4" w:space="0" w:color="auto"/>
            </w:tcBorders>
          </w:tcPr>
          <w:p w14:paraId="4FB267D6" w14:textId="77777777" w:rsidR="00DE74D0" w:rsidRPr="00E50E59" w:rsidRDefault="00DE74D0" w:rsidP="006A0BC4">
            <w:pPr>
              <w:numPr>
                <w:ilvl w:val="12"/>
                <w:numId w:val="0"/>
              </w:numPr>
              <w:rPr>
                <w:rFonts w:cs="Arial"/>
                <w:szCs w:val="22"/>
              </w:rPr>
            </w:pPr>
            <w:r w:rsidRPr="00EB04E9">
              <w:rPr>
                <w:rFonts w:cs="Arial"/>
                <w:szCs w:val="22"/>
              </w:rPr>
              <w:t>Exception</w:t>
            </w:r>
          </w:p>
        </w:tc>
      </w:tr>
      <w:tr w:rsidR="00DE74D0" w14:paraId="39514CC6" w14:textId="77777777" w:rsidTr="00BA6130">
        <w:tc>
          <w:tcPr>
            <w:tcW w:w="2698" w:type="dxa"/>
            <w:tcBorders>
              <w:top w:val="single" w:sz="4" w:space="0" w:color="auto"/>
              <w:bottom w:val="single" w:sz="4" w:space="0" w:color="auto"/>
              <w:right w:val="single" w:sz="4" w:space="0" w:color="auto"/>
            </w:tcBorders>
          </w:tcPr>
          <w:p w14:paraId="2DA12182" w14:textId="2CE4CBAC" w:rsidR="00DE74D0" w:rsidRPr="00480CC3" w:rsidRDefault="00DE74D0" w:rsidP="00BB703B">
            <w:pPr>
              <w:numPr>
                <w:ilvl w:val="12"/>
                <w:numId w:val="0"/>
              </w:numPr>
              <w:rPr>
                <w:rFonts w:cs="Arial"/>
                <w:szCs w:val="22"/>
              </w:rPr>
            </w:pPr>
            <w:r w:rsidRPr="00AC6244">
              <w:rPr>
                <w:rFonts w:cs="Arial"/>
                <w:szCs w:val="22"/>
              </w:rPr>
              <w:t xml:space="preserve">private void revertChangesInVMX(int subscriberId, ISubscriberRemote subscriberRemote, boolean </w:t>
            </w:r>
            <w:r w:rsidRPr="00AC6244">
              <w:rPr>
                <w:rFonts w:cs="Arial"/>
                <w:szCs w:val="22"/>
              </w:rPr>
              <w:lastRenderedPageBreak/>
              <w:t>isOMICallSuccess, boolean isTMDBOperationDone,List&lt;String&gt; setTopBoxIdsForCASDeviceId, List&lt;String&gt; itvDeviceIdsForCASDeviceId,List&lt;String&gt; setTopBoxIdsForMacAddress, List&lt;String&gt; itvDeviceIdsForDeviceId, List&lt;String&gt; packageIds)</w:t>
            </w:r>
          </w:p>
        </w:tc>
        <w:tc>
          <w:tcPr>
            <w:tcW w:w="4410" w:type="dxa"/>
            <w:tcBorders>
              <w:top w:val="single" w:sz="4" w:space="0" w:color="auto"/>
              <w:left w:val="single" w:sz="4" w:space="0" w:color="auto"/>
              <w:bottom w:val="single" w:sz="4" w:space="0" w:color="auto"/>
              <w:right w:val="single" w:sz="4" w:space="0" w:color="auto"/>
            </w:tcBorders>
          </w:tcPr>
          <w:p w14:paraId="198F3F30" w14:textId="77777777" w:rsidR="00DE74D0" w:rsidRPr="00480CC3" w:rsidRDefault="00DE74D0" w:rsidP="006A0BC4">
            <w:pPr>
              <w:numPr>
                <w:ilvl w:val="12"/>
                <w:numId w:val="0"/>
              </w:numPr>
              <w:rPr>
                <w:rFonts w:cs="Arial"/>
                <w:szCs w:val="22"/>
              </w:rPr>
            </w:pPr>
            <w:r w:rsidRPr="00AC6244">
              <w:rPr>
                <w:rFonts w:cs="Arial"/>
                <w:szCs w:val="22"/>
              </w:rPr>
              <w:lastRenderedPageBreak/>
              <w:t>Revert changes in VMX due to error</w:t>
            </w:r>
          </w:p>
        </w:tc>
        <w:tc>
          <w:tcPr>
            <w:tcW w:w="2156" w:type="dxa"/>
            <w:tcBorders>
              <w:top w:val="single" w:sz="4" w:space="0" w:color="auto"/>
              <w:left w:val="single" w:sz="4" w:space="0" w:color="auto"/>
              <w:bottom w:val="single" w:sz="4" w:space="0" w:color="auto"/>
            </w:tcBorders>
          </w:tcPr>
          <w:p w14:paraId="2777C871" w14:textId="77777777" w:rsidR="00DE74D0" w:rsidRPr="00E50E59" w:rsidRDefault="00DE74D0" w:rsidP="006A0BC4">
            <w:pPr>
              <w:numPr>
                <w:ilvl w:val="12"/>
                <w:numId w:val="0"/>
              </w:numPr>
              <w:rPr>
                <w:rFonts w:cs="Arial"/>
                <w:szCs w:val="22"/>
              </w:rPr>
            </w:pPr>
          </w:p>
        </w:tc>
      </w:tr>
    </w:tbl>
    <w:p w14:paraId="7EFB2AD5" w14:textId="77777777" w:rsidR="00DE74D0" w:rsidRDefault="00DE74D0" w:rsidP="00DE74D0">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E74D0" w14:paraId="795D5911" w14:textId="77777777" w:rsidTr="00BA6130">
        <w:tc>
          <w:tcPr>
            <w:tcW w:w="2698" w:type="dxa"/>
            <w:tcBorders>
              <w:top w:val="single" w:sz="4" w:space="0" w:color="auto"/>
              <w:bottom w:val="single" w:sz="4" w:space="0" w:color="auto"/>
              <w:right w:val="single" w:sz="4" w:space="0" w:color="auto"/>
            </w:tcBorders>
            <w:shd w:val="clear" w:color="auto" w:fill="000000"/>
          </w:tcPr>
          <w:p w14:paraId="04A72498" w14:textId="77777777" w:rsidR="00DE74D0" w:rsidRDefault="00DE74D0" w:rsidP="006A0BC4">
            <w:pPr>
              <w:numPr>
                <w:ilvl w:val="12"/>
                <w:numId w:val="0"/>
              </w:numPr>
              <w:tabs>
                <w:tab w:val="right" w:pos="3960"/>
              </w:tabs>
              <w:jc w:val="center"/>
              <w:rPr>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1B338E66" w14:textId="77777777" w:rsidR="00DE74D0" w:rsidRDefault="00DE74D0" w:rsidP="006A0BC4">
            <w:pPr>
              <w:numPr>
                <w:ilvl w:val="12"/>
                <w:numId w:val="0"/>
              </w:numPr>
              <w:tabs>
                <w:tab w:val="right" w:pos="3960"/>
              </w:tabs>
              <w:jc w:val="center"/>
              <w:rPr>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23EA94DB" w14:textId="77777777" w:rsidR="00DE74D0" w:rsidRDefault="00DE74D0" w:rsidP="006A0BC4">
            <w:pPr>
              <w:numPr>
                <w:ilvl w:val="12"/>
                <w:numId w:val="0"/>
              </w:numPr>
              <w:tabs>
                <w:tab w:val="right" w:pos="3960"/>
              </w:tabs>
              <w:jc w:val="center"/>
              <w:rPr>
                <w:b/>
                <w:bCs/>
                <w:i/>
                <w:iCs/>
                <w:color w:val="FFFFFF"/>
                <w:sz w:val="20"/>
              </w:rPr>
            </w:pPr>
            <w:r>
              <w:rPr>
                <w:b/>
                <w:bCs/>
                <w:i/>
                <w:iCs/>
                <w:color w:val="FFFFFF"/>
                <w:sz w:val="20"/>
              </w:rPr>
              <w:t>Exception</w:t>
            </w:r>
          </w:p>
        </w:tc>
      </w:tr>
      <w:tr w:rsidR="00DE74D0" w14:paraId="45F39703" w14:textId="77777777" w:rsidTr="00BA6130">
        <w:tc>
          <w:tcPr>
            <w:tcW w:w="2698" w:type="dxa"/>
            <w:tcBorders>
              <w:top w:val="single" w:sz="4" w:space="0" w:color="auto"/>
              <w:bottom w:val="single" w:sz="4" w:space="0" w:color="auto"/>
              <w:right w:val="single" w:sz="4" w:space="0" w:color="auto"/>
            </w:tcBorders>
          </w:tcPr>
          <w:p w14:paraId="0D2ED445" w14:textId="77777777" w:rsidR="00DE74D0" w:rsidRDefault="00DE74D0" w:rsidP="006A0BC4">
            <w:pPr>
              <w:numPr>
                <w:ilvl w:val="12"/>
                <w:numId w:val="0"/>
              </w:numPr>
              <w:rPr>
                <w:rFonts w:cs="Arial"/>
                <w:szCs w:val="22"/>
              </w:rPr>
            </w:pPr>
            <w:r w:rsidRPr="00963365">
              <w:rPr>
                <w:rFonts w:cs="Arial"/>
                <w:szCs w:val="22"/>
              </w:rPr>
              <w:t>public void ejbCreate()</w:t>
            </w:r>
          </w:p>
        </w:tc>
        <w:tc>
          <w:tcPr>
            <w:tcW w:w="4410" w:type="dxa"/>
            <w:tcBorders>
              <w:top w:val="single" w:sz="4" w:space="0" w:color="auto"/>
              <w:left w:val="single" w:sz="4" w:space="0" w:color="auto"/>
              <w:bottom w:val="single" w:sz="4" w:space="0" w:color="auto"/>
              <w:right w:val="single" w:sz="4" w:space="0" w:color="auto"/>
            </w:tcBorders>
          </w:tcPr>
          <w:p w14:paraId="58920E8A" w14:textId="77777777" w:rsidR="00DE74D0" w:rsidRDefault="00DE74D0" w:rsidP="006A0BC4">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7644BC2A" w14:textId="77777777" w:rsidR="00DE74D0" w:rsidRDefault="00DE74D0" w:rsidP="006A0BC4">
            <w:pPr>
              <w:numPr>
                <w:ilvl w:val="12"/>
                <w:numId w:val="0"/>
              </w:numPr>
              <w:rPr>
                <w:rFonts w:cs="Arial"/>
                <w:szCs w:val="22"/>
              </w:rPr>
            </w:pPr>
            <w:r w:rsidRPr="00963365">
              <w:rPr>
                <w:rFonts w:cs="Arial"/>
                <w:szCs w:val="22"/>
              </w:rPr>
              <w:t>CreateException</w:t>
            </w:r>
          </w:p>
        </w:tc>
      </w:tr>
      <w:tr w:rsidR="00DE74D0" w14:paraId="3F891B2D" w14:textId="77777777" w:rsidTr="00BA6130">
        <w:tc>
          <w:tcPr>
            <w:tcW w:w="2698" w:type="dxa"/>
            <w:tcBorders>
              <w:top w:val="single" w:sz="4" w:space="0" w:color="auto"/>
              <w:bottom w:val="single" w:sz="4" w:space="0" w:color="auto"/>
              <w:right w:val="single" w:sz="4" w:space="0" w:color="auto"/>
            </w:tcBorders>
          </w:tcPr>
          <w:p w14:paraId="2CF51C64" w14:textId="60665B33" w:rsidR="00DE74D0" w:rsidRPr="00CD12F5" w:rsidRDefault="00DE74D0" w:rsidP="006A0BC4">
            <w:pPr>
              <w:numPr>
                <w:ilvl w:val="12"/>
                <w:numId w:val="0"/>
              </w:numPr>
              <w:rPr>
                <w:rFonts w:cs="Arial"/>
                <w:szCs w:val="22"/>
              </w:rPr>
            </w:pPr>
            <w:r w:rsidRPr="00963365">
              <w:rPr>
                <w:rFonts w:cs="Arial"/>
                <w:szCs w:val="22"/>
              </w:rPr>
              <w:t>public CEntityModel insert(CEntityModel subscriber)</w:t>
            </w:r>
          </w:p>
        </w:tc>
        <w:tc>
          <w:tcPr>
            <w:tcW w:w="4410" w:type="dxa"/>
            <w:tcBorders>
              <w:top w:val="single" w:sz="4" w:space="0" w:color="auto"/>
              <w:left w:val="single" w:sz="4" w:space="0" w:color="auto"/>
              <w:bottom w:val="single" w:sz="4" w:space="0" w:color="auto"/>
              <w:right w:val="single" w:sz="4" w:space="0" w:color="auto"/>
            </w:tcBorders>
          </w:tcPr>
          <w:p w14:paraId="524EFB0C" w14:textId="77777777" w:rsidR="00DE74D0" w:rsidRPr="00963365" w:rsidRDefault="00DE74D0" w:rsidP="006A0BC4">
            <w:pPr>
              <w:numPr>
                <w:ilvl w:val="12"/>
                <w:numId w:val="0"/>
              </w:numPr>
              <w:rPr>
                <w:rFonts w:cs="Arial"/>
                <w:szCs w:val="22"/>
              </w:rPr>
            </w:pPr>
            <w:r w:rsidRPr="00963365">
              <w:rPr>
                <w:rFonts w:cs="Arial"/>
                <w:szCs w:val="22"/>
              </w:rPr>
              <w:t>Inserts a Subscriber into the store through the CSubscriberEntityBean. The Entitymodel is validated by the</w:t>
            </w:r>
          </w:p>
          <w:p w14:paraId="3B01E994" w14:textId="77777777" w:rsidR="00DE74D0" w:rsidRPr="00CD12F5" w:rsidRDefault="00DE74D0" w:rsidP="006A0BC4">
            <w:pPr>
              <w:numPr>
                <w:ilvl w:val="12"/>
                <w:numId w:val="0"/>
              </w:numPr>
              <w:rPr>
                <w:rFonts w:cs="Arial"/>
                <w:szCs w:val="22"/>
              </w:rPr>
            </w:pPr>
            <w:r>
              <w:rPr>
                <w:rFonts w:cs="Arial"/>
                <w:szCs w:val="22"/>
              </w:rPr>
              <w:t xml:space="preserve"> </w:t>
            </w:r>
            <w:r w:rsidRPr="00963365">
              <w:rPr>
                <w:rFonts w:cs="Arial"/>
                <w:szCs w:val="22"/>
              </w:rPr>
              <w:t>DescriptionSessionBean and then fresh ids are generated and then sent to the entitybean for insertion</w:t>
            </w:r>
          </w:p>
        </w:tc>
        <w:tc>
          <w:tcPr>
            <w:tcW w:w="2156" w:type="dxa"/>
            <w:tcBorders>
              <w:top w:val="single" w:sz="4" w:space="0" w:color="auto"/>
              <w:left w:val="single" w:sz="4" w:space="0" w:color="auto"/>
              <w:bottom w:val="single" w:sz="4" w:space="0" w:color="auto"/>
            </w:tcBorders>
          </w:tcPr>
          <w:p w14:paraId="536AB406" w14:textId="77777777" w:rsidR="00DE74D0" w:rsidRPr="00CD12F5" w:rsidRDefault="00DE74D0" w:rsidP="006A0BC4">
            <w:pPr>
              <w:numPr>
                <w:ilvl w:val="12"/>
                <w:numId w:val="0"/>
              </w:numPr>
              <w:rPr>
                <w:rFonts w:cs="Arial"/>
                <w:szCs w:val="22"/>
              </w:rPr>
            </w:pPr>
            <w:r w:rsidRPr="00963365">
              <w:rPr>
                <w:rFonts w:cs="Arial"/>
                <w:szCs w:val="22"/>
              </w:rPr>
              <w:t>CException, UDFException, Exception</w:t>
            </w:r>
          </w:p>
        </w:tc>
      </w:tr>
      <w:tr w:rsidR="00DE74D0" w14:paraId="470922AC" w14:textId="77777777" w:rsidTr="00BA6130">
        <w:tc>
          <w:tcPr>
            <w:tcW w:w="2698" w:type="dxa"/>
            <w:tcBorders>
              <w:top w:val="single" w:sz="4" w:space="0" w:color="auto"/>
              <w:bottom w:val="single" w:sz="4" w:space="0" w:color="auto"/>
              <w:right w:val="single" w:sz="4" w:space="0" w:color="auto"/>
            </w:tcBorders>
          </w:tcPr>
          <w:p w14:paraId="09E474C1" w14:textId="51C5ABF0" w:rsidR="00DE74D0" w:rsidRPr="00E63186" w:rsidRDefault="00DE74D0" w:rsidP="006A0BC4">
            <w:pPr>
              <w:numPr>
                <w:ilvl w:val="12"/>
                <w:numId w:val="0"/>
              </w:numPr>
              <w:rPr>
                <w:rFonts w:cs="Arial"/>
                <w:szCs w:val="22"/>
              </w:rPr>
            </w:pPr>
            <w:r w:rsidRPr="006747F8">
              <w:rPr>
                <w:rFonts w:cs="Arial"/>
                <w:szCs w:val="22"/>
              </w:rPr>
              <w:t>public CEntityModel insertAndPopulate(CEntityModel subscriber)</w:t>
            </w:r>
          </w:p>
        </w:tc>
        <w:tc>
          <w:tcPr>
            <w:tcW w:w="4410" w:type="dxa"/>
            <w:tcBorders>
              <w:top w:val="single" w:sz="4" w:space="0" w:color="auto"/>
              <w:left w:val="single" w:sz="4" w:space="0" w:color="auto"/>
              <w:bottom w:val="single" w:sz="4" w:space="0" w:color="auto"/>
              <w:right w:val="single" w:sz="4" w:space="0" w:color="auto"/>
            </w:tcBorders>
          </w:tcPr>
          <w:p w14:paraId="1C5FB6B4" w14:textId="77777777" w:rsidR="00DE74D0" w:rsidRPr="006747F8" w:rsidRDefault="00DE74D0" w:rsidP="006A0BC4">
            <w:pPr>
              <w:numPr>
                <w:ilvl w:val="12"/>
                <w:numId w:val="0"/>
              </w:numPr>
              <w:rPr>
                <w:rFonts w:cs="Arial"/>
                <w:szCs w:val="22"/>
              </w:rPr>
            </w:pPr>
            <w:r w:rsidRPr="006747F8">
              <w:rPr>
                <w:rFonts w:cs="Arial"/>
                <w:szCs w:val="22"/>
              </w:rPr>
              <w:t>Creates (inserts) a new persistent subscriber record. In addition, a viewer and primary contact are automatically</w:t>
            </w:r>
          </w:p>
          <w:p w14:paraId="1EF0DFC6" w14:textId="77777777" w:rsidR="00DE74D0" w:rsidRPr="00E63186" w:rsidRDefault="00DE74D0" w:rsidP="006A0BC4">
            <w:pPr>
              <w:numPr>
                <w:ilvl w:val="12"/>
                <w:numId w:val="0"/>
              </w:numPr>
              <w:rPr>
                <w:rFonts w:cs="Arial"/>
                <w:szCs w:val="22"/>
              </w:rPr>
            </w:pPr>
            <w:r>
              <w:rPr>
                <w:rFonts w:cs="Arial"/>
                <w:szCs w:val="22"/>
              </w:rPr>
              <w:t xml:space="preserve">  </w:t>
            </w:r>
            <w:r w:rsidRPr="006747F8">
              <w:rPr>
                <w:rFonts w:cs="Arial"/>
                <w:szCs w:val="22"/>
              </w:rPr>
              <w:t>created for this subscriber, using default values.</w:t>
            </w:r>
          </w:p>
        </w:tc>
        <w:tc>
          <w:tcPr>
            <w:tcW w:w="2156" w:type="dxa"/>
            <w:tcBorders>
              <w:top w:val="single" w:sz="4" w:space="0" w:color="auto"/>
              <w:left w:val="single" w:sz="4" w:space="0" w:color="auto"/>
              <w:bottom w:val="single" w:sz="4" w:space="0" w:color="auto"/>
            </w:tcBorders>
          </w:tcPr>
          <w:p w14:paraId="19C5743E" w14:textId="77777777" w:rsidR="00DE74D0" w:rsidRPr="00CD12F5" w:rsidRDefault="00DE74D0" w:rsidP="006A0BC4">
            <w:pPr>
              <w:numPr>
                <w:ilvl w:val="12"/>
                <w:numId w:val="0"/>
              </w:numPr>
              <w:rPr>
                <w:rFonts w:cs="Arial"/>
                <w:szCs w:val="22"/>
              </w:rPr>
            </w:pPr>
            <w:r w:rsidRPr="006747F8">
              <w:rPr>
                <w:rFonts w:cs="Arial"/>
                <w:szCs w:val="22"/>
              </w:rPr>
              <w:t>CException, UDFException, Exception</w:t>
            </w:r>
          </w:p>
        </w:tc>
      </w:tr>
      <w:tr w:rsidR="00DE74D0" w14:paraId="05121BA4" w14:textId="77777777" w:rsidTr="00BA6130">
        <w:tc>
          <w:tcPr>
            <w:tcW w:w="2698" w:type="dxa"/>
            <w:tcBorders>
              <w:top w:val="single" w:sz="4" w:space="0" w:color="auto"/>
              <w:bottom w:val="single" w:sz="4" w:space="0" w:color="auto"/>
              <w:right w:val="single" w:sz="4" w:space="0" w:color="auto"/>
            </w:tcBorders>
          </w:tcPr>
          <w:p w14:paraId="44840A82" w14:textId="77777777" w:rsidR="00DE74D0" w:rsidRPr="00D4759C" w:rsidRDefault="00DE74D0" w:rsidP="006A0BC4">
            <w:pPr>
              <w:numPr>
                <w:ilvl w:val="12"/>
                <w:numId w:val="0"/>
              </w:numPr>
              <w:rPr>
                <w:rFonts w:cs="Arial"/>
                <w:szCs w:val="22"/>
              </w:rPr>
            </w:pPr>
          </w:p>
          <w:p w14:paraId="1893F7E4" w14:textId="2761EC0F" w:rsidR="00DE74D0" w:rsidRPr="00E63186" w:rsidRDefault="00DE74D0" w:rsidP="006A0BC4">
            <w:pPr>
              <w:numPr>
                <w:ilvl w:val="12"/>
                <w:numId w:val="0"/>
              </w:numPr>
              <w:rPr>
                <w:rFonts w:cs="Arial"/>
                <w:szCs w:val="22"/>
              </w:rPr>
            </w:pPr>
            <w:r w:rsidRPr="00D4759C">
              <w:rPr>
                <w:rFonts w:cs="Arial"/>
                <w:szCs w:val="22"/>
              </w:rPr>
              <w:t>public CEntityModel update(CEntityModel subscriber, Boolean isNotify)</w:t>
            </w:r>
          </w:p>
        </w:tc>
        <w:tc>
          <w:tcPr>
            <w:tcW w:w="4410" w:type="dxa"/>
            <w:tcBorders>
              <w:top w:val="single" w:sz="4" w:space="0" w:color="auto"/>
              <w:left w:val="single" w:sz="4" w:space="0" w:color="auto"/>
              <w:bottom w:val="single" w:sz="4" w:space="0" w:color="auto"/>
              <w:right w:val="single" w:sz="4" w:space="0" w:color="auto"/>
            </w:tcBorders>
          </w:tcPr>
          <w:p w14:paraId="7F99B76C" w14:textId="77777777" w:rsidR="00DE74D0" w:rsidRPr="001947E8" w:rsidRDefault="00DE74D0" w:rsidP="006A0BC4">
            <w:pPr>
              <w:numPr>
                <w:ilvl w:val="12"/>
                <w:numId w:val="0"/>
              </w:numPr>
              <w:rPr>
                <w:rFonts w:cs="Arial"/>
                <w:szCs w:val="22"/>
              </w:rPr>
            </w:pPr>
            <w:r w:rsidRPr="001947E8">
              <w:rPr>
                <w:rFonts w:cs="Arial"/>
                <w:szCs w:val="22"/>
              </w:rPr>
              <w:t>Updates a Subscriber in the DataStore. This method also validates the passed CEntityModel and then updates the</w:t>
            </w:r>
          </w:p>
          <w:p w14:paraId="471EA305" w14:textId="77777777" w:rsidR="00DE74D0" w:rsidRPr="00E63186" w:rsidRDefault="00DE74D0" w:rsidP="006A0BC4">
            <w:pPr>
              <w:numPr>
                <w:ilvl w:val="12"/>
                <w:numId w:val="0"/>
              </w:numPr>
              <w:rPr>
                <w:rFonts w:cs="Arial"/>
                <w:szCs w:val="22"/>
              </w:rPr>
            </w:pPr>
            <w:r>
              <w:rPr>
                <w:rFonts w:cs="Arial"/>
                <w:szCs w:val="22"/>
              </w:rPr>
              <w:t xml:space="preserve">  </w:t>
            </w:r>
            <w:r w:rsidRPr="001947E8">
              <w:rPr>
                <w:rFonts w:cs="Arial"/>
                <w:szCs w:val="22"/>
              </w:rPr>
              <w:t>data in the DataStore through the CSubscriberEntityBean.</w:t>
            </w:r>
          </w:p>
        </w:tc>
        <w:tc>
          <w:tcPr>
            <w:tcW w:w="2156" w:type="dxa"/>
            <w:tcBorders>
              <w:top w:val="single" w:sz="4" w:space="0" w:color="auto"/>
              <w:left w:val="single" w:sz="4" w:space="0" w:color="auto"/>
              <w:bottom w:val="single" w:sz="4" w:space="0" w:color="auto"/>
            </w:tcBorders>
          </w:tcPr>
          <w:p w14:paraId="7D60C929" w14:textId="77777777" w:rsidR="00DE74D0" w:rsidRDefault="00DE74D0" w:rsidP="006A0BC4">
            <w:pPr>
              <w:numPr>
                <w:ilvl w:val="12"/>
                <w:numId w:val="0"/>
              </w:numPr>
              <w:rPr>
                <w:rFonts w:cs="Arial"/>
                <w:szCs w:val="22"/>
              </w:rPr>
            </w:pPr>
            <w:r w:rsidRPr="00D4759C">
              <w:rPr>
                <w:rFonts w:cs="Arial"/>
                <w:szCs w:val="22"/>
              </w:rPr>
              <w:t>CException</w:t>
            </w:r>
          </w:p>
        </w:tc>
      </w:tr>
      <w:tr w:rsidR="00DE74D0" w14:paraId="6C388694" w14:textId="77777777" w:rsidTr="00BA6130">
        <w:tc>
          <w:tcPr>
            <w:tcW w:w="2698" w:type="dxa"/>
            <w:tcBorders>
              <w:top w:val="single" w:sz="4" w:space="0" w:color="auto"/>
              <w:bottom w:val="single" w:sz="4" w:space="0" w:color="auto"/>
              <w:right w:val="single" w:sz="4" w:space="0" w:color="auto"/>
            </w:tcBorders>
          </w:tcPr>
          <w:p w14:paraId="22BB0BDE" w14:textId="77777777" w:rsidR="00DE74D0" w:rsidRPr="0071782E" w:rsidRDefault="00DE74D0" w:rsidP="006A0BC4">
            <w:pPr>
              <w:numPr>
                <w:ilvl w:val="12"/>
                <w:numId w:val="0"/>
              </w:numPr>
              <w:rPr>
                <w:rFonts w:cs="Arial"/>
                <w:szCs w:val="22"/>
              </w:rPr>
            </w:pPr>
            <w:r w:rsidRPr="00EA31C3">
              <w:rPr>
                <w:rFonts w:cs="Arial"/>
                <w:szCs w:val="22"/>
              </w:rPr>
              <w:t>private boolean isValidPhoneNumber(CEntityModel subscriber)</w:t>
            </w:r>
          </w:p>
        </w:tc>
        <w:tc>
          <w:tcPr>
            <w:tcW w:w="4410" w:type="dxa"/>
            <w:tcBorders>
              <w:top w:val="single" w:sz="4" w:space="0" w:color="auto"/>
              <w:left w:val="single" w:sz="4" w:space="0" w:color="auto"/>
              <w:bottom w:val="single" w:sz="4" w:space="0" w:color="auto"/>
              <w:right w:val="single" w:sz="4" w:space="0" w:color="auto"/>
            </w:tcBorders>
          </w:tcPr>
          <w:p w14:paraId="7CC2FA58" w14:textId="77777777" w:rsidR="00DE74D0" w:rsidRPr="00EA31C3" w:rsidRDefault="00DE74D0" w:rsidP="006A0BC4">
            <w:pPr>
              <w:numPr>
                <w:ilvl w:val="12"/>
                <w:numId w:val="0"/>
              </w:numPr>
              <w:rPr>
                <w:rFonts w:cs="Arial"/>
                <w:szCs w:val="22"/>
              </w:rPr>
            </w:pPr>
            <w:r w:rsidRPr="00EA31C3">
              <w:rPr>
                <w:rFonts w:cs="Arial"/>
                <w:szCs w:val="22"/>
              </w:rPr>
              <w:t>This method validates subscriber's phone number only home and secondary phone are validated as required by CID</w:t>
            </w:r>
          </w:p>
          <w:p w14:paraId="5F0AF2BC" w14:textId="77777777" w:rsidR="00DE74D0" w:rsidRPr="00EA31C3" w:rsidRDefault="00DE74D0" w:rsidP="006A0BC4">
            <w:pPr>
              <w:numPr>
                <w:ilvl w:val="12"/>
                <w:numId w:val="0"/>
              </w:numPr>
              <w:rPr>
                <w:rFonts w:cs="Arial"/>
                <w:szCs w:val="22"/>
              </w:rPr>
            </w:pPr>
            <w:r w:rsidRPr="00EA31C3">
              <w:rPr>
                <w:rFonts w:cs="Arial"/>
                <w:szCs w:val="22"/>
              </w:rPr>
              <w:t>service Any phone number has to be unique for all active subscribers Any phone number has to be 10 digits if it's</w:t>
            </w:r>
          </w:p>
          <w:p w14:paraId="420EFE5F" w14:textId="77777777" w:rsidR="00DE74D0" w:rsidRPr="0071782E" w:rsidRDefault="00DE74D0" w:rsidP="006A0BC4">
            <w:pPr>
              <w:numPr>
                <w:ilvl w:val="12"/>
                <w:numId w:val="0"/>
              </w:numPr>
              <w:rPr>
                <w:rFonts w:cs="Arial"/>
                <w:szCs w:val="22"/>
              </w:rPr>
            </w:pPr>
            <w:r w:rsidRPr="00EA31C3">
              <w:rPr>
                <w:rFonts w:cs="Arial"/>
                <w:szCs w:val="22"/>
              </w:rPr>
              <w:t>in US</w:t>
            </w:r>
          </w:p>
        </w:tc>
        <w:tc>
          <w:tcPr>
            <w:tcW w:w="2156" w:type="dxa"/>
            <w:tcBorders>
              <w:top w:val="single" w:sz="4" w:space="0" w:color="auto"/>
              <w:left w:val="single" w:sz="4" w:space="0" w:color="auto"/>
              <w:bottom w:val="single" w:sz="4" w:space="0" w:color="auto"/>
            </w:tcBorders>
          </w:tcPr>
          <w:p w14:paraId="544167D0" w14:textId="77777777" w:rsidR="00DE74D0" w:rsidRPr="0071782E" w:rsidRDefault="00DE74D0" w:rsidP="006A0BC4">
            <w:pPr>
              <w:numPr>
                <w:ilvl w:val="12"/>
                <w:numId w:val="0"/>
              </w:numPr>
              <w:rPr>
                <w:rFonts w:cs="Arial"/>
                <w:szCs w:val="22"/>
              </w:rPr>
            </w:pPr>
            <w:r w:rsidRPr="00EA31C3">
              <w:rPr>
                <w:rFonts w:cs="Arial"/>
                <w:szCs w:val="22"/>
              </w:rPr>
              <w:t>CException</w:t>
            </w:r>
          </w:p>
        </w:tc>
      </w:tr>
      <w:tr w:rsidR="00DE74D0" w14:paraId="1E875CCB" w14:textId="77777777" w:rsidTr="00BA6130">
        <w:tc>
          <w:tcPr>
            <w:tcW w:w="2698" w:type="dxa"/>
            <w:tcBorders>
              <w:top w:val="single" w:sz="4" w:space="0" w:color="auto"/>
              <w:bottom w:val="single" w:sz="4" w:space="0" w:color="auto"/>
              <w:right w:val="single" w:sz="4" w:space="0" w:color="auto"/>
            </w:tcBorders>
          </w:tcPr>
          <w:p w14:paraId="4F8FCACF" w14:textId="72A9B511" w:rsidR="00DE74D0" w:rsidRPr="0071782E" w:rsidRDefault="00DE74D0" w:rsidP="006A0BC4">
            <w:pPr>
              <w:numPr>
                <w:ilvl w:val="12"/>
                <w:numId w:val="0"/>
              </w:numPr>
              <w:rPr>
                <w:rFonts w:cs="Arial"/>
                <w:szCs w:val="22"/>
              </w:rPr>
            </w:pPr>
            <w:r w:rsidRPr="000A445B">
              <w:rPr>
                <w:rFonts w:cs="Arial"/>
                <w:szCs w:val="22"/>
              </w:rPr>
              <w:t>public CEntityModel deleteSubscriber(int subscriberId, String lastUpdateUserId, boolean isNotify)</w:t>
            </w:r>
          </w:p>
        </w:tc>
        <w:tc>
          <w:tcPr>
            <w:tcW w:w="4410" w:type="dxa"/>
            <w:tcBorders>
              <w:top w:val="single" w:sz="4" w:space="0" w:color="auto"/>
              <w:left w:val="single" w:sz="4" w:space="0" w:color="auto"/>
              <w:bottom w:val="single" w:sz="4" w:space="0" w:color="auto"/>
              <w:right w:val="single" w:sz="4" w:space="0" w:color="auto"/>
            </w:tcBorders>
          </w:tcPr>
          <w:p w14:paraId="5A644888" w14:textId="77777777" w:rsidR="00DE74D0" w:rsidRPr="0071782E" w:rsidRDefault="00DE74D0" w:rsidP="006A0BC4">
            <w:pPr>
              <w:numPr>
                <w:ilvl w:val="12"/>
                <w:numId w:val="0"/>
              </w:numPr>
              <w:rPr>
                <w:rFonts w:cs="Arial"/>
                <w:szCs w:val="22"/>
              </w:rPr>
            </w:pPr>
            <w:r w:rsidRPr="000A445B">
              <w:rPr>
                <w:rFonts w:cs="Arial"/>
                <w:szCs w:val="22"/>
              </w:rPr>
              <w:t>Tags a subscriber as deleted</w:t>
            </w:r>
          </w:p>
        </w:tc>
        <w:tc>
          <w:tcPr>
            <w:tcW w:w="2156" w:type="dxa"/>
            <w:tcBorders>
              <w:top w:val="single" w:sz="4" w:space="0" w:color="auto"/>
              <w:left w:val="single" w:sz="4" w:space="0" w:color="auto"/>
              <w:bottom w:val="single" w:sz="4" w:space="0" w:color="auto"/>
            </w:tcBorders>
          </w:tcPr>
          <w:p w14:paraId="543F615F" w14:textId="77777777" w:rsidR="00DE74D0" w:rsidRPr="0071782E" w:rsidRDefault="00DE74D0" w:rsidP="006A0BC4">
            <w:pPr>
              <w:numPr>
                <w:ilvl w:val="12"/>
                <w:numId w:val="0"/>
              </w:numPr>
              <w:rPr>
                <w:rFonts w:cs="Arial"/>
                <w:szCs w:val="22"/>
              </w:rPr>
            </w:pPr>
            <w:r w:rsidRPr="000A445B">
              <w:rPr>
                <w:rFonts w:cs="Arial"/>
                <w:szCs w:val="22"/>
              </w:rPr>
              <w:t>Exception</w:t>
            </w:r>
          </w:p>
        </w:tc>
      </w:tr>
      <w:tr w:rsidR="00DE74D0" w14:paraId="4AC291D1" w14:textId="77777777" w:rsidTr="00BA6130">
        <w:tc>
          <w:tcPr>
            <w:tcW w:w="2698" w:type="dxa"/>
            <w:tcBorders>
              <w:top w:val="single" w:sz="4" w:space="0" w:color="auto"/>
              <w:bottom w:val="single" w:sz="4" w:space="0" w:color="auto"/>
              <w:right w:val="single" w:sz="4" w:space="0" w:color="auto"/>
            </w:tcBorders>
          </w:tcPr>
          <w:p w14:paraId="49FFA512" w14:textId="1994C8FE" w:rsidR="00DE74D0" w:rsidRPr="00E63186" w:rsidRDefault="00BB703B" w:rsidP="006A0BC4">
            <w:pPr>
              <w:numPr>
                <w:ilvl w:val="12"/>
                <w:numId w:val="0"/>
              </w:numPr>
              <w:rPr>
                <w:rFonts w:cs="Arial"/>
                <w:szCs w:val="22"/>
              </w:rPr>
            </w:pPr>
            <w:r>
              <w:rPr>
                <w:rFonts w:cs="Arial"/>
                <w:szCs w:val="22"/>
              </w:rPr>
              <w:t xml:space="preserve"> </w:t>
            </w:r>
            <w:r w:rsidR="00DE74D0" w:rsidRPr="006F3886">
              <w:rPr>
                <w:rFonts w:cs="Arial"/>
                <w:szCs w:val="22"/>
              </w:rPr>
              <w:t>private CEntityModel activateSubscriber(CEntityModel cem, String lastUpdateUserId, boolean isNotify, boolean notifyTrigger)</w:t>
            </w:r>
          </w:p>
        </w:tc>
        <w:tc>
          <w:tcPr>
            <w:tcW w:w="4410" w:type="dxa"/>
            <w:tcBorders>
              <w:top w:val="single" w:sz="4" w:space="0" w:color="auto"/>
              <w:left w:val="single" w:sz="4" w:space="0" w:color="auto"/>
              <w:bottom w:val="single" w:sz="4" w:space="0" w:color="auto"/>
              <w:right w:val="single" w:sz="4" w:space="0" w:color="auto"/>
            </w:tcBorders>
          </w:tcPr>
          <w:p w14:paraId="6F6C8EC2" w14:textId="77777777" w:rsidR="00DE74D0" w:rsidRPr="00E63186" w:rsidRDefault="00DE74D0" w:rsidP="006A0BC4">
            <w:pPr>
              <w:numPr>
                <w:ilvl w:val="12"/>
                <w:numId w:val="0"/>
              </w:numPr>
              <w:rPr>
                <w:rFonts w:cs="Arial"/>
                <w:szCs w:val="22"/>
              </w:rPr>
            </w:pPr>
            <w:r w:rsidRPr="006F3886">
              <w:rPr>
                <w:rFonts w:cs="Arial"/>
                <w:szCs w:val="22"/>
              </w:rPr>
              <w:t>Activates a Subscriber</w:t>
            </w:r>
          </w:p>
        </w:tc>
        <w:tc>
          <w:tcPr>
            <w:tcW w:w="2156" w:type="dxa"/>
            <w:tcBorders>
              <w:top w:val="single" w:sz="4" w:space="0" w:color="auto"/>
              <w:left w:val="single" w:sz="4" w:space="0" w:color="auto"/>
              <w:bottom w:val="single" w:sz="4" w:space="0" w:color="auto"/>
            </w:tcBorders>
          </w:tcPr>
          <w:p w14:paraId="32ADA5E8" w14:textId="77777777" w:rsidR="00DE74D0" w:rsidRDefault="00DE74D0" w:rsidP="006A0BC4">
            <w:pPr>
              <w:numPr>
                <w:ilvl w:val="12"/>
                <w:numId w:val="0"/>
              </w:numPr>
              <w:rPr>
                <w:rFonts w:cs="Arial"/>
                <w:szCs w:val="22"/>
              </w:rPr>
            </w:pPr>
            <w:r w:rsidRPr="006F3886">
              <w:rPr>
                <w:rFonts w:cs="Arial"/>
                <w:szCs w:val="22"/>
              </w:rPr>
              <w:t>Exception</w:t>
            </w:r>
          </w:p>
        </w:tc>
      </w:tr>
      <w:tr w:rsidR="00DE74D0" w14:paraId="3ABEE94A" w14:textId="77777777" w:rsidTr="00BA6130">
        <w:tc>
          <w:tcPr>
            <w:tcW w:w="2698" w:type="dxa"/>
            <w:tcBorders>
              <w:top w:val="single" w:sz="4" w:space="0" w:color="auto"/>
              <w:bottom w:val="single" w:sz="4" w:space="0" w:color="auto"/>
              <w:right w:val="single" w:sz="4" w:space="0" w:color="auto"/>
            </w:tcBorders>
          </w:tcPr>
          <w:p w14:paraId="2560E548" w14:textId="2DE55551" w:rsidR="00DE74D0" w:rsidRPr="00BB3F2A" w:rsidRDefault="00BB703B" w:rsidP="006A0BC4">
            <w:pPr>
              <w:numPr>
                <w:ilvl w:val="12"/>
                <w:numId w:val="0"/>
              </w:numPr>
              <w:rPr>
                <w:rFonts w:cs="Arial"/>
                <w:szCs w:val="22"/>
              </w:rPr>
            </w:pPr>
            <w:r>
              <w:rPr>
                <w:rFonts w:cs="Arial"/>
                <w:szCs w:val="22"/>
              </w:rPr>
              <w:t xml:space="preserve"> </w:t>
            </w:r>
            <w:r w:rsidR="00DE74D0" w:rsidRPr="00310901">
              <w:rPr>
                <w:rFonts w:cs="Arial"/>
                <w:szCs w:val="22"/>
              </w:rPr>
              <w:t>private CEntityModel inactivateSubscriber(CEntityModel cem, String lastUpdateUserId,boolea</w:t>
            </w:r>
            <w:r w:rsidR="00DE74D0" w:rsidRPr="00310901">
              <w:rPr>
                <w:rFonts w:cs="Arial"/>
                <w:szCs w:val="22"/>
              </w:rPr>
              <w:lastRenderedPageBreak/>
              <w:t>n isNotify, boolean notifyTrigger)</w:t>
            </w:r>
          </w:p>
        </w:tc>
        <w:tc>
          <w:tcPr>
            <w:tcW w:w="4410" w:type="dxa"/>
            <w:tcBorders>
              <w:top w:val="single" w:sz="4" w:space="0" w:color="auto"/>
              <w:left w:val="single" w:sz="4" w:space="0" w:color="auto"/>
              <w:bottom w:val="single" w:sz="4" w:space="0" w:color="auto"/>
              <w:right w:val="single" w:sz="4" w:space="0" w:color="auto"/>
            </w:tcBorders>
          </w:tcPr>
          <w:p w14:paraId="1148B348" w14:textId="77777777" w:rsidR="00DE74D0" w:rsidRPr="00BB3F2A" w:rsidRDefault="00DE74D0" w:rsidP="006A0BC4">
            <w:pPr>
              <w:numPr>
                <w:ilvl w:val="12"/>
                <w:numId w:val="0"/>
              </w:numPr>
              <w:rPr>
                <w:rFonts w:cs="Arial"/>
                <w:szCs w:val="22"/>
              </w:rPr>
            </w:pPr>
            <w:r w:rsidRPr="00310901">
              <w:rPr>
                <w:rFonts w:cs="Arial"/>
                <w:szCs w:val="22"/>
              </w:rPr>
              <w:lastRenderedPageBreak/>
              <w:t>Inactivates a Subscriber</w:t>
            </w:r>
          </w:p>
        </w:tc>
        <w:tc>
          <w:tcPr>
            <w:tcW w:w="2156" w:type="dxa"/>
            <w:tcBorders>
              <w:top w:val="single" w:sz="4" w:space="0" w:color="auto"/>
              <w:left w:val="single" w:sz="4" w:space="0" w:color="auto"/>
              <w:bottom w:val="single" w:sz="4" w:space="0" w:color="auto"/>
            </w:tcBorders>
          </w:tcPr>
          <w:p w14:paraId="2D128682" w14:textId="77777777" w:rsidR="00DE74D0" w:rsidRPr="00BB3F2A" w:rsidRDefault="00DE74D0" w:rsidP="006A0BC4">
            <w:pPr>
              <w:numPr>
                <w:ilvl w:val="12"/>
                <w:numId w:val="0"/>
              </w:numPr>
              <w:rPr>
                <w:rFonts w:cs="Arial"/>
                <w:szCs w:val="22"/>
              </w:rPr>
            </w:pPr>
            <w:r w:rsidRPr="00310901">
              <w:rPr>
                <w:rFonts w:cs="Arial"/>
                <w:szCs w:val="22"/>
              </w:rPr>
              <w:t>Exception</w:t>
            </w:r>
          </w:p>
        </w:tc>
      </w:tr>
      <w:tr w:rsidR="00DE74D0" w14:paraId="0B003FA5" w14:textId="77777777" w:rsidTr="00BA6130">
        <w:tc>
          <w:tcPr>
            <w:tcW w:w="2698" w:type="dxa"/>
            <w:tcBorders>
              <w:top w:val="single" w:sz="4" w:space="0" w:color="auto"/>
              <w:bottom w:val="single" w:sz="4" w:space="0" w:color="auto"/>
              <w:right w:val="single" w:sz="4" w:space="0" w:color="auto"/>
            </w:tcBorders>
          </w:tcPr>
          <w:p w14:paraId="4908A156" w14:textId="699E49FF" w:rsidR="00DE74D0" w:rsidRPr="00BB3F2A" w:rsidRDefault="00BB703B" w:rsidP="006A0BC4">
            <w:pPr>
              <w:numPr>
                <w:ilvl w:val="12"/>
                <w:numId w:val="0"/>
              </w:numPr>
              <w:rPr>
                <w:rFonts w:cs="Arial"/>
                <w:szCs w:val="22"/>
              </w:rPr>
            </w:pPr>
            <w:r>
              <w:rPr>
                <w:rFonts w:cs="Arial"/>
                <w:szCs w:val="22"/>
              </w:rPr>
              <w:lastRenderedPageBreak/>
              <w:t xml:space="preserve"> </w:t>
            </w:r>
            <w:r w:rsidR="00DE74D0" w:rsidRPr="008219A5">
              <w:rPr>
                <w:rFonts w:cs="Arial"/>
                <w:szCs w:val="22"/>
              </w:rPr>
              <w:t>public HashMap assignPackageToSubscriber(CSubscribedPackagesFeature subscribedPackage, boolean isNotify, HashMap subscribedPackagestmp, boolean notifyTrigger)</w:t>
            </w:r>
          </w:p>
        </w:tc>
        <w:tc>
          <w:tcPr>
            <w:tcW w:w="4410" w:type="dxa"/>
            <w:tcBorders>
              <w:top w:val="single" w:sz="4" w:space="0" w:color="auto"/>
              <w:left w:val="single" w:sz="4" w:space="0" w:color="auto"/>
              <w:bottom w:val="single" w:sz="4" w:space="0" w:color="auto"/>
              <w:right w:val="single" w:sz="4" w:space="0" w:color="auto"/>
            </w:tcBorders>
          </w:tcPr>
          <w:p w14:paraId="6B2237D5" w14:textId="77777777" w:rsidR="00DE74D0" w:rsidRPr="00BB3F2A" w:rsidRDefault="00DE74D0" w:rsidP="006A0BC4">
            <w:pPr>
              <w:numPr>
                <w:ilvl w:val="12"/>
                <w:numId w:val="0"/>
              </w:numPr>
              <w:rPr>
                <w:rFonts w:cs="Arial"/>
                <w:szCs w:val="22"/>
              </w:rPr>
            </w:pPr>
            <w:r w:rsidRPr="008219A5">
              <w:rPr>
                <w:rFonts w:cs="Arial"/>
                <w:szCs w:val="22"/>
              </w:rPr>
              <w:t>This method assigns a package to subscriber</w:t>
            </w:r>
          </w:p>
        </w:tc>
        <w:tc>
          <w:tcPr>
            <w:tcW w:w="2156" w:type="dxa"/>
            <w:tcBorders>
              <w:top w:val="single" w:sz="4" w:space="0" w:color="auto"/>
              <w:left w:val="single" w:sz="4" w:space="0" w:color="auto"/>
              <w:bottom w:val="single" w:sz="4" w:space="0" w:color="auto"/>
            </w:tcBorders>
          </w:tcPr>
          <w:p w14:paraId="1AC4CD2F" w14:textId="77777777" w:rsidR="00DE74D0" w:rsidRPr="00BB3F2A" w:rsidRDefault="00DE74D0" w:rsidP="006A0BC4">
            <w:pPr>
              <w:numPr>
                <w:ilvl w:val="12"/>
                <w:numId w:val="0"/>
              </w:numPr>
              <w:rPr>
                <w:rFonts w:cs="Arial"/>
                <w:szCs w:val="22"/>
              </w:rPr>
            </w:pPr>
            <w:r w:rsidRPr="008219A5">
              <w:rPr>
                <w:rFonts w:cs="Arial"/>
                <w:szCs w:val="22"/>
              </w:rPr>
              <w:t>CMandatoryFieldNotFoundException, Exception</w:t>
            </w:r>
          </w:p>
        </w:tc>
      </w:tr>
      <w:tr w:rsidR="00DE74D0" w14:paraId="4F552870" w14:textId="77777777" w:rsidTr="00BA6130">
        <w:tc>
          <w:tcPr>
            <w:tcW w:w="2698" w:type="dxa"/>
            <w:tcBorders>
              <w:top w:val="single" w:sz="4" w:space="0" w:color="auto"/>
              <w:bottom w:val="single" w:sz="4" w:space="0" w:color="auto"/>
              <w:right w:val="single" w:sz="4" w:space="0" w:color="auto"/>
            </w:tcBorders>
          </w:tcPr>
          <w:p w14:paraId="23965FEE" w14:textId="7889B8B0" w:rsidR="00DE74D0" w:rsidRPr="00444F05" w:rsidRDefault="00DE74D0" w:rsidP="006A0BC4">
            <w:pPr>
              <w:numPr>
                <w:ilvl w:val="12"/>
                <w:numId w:val="0"/>
              </w:numPr>
              <w:rPr>
                <w:rFonts w:cs="Arial"/>
                <w:szCs w:val="22"/>
              </w:rPr>
            </w:pPr>
            <w:r w:rsidRPr="00444F05">
              <w:rPr>
                <w:rFonts w:cs="Arial"/>
                <w:szCs w:val="22"/>
              </w:rPr>
              <w:t>public HashMap maintainPackage(CSubscribedPackagesFeature subscribedPackage, boolean isNotify, HashMap subscribedPackagestmp, boolean notifyTrigger)</w:t>
            </w:r>
          </w:p>
          <w:p w14:paraId="5AEAEFC5" w14:textId="77777777" w:rsidR="00DE74D0" w:rsidRPr="00BB3F2A" w:rsidRDefault="00DE74D0" w:rsidP="006A0BC4">
            <w:pPr>
              <w:numPr>
                <w:ilvl w:val="12"/>
                <w:numId w:val="0"/>
              </w:numPr>
              <w:rPr>
                <w:rFonts w:cs="Arial"/>
                <w:szCs w:val="22"/>
              </w:rPr>
            </w:pPr>
            <w:r w:rsidRPr="00444F05">
              <w:rPr>
                <w:rFonts w:cs="Arial"/>
                <w:szCs w:val="22"/>
              </w:rPr>
              <w:t xml:space="preserve">   </w:t>
            </w:r>
          </w:p>
        </w:tc>
        <w:tc>
          <w:tcPr>
            <w:tcW w:w="4410" w:type="dxa"/>
            <w:tcBorders>
              <w:top w:val="single" w:sz="4" w:space="0" w:color="auto"/>
              <w:left w:val="single" w:sz="4" w:space="0" w:color="auto"/>
              <w:bottom w:val="single" w:sz="4" w:space="0" w:color="auto"/>
              <w:right w:val="single" w:sz="4" w:space="0" w:color="auto"/>
            </w:tcBorders>
          </w:tcPr>
          <w:p w14:paraId="01FD4F42" w14:textId="77777777" w:rsidR="00DE74D0" w:rsidRPr="00BB3F2A" w:rsidRDefault="00DE74D0" w:rsidP="006A0BC4">
            <w:pPr>
              <w:numPr>
                <w:ilvl w:val="12"/>
                <w:numId w:val="0"/>
              </w:numPr>
              <w:rPr>
                <w:rFonts w:cs="Arial"/>
                <w:szCs w:val="22"/>
              </w:rPr>
            </w:pPr>
            <w:r w:rsidRPr="00444F05">
              <w:rPr>
                <w:rFonts w:cs="Arial"/>
                <w:szCs w:val="22"/>
              </w:rPr>
              <w:t>This method updates a package already assigned to a subscriber</w:t>
            </w:r>
          </w:p>
        </w:tc>
        <w:tc>
          <w:tcPr>
            <w:tcW w:w="2156" w:type="dxa"/>
            <w:tcBorders>
              <w:top w:val="single" w:sz="4" w:space="0" w:color="auto"/>
              <w:left w:val="single" w:sz="4" w:space="0" w:color="auto"/>
              <w:bottom w:val="single" w:sz="4" w:space="0" w:color="auto"/>
            </w:tcBorders>
          </w:tcPr>
          <w:p w14:paraId="6DD63FA9" w14:textId="77777777" w:rsidR="00DE74D0" w:rsidRPr="00BB3F2A" w:rsidRDefault="00DE74D0" w:rsidP="006A0BC4">
            <w:pPr>
              <w:numPr>
                <w:ilvl w:val="12"/>
                <w:numId w:val="0"/>
              </w:numPr>
              <w:rPr>
                <w:rFonts w:cs="Arial"/>
                <w:szCs w:val="22"/>
              </w:rPr>
            </w:pPr>
            <w:r w:rsidRPr="00444F05">
              <w:rPr>
                <w:rFonts w:cs="Arial"/>
                <w:szCs w:val="22"/>
              </w:rPr>
              <w:t>CMandatoryFieldNotFoundException, Exception</w:t>
            </w:r>
          </w:p>
        </w:tc>
      </w:tr>
      <w:tr w:rsidR="00DE74D0" w14:paraId="5E5994FB" w14:textId="77777777" w:rsidTr="00BA6130">
        <w:tc>
          <w:tcPr>
            <w:tcW w:w="2698" w:type="dxa"/>
            <w:tcBorders>
              <w:top w:val="single" w:sz="4" w:space="0" w:color="auto"/>
              <w:bottom w:val="single" w:sz="4" w:space="0" w:color="auto"/>
              <w:right w:val="single" w:sz="4" w:space="0" w:color="auto"/>
            </w:tcBorders>
          </w:tcPr>
          <w:p w14:paraId="10FD2CC7" w14:textId="567F3E35" w:rsidR="00DE74D0" w:rsidRPr="00FA05DD" w:rsidRDefault="00DE74D0" w:rsidP="006A0BC4">
            <w:pPr>
              <w:numPr>
                <w:ilvl w:val="12"/>
                <w:numId w:val="0"/>
              </w:numPr>
              <w:rPr>
                <w:rFonts w:cs="Arial"/>
                <w:szCs w:val="22"/>
              </w:rPr>
            </w:pPr>
            <w:r w:rsidRPr="00FA05DD">
              <w:rPr>
                <w:rFonts w:cs="Arial"/>
                <w:szCs w:val="22"/>
              </w:rPr>
              <w:t>public HashMap unassignPackageToSubscriber(CSubscribedPackagesFeature subscribedPackage, boolean isNotify, HashMap subscribedPackagestmp, boolean notifyTrigger)</w:t>
            </w:r>
          </w:p>
          <w:p w14:paraId="5BAB8AD5" w14:textId="77777777" w:rsidR="00DE74D0" w:rsidRPr="00444F05" w:rsidRDefault="00DE74D0" w:rsidP="006A0BC4">
            <w:pPr>
              <w:numPr>
                <w:ilvl w:val="12"/>
                <w:numId w:val="0"/>
              </w:numPr>
              <w:rPr>
                <w:rFonts w:cs="Arial"/>
                <w:szCs w:val="22"/>
              </w:rPr>
            </w:pPr>
            <w:r w:rsidRPr="00FA05DD">
              <w:rPr>
                <w:rFonts w:cs="Arial"/>
                <w:szCs w:val="22"/>
              </w:rPr>
              <w:t xml:space="preserve">  </w:t>
            </w:r>
          </w:p>
        </w:tc>
        <w:tc>
          <w:tcPr>
            <w:tcW w:w="4410" w:type="dxa"/>
            <w:tcBorders>
              <w:top w:val="single" w:sz="4" w:space="0" w:color="auto"/>
              <w:left w:val="single" w:sz="4" w:space="0" w:color="auto"/>
              <w:bottom w:val="single" w:sz="4" w:space="0" w:color="auto"/>
              <w:right w:val="single" w:sz="4" w:space="0" w:color="auto"/>
            </w:tcBorders>
          </w:tcPr>
          <w:p w14:paraId="5EFA0497" w14:textId="77777777" w:rsidR="00DE74D0" w:rsidRPr="00444F05" w:rsidRDefault="00DE74D0" w:rsidP="006A0BC4">
            <w:pPr>
              <w:numPr>
                <w:ilvl w:val="12"/>
                <w:numId w:val="0"/>
              </w:numPr>
              <w:rPr>
                <w:rFonts w:cs="Arial"/>
                <w:szCs w:val="22"/>
              </w:rPr>
            </w:pPr>
            <w:r w:rsidRPr="00FA05DD">
              <w:rPr>
                <w:rFonts w:cs="Arial"/>
                <w:szCs w:val="22"/>
              </w:rPr>
              <w:t>This method unassigns a package to subscriber</w:t>
            </w:r>
          </w:p>
        </w:tc>
        <w:tc>
          <w:tcPr>
            <w:tcW w:w="2156" w:type="dxa"/>
            <w:tcBorders>
              <w:top w:val="single" w:sz="4" w:space="0" w:color="auto"/>
              <w:left w:val="single" w:sz="4" w:space="0" w:color="auto"/>
              <w:bottom w:val="single" w:sz="4" w:space="0" w:color="auto"/>
            </w:tcBorders>
          </w:tcPr>
          <w:p w14:paraId="388EEE52" w14:textId="77777777" w:rsidR="00DE74D0" w:rsidRPr="00444F05" w:rsidRDefault="00DE74D0" w:rsidP="006A0BC4">
            <w:pPr>
              <w:numPr>
                <w:ilvl w:val="12"/>
                <w:numId w:val="0"/>
              </w:numPr>
              <w:rPr>
                <w:rFonts w:cs="Arial"/>
                <w:szCs w:val="22"/>
              </w:rPr>
            </w:pPr>
            <w:r w:rsidRPr="00FA05DD">
              <w:rPr>
                <w:rFonts w:cs="Arial"/>
                <w:szCs w:val="22"/>
              </w:rPr>
              <w:t>Exception</w:t>
            </w:r>
          </w:p>
        </w:tc>
      </w:tr>
    </w:tbl>
    <w:p w14:paraId="2DB54F2E" w14:textId="77777777" w:rsidR="00DE74D0" w:rsidRDefault="00DE74D0" w:rsidP="00DE74D0">
      <w:pPr>
        <w:pStyle w:val="BodyText"/>
        <w:rPr>
          <w:rFonts w:eastAsiaTheme="minorHAnsi" w:cs="Arial"/>
          <w:szCs w:val="22"/>
        </w:rPr>
      </w:pPr>
    </w:p>
    <w:p w14:paraId="7B1C1CA9" w14:textId="68CF3365" w:rsidR="00620489" w:rsidRPr="00620489" w:rsidRDefault="00620489" w:rsidP="00620489">
      <w:pPr>
        <w:pStyle w:val="BodyText"/>
        <w:numPr>
          <w:ilvl w:val="0"/>
          <w:numId w:val="10"/>
        </w:numPr>
        <w:rPr>
          <w:rFonts w:eastAsiaTheme="minorHAnsi" w:cs="Arial"/>
          <w:b/>
          <w:szCs w:val="22"/>
        </w:rPr>
      </w:pPr>
      <w:r w:rsidRPr="00620489">
        <w:rPr>
          <w:rFonts w:eastAsiaTheme="minorHAnsi" w:cs="Arial"/>
          <w:b/>
          <w:szCs w:val="22"/>
        </w:rPr>
        <w:t>com</w:t>
      </w:r>
      <w:r>
        <w:rPr>
          <w:rFonts w:eastAsiaTheme="minorHAnsi" w:cs="Arial"/>
          <w:b/>
          <w:szCs w:val="22"/>
        </w:rPr>
        <w:t>.</w:t>
      </w:r>
      <w:r w:rsidRPr="00620489">
        <w:rPr>
          <w:rFonts w:eastAsiaTheme="minorHAnsi" w:cs="Arial"/>
          <w:b/>
          <w:szCs w:val="22"/>
        </w:rPr>
        <w:t>myrio</w:t>
      </w:r>
      <w:r>
        <w:rPr>
          <w:rFonts w:eastAsiaTheme="minorHAnsi" w:cs="Arial"/>
          <w:b/>
          <w:szCs w:val="22"/>
        </w:rPr>
        <w:t>.</w:t>
      </w:r>
      <w:r w:rsidRPr="00620489">
        <w:rPr>
          <w:rFonts w:eastAsiaTheme="minorHAnsi" w:cs="Arial"/>
          <w:b/>
          <w:szCs w:val="22"/>
        </w:rPr>
        <w:t>tm</w:t>
      </w:r>
      <w:r>
        <w:rPr>
          <w:rFonts w:eastAsiaTheme="minorHAnsi" w:cs="Arial"/>
          <w:b/>
          <w:szCs w:val="22"/>
        </w:rPr>
        <w:t>.</w:t>
      </w:r>
      <w:r w:rsidRPr="00620489">
        <w:rPr>
          <w:rFonts w:eastAsiaTheme="minorHAnsi" w:cs="Arial"/>
          <w:b/>
          <w:szCs w:val="22"/>
        </w:rPr>
        <w:t>products</w:t>
      </w:r>
      <w:r>
        <w:rPr>
          <w:rFonts w:eastAsiaTheme="minorHAnsi" w:cs="Arial"/>
          <w:b/>
          <w:szCs w:val="22"/>
        </w:rPr>
        <w:t>.</w:t>
      </w:r>
      <w:r w:rsidRPr="00620489">
        <w:rPr>
          <w:rFonts w:eastAsiaTheme="minorHAnsi" w:cs="Arial"/>
          <w:b/>
          <w:szCs w:val="22"/>
        </w:rPr>
        <w:t>packages</w:t>
      </w:r>
      <w:r>
        <w:rPr>
          <w:rFonts w:eastAsiaTheme="minorHAnsi" w:cs="Arial"/>
          <w:b/>
          <w:szCs w:val="22"/>
        </w:rPr>
        <w:t>.</w:t>
      </w:r>
      <w:r w:rsidRPr="00620489">
        <w:rPr>
          <w:rFonts w:eastAsiaTheme="minorHAnsi" w:cs="Arial"/>
          <w:b/>
          <w:szCs w:val="22"/>
        </w:rPr>
        <w:t>servlet</w:t>
      </w:r>
      <w:r>
        <w:rPr>
          <w:rFonts w:eastAsiaTheme="minorHAnsi" w:cs="Arial"/>
          <w:b/>
          <w:szCs w:val="22"/>
        </w:rPr>
        <w:t>.</w:t>
      </w:r>
      <w:r w:rsidRPr="00620489">
        <w:rPr>
          <w:rFonts w:eastAsiaTheme="minorHAnsi" w:cs="Arial"/>
          <w:b/>
          <w:szCs w:val="22"/>
        </w:rPr>
        <w:t>resources</w:t>
      </w:r>
      <w:r>
        <w:rPr>
          <w:rFonts w:eastAsiaTheme="minorHAnsi" w:cs="Arial"/>
          <w:b/>
          <w:szCs w:val="22"/>
        </w:rPr>
        <w:t>.</w:t>
      </w:r>
      <w:r w:rsidRPr="00620489">
        <w:rPr>
          <w:rFonts w:eastAsiaTheme="minorHAnsi" w:cs="Arial"/>
          <w:b/>
          <w:szCs w:val="22"/>
        </w:rPr>
        <w:t>pa</w:t>
      </w:r>
      <w:r>
        <w:rPr>
          <w:rFonts w:eastAsiaTheme="minorHAnsi" w:cs="Arial"/>
          <w:b/>
          <w:szCs w:val="22"/>
        </w:rPr>
        <w:t>ckageservletresources</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6566"/>
      </w:tblGrid>
      <w:tr w:rsidR="00620489" w14:paraId="38D98106" w14:textId="77777777" w:rsidTr="00450240">
        <w:tc>
          <w:tcPr>
            <w:tcW w:w="2698" w:type="dxa"/>
            <w:tcBorders>
              <w:top w:val="single" w:sz="4" w:space="0" w:color="auto"/>
              <w:bottom w:val="single" w:sz="4" w:space="0" w:color="auto"/>
              <w:right w:val="single" w:sz="4" w:space="0" w:color="auto"/>
            </w:tcBorders>
            <w:shd w:val="clear" w:color="auto" w:fill="000000"/>
          </w:tcPr>
          <w:p w14:paraId="6DC6B113" w14:textId="77777777" w:rsidR="00620489" w:rsidRDefault="00620489" w:rsidP="006A0BC4">
            <w:pPr>
              <w:numPr>
                <w:ilvl w:val="12"/>
                <w:numId w:val="0"/>
              </w:numPr>
              <w:tabs>
                <w:tab w:val="right" w:pos="3960"/>
              </w:tabs>
              <w:jc w:val="center"/>
              <w:rPr>
                <w:b/>
                <w:bCs/>
                <w:i/>
                <w:iCs/>
                <w:color w:val="FFFFFF"/>
                <w:sz w:val="20"/>
              </w:rPr>
            </w:pPr>
            <w:r>
              <w:rPr>
                <w:b/>
                <w:bCs/>
                <w:i/>
                <w:iCs/>
                <w:color w:val="FFFFFF"/>
                <w:sz w:val="20"/>
              </w:rPr>
              <w:t>Key</w:t>
            </w:r>
          </w:p>
        </w:tc>
        <w:tc>
          <w:tcPr>
            <w:tcW w:w="6566" w:type="dxa"/>
            <w:tcBorders>
              <w:top w:val="single" w:sz="4" w:space="0" w:color="auto"/>
              <w:left w:val="single" w:sz="4" w:space="0" w:color="auto"/>
              <w:bottom w:val="single" w:sz="4" w:space="0" w:color="auto"/>
              <w:right w:val="single" w:sz="4" w:space="0" w:color="auto"/>
            </w:tcBorders>
            <w:shd w:val="clear" w:color="auto" w:fill="000000"/>
          </w:tcPr>
          <w:p w14:paraId="7A8419AA" w14:textId="77777777" w:rsidR="00620489" w:rsidRDefault="00620489" w:rsidP="006A0BC4">
            <w:pPr>
              <w:numPr>
                <w:ilvl w:val="12"/>
                <w:numId w:val="0"/>
              </w:numPr>
              <w:tabs>
                <w:tab w:val="right" w:pos="3960"/>
              </w:tabs>
              <w:jc w:val="center"/>
              <w:rPr>
                <w:b/>
                <w:bCs/>
                <w:i/>
                <w:iCs/>
                <w:color w:val="FFFFFF"/>
                <w:sz w:val="20"/>
              </w:rPr>
            </w:pPr>
            <w:r>
              <w:rPr>
                <w:b/>
                <w:bCs/>
                <w:i/>
                <w:iCs/>
                <w:color w:val="FFFFFF"/>
                <w:sz w:val="20"/>
              </w:rPr>
              <w:t>Value</w:t>
            </w:r>
          </w:p>
        </w:tc>
      </w:tr>
      <w:tr w:rsidR="00620489" w14:paraId="4FB35A95" w14:textId="77777777" w:rsidTr="00450240">
        <w:tc>
          <w:tcPr>
            <w:tcW w:w="2698" w:type="dxa"/>
            <w:tcBorders>
              <w:top w:val="single" w:sz="4" w:space="0" w:color="auto"/>
              <w:bottom w:val="single" w:sz="4" w:space="0" w:color="auto"/>
              <w:right w:val="single" w:sz="4" w:space="0" w:color="auto"/>
            </w:tcBorders>
          </w:tcPr>
          <w:p w14:paraId="0B379D2C" w14:textId="77777777" w:rsidR="00620489" w:rsidRDefault="00620489" w:rsidP="006A0BC4">
            <w:pPr>
              <w:numPr>
                <w:ilvl w:val="12"/>
                <w:numId w:val="0"/>
              </w:numPr>
              <w:rPr>
                <w:rFonts w:cs="Arial"/>
                <w:szCs w:val="22"/>
              </w:rPr>
            </w:pPr>
            <w:r w:rsidRPr="00DB575E">
              <w:rPr>
                <w:rFonts w:eastAsiaTheme="minorHAnsi" w:cs="Arial"/>
                <w:szCs w:val="22"/>
              </w:rPr>
              <w:t>Operation_Failed</w:t>
            </w:r>
          </w:p>
        </w:tc>
        <w:tc>
          <w:tcPr>
            <w:tcW w:w="6566" w:type="dxa"/>
            <w:tcBorders>
              <w:top w:val="single" w:sz="4" w:space="0" w:color="auto"/>
              <w:left w:val="single" w:sz="4" w:space="0" w:color="auto"/>
              <w:bottom w:val="single" w:sz="4" w:space="0" w:color="auto"/>
              <w:right w:val="single" w:sz="4" w:space="0" w:color="auto"/>
            </w:tcBorders>
          </w:tcPr>
          <w:p w14:paraId="6F955A3A" w14:textId="77777777" w:rsidR="00620489" w:rsidRDefault="00620489" w:rsidP="006A0BC4">
            <w:pPr>
              <w:numPr>
                <w:ilvl w:val="12"/>
                <w:numId w:val="0"/>
              </w:numPr>
              <w:rPr>
                <w:rFonts w:cs="Arial"/>
                <w:szCs w:val="22"/>
              </w:rPr>
            </w:pPr>
            <w:r w:rsidRPr="00DB575E">
              <w:rPr>
                <w:rFonts w:eastAsiaTheme="minorHAnsi" w:cs="Arial"/>
                <w:szCs w:val="22"/>
              </w:rPr>
              <w:t>Operation Failed</w:t>
            </w:r>
          </w:p>
        </w:tc>
      </w:tr>
      <w:tr w:rsidR="00620489" w14:paraId="14A0EE57" w14:textId="77777777" w:rsidTr="00450240">
        <w:tc>
          <w:tcPr>
            <w:tcW w:w="2698" w:type="dxa"/>
            <w:tcBorders>
              <w:top w:val="single" w:sz="4" w:space="0" w:color="auto"/>
              <w:bottom w:val="single" w:sz="4" w:space="0" w:color="auto"/>
              <w:right w:val="single" w:sz="4" w:space="0" w:color="auto"/>
            </w:tcBorders>
          </w:tcPr>
          <w:p w14:paraId="2EA6D52E" w14:textId="77777777" w:rsidR="00620489" w:rsidRPr="00E33398" w:rsidRDefault="00620489" w:rsidP="006A0BC4">
            <w:pPr>
              <w:numPr>
                <w:ilvl w:val="12"/>
                <w:numId w:val="0"/>
              </w:numPr>
              <w:rPr>
                <w:rFonts w:cs="Arial"/>
                <w:szCs w:val="22"/>
              </w:rPr>
            </w:pPr>
            <w:r w:rsidRPr="00DB575E">
              <w:rPr>
                <w:rFonts w:eastAsiaTheme="minorHAnsi" w:cs="Arial"/>
                <w:szCs w:val="22"/>
              </w:rPr>
              <w:t>OMI-001</w:t>
            </w:r>
          </w:p>
        </w:tc>
        <w:tc>
          <w:tcPr>
            <w:tcW w:w="6566" w:type="dxa"/>
            <w:tcBorders>
              <w:top w:val="single" w:sz="4" w:space="0" w:color="auto"/>
              <w:left w:val="single" w:sz="4" w:space="0" w:color="auto"/>
              <w:bottom w:val="single" w:sz="4" w:space="0" w:color="auto"/>
              <w:right w:val="single" w:sz="4" w:space="0" w:color="auto"/>
            </w:tcBorders>
          </w:tcPr>
          <w:p w14:paraId="514D1163" w14:textId="77777777" w:rsidR="00620489" w:rsidRPr="00E33398" w:rsidRDefault="00620489" w:rsidP="006A0BC4">
            <w:pPr>
              <w:numPr>
                <w:ilvl w:val="12"/>
                <w:numId w:val="0"/>
              </w:numPr>
              <w:rPr>
                <w:rFonts w:cs="Arial"/>
                <w:szCs w:val="22"/>
              </w:rPr>
            </w:pPr>
            <w:r w:rsidRPr="00DB575E">
              <w:rPr>
                <w:rFonts w:eastAsiaTheme="minorHAnsi" w:cs="Arial"/>
                <w:szCs w:val="22"/>
              </w:rPr>
              <w:t>Sync call to OMI Failed</w:t>
            </w:r>
          </w:p>
        </w:tc>
      </w:tr>
      <w:tr w:rsidR="00620489" w14:paraId="135DCB26" w14:textId="77777777" w:rsidTr="00450240">
        <w:tc>
          <w:tcPr>
            <w:tcW w:w="2698" w:type="dxa"/>
            <w:tcBorders>
              <w:top w:val="single" w:sz="4" w:space="0" w:color="auto"/>
              <w:bottom w:val="single" w:sz="4" w:space="0" w:color="auto"/>
              <w:right w:val="single" w:sz="4" w:space="0" w:color="auto"/>
            </w:tcBorders>
          </w:tcPr>
          <w:p w14:paraId="7CE43E3E" w14:textId="77777777" w:rsidR="00620489" w:rsidRPr="00E33398" w:rsidRDefault="00620489" w:rsidP="006A0BC4">
            <w:pPr>
              <w:numPr>
                <w:ilvl w:val="12"/>
                <w:numId w:val="0"/>
              </w:numPr>
              <w:rPr>
                <w:rFonts w:cs="Arial"/>
                <w:szCs w:val="22"/>
              </w:rPr>
            </w:pPr>
            <w:r w:rsidRPr="00DB575E">
              <w:rPr>
                <w:rFonts w:eastAsiaTheme="minorHAnsi" w:cs="Arial"/>
                <w:szCs w:val="22"/>
              </w:rPr>
              <w:t>OMI-002</w:t>
            </w:r>
          </w:p>
        </w:tc>
        <w:tc>
          <w:tcPr>
            <w:tcW w:w="6566" w:type="dxa"/>
            <w:tcBorders>
              <w:top w:val="single" w:sz="4" w:space="0" w:color="auto"/>
              <w:left w:val="single" w:sz="4" w:space="0" w:color="auto"/>
              <w:bottom w:val="single" w:sz="4" w:space="0" w:color="auto"/>
              <w:right w:val="single" w:sz="4" w:space="0" w:color="auto"/>
            </w:tcBorders>
          </w:tcPr>
          <w:p w14:paraId="5B34CB08" w14:textId="77777777" w:rsidR="00620489" w:rsidRPr="00E33398" w:rsidRDefault="00620489" w:rsidP="006A0BC4">
            <w:pPr>
              <w:numPr>
                <w:ilvl w:val="12"/>
                <w:numId w:val="0"/>
              </w:numPr>
              <w:rPr>
                <w:rFonts w:cs="Arial"/>
                <w:szCs w:val="22"/>
              </w:rPr>
            </w:pPr>
            <w:r w:rsidRPr="00DB575E">
              <w:rPr>
                <w:rFonts w:eastAsiaTheme="minorHAnsi" w:cs="Arial"/>
                <w:szCs w:val="22"/>
              </w:rPr>
              <w:t>Unable to rollback changes on OMI</w:t>
            </w:r>
          </w:p>
        </w:tc>
      </w:tr>
      <w:tr w:rsidR="00620489" w14:paraId="4639ECB5" w14:textId="77777777" w:rsidTr="00450240">
        <w:tc>
          <w:tcPr>
            <w:tcW w:w="2698" w:type="dxa"/>
            <w:tcBorders>
              <w:top w:val="single" w:sz="4" w:space="0" w:color="auto"/>
              <w:bottom w:val="single" w:sz="4" w:space="0" w:color="auto"/>
              <w:right w:val="single" w:sz="4" w:space="0" w:color="auto"/>
            </w:tcBorders>
          </w:tcPr>
          <w:p w14:paraId="10473119" w14:textId="77777777" w:rsidR="00620489" w:rsidRPr="00E33398" w:rsidRDefault="00620489" w:rsidP="006A0BC4">
            <w:pPr>
              <w:numPr>
                <w:ilvl w:val="12"/>
                <w:numId w:val="0"/>
              </w:numPr>
              <w:rPr>
                <w:rFonts w:cs="Arial"/>
                <w:szCs w:val="22"/>
              </w:rPr>
            </w:pPr>
            <w:r w:rsidRPr="00DB575E">
              <w:rPr>
                <w:rFonts w:eastAsiaTheme="minorHAnsi" w:cs="Arial"/>
                <w:szCs w:val="22"/>
              </w:rPr>
              <w:t>OMI-003</w:t>
            </w:r>
          </w:p>
        </w:tc>
        <w:tc>
          <w:tcPr>
            <w:tcW w:w="6566" w:type="dxa"/>
            <w:tcBorders>
              <w:top w:val="single" w:sz="4" w:space="0" w:color="auto"/>
              <w:left w:val="single" w:sz="4" w:space="0" w:color="auto"/>
              <w:bottom w:val="single" w:sz="4" w:space="0" w:color="auto"/>
              <w:right w:val="single" w:sz="4" w:space="0" w:color="auto"/>
            </w:tcBorders>
          </w:tcPr>
          <w:p w14:paraId="163339B7" w14:textId="77777777" w:rsidR="00620489" w:rsidRPr="00E33398" w:rsidRDefault="00620489" w:rsidP="006A0BC4">
            <w:pPr>
              <w:numPr>
                <w:ilvl w:val="12"/>
                <w:numId w:val="0"/>
              </w:numPr>
              <w:rPr>
                <w:rFonts w:cs="Arial"/>
                <w:szCs w:val="22"/>
              </w:rPr>
            </w:pPr>
            <w:r w:rsidRPr="00DB575E">
              <w:rPr>
                <w:rFonts w:eastAsiaTheme="minorHAnsi" w:cs="Arial"/>
                <w:szCs w:val="22"/>
              </w:rPr>
              <w:t>OMI Operation Failed</w:t>
            </w:r>
          </w:p>
        </w:tc>
      </w:tr>
    </w:tbl>
    <w:p w14:paraId="0D6BBBB4" w14:textId="77777777" w:rsidR="00124E35" w:rsidRDefault="00124E35" w:rsidP="0015506F">
      <w:pPr>
        <w:pStyle w:val="BodyText"/>
        <w:rPr>
          <w:rFonts w:eastAsiaTheme="minorHAnsi" w:cs="Arial"/>
          <w:szCs w:val="22"/>
        </w:rPr>
      </w:pPr>
    </w:p>
    <w:p w14:paraId="40EE9F85" w14:textId="6FF38E51" w:rsidR="00BB3D5C" w:rsidRPr="00BB3D5C" w:rsidRDefault="00BB3D5C" w:rsidP="00BB3D5C">
      <w:pPr>
        <w:pStyle w:val="BodyText"/>
        <w:numPr>
          <w:ilvl w:val="0"/>
          <w:numId w:val="10"/>
        </w:numPr>
        <w:rPr>
          <w:rFonts w:eastAsiaTheme="minorHAnsi" w:cs="Arial"/>
          <w:b/>
          <w:szCs w:val="22"/>
        </w:rPr>
      </w:pPr>
      <w:r w:rsidRPr="00BB3D5C">
        <w:rPr>
          <w:rFonts w:eastAsiaTheme="minorHAnsi" w:cs="Arial"/>
          <w:b/>
          <w:szCs w:val="22"/>
        </w:rPr>
        <w:t>c</w:t>
      </w:r>
      <w:r>
        <w:rPr>
          <w:rFonts w:eastAsiaTheme="minorHAnsi" w:cs="Arial"/>
          <w:b/>
          <w:szCs w:val="22"/>
        </w:rPr>
        <w:t>om.</w:t>
      </w:r>
      <w:r w:rsidRPr="00BB3D5C">
        <w:rPr>
          <w:rFonts w:eastAsiaTheme="minorHAnsi" w:cs="Arial"/>
          <w:b/>
          <w:szCs w:val="22"/>
        </w:rPr>
        <w:t>myrio</w:t>
      </w:r>
      <w:r>
        <w:rPr>
          <w:rFonts w:eastAsiaTheme="minorHAnsi" w:cs="Arial"/>
          <w:b/>
          <w:szCs w:val="22"/>
        </w:rPr>
        <w:t>.tm.</w:t>
      </w:r>
      <w:r w:rsidRPr="00BB3D5C">
        <w:rPr>
          <w:rFonts w:eastAsiaTheme="minorHAnsi" w:cs="Arial"/>
          <w:b/>
          <w:szCs w:val="22"/>
        </w:rPr>
        <w:t>content</w:t>
      </w:r>
      <w:r>
        <w:rPr>
          <w:rFonts w:eastAsiaTheme="minorHAnsi" w:cs="Arial"/>
          <w:b/>
          <w:szCs w:val="22"/>
        </w:rPr>
        <w:t>.</w:t>
      </w:r>
      <w:r w:rsidRPr="00BB3D5C">
        <w:rPr>
          <w:rFonts w:eastAsiaTheme="minorHAnsi" w:cs="Arial"/>
          <w:b/>
          <w:szCs w:val="22"/>
        </w:rPr>
        <w:t>bundle</w:t>
      </w:r>
      <w:r>
        <w:rPr>
          <w:rFonts w:eastAsiaTheme="minorHAnsi" w:cs="Arial"/>
          <w:b/>
          <w:szCs w:val="22"/>
        </w:rPr>
        <w:t>.</w:t>
      </w:r>
      <w:r w:rsidRPr="00BB3D5C">
        <w:rPr>
          <w:rFonts w:eastAsiaTheme="minorHAnsi" w:cs="Arial"/>
          <w:b/>
          <w:szCs w:val="22"/>
        </w:rPr>
        <w:t>util</w:t>
      </w:r>
      <w:r>
        <w:rPr>
          <w:rFonts w:eastAsiaTheme="minorHAnsi" w:cs="Arial"/>
          <w:b/>
          <w:szCs w:val="22"/>
        </w:rPr>
        <w:t>.</w:t>
      </w:r>
      <w:r w:rsidRPr="00BB3D5C">
        <w:rPr>
          <w:rFonts w:eastAsiaTheme="minorHAnsi" w:cs="Arial"/>
          <w:b/>
          <w:szCs w:val="22"/>
        </w:rPr>
        <w:t>resources</w:t>
      </w:r>
      <w:r>
        <w:rPr>
          <w:rFonts w:eastAsiaTheme="minorHAnsi" w:cs="Arial"/>
          <w:b/>
          <w:szCs w:val="22"/>
        </w:rPr>
        <w:t>.</w:t>
      </w:r>
      <w:r w:rsidRPr="00BB3D5C">
        <w:rPr>
          <w:rFonts w:eastAsiaTheme="minorHAnsi" w:cs="Arial"/>
          <w:b/>
          <w:szCs w:val="22"/>
        </w:rPr>
        <w:t>bundleExceptions.properties</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6566"/>
      </w:tblGrid>
      <w:tr w:rsidR="00BB3D5C" w14:paraId="10E10063" w14:textId="77777777" w:rsidTr="00450240">
        <w:tc>
          <w:tcPr>
            <w:tcW w:w="2698" w:type="dxa"/>
            <w:tcBorders>
              <w:top w:val="single" w:sz="4" w:space="0" w:color="auto"/>
              <w:bottom w:val="single" w:sz="4" w:space="0" w:color="auto"/>
              <w:right w:val="single" w:sz="4" w:space="0" w:color="auto"/>
            </w:tcBorders>
            <w:shd w:val="clear" w:color="auto" w:fill="000000"/>
          </w:tcPr>
          <w:p w14:paraId="2449DD25" w14:textId="77777777" w:rsidR="00BB3D5C" w:rsidRDefault="00BB3D5C" w:rsidP="006A0BC4">
            <w:pPr>
              <w:numPr>
                <w:ilvl w:val="12"/>
                <w:numId w:val="0"/>
              </w:numPr>
              <w:tabs>
                <w:tab w:val="right" w:pos="3960"/>
              </w:tabs>
              <w:jc w:val="center"/>
              <w:rPr>
                <w:b/>
                <w:bCs/>
                <w:i/>
                <w:iCs/>
                <w:color w:val="FFFFFF"/>
                <w:sz w:val="20"/>
              </w:rPr>
            </w:pPr>
            <w:r>
              <w:rPr>
                <w:b/>
                <w:bCs/>
                <w:i/>
                <w:iCs/>
                <w:color w:val="FFFFFF"/>
                <w:sz w:val="20"/>
              </w:rPr>
              <w:t>Key</w:t>
            </w:r>
          </w:p>
        </w:tc>
        <w:tc>
          <w:tcPr>
            <w:tcW w:w="6566" w:type="dxa"/>
            <w:tcBorders>
              <w:top w:val="single" w:sz="4" w:space="0" w:color="auto"/>
              <w:left w:val="single" w:sz="4" w:space="0" w:color="auto"/>
              <w:bottom w:val="single" w:sz="4" w:space="0" w:color="auto"/>
              <w:right w:val="single" w:sz="4" w:space="0" w:color="auto"/>
            </w:tcBorders>
            <w:shd w:val="clear" w:color="auto" w:fill="000000"/>
          </w:tcPr>
          <w:p w14:paraId="40B5934E" w14:textId="77777777" w:rsidR="00BB3D5C" w:rsidRDefault="00BB3D5C" w:rsidP="006A0BC4">
            <w:pPr>
              <w:numPr>
                <w:ilvl w:val="12"/>
                <w:numId w:val="0"/>
              </w:numPr>
              <w:tabs>
                <w:tab w:val="right" w:pos="3960"/>
              </w:tabs>
              <w:jc w:val="center"/>
              <w:rPr>
                <w:b/>
                <w:bCs/>
                <w:i/>
                <w:iCs/>
                <w:color w:val="FFFFFF"/>
                <w:sz w:val="20"/>
              </w:rPr>
            </w:pPr>
            <w:r>
              <w:rPr>
                <w:b/>
                <w:bCs/>
                <w:i/>
                <w:iCs/>
                <w:color w:val="FFFFFF"/>
                <w:sz w:val="20"/>
              </w:rPr>
              <w:t>Value</w:t>
            </w:r>
          </w:p>
        </w:tc>
      </w:tr>
      <w:tr w:rsidR="00BB3D5C" w14:paraId="6897B2A3" w14:textId="77777777" w:rsidTr="00450240">
        <w:tc>
          <w:tcPr>
            <w:tcW w:w="2698" w:type="dxa"/>
            <w:tcBorders>
              <w:top w:val="single" w:sz="4" w:space="0" w:color="auto"/>
              <w:bottom w:val="single" w:sz="4" w:space="0" w:color="auto"/>
              <w:right w:val="single" w:sz="4" w:space="0" w:color="auto"/>
            </w:tcBorders>
          </w:tcPr>
          <w:p w14:paraId="22D8A2C5" w14:textId="77777777" w:rsidR="00BB3D5C" w:rsidRDefault="00BB3D5C" w:rsidP="006A0BC4">
            <w:pPr>
              <w:numPr>
                <w:ilvl w:val="12"/>
                <w:numId w:val="0"/>
              </w:numPr>
              <w:rPr>
                <w:rFonts w:cs="Arial"/>
                <w:szCs w:val="22"/>
              </w:rPr>
            </w:pPr>
            <w:r w:rsidRPr="00DB575E">
              <w:rPr>
                <w:rFonts w:eastAsiaTheme="minorHAnsi" w:cs="Arial"/>
                <w:szCs w:val="22"/>
              </w:rPr>
              <w:t>Operation_Failed</w:t>
            </w:r>
          </w:p>
        </w:tc>
        <w:tc>
          <w:tcPr>
            <w:tcW w:w="6566" w:type="dxa"/>
            <w:tcBorders>
              <w:top w:val="single" w:sz="4" w:space="0" w:color="auto"/>
              <w:left w:val="single" w:sz="4" w:space="0" w:color="auto"/>
              <w:bottom w:val="single" w:sz="4" w:space="0" w:color="auto"/>
              <w:right w:val="single" w:sz="4" w:space="0" w:color="auto"/>
            </w:tcBorders>
          </w:tcPr>
          <w:p w14:paraId="6BE91A02" w14:textId="77777777" w:rsidR="00BB3D5C" w:rsidRDefault="00BB3D5C" w:rsidP="006A0BC4">
            <w:pPr>
              <w:numPr>
                <w:ilvl w:val="12"/>
                <w:numId w:val="0"/>
              </w:numPr>
              <w:rPr>
                <w:rFonts w:cs="Arial"/>
                <w:szCs w:val="22"/>
              </w:rPr>
            </w:pPr>
            <w:r w:rsidRPr="00DB575E">
              <w:rPr>
                <w:rFonts w:eastAsiaTheme="minorHAnsi" w:cs="Arial"/>
                <w:szCs w:val="22"/>
              </w:rPr>
              <w:t>Operation Failed</w:t>
            </w:r>
          </w:p>
        </w:tc>
      </w:tr>
      <w:tr w:rsidR="00BB3D5C" w14:paraId="45DAEEE3" w14:textId="77777777" w:rsidTr="00450240">
        <w:tc>
          <w:tcPr>
            <w:tcW w:w="2698" w:type="dxa"/>
            <w:tcBorders>
              <w:top w:val="single" w:sz="4" w:space="0" w:color="auto"/>
              <w:bottom w:val="single" w:sz="4" w:space="0" w:color="auto"/>
              <w:right w:val="single" w:sz="4" w:space="0" w:color="auto"/>
            </w:tcBorders>
          </w:tcPr>
          <w:p w14:paraId="1EAD176B" w14:textId="77777777" w:rsidR="00BB3D5C" w:rsidRPr="00E33398" w:rsidRDefault="00BB3D5C" w:rsidP="006A0BC4">
            <w:pPr>
              <w:numPr>
                <w:ilvl w:val="12"/>
                <w:numId w:val="0"/>
              </w:numPr>
              <w:rPr>
                <w:rFonts w:cs="Arial"/>
                <w:szCs w:val="22"/>
              </w:rPr>
            </w:pPr>
            <w:r w:rsidRPr="00DB575E">
              <w:rPr>
                <w:rFonts w:eastAsiaTheme="minorHAnsi" w:cs="Arial"/>
                <w:szCs w:val="22"/>
              </w:rPr>
              <w:t>OMI-001</w:t>
            </w:r>
          </w:p>
        </w:tc>
        <w:tc>
          <w:tcPr>
            <w:tcW w:w="6566" w:type="dxa"/>
            <w:tcBorders>
              <w:top w:val="single" w:sz="4" w:space="0" w:color="auto"/>
              <w:left w:val="single" w:sz="4" w:space="0" w:color="auto"/>
              <w:bottom w:val="single" w:sz="4" w:space="0" w:color="auto"/>
              <w:right w:val="single" w:sz="4" w:space="0" w:color="auto"/>
            </w:tcBorders>
          </w:tcPr>
          <w:p w14:paraId="7168358A" w14:textId="77777777" w:rsidR="00BB3D5C" w:rsidRPr="00E33398" w:rsidRDefault="00BB3D5C" w:rsidP="006A0BC4">
            <w:pPr>
              <w:numPr>
                <w:ilvl w:val="12"/>
                <w:numId w:val="0"/>
              </w:numPr>
              <w:rPr>
                <w:rFonts w:cs="Arial"/>
                <w:szCs w:val="22"/>
              </w:rPr>
            </w:pPr>
            <w:r w:rsidRPr="00DB575E">
              <w:rPr>
                <w:rFonts w:eastAsiaTheme="minorHAnsi" w:cs="Arial"/>
                <w:szCs w:val="22"/>
              </w:rPr>
              <w:t>Sync call to OMI Failed</w:t>
            </w:r>
          </w:p>
        </w:tc>
      </w:tr>
      <w:tr w:rsidR="00BB3D5C" w14:paraId="64CDA0F4" w14:textId="77777777" w:rsidTr="00450240">
        <w:tc>
          <w:tcPr>
            <w:tcW w:w="2698" w:type="dxa"/>
            <w:tcBorders>
              <w:top w:val="single" w:sz="4" w:space="0" w:color="auto"/>
              <w:bottom w:val="single" w:sz="4" w:space="0" w:color="auto"/>
              <w:right w:val="single" w:sz="4" w:space="0" w:color="auto"/>
            </w:tcBorders>
          </w:tcPr>
          <w:p w14:paraId="7B0B48C3" w14:textId="77777777" w:rsidR="00BB3D5C" w:rsidRPr="00E33398" w:rsidRDefault="00BB3D5C" w:rsidP="006A0BC4">
            <w:pPr>
              <w:numPr>
                <w:ilvl w:val="12"/>
                <w:numId w:val="0"/>
              </w:numPr>
              <w:rPr>
                <w:rFonts w:cs="Arial"/>
                <w:szCs w:val="22"/>
              </w:rPr>
            </w:pPr>
            <w:r w:rsidRPr="00DB575E">
              <w:rPr>
                <w:rFonts w:eastAsiaTheme="minorHAnsi" w:cs="Arial"/>
                <w:szCs w:val="22"/>
              </w:rPr>
              <w:t>OMI-002</w:t>
            </w:r>
          </w:p>
        </w:tc>
        <w:tc>
          <w:tcPr>
            <w:tcW w:w="6566" w:type="dxa"/>
            <w:tcBorders>
              <w:top w:val="single" w:sz="4" w:space="0" w:color="auto"/>
              <w:left w:val="single" w:sz="4" w:space="0" w:color="auto"/>
              <w:bottom w:val="single" w:sz="4" w:space="0" w:color="auto"/>
              <w:right w:val="single" w:sz="4" w:space="0" w:color="auto"/>
            </w:tcBorders>
          </w:tcPr>
          <w:p w14:paraId="7AF359EC" w14:textId="77777777" w:rsidR="00BB3D5C" w:rsidRPr="00E33398" w:rsidRDefault="00BB3D5C" w:rsidP="006A0BC4">
            <w:pPr>
              <w:numPr>
                <w:ilvl w:val="12"/>
                <w:numId w:val="0"/>
              </w:numPr>
              <w:rPr>
                <w:rFonts w:cs="Arial"/>
                <w:szCs w:val="22"/>
              </w:rPr>
            </w:pPr>
            <w:r w:rsidRPr="00DB575E">
              <w:rPr>
                <w:rFonts w:eastAsiaTheme="minorHAnsi" w:cs="Arial"/>
                <w:szCs w:val="22"/>
              </w:rPr>
              <w:t>Unable to rollback changes on OMI</w:t>
            </w:r>
          </w:p>
        </w:tc>
      </w:tr>
      <w:tr w:rsidR="00BB3D5C" w14:paraId="14887384" w14:textId="77777777" w:rsidTr="00450240">
        <w:tc>
          <w:tcPr>
            <w:tcW w:w="2698" w:type="dxa"/>
            <w:tcBorders>
              <w:top w:val="single" w:sz="4" w:space="0" w:color="auto"/>
              <w:bottom w:val="single" w:sz="4" w:space="0" w:color="auto"/>
              <w:right w:val="single" w:sz="4" w:space="0" w:color="auto"/>
            </w:tcBorders>
          </w:tcPr>
          <w:p w14:paraId="3FA491F9" w14:textId="77777777" w:rsidR="00BB3D5C" w:rsidRPr="00E33398" w:rsidRDefault="00BB3D5C" w:rsidP="006A0BC4">
            <w:pPr>
              <w:numPr>
                <w:ilvl w:val="12"/>
                <w:numId w:val="0"/>
              </w:numPr>
              <w:rPr>
                <w:rFonts w:cs="Arial"/>
                <w:szCs w:val="22"/>
              </w:rPr>
            </w:pPr>
            <w:r w:rsidRPr="00DB575E">
              <w:rPr>
                <w:rFonts w:eastAsiaTheme="minorHAnsi" w:cs="Arial"/>
                <w:szCs w:val="22"/>
              </w:rPr>
              <w:t>OMI-003</w:t>
            </w:r>
          </w:p>
        </w:tc>
        <w:tc>
          <w:tcPr>
            <w:tcW w:w="6566" w:type="dxa"/>
            <w:tcBorders>
              <w:top w:val="single" w:sz="4" w:space="0" w:color="auto"/>
              <w:left w:val="single" w:sz="4" w:space="0" w:color="auto"/>
              <w:bottom w:val="single" w:sz="4" w:space="0" w:color="auto"/>
              <w:right w:val="single" w:sz="4" w:space="0" w:color="auto"/>
            </w:tcBorders>
          </w:tcPr>
          <w:p w14:paraId="2780D56D" w14:textId="77777777" w:rsidR="00BB3D5C" w:rsidRPr="00E33398" w:rsidRDefault="00BB3D5C" w:rsidP="006A0BC4">
            <w:pPr>
              <w:numPr>
                <w:ilvl w:val="12"/>
                <w:numId w:val="0"/>
              </w:numPr>
              <w:rPr>
                <w:rFonts w:cs="Arial"/>
                <w:szCs w:val="22"/>
              </w:rPr>
            </w:pPr>
            <w:r w:rsidRPr="00DB575E">
              <w:rPr>
                <w:rFonts w:eastAsiaTheme="minorHAnsi" w:cs="Arial"/>
                <w:szCs w:val="22"/>
              </w:rPr>
              <w:t>OMI Operation Failed</w:t>
            </w:r>
          </w:p>
        </w:tc>
      </w:tr>
    </w:tbl>
    <w:p w14:paraId="16B79A10" w14:textId="77777777" w:rsidR="00590839" w:rsidRDefault="00590839" w:rsidP="0015506F">
      <w:pPr>
        <w:pStyle w:val="BodyText"/>
        <w:rPr>
          <w:rFonts w:eastAsiaTheme="minorHAnsi" w:cs="Arial"/>
          <w:szCs w:val="22"/>
        </w:rPr>
      </w:pPr>
    </w:p>
    <w:p w14:paraId="7964FF34" w14:textId="5635CB0F" w:rsidR="0015506F" w:rsidRPr="00501712" w:rsidRDefault="00EB43BE" w:rsidP="0015506F">
      <w:pPr>
        <w:pStyle w:val="BodyText"/>
        <w:numPr>
          <w:ilvl w:val="0"/>
          <w:numId w:val="10"/>
        </w:numPr>
        <w:rPr>
          <w:rFonts w:eastAsiaTheme="minorHAnsi" w:cs="Arial"/>
          <w:b/>
          <w:szCs w:val="22"/>
        </w:rPr>
      </w:pPr>
      <w:r>
        <w:rPr>
          <w:rFonts w:eastAsiaTheme="minorHAnsi" w:cs="Arial"/>
          <w:b/>
          <w:szCs w:val="22"/>
        </w:rPr>
        <w:t>c</w:t>
      </w:r>
      <w:r w:rsidR="0015506F" w:rsidRPr="00501712">
        <w:rPr>
          <w:rFonts w:eastAsiaTheme="minorHAnsi" w:cs="Arial"/>
          <w:b/>
          <w:szCs w:val="22"/>
        </w:rPr>
        <w:t>om.myrio.tm.company.dba.CServerDAO</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148"/>
        <w:gridCol w:w="3960"/>
        <w:gridCol w:w="2156"/>
      </w:tblGrid>
      <w:tr w:rsidR="0015506F" w:rsidRPr="005C2183" w14:paraId="40F5C9CB" w14:textId="77777777" w:rsidTr="00450240">
        <w:tc>
          <w:tcPr>
            <w:tcW w:w="3148" w:type="dxa"/>
            <w:tcBorders>
              <w:top w:val="single" w:sz="4" w:space="0" w:color="auto"/>
              <w:left w:val="single" w:sz="4" w:space="0" w:color="auto"/>
              <w:bottom w:val="single" w:sz="4" w:space="0" w:color="auto"/>
              <w:right w:val="single" w:sz="4" w:space="0" w:color="auto"/>
            </w:tcBorders>
            <w:shd w:val="clear" w:color="auto" w:fill="000000"/>
          </w:tcPr>
          <w:p w14:paraId="329F76DC" w14:textId="77777777" w:rsidR="0015506F" w:rsidRPr="005C2183" w:rsidRDefault="0015506F" w:rsidP="006A0BC4">
            <w:pPr>
              <w:numPr>
                <w:ilvl w:val="12"/>
                <w:numId w:val="0"/>
              </w:numPr>
              <w:rPr>
                <w:rFonts w:cs="Arial"/>
                <w:szCs w:val="22"/>
              </w:rPr>
            </w:pPr>
            <w:r w:rsidRPr="005C2183">
              <w:rPr>
                <w:rFonts w:cs="Arial"/>
                <w:szCs w:val="22"/>
              </w:rPr>
              <w:t>Existing Method</w:t>
            </w:r>
          </w:p>
        </w:tc>
        <w:tc>
          <w:tcPr>
            <w:tcW w:w="3960" w:type="dxa"/>
            <w:tcBorders>
              <w:top w:val="single" w:sz="4" w:space="0" w:color="auto"/>
              <w:left w:val="single" w:sz="4" w:space="0" w:color="auto"/>
              <w:bottom w:val="single" w:sz="4" w:space="0" w:color="auto"/>
              <w:right w:val="single" w:sz="4" w:space="0" w:color="auto"/>
            </w:tcBorders>
            <w:shd w:val="clear" w:color="auto" w:fill="000000"/>
          </w:tcPr>
          <w:p w14:paraId="2A9FB143" w14:textId="77777777" w:rsidR="0015506F" w:rsidRPr="005C2183" w:rsidRDefault="0015506F" w:rsidP="006A0BC4">
            <w:pPr>
              <w:numPr>
                <w:ilvl w:val="12"/>
                <w:numId w:val="0"/>
              </w:numPr>
              <w:rPr>
                <w:rFonts w:cs="Arial"/>
                <w:szCs w:val="22"/>
              </w:rPr>
            </w:pPr>
            <w:r w:rsidRPr="005C2183">
              <w:rPr>
                <w:rFonts w:cs="Arial"/>
                <w:szCs w:val="22"/>
              </w:rPr>
              <w:t xml:space="preserve">                      Description</w:t>
            </w:r>
          </w:p>
        </w:tc>
        <w:tc>
          <w:tcPr>
            <w:tcW w:w="2156" w:type="dxa"/>
            <w:tcBorders>
              <w:top w:val="single" w:sz="4" w:space="0" w:color="auto"/>
              <w:left w:val="single" w:sz="4" w:space="0" w:color="auto"/>
              <w:bottom w:val="single" w:sz="4" w:space="0" w:color="auto"/>
              <w:right w:val="single" w:sz="4" w:space="0" w:color="auto"/>
            </w:tcBorders>
            <w:shd w:val="clear" w:color="auto" w:fill="000000"/>
          </w:tcPr>
          <w:p w14:paraId="4B601AED" w14:textId="77777777" w:rsidR="0015506F" w:rsidRPr="005C2183" w:rsidRDefault="0015506F" w:rsidP="006A0BC4">
            <w:pPr>
              <w:numPr>
                <w:ilvl w:val="12"/>
                <w:numId w:val="0"/>
              </w:numPr>
              <w:rPr>
                <w:rFonts w:cs="Arial"/>
                <w:szCs w:val="22"/>
              </w:rPr>
            </w:pPr>
            <w:r w:rsidRPr="005C2183">
              <w:rPr>
                <w:rFonts w:cs="Arial"/>
                <w:szCs w:val="22"/>
              </w:rPr>
              <w:t>Exception</w:t>
            </w:r>
          </w:p>
        </w:tc>
      </w:tr>
      <w:tr w:rsidR="0015506F" w14:paraId="6627A560" w14:textId="77777777" w:rsidTr="00450240">
        <w:tc>
          <w:tcPr>
            <w:tcW w:w="3148" w:type="dxa"/>
            <w:tcBorders>
              <w:top w:val="single" w:sz="4" w:space="0" w:color="auto"/>
              <w:bottom w:val="single" w:sz="4" w:space="0" w:color="auto"/>
              <w:right w:val="single" w:sz="4" w:space="0" w:color="auto"/>
            </w:tcBorders>
          </w:tcPr>
          <w:p w14:paraId="304B4677" w14:textId="77777777" w:rsidR="0015506F" w:rsidRDefault="0015506F" w:rsidP="006A0BC4">
            <w:pPr>
              <w:numPr>
                <w:ilvl w:val="12"/>
                <w:numId w:val="0"/>
              </w:numPr>
              <w:rPr>
                <w:rFonts w:cs="Arial"/>
                <w:szCs w:val="22"/>
              </w:rPr>
            </w:pPr>
            <w:r w:rsidRPr="00501712">
              <w:rPr>
                <w:rFonts w:cs="Arial"/>
                <w:szCs w:val="22"/>
              </w:rPr>
              <w:t>public static boolean isServerActive(String serverName)</w:t>
            </w:r>
          </w:p>
        </w:tc>
        <w:tc>
          <w:tcPr>
            <w:tcW w:w="3960" w:type="dxa"/>
            <w:tcBorders>
              <w:top w:val="single" w:sz="4" w:space="0" w:color="auto"/>
              <w:left w:val="single" w:sz="4" w:space="0" w:color="auto"/>
              <w:bottom w:val="single" w:sz="4" w:space="0" w:color="auto"/>
              <w:right w:val="single" w:sz="4" w:space="0" w:color="auto"/>
            </w:tcBorders>
          </w:tcPr>
          <w:p w14:paraId="52DB1547" w14:textId="77777777" w:rsidR="0015506F" w:rsidRDefault="0015506F" w:rsidP="006A0BC4">
            <w:pPr>
              <w:numPr>
                <w:ilvl w:val="12"/>
                <w:numId w:val="0"/>
              </w:numPr>
              <w:rPr>
                <w:rFonts w:cs="Arial"/>
                <w:szCs w:val="22"/>
              </w:rPr>
            </w:pPr>
            <w:r>
              <w:rPr>
                <w:rFonts w:cs="Arial"/>
                <w:szCs w:val="22"/>
              </w:rPr>
              <w:t>To check server acive or not</w:t>
            </w:r>
          </w:p>
        </w:tc>
        <w:tc>
          <w:tcPr>
            <w:tcW w:w="2156" w:type="dxa"/>
            <w:tcBorders>
              <w:top w:val="single" w:sz="4" w:space="0" w:color="auto"/>
              <w:left w:val="single" w:sz="4" w:space="0" w:color="auto"/>
              <w:bottom w:val="single" w:sz="4" w:space="0" w:color="auto"/>
            </w:tcBorders>
          </w:tcPr>
          <w:p w14:paraId="39CC1AA9" w14:textId="77777777" w:rsidR="0015506F" w:rsidRDefault="0015506F" w:rsidP="006A0BC4">
            <w:pPr>
              <w:numPr>
                <w:ilvl w:val="12"/>
                <w:numId w:val="0"/>
              </w:numPr>
              <w:rPr>
                <w:rFonts w:cs="Arial"/>
                <w:szCs w:val="22"/>
              </w:rPr>
            </w:pPr>
            <w:r>
              <w:rPr>
                <w:rFonts w:cs="Arial"/>
                <w:szCs w:val="22"/>
              </w:rPr>
              <w:t>None</w:t>
            </w:r>
          </w:p>
        </w:tc>
      </w:tr>
    </w:tbl>
    <w:p w14:paraId="1A0047DE" w14:textId="77777777" w:rsidR="0015506F" w:rsidRDefault="0015506F" w:rsidP="0015506F">
      <w:pPr>
        <w:pStyle w:val="BodyText"/>
        <w:rPr>
          <w:rFonts w:eastAsiaTheme="minorHAnsi" w:cs="Arial"/>
          <w:szCs w:val="22"/>
        </w:rPr>
      </w:pPr>
    </w:p>
    <w:p w14:paraId="17D1CA05" w14:textId="77777777" w:rsidR="0015506F" w:rsidRPr="005C2183" w:rsidRDefault="0015506F" w:rsidP="0039515D">
      <w:pPr>
        <w:pStyle w:val="ListParagraph"/>
        <w:numPr>
          <w:ilvl w:val="0"/>
          <w:numId w:val="28"/>
        </w:numPr>
        <w:jc w:val="both"/>
        <w:rPr>
          <w:b/>
        </w:rPr>
      </w:pPr>
      <w:r w:rsidRPr="005C2183">
        <w:rPr>
          <w:b/>
        </w:rPr>
        <w:lastRenderedPageBreak/>
        <w:t>com.myrio.tm.content.dba.CContentItemDescriptionDAO</w:t>
      </w:r>
    </w:p>
    <w:p w14:paraId="663FE866" w14:textId="77777777" w:rsidR="0015506F" w:rsidRPr="00C469B5" w:rsidRDefault="0015506F" w:rsidP="0015506F">
      <w:pPr>
        <w:pStyle w:val="ListParagraph"/>
        <w:numPr>
          <w:ilvl w:val="12"/>
          <w:numId w:val="10"/>
        </w:numPr>
        <w:rPr>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15506F" w14:paraId="3A592506" w14:textId="77777777" w:rsidTr="00450240">
        <w:tc>
          <w:tcPr>
            <w:tcW w:w="2698" w:type="dxa"/>
            <w:tcBorders>
              <w:top w:val="single" w:sz="4" w:space="0" w:color="auto"/>
              <w:bottom w:val="single" w:sz="4" w:space="0" w:color="auto"/>
              <w:right w:val="single" w:sz="4" w:space="0" w:color="auto"/>
            </w:tcBorders>
            <w:shd w:val="clear" w:color="auto" w:fill="000000"/>
          </w:tcPr>
          <w:p w14:paraId="3CC36EF1" w14:textId="77777777" w:rsidR="0015506F" w:rsidRDefault="0015506F" w:rsidP="006A0BC4">
            <w:pPr>
              <w:numPr>
                <w:ilvl w:val="12"/>
                <w:numId w:val="0"/>
              </w:numPr>
              <w:tabs>
                <w:tab w:val="right" w:pos="3960"/>
              </w:tabs>
              <w:jc w:val="center"/>
              <w:rPr>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3083DDE2" w14:textId="77777777" w:rsidR="0015506F" w:rsidRDefault="0015506F" w:rsidP="006A0BC4">
            <w:pPr>
              <w:numPr>
                <w:ilvl w:val="12"/>
                <w:numId w:val="0"/>
              </w:numPr>
              <w:tabs>
                <w:tab w:val="right" w:pos="3960"/>
              </w:tabs>
              <w:rPr>
                <w:b/>
                <w:bCs/>
                <w:i/>
                <w:iCs/>
                <w:color w:val="FFFFFF"/>
                <w:sz w:val="20"/>
              </w:rPr>
            </w:pPr>
            <w:r>
              <w:rPr>
                <w:b/>
                <w:bCs/>
                <w:i/>
                <w:iCs/>
                <w:color w:val="FFFFFF"/>
                <w:sz w:val="20"/>
              </w:rPr>
              <w:t xml:space="preserve">                      Description</w:t>
            </w:r>
          </w:p>
        </w:tc>
        <w:tc>
          <w:tcPr>
            <w:tcW w:w="2156" w:type="dxa"/>
            <w:tcBorders>
              <w:top w:val="single" w:sz="4" w:space="0" w:color="auto"/>
              <w:left w:val="single" w:sz="4" w:space="0" w:color="auto"/>
              <w:bottom w:val="single" w:sz="4" w:space="0" w:color="auto"/>
            </w:tcBorders>
            <w:shd w:val="clear" w:color="auto" w:fill="000000"/>
          </w:tcPr>
          <w:p w14:paraId="4DE3E1C5" w14:textId="77777777" w:rsidR="0015506F" w:rsidRDefault="0015506F" w:rsidP="006A0BC4">
            <w:pPr>
              <w:numPr>
                <w:ilvl w:val="12"/>
                <w:numId w:val="0"/>
              </w:numPr>
              <w:tabs>
                <w:tab w:val="right" w:pos="3960"/>
              </w:tabs>
              <w:jc w:val="center"/>
              <w:rPr>
                <w:b/>
                <w:bCs/>
                <w:i/>
                <w:iCs/>
                <w:color w:val="FFFFFF"/>
                <w:sz w:val="20"/>
              </w:rPr>
            </w:pPr>
            <w:r>
              <w:rPr>
                <w:b/>
                <w:bCs/>
                <w:i/>
                <w:iCs/>
                <w:color w:val="FFFFFF"/>
                <w:sz w:val="20"/>
              </w:rPr>
              <w:t>Exception</w:t>
            </w:r>
          </w:p>
        </w:tc>
      </w:tr>
      <w:tr w:rsidR="0015506F" w14:paraId="18C3170B" w14:textId="77777777" w:rsidTr="00450240">
        <w:tc>
          <w:tcPr>
            <w:tcW w:w="2698" w:type="dxa"/>
            <w:tcBorders>
              <w:top w:val="single" w:sz="4" w:space="0" w:color="auto"/>
              <w:bottom w:val="single" w:sz="4" w:space="0" w:color="auto"/>
              <w:right w:val="single" w:sz="4" w:space="0" w:color="auto"/>
            </w:tcBorders>
          </w:tcPr>
          <w:p w14:paraId="08EE2496" w14:textId="77777777" w:rsidR="0015506F" w:rsidRDefault="0015506F" w:rsidP="006A0BC4">
            <w:pPr>
              <w:numPr>
                <w:ilvl w:val="12"/>
                <w:numId w:val="0"/>
              </w:numPr>
              <w:rPr>
                <w:rFonts w:cs="Arial"/>
                <w:szCs w:val="22"/>
              </w:rPr>
            </w:pPr>
            <w:r w:rsidRPr="005C2183">
              <w:rPr>
                <w:rFonts w:cs="Arial"/>
                <w:szCs w:val="22"/>
              </w:rPr>
              <w:t>public static boolean updateContentSync(int syncStatus, int id)</w:t>
            </w:r>
          </w:p>
        </w:tc>
        <w:tc>
          <w:tcPr>
            <w:tcW w:w="4410" w:type="dxa"/>
            <w:tcBorders>
              <w:top w:val="single" w:sz="4" w:space="0" w:color="auto"/>
              <w:left w:val="single" w:sz="4" w:space="0" w:color="auto"/>
              <w:bottom w:val="single" w:sz="4" w:space="0" w:color="auto"/>
              <w:right w:val="single" w:sz="4" w:space="0" w:color="auto"/>
            </w:tcBorders>
          </w:tcPr>
          <w:p w14:paraId="32FE33F5" w14:textId="77777777" w:rsidR="0015506F" w:rsidRDefault="0015506F" w:rsidP="006A0BC4">
            <w:pPr>
              <w:numPr>
                <w:ilvl w:val="12"/>
                <w:numId w:val="0"/>
              </w:numPr>
              <w:rPr>
                <w:rFonts w:cs="Arial"/>
                <w:szCs w:val="22"/>
              </w:rPr>
            </w:pPr>
            <w:r w:rsidRPr="005C2183">
              <w:rPr>
                <w:rFonts w:cs="Arial"/>
                <w:szCs w:val="22"/>
              </w:rPr>
              <w:t>Update Sync status for data provisioning to VMX</w:t>
            </w:r>
          </w:p>
        </w:tc>
        <w:tc>
          <w:tcPr>
            <w:tcW w:w="2156" w:type="dxa"/>
            <w:tcBorders>
              <w:top w:val="single" w:sz="4" w:space="0" w:color="auto"/>
              <w:left w:val="single" w:sz="4" w:space="0" w:color="auto"/>
              <w:bottom w:val="single" w:sz="4" w:space="0" w:color="auto"/>
            </w:tcBorders>
          </w:tcPr>
          <w:p w14:paraId="5D1C10F3" w14:textId="77777777" w:rsidR="0015506F" w:rsidRDefault="0015506F" w:rsidP="006A0BC4">
            <w:pPr>
              <w:numPr>
                <w:ilvl w:val="12"/>
                <w:numId w:val="0"/>
              </w:numPr>
              <w:rPr>
                <w:rFonts w:cs="Arial"/>
                <w:szCs w:val="22"/>
              </w:rPr>
            </w:pPr>
            <w:r w:rsidRPr="005C2183">
              <w:rPr>
                <w:rFonts w:cs="Arial"/>
                <w:szCs w:val="22"/>
              </w:rPr>
              <w:t>CException</w:t>
            </w:r>
          </w:p>
        </w:tc>
      </w:tr>
    </w:tbl>
    <w:p w14:paraId="0F57AF88" w14:textId="77777777" w:rsidR="0015506F" w:rsidRDefault="0015506F" w:rsidP="0015506F">
      <w:pPr>
        <w:pStyle w:val="ListParagraph"/>
        <w:rPr>
          <w:rFonts w:cs="Arial"/>
          <w:b/>
          <w:bCs/>
          <w:szCs w:val="22"/>
        </w:rPr>
      </w:pPr>
    </w:p>
    <w:p w14:paraId="31F5A02A" w14:textId="77777777" w:rsidR="0015506F" w:rsidRDefault="0015506F" w:rsidP="0039515D">
      <w:pPr>
        <w:pStyle w:val="ListParagraph"/>
        <w:numPr>
          <w:ilvl w:val="0"/>
          <w:numId w:val="28"/>
        </w:numPr>
        <w:rPr>
          <w:rFonts w:cs="Arial"/>
          <w:b/>
          <w:bCs/>
          <w:szCs w:val="22"/>
        </w:rPr>
      </w:pPr>
      <w:r w:rsidRPr="005C2183">
        <w:rPr>
          <w:rFonts w:cs="Arial"/>
          <w:b/>
          <w:bCs/>
          <w:szCs w:val="22"/>
        </w:rPr>
        <w:t>com.nsn.he.opa.topserver.he43ws</w:t>
      </w:r>
      <w:r>
        <w:rPr>
          <w:rFonts w:cs="Arial"/>
          <w:b/>
          <w:bCs/>
          <w:szCs w:val="22"/>
        </w:rPr>
        <w:t>.</w:t>
      </w:r>
      <w:r w:rsidRPr="005C2183">
        <w:t xml:space="preserve"> </w:t>
      </w:r>
      <w:r w:rsidRPr="005C2183">
        <w:rPr>
          <w:rFonts w:cs="Arial"/>
          <w:b/>
          <w:bCs/>
          <w:szCs w:val="22"/>
        </w:rPr>
        <w:t>HE43TOPServices</w:t>
      </w:r>
    </w:p>
    <w:p w14:paraId="370E4818" w14:textId="77777777" w:rsidR="0015506F" w:rsidRDefault="0015506F" w:rsidP="0015506F">
      <w:pPr>
        <w:pStyle w:val="ListParagraph"/>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148"/>
        <w:gridCol w:w="3960"/>
        <w:gridCol w:w="2156"/>
      </w:tblGrid>
      <w:tr w:rsidR="0015506F" w14:paraId="61896DDE" w14:textId="77777777" w:rsidTr="00450240">
        <w:tc>
          <w:tcPr>
            <w:tcW w:w="3148" w:type="dxa"/>
            <w:tcBorders>
              <w:top w:val="single" w:sz="4" w:space="0" w:color="auto"/>
              <w:bottom w:val="single" w:sz="4" w:space="0" w:color="auto"/>
              <w:right w:val="single" w:sz="4" w:space="0" w:color="auto"/>
            </w:tcBorders>
            <w:shd w:val="clear" w:color="auto" w:fill="000000"/>
          </w:tcPr>
          <w:p w14:paraId="39F09C95" w14:textId="77777777" w:rsidR="0015506F" w:rsidRDefault="0015506F" w:rsidP="006A0BC4">
            <w:pPr>
              <w:numPr>
                <w:ilvl w:val="12"/>
                <w:numId w:val="0"/>
              </w:numPr>
              <w:tabs>
                <w:tab w:val="right" w:pos="3960"/>
              </w:tabs>
              <w:jc w:val="center"/>
              <w:rPr>
                <w:b/>
                <w:bCs/>
                <w:i/>
                <w:iCs/>
                <w:color w:val="FFFFFF"/>
                <w:sz w:val="20"/>
              </w:rPr>
            </w:pPr>
            <w:r>
              <w:rPr>
                <w:b/>
                <w:bCs/>
                <w:i/>
                <w:iCs/>
                <w:color w:val="FFFFFF"/>
                <w:sz w:val="20"/>
              </w:rPr>
              <w:t>Existing Method</w:t>
            </w:r>
          </w:p>
        </w:tc>
        <w:tc>
          <w:tcPr>
            <w:tcW w:w="3960" w:type="dxa"/>
            <w:tcBorders>
              <w:top w:val="single" w:sz="4" w:space="0" w:color="auto"/>
              <w:left w:val="single" w:sz="4" w:space="0" w:color="auto"/>
              <w:bottom w:val="single" w:sz="4" w:space="0" w:color="auto"/>
              <w:right w:val="single" w:sz="4" w:space="0" w:color="auto"/>
            </w:tcBorders>
            <w:shd w:val="clear" w:color="auto" w:fill="000000"/>
          </w:tcPr>
          <w:p w14:paraId="5EB3CE21" w14:textId="77777777" w:rsidR="0015506F" w:rsidRDefault="0015506F" w:rsidP="006A0BC4">
            <w:pPr>
              <w:numPr>
                <w:ilvl w:val="12"/>
                <w:numId w:val="0"/>
              </w:numPr>
              <w:tabs>
                <w:tab w:val="right" w:pos="3960"/>
              </w:tabs>
              <w:rPr>
                <w:b/>
                <w:bCs/>
                <w:i/>
                <w:iCs/>
                <w:color w:val="FFFFFF"/>
                <w:sz w:val="20"/>
              </w:rPr>
            </w:pPr>
            <w:r>
              <w:rPr>
                <w:b/>
                <w:bCs/>
                <w:i/>
                <w:iCs/>
                <w:color w:val="FFFFFF"/>
                <w:sz w:val="20"/>
              </w:rPr>
              <w:t xml:space="preserve">                      Description</w:t>
            </w:r>
          </w:p>
        </w:tc>
        <w:tc>
          <w:tcPr>
            <w:tcW w:w="2156" w:type="dxa"/>
            <w:tcBorders>
              <w:top w:val="single" w:sz="4" w:space="0" w:color="auto"/>
              <w:left w:val="single" w:sz="4" w:space="0" w:color="auto"/>
              <w:bottom w:val="single" w:sz="4" w:space="0" w:color="auto"/>
            </w:tcBorders>
            <w:shd w:val="clear" w:color="auto" w:fill="000000"/>
          </w:tcPr>
          <w:p w14:paraId="32F7A533" w14:textId="77777777" w:rsidR="0015506F" w:rsidRDefault="0015506F" w:rsidP="006A0BC4">
            <w:pPr>
              <w:numPr>
                <w:ilvl w:val="12"/>
                <w:numId w:val="0"/>
              </w:numPr>
              <w:tabs>
                <w:tab w:val="right" w:pos="3960"/>
              </w:tabs>
              <w:jc w:val="center"/>
              <w:rPr>
                <w:b/>
                <w:bCs/>
                <w:i/>
                <w:iCs/>
                <w:color w:val="FFFFFF"/>
                <w:sz w:val="20"/>
              </w:rPr>
            </w:pPr>
            <w:r>
              <w:rPr>
                <w:b/>
                <w:bCs/>
                <w:i/>
                <w:iCs/>
                <w:color w:val="FFFFFF"/>
                <w:sz w:val="20"/>
              </w:rPr>
              <w:t>Exception</w:t>
            </w:r>
          </w:p>
        </w:tc>
      </w:tr>
      <w:tr w:rsidR="0015506F" w14:paraId="738918EE" w14:textId="77777777" w:rsidTr="00450240">
        <w:tc>
          <w:tcPr>
            <w:tcW w:w="3148" w:type="dxa"/>
            <w:tcBorders>
              <w:top w:val="single" w:sz="4" w:space="0" w:color="auto"/>
              <w:bottom w:val="single" w:sz="4" w:space="0" w:color="auto"/>
              <w:right w:val="single" w:sz="4" w:space="0" w:color="auto"/>
            </w:tcBorders>
          </w:tcPr>
          <w:p w14:paraId="7048BD67" w14:textId="77777777" w:rsidR="0015506F" w:rsidRDefault="0015506F" w:rsidP="006A0BC4">
            <w:pPr>
              <w:numPr>
                <w:ilvl w:val="12"/>
                <w:numId w:val="0"/>
              </w:numPr>
              <w:rPr>
                <w:rFonts w:cs="Arial"/>
                <w:szCs w:val="22"/>
              </w:rPr>
            </w:pPr>
            <w:r w:rsidRPr="005C2183">
              <w:rPr>
                <w:rFonts w:cs="Arial"/>
                <w:szCs w:val="22"/>
              </w:rPr>
              <w:t>void registerOTTDevice</w:t>
            </w:r>
          </w:p>
        </w:tc>
        <w:tc>
          <w:tcPr>
            <w:tcW w:w="3960" w:type="dxa"/>
            <w:tcBorders>
              <w:top w:val="single" w:sz="4" w:space="0" w:color="auto"/>
              <w:left w:val="single" w:sz="4" w:space="0" w:color="auto"/>
              <w:bottom w:val="single" w:sz="4" w:space="0" w:color="auto"/>
              <w:right w:val="single" w:sz="4" w:space="0" w:color="auto"/>
            </w:tcBorders>
          </w:tcPr>
          <w:p w14:paraId="31971DDE" w14:textId="77777777" w:rsidR="0015506F" w:rsidRDefault="0015506F" w:rsidP="006A0BC4">
            <w:pPr>
              <w:numPr>
                <w:ilvl w:val="12"/>
                <w:numId w:val="0"/>
              </w:numPr>
              <w:rPr>
                <w:rFonts w:cs="Arial"/>
                <w:szCs w:val="22"/>
              </w:rPr>
            </w:pPr>
            <w:r>
              <w:rPr>
                <w:rFonts w:cs="Arial"/>
                <w:szCs w:val="22"/>
              </w:rPr>
              <w:t>To register OTT Device</w:t>
            </w:r>
          </w:p>
        </w:tc>
        <w:tc>
          <w:tcPr>
            <w:tcW w:w="2156" w:type="dxa"/>
            <w:tcBorders>
              <w:top w:val="single" w:sz="4" w:space="0" w:color="auto"/>
              <w:left w:val="single" w:sz="4" w:space="0" w:color="auto"/>
              <w:bottom w:val="single" w:sz="4" w:space="0" w:color="auto"/>
            </w:tcBorders>
          </w:tcPr>
          <w:p w14:paraId="0D619476" w14:textId="77777777" w:rsidR="0015506F" w:rsidRDefault="0015506F" w:rsidP="006A0BC4">
            <w:pPr>
              <w:numPr>
                <w:ilvl w:val="12"/>
                <w:numId w:val="0"/>
              </w:numPr>
              <w:rPr>
                <w:rFonts w:cs="Arial"/>
                <w:szCs w:val="22"/>
              </w:rPr>
            </w:pPr>
            <w:r>
              <w:rPr>
                <w:rFonts w:cs="Arial"/>
                <w:szCs w:val="22"/>
              </w:rPr>
              <w:t>None</w:t>
            </w:r>
          </w:p>
        </w:tc>
      </w:tr>
      <w:tr w:rsidR="0015506F" w14:paraId="248CB741" w14:textId="77777777" w:rsidTr="00450240">
        <w:tc>
          <w:tcPr>
            <w:tcW w:w="3148" w:type="dxa"/>
            <w:tcBorders>
              <w:top w:val="single" w:sz="4" w:space="0" w:color="auto"/>
              <w:bottom w:val="single" w:sz="4" w:space="0" w:color="auto"/>
              <w:right w:val="single" w:sz="4" w:space="0" w:color="auto"/>
            </w:tcBorders>
          </w:tcPr>
          <w:p w14:paraId="6D8E46CA" w14:textId="77777777" w:rsidR="0015506F" w:rsidRPr="005C2183" w:rsidRDefault="0015506F" w:rsidP="006A0BC4">
            <w:pPr>
              <w:numPr>
                <w:ilvl w:val="12"/>
                <w:numId w:val="0"/>
              </w:numPr>
              <w:rPr>
                <w:rFonts w:cs="Arial"/>
                <w:szCs w:val="22"/>
              </w:rPr>
            </w:pPr>
            <w:r w:rsidRPr="005C2183">
              <w:rPr>
                <w:rFonts w:cs="Arial"/>
                <w:szCs w:val="22"/>
              </w:rPr>
              <w:t>void registerManagedDevice</w:t>
            </w:r>
          </w:p>
        </w:tc>
        <w:tc>
          <w:tcPr>
            <w:tcW w:w="3960" w:type="dxa"/>
            <w:tcBorders>
              <w:top w:val="single" w:sz="4" w:space="0" w:color="auto"/>
              <w:left w:val="single" w:sz="4" w:space="0" w:color="auto"/>
              <w:bottom w:val="single" w:sz="4" w:space="0" w:color="auto"/>
              <w:right w:val="single" w:sz="4" w:space="0" w:color="auto"/>
            </w:tcBorders>
          </w:tcPr>
          <w:p w14:paraId="063E959E" w14:textId="77777777" w:rsidR="0015506F" w:rsidRPr="005C2183" w:rsidRDefault="0015506F" w:rsidP="006A0BC4">
            <w:pPr>
              <w:numPr>
                <w:ilvl w:val="12"/>
                <w:numId w:val="0"/>
              </w:numPr>
              <w:rPr>
                <w:rFonts w:cs="Arial"/>
                <w:szCs w:val="22"/>
              </w:rPr>
            </w:pPr>
            <w:r>
              <w:rPr>
                <w:rFonts w:cs="Arial"/>
                <w:szCs w:val="22"/>
              </w:rPr>
              <w:t>To register managed device</w:t>
            </w:r>
          </w:p>
        </w:tc>
        <w:tc>
          <w:tcPr>
            <w:tcW w:w="2156" w:type="dxa"/>
            <w:tcBorders>
              <w:top w:val="single" w:sz="4" w:space="0" w:color="auto"/>
              <w:left w:val="single" w:sz="4" w:space="0" w:color="auto"/>
              <w:bottom w:val="single" w:sz="4" w:space="0" w:color="auto"/>
            </w:tcBorders>
          </w:tcPr>
          <w:p w14:paraId="29FE86F9" w14:textId="77777777" w:rsidR="0015506F" w:rsidRPr="005C2183" w:rsidRDefault="0015506F" w:rsidP="006A0BC4">
            <w:pPr>
              <w:numPr>
                <w:ilvl w:val="12"/>
                <w:numId w:val="0"/>
              </w:numPr>
              <w:rPr>
                <w:rFonts w:cs="Arial"/>
                <w:szCs w:val="22"/>
              </w:rPr>
            </w:pPr>
            <w:r>
              <w:rPr>
                <w:rFonts w:cs="Arial"/>
                <w:szCs w:val="22"/>
              </w:rPr>
              <w:t>None</w:t>
            </w:r>
          </w:p>
        </w:tc>
      </w:tr>
      <w:tr w:rsidR="0015506F" w14:paraId="06C47705" w14:textId="77777777" w:rsidTr="00450240">
        <w:tc>
          <w:tcPr>
            <w:tcW w:w="3148" w:type="dxa"/>
            <w:tcBorders>
              <w:top w:val="single" w:sz="4" w:space="0" w:color="auto"/>
              <w:bottom w:val="single" w:sz="4" w:space="0" w:color="auto"/>
              <w:right w:val="single" w:sz="4" w:space="0" w:color="auto"/>
            </w:tcBorders>
          </w:tcPr>
          <w:p w14:paraId="455F0650" w14:textId="77777777" w:rsidR="0015506F" w:rsidRPr="005C2183" w:rsidRDefault="0015506F" w:rsidP="006A0BC4">
            <w:pPr>
              <w:numPr>
                <w:ilvl w:val="12"/>
                <w:numId w:val="0"/>
              </w:numPr>
              <w:rPr>
                <w:rFonts w:cs="Arial"/>
                <w:szCs w:val="22"/>
              </w:rPr>
            </w:pPr>
            <w:r w:rsidRPr="005C2183">
              <w:rPr>
                <w:rFonts w:cs="Arial"/>
                <w:szCs w:val="22"/>
              </w:rPr>
              <w:t>void updateDeviceInfo</w:t>
            </w:r>
          </w:p>
        </w:tc>
        <w:tc>
          <w:tcPr>
            <w:tcW w:w="3960" w:type="dxa"/>
            <w:tcBorders>
              <w:top w:val="single" w:sz="4" w:space="0" w:color="auto"/>
              <w:left w:val="single" w:sz="4" w:space="0" w:color="auto"/>
              <w:bottom w:val="single" w:sz="4" w:space="0" w:color="auto"/>
              <w:right w:val="single" w:sz="4" w:space="0" w:color="auto"/>
            </w:tcBorders>
          </w:tcPr>
          <w:p w14:paraId="698212C3" w14:textId="77777777" w:rsidR="0015506F" w:rsidRPr="005C2183" w:rsidRDefault="0015506F" w:rsidP="006A0BC4">
            <w:pPr>
              <w:numPr>
                <w:ilvl w:val="12"/>
                <w:numId w:val="0"/>
              </w:numPr>
              <w:rPr>
                <w:rFonts w:cs="Arial"/>
                <w:szCs w:val="22"/>
              </w:rPr>
            </w:pPr>
            <w:r>
              <w:rPr>
                <w:rFonts w:cs="Arial"/>
                <w:szCs w:val="22"/>
              </w:rPr>
              <w:t>To updateDeviceInfo</w:t>
            </w:r>
          </w:p>
        </w:tc>
        <w:tc>
          <w:tcPr>
            <w:tcW w:w="2156" w:type="dxa"/>
            <w:tcBorders>
              <w:top w:val="single" w:sz="4" w:space="0" w:color="auto"/>
              <w:left w:val="single" w:sz="4" w:space="0" w:color="auto"/>
              <w:bottom w:val="single" w:sz="4" w:space="0" w:color="auto"/>
            </w:tcBorders>
          </w:tcPr>
          <w:p w14:paraId="3E16ABAA" w14:textId="77777777" w:rsidR="0015506F" w:rsidRPr="005C2183" w:rsidRDefault="0015506F" w:rsidP="006A0BC4">
            <w:pPr>
              <w:numPr>
                <w:ilvl w:val="12"/>
                <w:numId w:val="0"/>
              </w:numPr>
              <w:rPr>
                <w:rFonts w:cs="Arial"/>
                <w:szCs w:val="22"/>
              </w:rPr>
            </w:pPr>
            <w:r>
              <w:rPr>
                <w:rFonts w:cs="Arial"/>
                <w:szCs w:val="22"/>
              </w:rPr>
              <w:t>None</w:t>
            </w:r>
          </w:p>
        </w:tc>
      </w:tr>
    </w:tbl>
    <w:p w14:paraId="3A16C1A0" w14:textId="77777777" w:rsidR="0015506F" w:rsidRDefault="0015506F" w:rsidP="0015506F">
      <w:pPr>
        <w:pStyle w:val="ListParagraph"/>
        <w:rPr>
          <w:rFonts w:cs="Arial"/>
          <w:b/>
          <w:bCs/>
          <w:szCs w:val="22"/>
        </w:rPr>
      </w:pPr>
    </w:p>
    <w:p w14:paraId="6BD7BF52" w14:textId="138F95E3" w:rsidR="0015506F" w:rsidRPr="003A439A" w:rsidRDefault="0015506F" w:rsidP="0039515D">
      <w:pPr>
        <w:pStyle w:val="ListParagraph"/>
        <w:numPr>
          <w:ilvl w:val="0"/>
          <w:numId w:val="28"/>
        </w:numPr>
        <w:rPr>
          <w:rFonts w:eastAsiaTheme="minorHAnsi" w:cs="Arial"/>
          <w:szCs w:val="22"/>
        </w:rPr>
      </w:pPr>
      <w:r w:rsidRPr="00636558">
        <w:rPr>
          <w:rFonts w:cs="Arial"/>
          <w:b/>
          <w:bCs/>
          <w:szCs w:val="22"/>
        </w:rPr>
        <w:t>com.nsn.he.opa.topserver.he43w</w:t>
      </w:r>
      <w:r>
        <w:rPr>
          <w:rFonts w:cs="Arial"/>
          <w:b/>
          <w:bCs/>
          <w:szCs w:val="22"/>
        </w:rPr>
        <w:t>s.</w:t>
      </w:r>
      <w:r w:rsidRPr="005C2183">
        <w:t xml:space="preserve"> </w:t>
      </w:r>
      <w:r w:rsidRPr="00636558">
        <w:rPr>
          <w:rFonts w:cs="Arial"/>
          <w:b/>
          <w:bCs/>
          <w:szCs w:val="22"/>
        </w:rPr>
        <w:t>HE43TopServicesImpl</w:t>
      </w:r>
    </w:p>
    <w:p w14:paraId="21194F04" w14:textId="77777777" w:rsidR="003A439A" w:rsidRDefault="003A439A" w:rsidP="003A439A">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3A439A" w14:paraId="7ADA0AF3" w14:textId="77777777" w:rsidTr="00450240">
        <w:tc>
          <w:tcPr>
            <w:tcW w:w="2698" w:type="dxa"/>
            <w:tcBorders>
              <w:top w:val="single" w:sz="4" w:space="0" w:color="auto"/>
              <w:bottom w:val="single" w:sz="4" w:space="0" w:color="auto"/>
              <w:right w:val="single" w:sz="4" w:space="0" w:color="auto"/>
            </w:tcBorders>
            <w:shd w:val="clear" w:color="auto" w:fill="000000"/>
          </w:tcPr>
          <w:p w14:paraId="62F9234B" w14:textId="77777777" w:rsidR="003A439A" w:rsidRDefault="003A439A" w:rsidP="004413E2">
            <w:pPr>
              <w:numPr>
                <w:ilvl w:val="12"/>
                <w:numId w:val="0"/>
              </w:numPr>
              <w:tabs>
                <w:tab w:val="right" w:pos="3960"/>
              </w:tabs>
              <w:jc w:val="center"/>
              <w:rPr>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ACBE218" w14:textId="77777777" w:rsidR="003A439A" w:rsidRDefault="003A439A" w:rsidP="004413E2">
            <w:pPr>
              <w:numPr>
                <w:ilvl w:val="12"/>
                <w:numId w:val="0"/>
              </w:numPr>
              <w:tabs>
                <w:tab w:val="right" w:pos="3960"/>
              </w:tabs>
              <w:jc w:val="center"/>
              <w:rPr>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4AAD7122" w14:textId="77777777" w:rsidR="003A439A" w:rsidRDefault="003A439A" w:rsidP="004413E2">
            <w:pPr>
              <w:numPr>
                <w:ilvl w:val="12"/>
                <w:numId w:val="0"/>
              </w:numPr>
              <w:tabs>
                <w:tab w:val="right" w:pos="3960"/>
              </w:tabs>
              <w:jc w:val="center"/>
              <w:rPr>
                <w:b/>
                <w:bCs/>
                <w:i/>
                <w:iCs/>
                <w:color w:val="FFFFFF"/>
                <w:sz w:val="20"/>
              </w:rPr>
            </w:pPr>
            <w:r>
              <w:rPr>
                <w:b/>
                <w:bCs/>
                <w:i/>
                <w:iCs/>
                <w:color w:val="FFFFFF"/>
                <w:sz w:val="20"/>
              </w:rPr>
              <w:t>Exception</w:t>
            </w:r>
          </w:p>
        </w:tc>
      </w:tr>
      <w:tr w:rsidR="003A439A" w14:paraId="3784DB87" w14:textId="77777777" w:rsidTr="00450240">
        <w:tc>
          <w:tcPr>
            <w:tcW w:w="2698" w:type="dxa"/>
            <w:tcBorders>
              <w:top w:val="single" w:sz="4" w:space="0" w:color="auto"/>
              <w:bottom w:val="single" w:sz="4" w:space="0" w:color="auto"/>
              <w:right w:val="single" w:sz="4" w:space="0" w:color="auto"/>
            </w:tcBorders>
          </w:tcPr>
          <w:p w14:paraId="19E3182C" w14:textId="77777777" w:rsidR="003A439A" w:rsidRDefault="003A439A" w:rsidP="004413E2">
            <w:pPr>
              <w:numPr>
                <w:ilvl w:val="12"/>
                <w:numId w:val="0"/>
              </w:numPr>
              <w:rPr>
                <w:rFonts w:cs="Arial"/>
                <w:szCs w:val="22"/>
              </w:rPr>
            </w:pPr>
            <w:r w:rsidRPr="006F4EC9">
              <w:rPr>
                <w:rFonts w:cs="Arial"/>
                <w:szCs w:val="22"/>
              </w:rPr>
              <w:t>public void registerOTTDevice(String accountID, Identifier deviceID, String casDeviceID,  List&lt;String&gt; SWAgentIDs, DeviceType deviceType)</w:t>
            </w:r>
          </w:p>
        </w:tc>
        <w:tc>
          <w:tcPr>
            <w:tcW w:w="4410" w:type="dxa"/>
            <w:tcBorders>
              <w:top w:val="single" w:sz="4" w:space="0" w:color="auto"/>
              <w:left w:val="single" w:sz="4" w:space="0" w:color="auto"/>
              <w:bottom w:val="single" w:sz="4" w:space="0" w:color="auto"/>
              <w:right w:val="single" w:sz="4" w:space="0" w:color="auto"/>
            </w:tcBorders>
          </w:tcPr>
          <w:p w14:paraId="38230842" w14:textId="77777777" w:rsidR="003A439A" w:rsidRDefault="003A439A" w:rsidP="004413E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33008F43" w14:textId="77777777" w:rsidR="003A439A" w:rsidRDefault="003A439A" w:rsidP="004413E2">
            <w:pPr>
              <w:numPr>
                <w:ilvl w:val="12"/>
                <w:numId w:val="0"/>
              </w:numPr>
              <w:rPr>
                <w:rFonts w:cs="Arial"/>
                <w:szCs w:val="22"/>
              </w:rPr>
            </w:pPr>
            <w:r w:rsidRPr="006F4EC9">
              <w:rPr>
                <w:rFonts w:cs="Arial"/>
                <w:szCs w:val="22"/>
              </w:rPr>
              <w:t>TopException</w:t>
            </w:r>
          </w:p>
        </w:tc>
      </w:tr>
      <w:tr w:rsidR="003A439A" w14:paraId="338F289A" w14:textId="77777777" w:rsidTr="00450240">
        <w:tc>
          <w:tcPr>
            <w:tcW w:w="2698" w:type="dxa"/>
            <w:tcBorders>
              <w:top w:val="single" w:sz="4" w:space="0" w:color="auto"/>
              <w:bottom w:val="single" w:sz="4" w:space="0" w:color="auto"/>
              <w:right w:val="single" w:sz="4" w:space="0" w:color="auto"/>
            </w:tcBorders>
          </w:tcPr>
          <w:p w14:paraId="7EE689E1" w14:textId="77777777" w:rsidR="003A439A" w:rsidRPr="00CD12F5" w:rsidRDefault="003A439A" w:rsidP="004413E2">
            <w:pPr>
              <w:numPr>
                <w:ilvl w:val="12"/>
                <w:numId w:val="0"/>
              </w:numPr>
              <w:rPr>
                <w:rFonts w:cs="Arial"/>
                <w:szCs w:val="22"/>
              </w:rPr>
            </w:pPr>
            <w:r w:rsidRPr="00314E4E">
              <w:rPr>
                <w:rFonts w:cs="Arial"/>
                <w:szCs w:val="22"/>
              </w:rPr>
              <w:t>private void registerOTTDevice(String accountID, Identifier deviceID, String casDeviceID,  List&lt;String&gt; SWAgentIDs, DeviceType deviceType, String clientDetails)</w:t>
            </w:r>
          </w:p>
        </w:tc>
        <w:tc>
          <w:tcPr>
            <w:tcW w:w="4410" w:type="dxa"/>
            <w:tcBorders>
              <w:top w:val="single" w:sz="4" w:space="0" w:color="auto"/>
              <w:left w:val="single" w:sz="4" w:space="0" w:color="auto"/>
              <w:bottom w:val="single" w:sz="4" w:space="0" w:color="auto"/>
              <w:right w:val="single" w:sz="4" w:space="0" w:color="auto"/>
            </w:tcBorders>
          </w:tcPr>
          <w:p w14:paraId="6D4473A6" w14:textId="77777777" w:rsidR="003A439A" w:rsidRPr="00CD12F5" w:rsidRDefault="003A439A" w:rsidP="004413E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76158B55" w14:textId="77777777" w:rsidR="003A439A" w:rsidRPr="00CD12F5" w:rsidRDefault="003A439A" w:rsidP="004413E2">
            <w:pPr>
              <w:numPr>
                <w:ilvl w:val="12"/>
                <w:numId w:val="0"/>
              </w:numPr>
              <w:rPr>
                <w:rFonts w:cs="Arial"/>
                <w:szCs w:val="22"/>
              </w:rPr>
            </w:pPr>
            <w:r w:rsidRPr="00314E4E">
              <w:rPr>
                <w:rFonts w:cs="Arial"/>
                <w:szCs w:val="22"/>
              </w:rPr>
              <w:t>TopException</w:t>
            </w:r>
          </w:p>
        </w:tc>
      </w:tr>
      <w:tr w:rsidR="003A439A" w14:paraId="4FDD110B" w14:textId="77777777" w:rsidTr="00450240">
        <w:tc>
          <w:tcPr>
            <w:tcW w:w="2698" w:type="dxa"/>
            <w:tcBorders>
              <w:top w:val="single" w:sz="4" w:space="0" w:color="auto"/>
              <w:bottom w:val="single" w:sz="4" w:space="0" w:color="auto"/>
              <w:right w:val="single" w:sz="4" w:space="0" w:color="auto"/>
            </w:tcBorders>
          </w:tcPr>
          <w:p w14:paraId="16156501" w14:textId="77777777" w:rsidR="003A439A" w:rsidRPr="006437FB" w:rsidRDefault="003A439A" w:rsidP="004413E2">
            <w:pPr>
              <w:numPr>
                <w:ilvl w:val="12"/>
                <w:numId w:val="0"/>
              </w:numPr>
              <w:rPr>
                <w:rFonts w:cs="Arial"/>
                <w:szCs w:val="22"/>
              </w:rPr>
            </w:pPr>
            <w:r w:rsidRPr="006437FB">
              <w:rPr>
                <w:rFonts w:cs="Arial"/>
                <w:szCs w:val="22"/>
              </w:rPr>
              <w:t>public void registerManagedDevice(String accountID, Identifier deviceID, String casDeviceID, List&lt;String&gt; SWAgentIDs, String HWVersion,</w:t>
            </w:r>
          </w:p>
          <w:p w14:paraId="4DD08EA9" w14:textId="77777777" w:rsidR="003A439A" w:rsidRPr="006437FB" w:rsidRDefault="003A439A" w:rsidP="004413E2">
            <w:pPr>
              <w:numPr>
                <w:ilvl w:val="12"/>
                <w:numId w:val="0"/>
              </w:numPr>
              <w:rPr>
                <w:rFonts w:cs="Arial"/>
                <w:szCs w:val="22"/>
              </w:rPr>
            </w:pPr>
            <w:r w:rsidRPr="006437FB">
              <w:rPr>
                <w:rFonts w:cs="Arial"/>
                <w:szCs w:val="22"/>
              </w:rPr>
              <w:t xml:space="preserve">    </w:t>
            </w:r>
            <w:r w:rsidRPr="006437FB">
              <w:rPr>
                <w:rFonts w:cs="Arial"/>
                <w:szCs w:val="22"/>
              </w:rPr>
              <w:tab/>
            </w:r>
            <w:r w:rsidRPr="006437FB">
              <w:rPr>
                <w:rFonts w:cs="Arial"/>
                <w:szCs w:val="22"/>
              </w:rPr>
              <w:tab/>
              <w:t>String SWVersion, String UIVersion, String IPAddress, String serialNumber, String masterPIN, boolean HDInterest,</w:t>
            </w:r>
          </w:p>
          <w:p w14:paraId="54FDC52E" w14:textId="77777777" w:rsidR="003A439A" w:rsidRPr="00E63186" w:rsidRDefault="003A439A" w:rsidP="004413E2">
            <w:pPr>
              <w:numPr>
                <w:ilvl w:val="12"/>
                <w:numId w:val="0"/>
              </w:numPr>
              <w:rPr>
                <w:rFonts w:cs="Arial"/>
                <w:szCs w:val="22"/>
              </w:rPr>
            </w:pPr>
            <w:r w:rsidRPr="006437FB">
              <w:rPr>
                <w:rFonts w:cs="Arial"/>
                <w:szCs w:val="22"/>
              </w:rPr>
              <w:t xml:space="preserve">    </w:t>
            </w:r>
            <w:r w:rsidRPr="006437FB">
              <w:rPr>
                <w:rFonts w:cs="Arial"/>
                <w:szCs w:val="22"/>
              </w:rPr>
              <w:tab/>
            </w:r>
            <w:r w:rsidRPr="006437FB">
              <w:rPr>
                <w:rFonts w:cs="Arial"/>
                <w:szCs w:val="22"/>
              </w:rPr>
              <w:tab/>
              <w:t>String deviceName, String DynRMCapable, DeviceType deviceType)</w:t>
            </w:r>
          </w:p>
        </w:tc>
        <w:tc>
          <w:tcPr>
            <w:tcW w:w="4410" w:type="dxa"/>
            <w:tcBorders>
              <w:top w:val="single" w:sz="4" w:space="0" w:color="auto"/>
              <w:left w:val="single" w:sz="4" w:space="0" w:color="auto"/>
              <w:bottom w:val="single" w:sz="4" w:space="0" w:color="auto"/>
              <w:right w:val="single" w:sz="4" w:space="0" w:color="auto"/>
            </w:tcBorders>
          </w:tcPr>
          <w:p w14:paraId="2682631C" w14:textId="77777777" w:rsidR="003A439A" w:rsidRPr="00E63186" w:rsidRDefault="003A439A" w:rsidP="004413E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7320E423" w14:textId="77777777" w:rsidR="003A439A" w:rsidRDefault="003A439A" w:rsidP="004413E2">
            <w:pPr>
              <w:numPr>
                <w:ilvl w:val="12"/>
                <w:numId w:val="0"/>
              </w:numPr>
              <w:rPr>
                <w:rFonts w:cs="Arial"/>
                <w:szCs w:val="22"/>
              </w:rPr>
            </w:pPr>
            <w:r w:rsidRPr="006437FB">
              <w:rPr>
                <w:rFonts w:cs="Arial"/>
                <w:szCs w:val="22"/>
              </w:rPr>
              <w:t>TopException</w:t>
            </w:r>
          </w:p>
        </w:tc>
      </w:tr>
      <w:tr w:rsidR="003A439A" w14:paraId="423E338E" w14:textId="77777777" w:rsidTr="00450240">
        <w:tc>
          <w:tcPr>
            <w:tcW w:w="2698" w:type="dxa"/>
            <w:tcBorders>
              <w:top w:val="single" w:sz="4" w:space="0" w:color="auto"/>
              <w:bottom w:val="single" w:sz="4" w:space="0" w:color="auto"/>
              <w:right w:val="single" w:sz="4" w:space="0" w:color="auto"/>
            </w:tcBorders>
          </w:tcPr>
          <w:p w14:paraId="6EE3B66C" w14:textId="77777777" w:rsidR="003A439A" w:rsidRPr="006437FB" w:rsidRDefault="003A439A" w:rsidP="004413E2">
            <w:pPr>
              <w:numPr>
                <w:ilvl w:val="12"/>
                <w:numId w:val="0"/>
              </w:numPr>
              <w:rPr>
                <w:rFonts w:cs="Arial"/>
                <w:szCs w:val="22"/>
              </w:rPr>
            </w:pPr>
            <w:r w:rsidRPr="006437FB">
              <w:rPr>
                <w:rFonts w:cs="Arial"/>
                <w:szCs w:val="22"/>
              </w:rPr>
              <w:lastRenderedPageBreak/>
              <w:t>private void registerManagedDevice(String accountID, Identifier deviceID, String casDeviceID, List&lt;String&gt; SWAgentIDs, String HWVersion,</w:t>
            </w:r>
          </w:p>
          <w:p w14:paraId="30DA4EDD" w14:textId="77777777" w:rsidR="003A439A" w:rsidRPr="006437FB" w:rsidRDefault="003A439A" w:rsidP="004413E2">
            <w:pPr>
              <w:numPr>
                <w:ilvl w:val="12"/>
                <w:numId w:val="0"/>
              </w:numPr>
              <w:rPr>
                <w:rFonts w:cs="Arial"/>
                <w:szCs w:val="22"/>
              </w:rPr>
            </w:pPr>
            <w:r w:rsidRPr="006437FB">
              <w:rPr>
                <w:rFonts w:cs="Arial"/>
                <w:szCs w:val="22"/>
              </w:rPr>
              <w:t xml:space="preserve">    </w:t>
            </w:r>
            <w:r w:rsidRPr="006437FB">
              <w:rPr>
                <w:rFonts w:cs="Arial"/>
                <w:szCs w:val="22"/>
              </w:rPr>
              <w:tab/>
            </w:r>
            <w:r w:rsidRPr="006437FB">
              <w:rPr>
                <w:rFonts w:cs="Arial"/>
                <w:szCs w:val="22"/>
              </w:rPr>
              <w:tab/>
              <w:t>String SWVersion, String UIVersion, String IPAddress, String serialNumber, String masterPIN, boolean HDInterest,</w:t>
            </w:r>
          </w:p>
          <w:p w14:paraId="4210310D" w14:textId="77777777" w:rsidR="003A439A" w:rsidRPr="006437FB" w:rsidRDefault="003A439A" w:rsidP="004413E2">
            <w:pPr>
              <w:numPr>
                <w:ilvl w:val="12"/>
                <w:numId w:val="0"/>
              </w:numPr>
              <w:rPr>
                <w:rFonts w:cs="Arial"/>
                <w:szCs w:val="22"/>
              </w:rPr>
            </w:pPr>
            <w:r w:rsidRPr="006437FB">
              <w:rPr>
                <w:rFonts w:cs="Arial"/>
                <w:szCs w:val="22"/>
              </w:rPr>
              <w:t xml:space="preserve">    </w:t>
            </w:r>
            <w:r w:rsidRPr="006437FB">
              <w:rPr>
                <w:rFonts w:cs="Arial"/>
                <w:szCs w:val="22"/>
              </w:rPr>
              <w:tab/>
            </w:r>
            <w:r w:rsidRPr="006437FB">
              <w:rPr>
                <w:rFonts w:cs="Arial"/>
                <w:szCs w:val="22"/>
              </w:rPr>
              <w:tab/>
              <w:t>String deviceName, String DynRMCapable, DeviceType deviceType, String clientDetails)</w:t>
            </w:r>
          </w:p>
        </w:tc>
        <w:tc>
          <w:tcPr>
            <w:tcW w:w="4410" w:type="dxa"/>
            <w:tcBorders>
              <w:top w:val="single" w:sz="4" w:space="0" w:color="auto"/>
              <w:left w:val="single" w:sz="4" w:space="0" w:color="auto"/>
              <w:bottom w:val="single" w:sz="4" w:space="0" w:color="auto"/>
              <w:right w:val="single" w:sz="4" w:space="0" w:color="auto"/>
            </w:tcBorders>
          </w:tcPr>
          <w:p w14:paraId="0236A57B" w14:textId="77777777" w:rsidR="003A439A" w:rsidRPr="00E63186" w:rsidRDefault="003A439A" w:rsidP="004413E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0577066D" w14:textId="77777777" w:rsidR="003A439A" w:rsidRPr="006437FB" w:rsidRDefault="003A439A" w:rsidP="004413E2">
            <w:pPr>
              <w:numPr>
                <w:ilvl w:val="12"/>
                <w:numId w:val="0"/>
              </w:numPr>
              <w:rPr>
                <w:rFonts w:cs="Arial"/>
                <w:szCs w:val="22"/>
              </w:rPr>
            </w:pPr>
            <w:r w:rsidRPr="006437FB">
              <w:rPr>
                <w:rFonts w:cs="Arial"/>
                <w:szCs w:val="22"/>
              </w:rPr>
              <w:t>TopException</w:t>
            </w:r>
          </w:p>
        </w:tc>
      </w:tr>
      <w:tr w:rsidR="003A439A" w14:paraId="34609C63" w14:textId="77777777" w:rsidTr="00450240">
        <w:tc>
          <w:tcPr>
            <w:tcW w:w="2698" w:type="dxa"/>
            <w:tcBorders>
              <w:top w:val="single" w:sz="4" w:space="0" w:color="auto"/>
              <w:bottom w:val="single" w:sz="4" w:space="0" w:color="auto"/>
              <w:right w:val="single" w:sz="4" w:space="0" w:color="auto"/>
            </w:tcBorders>
          </w:tcPr>
          <w:p w14:paraId="674CA2A5" w14:textId="77777777" w:rsidR="003A439A" w:rsidRPr="006437FB" w:rsidRDefault="003A439A" w:rsidP="004413E2">
            <w:pPr>
              <w:numPr>
                <w:ilvl w:val="12"/>
                <w:numId w:val="0"/>
              </w:numPr>
              <w:rPr>
                <w:rFonts w:cs="Arial"/>
                <w:szCs w:val="22"/>
              </w:rPr>
            </w:pPr>
            <w:r w:rsidRPr="006437FB">
              <w:rPr>
                <w:rFonts w:cs="Arial"/>
                <w:szCs w:val="22"/>
              </w:rPr>
              <w:t>public DeviceInfo getDeviceInfo(String accountID, Identifier deviceID)</w:t>
            </w:r>
          </w:p>
        </w:tc>
        <w:tc>
          <w:tcPr>
            <w:tcW w:w="4410" w:type="dxa"/>
            <w:tcBorders>
              <w:top w:val="single" w:sz="4" w:space="0" w:color="auto"/>
              <w:left w:val="single" w:sz="4" w:space="0" w:color="auto"/>
              <w:bottom w:val="single" w:sz="4" w:space="0" w:color="auto"/>
              <w:right w:val="single" w:sz="4" w:space="0" w:color="auto"/>
            </w:tcBorders>
          </w:tcPr>
          <w:p w14:paraId="02087D38" w14:textId="77777777" w:rsidR="003A439A" w:rsidRPr="00E63186" w:rsidRDefault="003A439A" w:rsidP="004413E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1AB888B1" w14:textId="77777777" w:rsidR="003A439A" w:rsidRPr="006437FB" w:rsidRDefault="003A439A" w:rsidP="004413E2">
            <w:pPr>
              <w:numPr>
                <w:ilvl w:val="12"/>
                <w:numId w:val="0"/>
              </w:numPr>
              <w:rPr>
                <w:rFonts w:cs="Arial"/>
                <w:szCs w:val="22"/>
              </w:rPr>
            </w:pPr>
            <w:r w:rsidRPr="006437FB">
              <w:rPr>
                <w:rFonts w:cs="Arial"/>
                <w:szCs w:val="22"/>
              </w:rPr>
              <w:t>TopException</w:t>
            </w:r>
          </w:p>
        </w:tc>
      </w:tr>
      <w:tr w:rsidR="003A439A" w14:paraId="1FF70ED9" w14:textId="77777777" w:rsidTr="00450240">
        <w:tc>
          <w:tcPr>
            <w:tcW w:w="2698" w:type="dxa"/>
            <w:tcBorders>
              <w:top w:val="single" w:sz="4" w:space="0" w:color="auto"/>
              <w:bottom w:val="single" w:sz="4" w:space="0" w:color="auto"/>
              <w:right w:val="single" w:sz="4" w:space="0" w:color="auto"/>
            </w:tcBorders>
          </w:tcPr>
          <w:p w14:paraId="795C4147" w14:textId="77777777" w:rsidR="003A439A" w:rsidRPr="006437FB" w:rsidRDefault="003A439A" w:rsidP="004413E2">
            <w:pPr>
              <w:numPr>
                <w:ilvl w:val="12"/>
                <w:numId w:val="0"/>
              </w:numPr>
              <w:rPr>
                <w:rFonts w:cs="Arial"/>
                <w:szCs w:val="22"/>
              </w:rPr>
            </w:pPr>
            <w:r w:rsidRPr="0056097B">
              <w:rPr>
                <w:rFonts w:cs="Arial"/>
                <w:szCs w:val="22"/>
              </w:rPr>
              <w:t>private DeviceInfo getDeviceInfo(String accountID, Identifier deviceID, String version, String clientDetails)</w:t>
            </w:r>
          </w:p>
        </w:tc>
        <w:tc>
          <w:tcPr>
            <w:tcW w:w="4410" w:type="dxa"/>
            <w:tcBorders>
              <w:top w:val="single" w:sz="4" w:space="0" w:color="auto"/>
              <w:left w:val="single" w:sz="4" w:space="0" w:color="auto"/>
              <w:bottom w:val="single" w:sz="4" w:space="0" w:color="auto"/>
              <w:right w:val="single" w:sz="4" w:space="0" w:color="auto"/>
            </w:tcBorders>
          </w:tcPr>
          <w:p w14:paraId="63412D4A" w14:textId="77777777" w:rsidR="003A439A" w:rsidRPr="00E63186" w:rsidRDefault="003A439A" w:rsidP="004413E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56734A52" w14:textId="77777777" w:rsidR="003A439A" w:rsidRPr="006437FB" w:rsidRDefault="003A439A" w:rsidP="004413E2">
            <w:pPr>
              <w:numPr>
                <w:ilvl w:val="12"/>
                <w:numId w:val="0"/>
              </w:numPr>
              <w:rPr>
                <w:rFonts w:cs="Arial"/>
                <w:szCs w:val="22"/>
              </w:rPr>
            </w:pPr>
            <w:r w:rsidRPr="006437FB">
              <w:rPr>
                <w:rFonts w:cs="Arial"/>
                <w:szCs w:val="22"/>
              </w:rPr>
              <w:t>TopException</w:t>
            </w:r>
          </w:p>
        </w:tc>
      </w:tr>
      <w:tr w:rsidR="003A439A" w14:paraId="5ABE8C8C" w14:textId="77777777" w:rsidTr="00450240">
        <w:tc>
          <w:tcPr>
            <w:tcW w:w="2698" w:type="dxa"/>
            <w:tcBorders>
              <w:top w:val="single" w:sz="4" w:space="0" w:color="auto"/>
              <w:bottom w:val="single" w:sz="4" w:space="0" w:color="auto"/>
              <w:right w:val="single" w:sz="4" w:space="0" w:color="auto"/>
            </w:tcBorders>
          </w:tcPr>
          <w:p w14:paraId="64015340" w14:textId="77777777" w:rsidR="003A439A" w:rsidRPr="00713FC5" w:rsidRDefault="003A439A" w:rsidP="004413E2">
            <w:pPr>
              <w:numPr>
                <w:ilvl w:val="12"/>
                <w:numId w:val="0"/>
              </w:numPr>
              <w:rPr>
                <w:rFonts w:cs="Arial"/>
                <w:szCs w:val="22"/>
              </w:rPr>
            </w:pPr>
            <w:r w:rsidRPr="00713FC5">
              <w:rPr>
                <w:rFonts w:cs="Arial"/>
                <w:szCs w:val="22"/>
              </w:rPr>
              <w:t>public void updateDeviceInfo(String accountID, Identifier deviceID, String casDeviceID, List&lt;String&gt; SWAgentIDs, String HWVersion,</w:t>
            </w:r>
          </w:p>
          <w:p w14:paraId="21E3B5D6" w14:textId="77777777" w:rsidR="003A439A" w:rsidRPr="0056097B" w:rsidRDefault="003A439A" w:rsidP="004413E2">
            <w:pPr>
              <w:numPr>
                <w:ilvl w:val="12"/>
                <w:numId w:val="0"/>
              </w:numPr>
              <w:rPr>
                <w:rFonts w:cs="Arial"/>
                <w:szCs w:val="22"/>
              </w:rPr>
            </w:pPr>
            <w:r w:rsidRPr="00713FC5">
              <w:rPr>
                <w:rFonts w:cs="Arial"/>
                <w:szCs w:val="22"/>
              </w:rPr>
              <w:t xml:space="preserve">    </w:t>
            </w:r>
            <w:r w:rsidRPr="00713FC5">
              <w:rPr>
                <w:rFonts w:cs="Arial"/>
                <w:szCs w:val="22"/>
              </w:rPr>
              <w:tab/>
            </w:r>
            <w:r w:rsidRPr="00713FC5">
              <w:rPr>
                <w:rFonts w:cs="Arial"/>
                <w:szCs w:val="22"/>
              </w:rPr>
              <w:tab/>
              <w:t>String SWVersion, String UIVersion, String IPAddress, Boolean HDInterest, String deviceName, String DynRMCapable, DeviceType deviceType)</w:t>
            </w:r>
          </w:p>
        </w:tc>
        <w:tc>
          <w:tcPr>
            <w:tcW w:w="4410" w:type="dxa"/>
            <w:tcBorders>
              <w:top w:val="single" w:sz="4" w:space="0" w:color="auto"/>
              <w:left w:val="single" w:sz="4" w:space="0" w:color="auto"/>
              <w:bottom w:val="single" w:sz="4" w:space="0" w:color="auto"/>
              <w:right w:val="single" w:sz="4" w:space="0" w:color="auto"/>
            </w:tcBorders>
          </w:tcPr>
          <w:p w14:paraId="37C3A8B0" w14:textId="77777777" w:rsidR="003A439A" w:rsidRPr="00E63186" w:rsidRDefault="003A439A" w:rsidP="004413E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682B2886" w14:textId="77777777" w:rsidR="003A439A" w:rsidRPr="006437FB" w:rsidRDefault="003A439A" w:rsidP="004413E2">
            <w:pPr>
              <w:numPr>
                <w:ilvl w:val="12"/>
                <w:numId w:val="0"/>
              </w:numPr>
              <w:rPr>
                <w:rFonts w:cs="Arial"/>
                <w:szCs w:val="22"/>
              </w:rPr>
            </w:pPr>
            <w:r w:rsidRPr="006437FB">
              <w:rPr>
                <w:rFonts w:cs="Arial"/>
                <w:szCs w:val="22"/>
              </w:rPr>
              <w:t>TopException</w:t>
            </w:r>
          </w:p>
        </w:tc>
      </w:tr>
      <w:tr w:rsidR="003A439A" w14:paraId="379030A1" w14:textId="77777777" w:rsidTr="00450240">
        <w:tc>
          <w:tcPr>
            <w:tcW w:w="2698" w:type="dxa"/>
            <w:tcBorders>
              <w:top w:val="single" w:sz="4" w:space="0" w:color="auto"/>
              <w:bottom w:val="single" w:sz="4" w:space="0" w:color="auto"/>
              <w:right w:val="single" w:sz="4" w:space="0" w:color="auto"/>
            </w:tcBorders>
          </w:tcPr>
          <w:p w14:paraId="5B22B7F7" w14:textId="77777777" w:rsidR="003A439A" w:rsidRPr="00394CFE" w:rsidRDefault="003A439A" w:rsidP="004413E2">
            <w:pPr>
              <w:numPr>
                <w:ilvl w:val="12"/>
                <w:numId w:val="0"/>
              </w:numPr>
              <w:rPr>
                <w:rFonts w:cs="Arial"/>
                <w:szCs w:val="22"/>
              </w:rPr>
            </w:pPr>
            <w:r w:rsidRPr="00394CFE">
              <w:rPr>
                <w:rFonts w:cs="Arial"/>
                <w:szCs w:val="22"/>
              </w:rPr>
              <w:t>private void updateDeviceInfo(String accountID, Identifier deviceID, String casDeviceID, List&lt;String&gt; SWAgentIDs, String HWVersion,</w:t>
            </w:r>
          </w:p>
          <w:p w14:paraId="5DF86827" w14:textId="77777777" w:rsidR="003A439A" w:rsidRPr="0056097B" w:rsidRDefault="003A439A" w:rsidP="004413E2">
            <w:pPr>
              <w:numPr>
                <w:ilvl w:val="12"/>
                <w:numId w:val="0"/>
              </w:numPr>
              <w:rPr>
                <w:rFonts w:cs="Arial"/>
                <w:szCs w:val="22"/>
              </w:rPr>
            </w:pPr>
            <w:r w:rsidRPr="00394CFE">
              <w:rPr>
                <w:rFonts w:cs="Arial"/>
                <w:szCs w:val="22"/>
              </w:rPr>
              <w:t xml:space="preserve">    </w:t>
            </w:r>
            <w:r w:rsidRPr="00394CFE">
              <w:rPr>
                <w:rFonts w:cs="Arial"/>
                <w:szCs w:val="22"/>
              </w:rPr>
              <w:tab/>
            </w:r>
            <w:r w:rsidRPr="00394CFE">
              <w:rPr>
                <w:rFonts w:cs="Arial"/>
                <w:szCs w:val="22"/>
              </w:rPr>
              <w:tab/>
              <w:t xml:space="preserve">String </w:t>
            </w:r>
            <w:r w:rsidRPr="00394CFE">
              <w:rPr>
                <w:rFonts w:cs="Arial"/>
                <w:szCs w:val="22"/>
              </w:rPr>
              <w:lastRenderedPageBreak/>
              <w:t>SWVersion, String UIVersion, String IPAddress, Boolean HDInterest, String deviceName, String DynRMCapable, DeviceType deviceType, String clientDetails)</w:t>
            </w:r>
          </w:p>
        </w:tc>
        <w:tc>
          <w:tcPr>
            <w:tcW w:w="4410" w:type="dxa"/>
            <w:tcBorders>
              <w:top w:val="single" w:sz="4" w:space="0" w:color="auto"/>
              <w:left w:val="single" w:sz="4" w:space="0" w:color="auto"/>
              <w:bottom w:val="single" w:sz="4" w:space="0" w:color="auto"/>
              <w:right w:val="single" w:sz="4" w:space="0" w:color="auto"/>
            </w:tcBorders>
          </w:tcPr>
          <w:p w14:paraId="1DC08FD0" w14:textId="77777777" w:rsidR="003A439A" w:rsidRPr="00E63186" w:rsidRDefault="003A439A" w:rsidP="004413E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7F59EAC3" w14:textId="77777777" w:rsidR="003A439A" w:rsidRPr="006437FB" w:rsidRDefault="003A439A" w:rsidP="004413E2">
            <w:pPr>
              <w:numPr>
                <w:ilvl w:val="12"/>
                <w:numId w:val="0"/>
              </w:numPr>
              <w:rPr>
                <w:rFonts w:cs="Arial"/>
                <w:szCs w:val="22"/>
              </w:rPr>
            </w:pPr>
            <w:r w:rsidRPr="006437FB">
              <w:rPr>
                <w:rFonts w:cs="Arial"/>
                <w:szCs w:val="22"/>
              </w:rPr>
              <w:t>TopException</w:t>
            </w:r>
          </w:p>
        </w:tc>
      </w:tr>
    </w:tbl>
    <w:p w14:paraId="55A388B5" w14:textId="77777777" w:rsidR="003A439A" w:rsidRDefault="003A439A" w:rsidP="003A439A">
      <w:pPr>
        <w:pStyle w:val="BodyText"/>
        <w:rPr>
          <w:rFonts w:eastAsiaTheme="minorHAnsi" w:cs="Arial"/>
          <w:szCs w:val="22"/>
        </w:rPr>
      </w:pPr>
    </w:p>
    <w:p w14:paraId="76A2A0E3" w14:textId="6D2321F4" w:rsidR="006F0A5A" w:rsidRPr="0004158B" w:rsidRDefault="006F0A5A" w:rsidP="0039515D">
      <w:pPr>
        <w:pStyle w:val="BodyText"/>
        <w:numPr>
          <w:ilvl w:val="0"/>
          <w:numId w:val="28"/>
        </w:numPr>
        <w:rPr>
          <w:rFonts w:eastAsiaTheme="minorHAnsi" w:cs="Arial"/>
          <w:b/>
          <w:szCs w:val="22"/>
        </w:rPr>
      </w:pPr>
      <w:r w:rsidRPr="0004158B">
        <w:rPr>
          <w:rFonts w:eastAsiaTheme="minorHAnsi" w:cs="Arial"/>
          <w:b/>
          <w:szCs w:val="22"/>
        </w:rPr>
        <w:t>com</w:t>
      </w:r>
      <w:r w:rsidR="0004158B">
        <w:rPr>
          <w:rFonts w:eastAsiaTheme="minorHAnsi" w:cs="Arial"/>
          <w:b/>
          <w:szCs w:val="22"/>
        </w:rPr>
        <w:t>.</w:t>
      </w:r>
      <w:r w:rsidRPr="0004158B">
        <w:rPr>
          <w:rFonts w:eastAsiaTheme="minorHAnsi" w:cs="Arial"/>
          <w:b/>
          <w:szCs w:val="22"/>
        </w:rPr>
        <w:t>nsn</w:t>
      </w:r>
      <w:r w:rsidR="0004158B">
        <w:rPr>
          <w:rFonts w:eastAsiaTheme="minorHAnsi" w:cs="Arial"/>
          <w:b/>
          <w:szCs w:val="22"/>
        </w:rPr>
        <w:t>.</w:t>
      </w:r>
      <w:r w:rsidRPr="0004158B">
        <w:rPr>
          <w:rFonts w:eastAsiaTheme="minorHAnsi" w:cs="Arial"/>
          <w:b/>
          <w:szCs w:val="22"/>
        </w:rPr>
        <w:t>he</w:t>
      </w:r>
      <w:r w:rsidR="0004158B">
        <w:rPr>
          <w:rFonts w:eastAsiaTheme="minorHAnsi" w:cs="Arial"/>
          <w:b/>
          <w:szCs w:val="22"/>
        </w:rPr>
        <w:t>.</w:t>
      </w:r>
      <w:r w:rsidRPr="0004158B">
        <w:rPr>
          <w:rFonts w:eastAsiaTheme="minorHAnsi" w:cs="Arial"/>
          <w:b/>
          <w:szCs w:val="22"/>
        </w:rPr>
        <w:t>opa</w:t>
      </w:r>
      <w:r w:rsidR="0004158B">
        <w:rPr>
          <w:rFonts w:eastAsiaTheme="minorHAnsi" w:cs="Arial"/>
          <w:b/>
          <w:szCs w:val="22"/>
        </w:rPr>
        <w:t>.</w:t>
      </w:r>
      <w:r w:rsidRPr="0004158B">
        <w:rPr>
          <w:rFonts w:eastAsiaTheme="minorHAnsi" w:cs="Arial"/>
          <w:b/>
          <w:szCs w:val="22"/>
        </w:rPr>
        <w:t>topserver</w:t>
      </w:r>
      <w:r w:rsidR="0004158B">
        <w:rPr>
          <w:rFonts w:eastAsiaTheme="minorHAnsi" w:cs="Arial"/>
          <w:b/>
          <w:szCs w:val="22"/>
        </w:rPr>
        <w:t>.</w:t>
      </w:r>
      <w:r w:rsidRPr="0004158B">
        <w:rPr>
          <w:rFonts w:eastAsiaTheme="minorHAnsi" w:cs="Arial"/>
          <w:b/>
          <w:szCs w:val="22"/>
        </w:rPr>
        <w:t>integration</w:t>
      </w:r>
      <w:r w:rsidR="0004158B">
        <w:rPr>
          <w:rFonts w:eastAsiaTheme="minorHAnsi" w:cs="Arial"/>
          <w:b/>
          <w:szCs w:val="22"/>
        </w:rPr>
        <w:t>.</w:t>
      </w:r>
      <w:r w:rsidRPr="0004158B">
        <w:rPr>
          <w:rFonts w:eastAsiaTheme="minorHAnsi" w:cs="Arial"/>
          <w:b/>
          <w:szCs w:val="22"/>
        </w:rPr>
        <w:t>tm</w:t>
      </w:r>
      <w:r w:rsidR="0004158B">
        <w:rPr>
          <w:rFonts w:eastAsiaTheme="minorHAnsi" w:cs="Arial"/>
          <w:b/>
          <w:szCs w:val="22"/>
        </w:rPr>
        <w:t>.</w:t>
      </w:r>
      <w:r w:rsidRPr="0004158B">
        <w:rPr>
          <w:rFonts w:eastAsiaTheme="minorHAnsi" w:cs="Arial"/>
          <w:b/>
          <w:szCs w:val="22"/>
        </w:rPr>
        <w:t>TMRequestMethods</w:t>
      </w:r>
    </w:p>
    <w:p w14:paraId="5803098B" w14:textId="77777777" w:rsidR="006F0A5A" w:rsidRDefault="006F0A5A" w:rsidP="006F0A5A">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6F0A5A" w14:paraId="5561CFEE" w14:textId="77777777" w:rsidTr="00450240">
        <w:tc>
          <w:tcPr>
            <w:tcW w:w="2698" w:type="dxa"/>
            <w:tcBorders>
              <w:top w:val="single" w:sz="4" w:space="0" w:color="auto"/>
              <w:bottom w:val="single" w:sz="4" w:space="0" w:color="auto"/>
              <w:right w:val="single" w:sz="4" w:space="0" w:color="auto"/>
            </w:tcBorders>
            <w:shd w:val="clear" w:color="auto" w:fill="000000"/>
          </w:tcPr>
          <w:p w14:paraId="0791F4B0"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564B997"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04308B6F"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6F0A5A" w14:paraId="0F9385E0" w14:textId="77777777" w:rsidTr="00450240">
        <w:tc>
          <w:tcPr>
            <w:tcW w:w="2698" w:type="dxa"/>
            <w:tcBorders>
              <w:top w:val="single" w:sz="4" w:space="0" w:color="auto"/>
              <w:bottom w:val="single" w:sz="4" w:space="0" w:color="auto"/>
              <w:right w:val="single" w:sz="4" w:space="0" w:color="auto"/>
            </w:tcBorders>
          </w:tcPr>
          <w:p w14:paraId="2472B68D" w14:textId="77777777" w:rsidR="006F0A5A" w:rsidRDefault="006F0A5A" w:rsidP="004413E2">
            <w:pPr>
              <w:numPr>
                <w:ilvl w:val="12"/>
                <w:numId w:val="0"/>
              </w:numPr>
              <w:rPr>
                <w:rFonts w:cs="Arial"/>
                <w:szCs w:val="22"/>
              </w:rPr>
            </w:pPr>
            <w:r w:rsidRPr="00331761">
              <w:rPr>
                <w:rFonts w:cs="Arial"/>
                <w:szCs w:val="22"/>
              </w:rPr>
              <w:t>void registerOTTDevice(String accountID, Identifier deviceID, String casDeviceID, List&lt;String&gt; SWAgentIDs, DeviceType deviceType</w:t>
            </w:r>
          </w:p>
        </w:tc>
        <w:tc>
          <w:tcPr>
            <w:tcW w:w="4410" w:type="dxa"/>
            <w:tcBorders>
              <w:top w:val="single" w:sz="4" w:space="0" w:color="auto"/>
              <w:left w:val="single" w:sz="4" w:space="0" w:color="auto"/>
              <w:bottom w:val="single" w:sz="4" w:space="0" w:color="auto"/>
              <w:right w:val="single" w:sz="4" w:space="0" w:color="auto"/>
            </w:tcBorders>
          </w:tcPr>
          <w:p w14:paraId="5FD217F0" w14:textId="77777777" w:rsidR="006F0A5A" w:rsidRPr="009A5FB6" w:rsidRDefault="006F0A5A" w:rsidP="004413E2">
            <w:pPr>
              <w:numPr>
                <w:ilvl w:val="12"/>
                <w:numId w:val="0"/>
              </w:numPr>
              <w:rPr>
                <w:rFonts w:cs="Arial"/>
                <w:szCs w:val="22"/>
              </w:rPr>
            </w:pPr>
            <w:r w:rsidRPr="009A5FB6">
              <w:rPr>
                <w:rFonts w:cs="Arial"/>
                <w:szCs w:val="22"/>
              </w:rPr>
              <w:t>Registers unmanaged device in TM, needed for vcas authentication (for version 4.3)</w:t>
            </w:r>
          </w:p>
          <w:p w14:paraId="19ED2E6D" w14:textId="77777777" w:rsidR="006F0A5A" w:rsidRDefault="006F0A5A" w:rsidP="004413E2">
            <w:pPr>
              <w:numPr>
                <w:ilvl w:val="12"/>
                <w:numId w:val="0"/>
              </w:numPr>
              <w:rPr>
                <w:rFonts w:cs="Arial"/>
                <w:szCs w:val="22"/>
              </w:rPr>
            </w:pPr>
            <w:r w:rsidRPr="009A5FB6">
              <w:rPr>
                <w:rFonts w:cs="Arial"/>
                <w:szCs w:val="22"/>
              </w:rPr>
              <w:t xml:space="preserve">     *</w:t>
            </w:r>
          </w:p>
        </w:tc>
        <w:tc>
          <w:tcPr>
            <w:tcW w:w="2156" w:type="dxa"/>
            <w:tcBorders>
              <w:top w:val="single" w:sz="4" w:space="0" w:color="auto"/>
              <w:left w:val="single" w:sz="4" w:space="0" w:color="auto"/>
              <w:bottom w:val="single" w:sz="4" w:space="0" w:color="auto"/>
            </w:tcBorders>
          </w:tcPr>
          <w:p w14:paraId="3B1AD614" w14:textId="77777777" w:rsidR="006F0A5A" w:rsidRDefault="006F0A5A" w:rsidP="004413E2">
            <w:pPr>
              <w:numPr>
                <w:ilvl w:val="12"/>
                <w:numId w:val="0"/>
              </w:numPr>
              <w:rPr>
                <w:rFonts w:cs="Arial"/>
                <w:szCs w:val="22"/>
              </w:rPr>
            </w:pPr>
            <w:r w:rsidRPr="00331761">
              <w:rPr>
                <w:rFonts w:cs="Arial"/>
                <w:szCs w:val="22"/>
              </w:rPr>
              <w:t>TopException</w:t>
            </w:r>
          </w:p>
        </w:tc>
      </w:tr>
      <w:tr w:rsidR="006F0A5A" w14:paraId="0C65165C" w14:textId="77777777" w:rsidTr="00450240">
        <w:tc>
          <w:tcPr>
            <w:tcW w:w="2698" w:type="dxa"/>
            <w:tcBorders>
              <w:top w:val="single" w:sz="4" w:space="0" w:color="auto"/>
              <w:bottom w:val="single" w:sz="4" w:space="0" w:color="auto"/>
              <w:right w:val="single" w:sz="4" w:space="0" w:color="auto"/>
            </w:tcBorders>
          </w:tcPr>
          <w:p w14:paraId="2983963A" w14:textId="77777777" w:rsidR="006F0A5A" w:rsidRPr="009A5FB6" w:rsidRDefault="006F0A5A" w:rsidP="004413E2">
            <w:pPr>
              <w:numPr>
                <w:ilvl w:val="12"/>
                <w:numId w:val="0"/>
              </w:numPr>
              <w:rPr>
                <w:rFonts w:cs="Arial"/>
                <w:szCs w:val="22"/>
              </w:rPr>
            </w:pPr>
            <w:r w:rsidRPr="009A5FB6">
              <w:rPr>
                <w:rFonts w:cs="Arial"/>
                <w:szCs w:val="22"/>
              </w:rPr>
              <w:t xml:space="preserve">  void registerManagedDevice(String accountID, Identifier deviceID, String casDeviceID, List&lt;String&gt; SWAgentIDs, String HWVersion,</w:t>
            </w:r>
          </w:p>
          <w:p w14:paraId="3826FD39" w14:textId="77777777" w:rsidR="006F0A5A" w:rsidRPr="009A5FB6" w:rsidRDefault="006F0A5A" w:rsidP="004413E2">
            <w:pPr>
              <w:numPr>
                <w:ilvl w:val="12"/>
                <w:numId w:val="0"/>
              </w:numPr>
              <w:rPr>
                <w:rFonts w:cs="Arial"/>
                <w:szCs w:val="22"/>
              </w:rPr>
            </w:pPr>
            <w:r w:rsidRPr="009A5FB6">
              <w:rPr>
                <w:rFonts w:cs="Arial"/>
                <w:szCs w:val="22"/>
              </w:rPr>
              <w:t xml:space="preserve">                               String SWVersion, String UIVersion, String IPAddress,  String serialNumber, String masterPIN, boolean HDInterest,</w:t>
            </w:r>
          </w:p>
          <w:p w14:paraId="4ACD387E" w14:textId="77777777" w:rsidR="006F0A5A" w:rsidRPr="00A87B56" w:rsidRDefault="006F0A5A" w:rsidP="004413E2">
            <w:pPr>
              <w:numPr>
                <w:ilvl w:val="12"/>
                <w:numId w:val="0"/>
              </w:numPr>
              <w:rPr>
                <w:rFonts w:cs="Arial"/>
                <w:szCs w:val="22"/>
              </w:rPr>
            </w:pPr>
            <w:r w:rsidRPr="009A5FB6">
              <w:rPr>
                <w:rFonts w:cs="Arial"/>
                <w:szCs w:val="22"/>
              </w:rPr>
              <w:t xml:space="preserve">                               String deviceName, String DynRMCapable, DeviceType deviceType)</w:t>
            </w:r>
          </w:p>
        </w:tc>
        <w:tc>
          <w:tcPr>
            <w:tcW w:w="4410" w:type="dxa"/>
            <w:tcBorders>
              <w:top w:val="single" w:sz="4" w:space="0" w:color="auto"/>
              <w:left w:val="single" w:sz="4" w:space="0" w:color="auto"/>
              <w:bottom w:val="single" w:sz="4" w:space="0" w:color="auto"/>
              <w:right w:val="single" w:sz="4" w:space="0" w:color="auto"/>
            </w:tcBorders>
          </w:tcPr>
          <w:p w14:paraId="3DFD09DF" w14:textId="77777777" w:rsidR="006F0A5A" w:rsidRDefault="006F0A5A" w:rsidP="004413E2">
            <w:pPr>
              <w:numPr>
                <w:ilvl w:val="12"/>
                <w:numId w:val="0"/>
              </w:numPr>
              <w:rPr>
                <w:rFonts w:cs="Arial"/>
                <w:szCs w:val="22"/>
              </w:rPr>
            </w:pPr>
            <w:r w:rsidRPr="009A5FB6">
              <w:rPr>
                <w:rFonts w:cs="Arial"/>
                <w:szCs w:val="22"/>
              </w:rPr>
              <w:t>Register Managed Devices (for version 4.3)</w:t>
            </w:r>
          </w:p>
        </w:tc>
        <w:tc>
          <w:tcPr>
            <w:tcW w:w="2156" w:type="dxa"/>
            <w:tcBorders>
              <w:top w:val="single" w:sz="4" w:space="0" w:color="auto"/>
              <w:left w:val="single" w:sz="4" w:space="0" w:color="auto"/>
              <w:bottom w:val="single" w:sz="4" w:space="0" w:color="auto"/>
            </w:tcBorders>
          </w:tcPr>
          <w:p w14:paraId="2F709085" w14:textId="77777777" w:rsidR="006F0A5A" w:rsidRDefault="006F0A5A" w:rsidP="004413E2">
            <w:pPr>
              <w:numPr>
                <w:ilvl w:val="12"/>
                <w:numId w:val="0"/>
              </w:numPr>
              <w:rPr>
                <w:rFonts w:cs="Arial"/>
                <w:szCs w:val="22"/>
              </w:rPr>
            </w:pPr>
            <w:r w:rsidRPr="00331761">
              <w:rPr>
                <w:rFonts w:cs="Arial"/>
                <w:szCs w:val="22"/>
              </w:rPr>
              <w:t>TopException</w:t>
            </w:r>
          </w:p>
        </w:tc>
      </w:tr>
      <w:tr w:rsidR="006F0A5A" w14:paraId="2580EE80" w14:textId="77777777" w:rsidTr="00450240">
        <w:tc>
          <w:tcPr>
            <w:tcW w:w="2698" w:type="dxa"/>
            <w:tcBorders>
              <w:top w:val="single" w:sz="4" w:space="0" w:color="auto"/>
              <w:bottom w:val="single" w:sz="4" w:space="0" w:color="auto"/>
              <w:right w:val="single" w:sz="4" w:space="0" w:color="auto"/>
            </w:tcBorders>
          </w:tcPr>
          <w:p w14:paraId="1D178B4F" w14:textId="77777777" w:rsidR="006F0A5A" w:rsidRPr="00A87B56" w:rsidRDefault="006F0A5A" w:rsidP="004413E2">
            <w:pPr>
              <w:numPr>
                <w:ilvl w:val="12"/>
                <w:numId w:val="0"/>
              </w:numPr>
              <w:rPr>
                <w:rFonts w:cs="Arial"/>
                <w:szCs w:val="22"/>
              </w:rPr>
            </w:pPr>
            <w:r w:rsidRPr="009A5FB6">
              <w:rPr>
                <w:rFonts w:cs="Arial"/>
                <w:szCs w:val="22"/>
              </w:rPr>
              <w:t xml:space="preserve">  DeviceInfo getDeviceInfo(String accountID, Identifier deviceID, String version)</w:t>
            </w:r>
          </w:p>
        </w:tc>
        <w:tc>
          <w:tcPr>
            <w:tcW w:w="4410" w:type="dxa"/>
            <w:tcBorders>
              <w:top w:val="single" w:sz="4" w:space="0" w:color="auto"/>
              <w:left w:val="single" w:sz="4" w:space="0" w:color="auto"/>
              <w:bottom w:val="single" w:sz="4" w:space="0" w:color="auto"/>
              <w:right w:val="single" w:sz="4" w:space="0" w:color="auto"/>
            </w:tcBorders>
          </w:tcPr>
          <w:p w14:paraId="2B481EE8" w14:textId="77777777" w:rsidR="006F0A5A" w:rsidRDefault="006F0A5A" w:rsidP="004413E2">
            <w:pPr>
              <w:numPr>
                <w:ilvl w:val="12"/>
                <w:numId w:val="0"/>
              </w:numPr>
              <w:rPr>
                <w:rFonts w:cs="Arial"/>
                <w:szCs w:val="22"/>
              </w:rPr>
            </w:pPr>
            <w:r w:rsidRPr="009A5FB6">
              <w:rPr>
                <w:rFonts w:cs="Arial"/>
                <w:szCs w:val="22"/>
              </w:rPr>
              <w:t>Retrieves the information of the managed device in TM (for version 4.3)</w:t>
            </w:r>
          </w:p>
        </w:tc>
        <w:tc>
          <w:tcPr>
            <w:tcW w:w="2156" w:type="dxa"/>
            <w:tcBorders>
              <w:top w:val="single" w:sz="4" w:space="0" w:color="auto"/>
              <w:left w:val="single" w:sz="4" w:space="0" w:color="auto"/>
              <w:bottom w:val="single" w:sz="4" w:space="0" w:color="auto"/>
            </w:tcBorders>
          </w:tcPr>
          <w:p w14:paraId="08D66F85" w14:textId="77777777" w:rsidR="006F0A5A" w:rsidRDefault="006F0A5A" w:rsidP="004413E2">
            <w:pPr>
              <w:numPr>
                <w:ilvl w:val="12"/>
                <w:numId w:val="0"/>
              </w:numPr>
              <w:rPr>
                <w:rFonts w:cs="Arial"/>
                <w:szCs w:val="22"/>
              </w:rPr>
            </w:pPr>
            <w:r w:rsidRPr="00331761">
              <w:rPr>
                <w:rFonts w:cs="Arial"/>
                <w:szCs w:val="22"/>
              </w:rPr>
              <w:t>TopException</w:t>
            </w:r>
          </w:p>
        </w:tc>
      </w:tr>
      <w:tr w:rsidR="006F0A5A" w14:paraId="2AF7EA2D" w14:textId="77777777" w:rsidTr="00450240">
        <w:tc>
          <w:tcPr>
            <w:tcW w:w="2698" w:type="dxa"/>
            <w:tcBorders>
              <w:top w:val="single" w:sz="4" w:space="0" w:color="auto"/>
              <w:bottom w:val="single" w:sz="4" w:space="0" w:color="auto"/>
              <w:right w:val="single" w:sz="4" w:space="0" w:color="auto"/>
            </w:tcBorders>
          </w:tcPr>
          <w:p w14:paraId="5E4A6C48" w14:textId="77777777" w:rsidR="006F0A5A" w:rsidRPr="009A5FB6" w:rsidRDefault="006F0A5A" w:rsidP="004413E2">
            <w:pPr>
              <w:numPr>
                <w:ilvl w:val="12"/>
                <w:numId w:val="0"/>
              </w:numPr>
              <w:rPr>
                <w:rFonts w:cs="Arial"/>
                <w:szCs w:val="22"/>
              </w:rPr>
            </w:pPr>
            <w:r w:rsidRPr="009A5FB6">
              <w:rPr>
                <w:rFonts w:cs="Arial"/>
                <w:szCs w:val="22"/>
              </w:rPr>
              <w:t xml:space="preserve">  void updateDeviceInfo(String accountID, Identifier deviceID, String casDeviceID, List&lt;String&gt; SWAgentIDs, String HWVersion,</w:t>
            </w:r>
          </w:p>
          <w:p w14:paraId="6828E071" w14:textId="77777777" w:rsidR="006F0A5A" w:rsidRPr="009A5FB6" w:rsidRDefault="006F0A5A" w:rsidP="004413E2">
            <w:pPr>
              <w:numPr>
                <w:ilvl w:val="12"/>
                <w:numId w:val="0"/>
              </w:numPr>
              <w:rPr>
                <w:rFonts w:cs="Arial"/>
                <w:szCs w:val="22"/>
              </w:rPr>
            </w:pPr>
            <w:r w:rsidRPr="009A5FB6">
              <w:rPr>
                <w:rFonts w:cs="Arial"/>
                <w:szCs w:val="22"/>
              </w:rPr>
              <w:t xml:space="preserve">                          String </w:t>
            </w:r>
            <w:r w:rsidRPr="009A5FB6">
              <w:rPr>
                <w:rFonts w:cs="Arial"/>
                <w:szCs w:val="22"/>
              </w:rPr>
              <w:lastRenderedPageBreak/>
              <w:t xml:space="preserve">SWVersion, String UIVersion, String IPAddress, Boolean HDInterest, String deviceName, </w:t>
            </w:r>
          </w:p>
          <w:p w14:paraId="03374A89" w14:textId="77777777" w:rsidR="006F0A5A" w:rsidRPr="00A87B56" w:rsidRDefault="006F0A5A" w:rsidP="004413E2">
            <w:pPr>
              <w:numPr>
                <w:ilvl w:val="12"/>
                <w:numId w:val="0"/>
              </w:numPr>
              <w:rPr>
                <w:rFonts w:cs="Arial"/>
                <w:szCs w:val="22"/>
              </w:rPr>
            </w:pPr>
            <w:r w:rsidRPr="009A5FB6">
              <w:rPr>
                <w:rFonts w:cs="Arial"/>
                <w:szCs w:val="22"/>
              </w:rPr>
              <w:t xml:space="preserve">                          String DynRMCapable, DeviceType deviceType)</w:t>
            </w:r>
          </w:p>
        </w:tc>
        <w:tc>
          <w:tcPr>
            <w:tcW w:w="4410" w:type="dxa"/>
            <w:tcBorders>
              <w:top w:val="single" w:sz="4" w:space="0" w:color="auto"/>
              <w:left w:val="single" w:sz="4" w:space="0" w:color="auto"/>
              <w:bottom w:val="single" w:sz="4" w:space="0" w:color="auto"/>
              <w:right w:val="single" w:sz="4" w:space="0" w:color="auto"/>
            </w:tcBorders>
          </w:tcPr>
          <w:p w14:paraId="7B332A6E" w14:textId="77777777" w:rsidR="006F0A5A" w:rsidRDefault="006F0A5A" w:rsidP="004413E2">
            <w:pPr>
              <w:numPr>
                <w:ilvl w:val="12"/>
                <w:numId w:val="0"/>
              </w:numPr>
              <w:rPr>
                <w:rFonts w:cs="Arial"/>
                <w:szCs w:val="22"/>
              </w:rPr>
            </w:pPr>
            <w:r w:rsidRPr="009A5FB6">
              <w:rPr>
                <w:rFonts w:cs="Arial"/>
                <w:szCs w:val="22"/>
              </w:rPr>
              <w:lastRenderedPageBreak/>
              <w:t>Updates the information of the managed device in TM (for version 4.3)</w:t>
            </w:r>
          </w:p>
        </w:tc>
        <w:tc>
          <w:tcPr>
            <w:tcW w:w="2156" w:type="dxa"/>
            <w:tcBorders>
              <w:top w:val="single" w:sz="4" w:space="0" w:color="auto"/>
              <w:left w:val="single" w:sz="4" w:space="0" w:color="auto"/>
              <w:bottom w:val="single" w:sz="4" w:space="0" w:color="auto"/>
            </w:tcBorders>
          </w:tcPr>
          <w:p w14:paraId="74EFB4CC" w14:textId="77777777" w:rsidR="006F0A5A" w:rsidRDefault="006F0A5A" w:rsidP="004413E2">
            <w:pPr>
              <w:numPr>
                <w:ilvl w:val="12"/>
                <w:numId w:val="0"/>
              </w:numPr>
              <w:rPr>
                <w:rFonts w:cs="Arial"/>
                <w:szCs w:val="22"/>
              </w:rPr>
            </w:pPr>
            <w:r w:rsidRPr="00331761">
              <w:rPr>
                <w:rFonts w:cs="Arial"/>
                <w:szCs w:val="22"/>
              </w:rPr>
              <w:t>TopException</w:t>
            </w:r>
          </w:p>
        </w:tc>
      </w:tr>
    </w:tbl>
    <w:p w14:paraId="03DF81C4" w14:textId="77777777" w:rsidR="006F0A5A" w:rsidRDefault="006F0A5A" w:rsidP="006F0A5A">
      <w:pPr>
        <w:pStyle w:val="BodyText"/>
        <w:rPr>
          <w:rFonts w:eastAsiaTheme="minorHAnsi" w:cs="Arial"/>
          <w:szCs w:val="22"/>
        </w:rPr>
      </w:pPr>
    </w:p>
    <w:p w14:paraId="3C629C70" w14:textId="77DA6CF2" w:rsidR="006F0A5A" w:rsidRPr="0004158B" w:rsidRDefault="006F0A5A" w:rsidP="0039515D">
      <w:pPr>
        <w:pStyle w:val="BodyText"/>
        <w:numPr>
          <w:ilvl w:val="0"/>
          <w:numId w:val="28"/>
        </w:numPr>
        <w:rPr>
          <w:rFonts w:eastAsiaTheme="minorHAnsi" w:cs="Arial"/>
          <w:b/>
          <w:szCs w:val="22"/>
        </w:rPr>
      </w:pPr>
      <w:r w:rsidRPr="0004158B">
        <w:rPr>
          <w:rFonts w:eastAsiaTheme="minorHAnsi" w:cs="Arial"/>
          <w:b/>
          <w:szCs w:val="22"/>
        </w:rPr>
        <w:t>com</w:t>
      </w:r>
      <w:r w:rsidR="0004158B">
        <w:rPr>
          <w:rFonts w:eastAsiaTheme="minorHAnsi" w:cs="Arial"/>
          <w:b/>
          <w:szCs w:val="22"/>
        </w:rPr>
        <w:t>.</w:t>
      </w:r>
      <w:r w:rsidRPr="0004158B">
        <w:rPr>
          <w:rFonts w:eastAsiaTheme="minorHAnsi" w:cs="Arial"/>
          <w:b/>
          <w:szCs w:val="22"/>
        </w:rPr>
        <w:t>nsn</w:t>
      </w:r>
      <w:r w:rsidR="0004158B">
        <w:rPr>
          <w:rFonts w:eastAsiaTheme="minorHAnsi" w:cs="Arial"/>
          <w:b/>
          <w:szCs w:val="22"/>
        </w:rPr>
        <w:t>.</w:t>
      </w:r>
      <w:r w:rsidRPr="0004158B">
        <w:rPr>
          <w:rFonts w:eastAsiaTheme="minorHAnsi" w:cs="Arial"/>
          <w:b/>
          <w:szCs w:val="22"/>
        </w:rPr>
        <w:t>he</w:t>
      </w:r>
      <w:r w:rsidR="0004158B">
        <w:rPr>
          <w:rFonts w:eastAsiaTheme="minorHAnsi" w:cs="Arial"/>
          <w:b/>
          <w:szCs w:val="22"/>
        </w:rPr>
        <w:t>.</w:t>
      </w:r>
      <w:r w:rsidRPr="0004158B">
        <w:rPr>
          <w:rFonts w:eastAsiaTheme="minorHAnsi" w:cs="Arial"/>
          <w:b/>
          <w:szCs w:val="22"/>
        </w:rPr>
        <w:t>opa</w:t>
      </w:r>
      <w:r w:rsidR="0004158B">
        <w:rPr>
          <w:rFonts w:eastAsiaTheme="minorHAnsi" w:cs="Arial"/>
          <w:b/>
          <w:szCs w:val="22"/>
        </w:rPr>
        <w:t>.</w:t>
      </w:r>
      <w:r w:rsidRPr="0004158B">
        <w:rPr>
          <w:rFonts w:eastAsiaTheme="minorHAnsi" w:cs="Arial"/>
          <w:b/>
          <w:szCs w:val="22"/>
        </w:rPr>
        <w:t>topserver</w:t>
      </w:r>
      <w:r w:rsidR="0004158B">
        <w:rPr>
          <w:rFonts w:eastAsiaTheme="minorHAnsi" w:cs="Arial"/>
          <w:b/>
          <w:szCs w:val="22"/>
        </w:rPr>
        <w:t>.</w:t>
      </w:r>
      <w:r w:rsidRPr="0004158B">
        <w:rPr>
          <w:rFonts w:eastAsiaTheme="minorHAnsi" w:cs="Arial"/>
          <w:b/>
          <w:szCs w:val="22"/>
        </w:rPr>
        <w:t>integration</w:t>
      </w:r>
      <w:r w:rsidR="0004158B">
        <w:rPr>
          <w:rFonts w:eastAsiaTheme="minorHAnsi" w:cs="Arial"/>
          <w:b/>
          <w:szCs w:val="22"/>
        </w:rPr>
        <w:t>.</w:t>
      </w:r>
      <w:r w:rsidRPr="0004158B">
        <w:rPr>
          <w:rFonts w:eastAsiaTheme="minorHAnsi" w:cs="Arial"/>
          <w:b/>
          <w:szCs w:val="22"/>
        </w:rPr>
        <w:t>tm</w:t>
      </w:r>
      <w:r w:rsidR="0004158B">
        <w:rPr>
          <w:rFonts w:eastAsiaTheme="minorHAnsi" w:cs="Arial"/>
          <w:b/>
          <w:szCs w:val="22"/>
        </w:rPr>
        <w:t>.</w:t>
      </w:r>
      <w:r w:rsidRPr="0004158B">
        <w:rPr>
          <w:rFonts w:eastAsiaTheme="minorHAnsi" w:cs="Arial"/>
          <w:b/>
          <w:szCs w:val="22"/>
        </w:rPr>
        <w:t>TMRequestMethodsImpl</w:t>
      </w:r>
    </w:p>
    <w:p w14:paraId="2E183D98" w14:textId="77777777" w:rsidR="006F0A5A" w:rsidRDefault="006F0A5A" w:rsidP="006F0A5A">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6F0A5A" w14:paraId="64C2898A" w14:textId="77777777" w:rsidTr="00450240">
        <w:tc>
          <w:tcPr>
            <w:tcW w:w="2698" w:type="dxa"/>
            <w:tcBorders>
              <w:top w:val="single" w:sz="4" w:space="0" w:color="auto"/>
              <w:bottom w:val="single" w:sz="4" w:space="0" w:color="auto"/>
              <w:right w:val="single" w:sz="4" w:space="0" w:color="auto"/>
            </w:tcBorders>
            <w:shd w:val="clear" w:color="auto" w:fill="000000"/>
          </w:tcPr>
          <w:p w14:paraId="72FFCB67"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5A2B30CB"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45FBB7AF"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6F0A5A" w14:paraId="5A24A838" w14:textId="77777777" w:rsidTr="00450240">
        <w:tc>
          <w:tcPr>
            <w:tcW w:w="2698" w:type="dxa"/>
            <w:tcBorders>
              <w:top w:val="single" w:sz="4" w:space="0" w:color="auto"/>
              <w:bottom w:val="single" w:sz="4" w:space="0" w:color="auto"/>
              <w:right w:val="single" w:sz="4" w:space="0" w:color="auto"/>
            </w:tcBorders>
          </w:tcPr>
          <w:p w14:paraId="16237297" w14:textId="77777777" w:rsidR="006F0A5A" w:rsidRPr="005704D5" w:rsidRDefault="006F0A5A" w:rsidP="004413E2">
            <w:pPr>
              <w:numPr>
                <w:ilvl w:val="12"/>
                <w:numId w:val="0"/>
              </w:numPr>
              <w:rPr>
                <w:rFonts w:cs="Arial"/>
                <w:szCs w:val="22"/>
              </w:rPr>
            </w:pPr>
            <w:r w:rsidRPr="005704D5">
              <w:rPr>
                <w:rFonts w:cs="Arial"/>
                <w:szCs w:val="22"/>
              </w:rPr>
              <w:t xml:space="preserve">  public void registerOTTDevice(@Mandatory String accountID, @Mandatory Identifier deviceID, @Mandatory String casDeviceID,</w:t>
            </w:r>
          </w:p>
          <w:p w14:paraId="68EFBD35" w14:textId="77777777" w:rsidR="006F0A5A" w:rsidRDefault="006F0A5A" w:rsidP="004413E2">
            <w:pPr>
              <w:numPr>
                <w:ilvl w:val="12"/>
                <w:numId w:val="0"/>
              </w:numPr>
              <w:rPr>
                <w:rFonts w:cs="Arial"/>
                <w:szCs w:val="22"/>
              </w:rPr>
            </w:pPr>
            <w:r w:rsidRPr="005704D5">
              <w:rPr>
                <w:rFonts w:cs="Arial"/>
                <w:szCs w:val="22"/>
              </w:rPr>
              <w:t xml:space="preserve">                                    List&lt;String&gt; SWAgentIDs, @Mandatory DeviceType deviceType)</w:t>
            </w:r>
          </w:p>
        </w:tc>
        <w:tc>
          <w:tcPr>
            <w:tcW w:w="4410" w:type="dxa"/>
            <w:tcBorders>
              <w:top w:val="single" w:sz="4" w:space="0" w:color="auto"/>
              <w:left w:val="single" w:sz="4" w:space="0" w:color="auto"/>
              <w:bottom w:val="single" w:sz="4" w:space="0" w:color="auto"/>
              <w:right w:val="single" w:sz="4" w:space="0" w:color="auto"/>
            </w:tcBorders>
          </w:tcPr>
          <w:p w14:paraId="503A767D" w14:textId="77777777" w:rsidR="006F0A5A" w:rsidRDefault="006F0A5A" w:rsidP="004413E2">
            <w:pPr>
              <w:numPr>
                <w:ilvl w:val="12"/>
                <w:numId w:val="0"/>
              </w:numPr>
              <w:rPr>
                <w:rFonts w:cs="Arial"/>
                <w:szCs w:val="22"/>
              </w:rPr>
            </w:pPr>
            <w:r w:rsidRPr="005704D5">
              <w:rPr>
                <w:rFonts w:cs="Arial"/>
                <w:szCs w:val="22"/>
              </w:rPr>
              <w:t>Registers unmanaged device in TM, needed for vcas authentication (for version 4.3)</w:t>
            </w:r>
          </w:p>
        </w:tc>
        <w:tc>
          <w:tcPr>
            <w:tcW w:w="2156" w:type="dxa"/>
            <w:tcBorders>
              <w:top w:val="single" w:sz="4" w:space="0" w:color="auto"/>
              <w:left w:val="single" w:sz="4" w:space="0" w:color="auto"/>
              <w:bottom w:val="single" w:sz="4" w:space="0" w:color="auto"/>
            </w:tcBorders>
          </w:tcPr>
          <w:p w14:paraId="6DE08A40" w14:textId="77777777" w:rsidR="006F0A5A" w:rsidRDefault="006F0A5A" w:rsidP="004413E2">
            <w:pPr>
              <w:numPr>
                <w:ilvl w:val="12"/>
                <w:numId w:val="0"/>
              </w:numPr>
              <w:rPr>
                <w:rFonts w:cs="Arial"/>
                <w:szCs w:val="22"/>
              </w:rPr>
            </w:pPr>
            <w:r w:rsidRPr="005704D5">
              <w:rPr>
                <w:rFonts w:cs="Arial"/>
                <w:szCs w:val="22"/>
              </w:rPr>
              <w:t>TopException</w:t>
            </w:r>
          </w:p>
        </w:tc>
      </w:tr>
      <w:tr w:rsidR="006F0A5A" w14:paraId="4D1D03F4" w14:textId="77777777" w:rsidTr="00450240">
        <w:tc>
          <w:tcPr>
            <w:tcW w:w="2698" w:type="dxa"/>
            <w:tcBorders>
              <w:top w:val="single" w:sz="4" w:space="0" w:color="auto"/>
              <w:bottom w:val="single" w:sz="4" w:space="0" w:color="auto"/>
              <w:right w:val="single" w:sz="4" w:space="0" w:color="auto"/>
            </w:tcBorders>
          </w:tcPr>
          <w:p w14:paraId="4B5646A2" w14:textId="77777777" w:rsidR="006F0A5A" w:rsidRPr="00D22278" w:rsidRDefault="006F0A5A" w:rsidP="004413E2">
            <w:pPr>
              <w:numPr>
                <w:ilvl w:val="12"/>
                <w:numId w:val="0"/>
              </w:numPr>
              <w:rPr>
                <w:rFonts w:cs="Arial"/>
                <w:szCs w:val="22"/>
              </w:rPr>
            </w:pPr>
            <w:r w:rsidRPr="00D22278">
              <w:rPr>
                <w:rFonts w:cs="Arial"/>
                <w:szCs w:val="22"/>
              </w:rPr>
              <w:t>public void registerManagedDevice(@Mandatory String accountID, @Mandatory Identifier deviceID, @Mandatory String casDeviceID, List&lt;String&gt; SWAgentIDs, @Mandatory String HWVersion,</w:t>
            </w:r>
          </w:p>
          <w:p w14:paraId="47E089F8" w14:textId="77777777" w:rsidR="006F0A5A" w:rsidRPr="00D22278" w:rsidRDefault="006F0A5A" w:rsidP="004413E2">
            <w:pPr>
              <w:numPr>
                <w:ilvl w:val="12"/>
                <w:numId w:val="0"/>
              </w:numPr>
              <w:rPr>
                <w:rFonts w:cs="Arial"/>
                <w:szCs w:val="22"/>
              </w:rPr>
            </w:pPr>
            <w:r w:rsidRPr="00D22278">
              <w:rPr>
                <w:rFonts w:cs="Arial"/>
                <w:szCs w:val="22"/>
              </w:rPr>
              <w:t xml:space="preserve">    </w:t>
            </w:r>
            <w:r w:rsidRPr="00D22278">
              <w:rPr>
                <w:rFonts w:cs="Arial"/>
                <w:szCs w:val="22"/>
              </w:rPr>
              <w:tab/>
            </w:r>
            <w:r w:rsidRPr="00D22278">
              <w:rPr>
                <w:rFonts w:cs="Arial"/>
                <w:szCs w:val="22"/>
              </w:rPr>
              <w:tab/>
              <w:t>String SWVersion, String UIVersion, String IPAddress, String serialNumber, @Mandatory String masterPIN, boolean HDInterest,</w:t>
            </w:r>
          </w:p>
          <w:p w14:paraId="0C19D620" w14:textId="77777777" w:rsidR="006F0A5A" w:rsidRDefault="006F0A5A" w:rsidP="004413E2">
            <w:pPr>
              <w:numPr>
                <w:ilvl w:val="12"/>
                <w:numId w:val="0"/>
              </w:numPr>
              <w:rPr>
                <w:rFonts w:cs="Arial"/>
                <w:szCs w:val="22"/>
              </w:rPr>
            </w:pPr>
            <w:r w:rsidRPr="00D22278">
              <w:rPr>
                <w:rFonts w:cs="Arial"/>
                <w:szCs w:val="22"/>
              </w:rPr>
              <w:t xml:space="preserve">    </w:t>
            </w:r>
            <w:r w:rsidRPr="00D22278">
              <w:rPr>
                <w:rFonts w:cs="Arial"/>
                <w:szCs w:val="22"/>
              </w:rPr>
              <w:tab/>
            </w:r>
            <w:r w:rsidRPr="00D22278">
              <w:rPr>
                <w:rFonts w:cs="Arial"/>
                <w:szCs w:val="22"/>
              </w:rPr>
              <w:tab/>
              <w:t>@Mandatory String deviceName, String DynRMCapable, @Mandatory DeviceType deviceType)</w:t>
            </w:r>
          </w:p>
        </w:tc>
        <w:tc>
          <w:tcPr>
            <w:tcW w:w="4410" w:type="dxa"/>
            <w:tcBorders>
              <w:top w:val="single" w:sz="4" w:space="0" w:color="auto"/>
              <w:left w:val="single" w:sz="4" w:space="0" w:color="auto"/>
              <w:bottom w:val="single" w:sz="4" w:space="0" w:color="auto"/>
              <w:right w:val="single" w:sz="4" w:space="0" w:color="auto"/>
            </w:tcBorders>
          </w:tcPr>
          <w:p w14:paraId="563833BC" w14:textId="77777777" w:rsidR="006F0A5A" w:rsidRDefault="006F0A5A" w:rsidP="004413E2">
            <w:pPr>
              <w:numPr>
                <w:ilvl w:val="12"/>
                <w:numId w:val="0"/>
              </w:numPr>
              <w:rPr>
                <w:rFonts w:cs="Arial"/>
                <w:szCs w:val="22"/>
              </w:rPr>
            </w:pPr>
            <w:r w:rsidRPr="00D22278">
              <w:rPr>
                <w:rFonts w:cs="Arial"/>
                <w:szCs w:val="22"/>
              </w:rPr>
              <w:t>Register Managed Devices (for version 4.3)</w:t>
            </w:r>
          </w:p>
        </w:tc>
        <w:tc>
          <w:tcPr>
            <w:tcW w:w="2156" w:type="dxa"/>
            <w:tcBorders>
              <w:top w:val="single" w:sz="4" w:space="0" w:color="auto"/>
              <w:left w:val="single" w:sz="4" w:space="0" w:color="auto"/>
              <w:bottom w:val="single" w:sz="4" w:space="0" w:color="auto"/>
            </w:tcBorders>
          </w:tcPr>
          <w:p w14:paraId="45259048" w14:textId="77777777" w:rsidR="006F0A5A" w:rsidRDefault="006F0A5A" w:rsidP="004413E2">
            <w:pPr>
              <w:numPr>
                <w:ilvl w:val="12"/>
                <w:numId w:val="0"/>
              </w:numPr>
              <w:rPr>
                <w:rFonts w:cs="Arial"/>
                <w:szCs w:val="22"/>
              </w:rPr>
            </w:pPr>
            <w:r w:rsidRPr="00D22278">
              <w:rPr>
                <w:rFonts w:cs="Arial"/>
                <w:szCs w:val="22"/>
              </w:rPr>
              <w:t>TopException</w:t>
            </w:r>
          </w:p>
        </w:tc>
      </w:tr>
      <w:tr w:rsidR="006F0A5A" w14:paraId="265C0C39" w14:textId="77777777" w:rsidTr="00450240">
        <w:tc>
          <w:tcPr>
            <w:tcW w:w="2698" w:type="dxa"/>
            <w:tcBorders>
              <w:top w:val="single" w:sz="4" w:space="0" w:color="auto"/>
              <w:bottom w:val="single" w:sz="4" w:space="0" w:color="auto"/>
              <w:right w:val="single" w:sz="4" w:space="0" w:color="auto"/>
            </w:tcBorders>
          </w:tcPr>
          <w:p w14:paraId="6D2D93C2" w14:textId="77777777" w:rsidR="006F0A5A" w:rsidRDefault="006F0A5A" w:rsidP="004413E2">
            <w:pPr>
              <w:numPr>
                <w:ilvl w:val="12"/>
                <w:numId w:val="0"/>
              </w:numPr>
              <w:rPr>
                <w:rFonts w:cs="Arial"/>
                <w:szCs w:val="22"/>
              </w:rPr>
            </w:pPr>
            <w:r w:rsidRPr="00A40220">
              <w:rPr>
                <w:rFonts w:cs="Arial"/>
                <w:szCs w:val="22"/>
              </w:rPr>
              <w:t xml:space="preserve">public DeviceInfo getDeviceInfo(@Mandatory String accountID, </w:t>
            </w:r>
            <w:r w:rsidRPr="00A40220">
              <w:rPr>
                <w:rFonts w:cs="Arial"/>
                <w:szCs w:val="22"/>
              </w:rPr>
              <w:lastRenderedPageBreak/>
              <w:t>@Mandatory Identifier deviceID)</w:t>
            </w:r>
          </w:p>
        </w:tc>
        <w:tc>
          <w:tcPr>
            <w:tcW w:w="4410" w:type="dxa"/>
            <w:tcBorders>
              <w:top w:val="single" w:sz="4" w:space="0" w:color="auto"/>
              <w:left w:val="single" w:sz="4" w:space="0" w:color="auto"/>
              <w:bottom w:val="single" w:sz="4" w:space="0" w:color="auto"/>
              <w:right w:val="single" w:sz="4" w:space="0" w:color="auto"/>
            </w:tcBorders>
          </w:tcPr>
          <w:p w14:paraId="088A7DCE" w14:textId="77777777" w:rsidR="006F0A5A" w:rsidRDefault="006F0A5A" w:rsidP="004413E2">
            <w:pPr>
              <w:numPr>
                <w:ilvl w:val="12"/>
                <w:numId w:val="0"/>
              </w:numPr>
              <w:rPr>
                <w:rFonts w:cs="Arial"/>
                <w:szCs w:val="22"/>
              </w:rPr>
            </w:pPr>
            <w:r w:rsidRPr="00A40220">
              <w:rPr>
                <w:rFonts w:cs="Arial"/>
                <w:szCs w:val="22"/>
              </w:rPr>
              <w:lastRenderedPageBreak/>
              <w:t>Retrieves the information of the managed device in TM</w:t>
            </w:r>
          </w:p>
        </w:tc>
        <w:tc>
          <w:tcPr>
            <w:tcW w:w="2156" w:type="dxa"/>
            <w:tcBorders>
              <w:top w:val="single" w:sz="4" w:space="0" w:color="auto"/>
              <w:left w:val="single" w:sz="4" w:space="0" w:color="auto"/>
              <w:bottom w:val="single" w:sz="4" w:space="0" w:color="auto"/>
            </w:tcBorders>
          </w:tcPr>
          <w:p w14:paraId="4408F2EB" w14:textId="77777777" w:rsidR="006F0A5A" w:rsidRDefault="006F0A5A" w:rsidP="004413E2">
            <w:pPr>
              <w:numPr>
                <w:ilvl w:val="12"/>
                <w:numId w:val="0"/>
              </w:numPr>
              <w:rPr>
                <w:rFonts w:cs="Arial"/>
                <w:szCs w:val="22"/>
              </w:rPr>
            </w:pPr>
            <w:r w:rsidRPr="00E9267C">
              <w:rPr>
                <w:rFonts w:cs="Arial"/>
                <w:szCs w:val="22"/>
              </w:rPr>
              <w:t>TopException</w:t>
            </w:r>
          </w:p>
        </w:tc>
      </w:tr>
      <w:tr w:rsidR="006F0A5A" w14:paraId="146081E9" w14:textId="77777777" w:rsidTr="00450240">
        <w:tc>
          <w:tcPr>
            <w:tcW w:w="2698" w:type="dxa"/>
            <w:tcBorders>
              <w:top w:val="single" w:sz="4" w:space="0" w:color="auto"/>
              <w:bottom w:val="single" w:sz="4" w:space="0" w:color="auto"/>
              <w:right w:val="single" w:sz="4" w:space="0" w:color="auto"/>
            </w:tcBorders>
          </w:tcPr>
          <w:p w14:paraId="344D9AEF" w14:textId="77777777" w:rsidR="006F0A5A" w:rsidRPr="00BF36AF" w:rsidRDefault="006F0A5A" w:rsidP="004413E2">
            <w:pPr>
              <w:numPr>
                <w:ilvl w:val="12"/>
                <w:numId w:val="0"/>
              </w:numPr>
              <w:rPr>
                <w:rFonts w:cs="Arial"/>
                <w:szCs w:val="22"/>
              </w:rPr>
            </w:pPr>
            <w:r w:rsidRPr="00BF36AF">
              <w:rPr>
                <w:rFonts w:cs="Arial"/>
                <w:szCs w:val="22"/>
              </w:rPr>
              <w:lastRenderedPageBreak/>
              <w:t>public void updateDeviceInfo(@Mandatory String accountID, @Mandatory Identifier deviceID, String casDeviceID, List&lt;String&gt; SWAgentIDs, String HWVersion,</w:t>
            </w:r>
          </w:p>
          <w:p w14:paraId="203D8D74" w14:textId="77777777" w:rsidR="006F0A5A" w:rsidRDefault="006F0A5A" w:rsidP="004413E2">
            <w:pPr>
              <w:numPr>
                <w:ilvl w:val="12"/>
                <w:numId w:val="0"/>
              </w:numPr>
              <w:rPr>
                <w:rFonts w:cs="Arial"/>
                <w:szCs w:val="22"/>
              </w:rPr>
            </w:pPr>
            <w:r w:rsidRPr="00BF36AF">
              <w:rPr>
                <w:rFonts w:cs="Arial"/>
                <w:szCs w:val="22"/>
              </w:rPr>
              <w:t xml:space="preserve">    </w:t>
            </w:r>
            <w:r w:rsidRPr="00BF36AF">
              <w:rPr>
                <w:rFonts w:cs="Arial"/>
                <w:szCs w:val="22"/>
              </w:rPr>
              <w:tab/>
            </w:r>
            <w:r w:rsidRPr="00BF36AF">
              <w:rPr>
                <w:rFonts w:cs="Arial"/>
                <w:szCs w:val="22"/>
              </w:rPr>
              <w:tab/>
              <w:t>String SWVersion, String UIVersion, String IPAddress, Boolean HDInterest, String deviceName, String DynRMCapable, DeviceType deviceType)</w:t>
            </w:r>
          </w:p>
        </w:tc>
        <w:tc>
          <w:tcPr>
            <w:tcW w:w="4410" w:type="dxa"/>
            <w:tcBorders>
              <w:top w:val="single" w:sz="4" w:space="0" w:color="auto"/>
              <w:left w:val="single" w:sz="4" w:space="0" w:color="auto"/>
              <w:bottom w:val="single" w:sz="4" w:space="0" w:color="auto"/>
              <w:right w:val="single" w:sz="4" w:space="0" w:color="auto"/>
            </w:tcBorders>
          </w:tcPr>
          <w:p w14:paraId="746871AE" w14:textId="77777777" w:rsidR="006F0A5A" w:rsidRDefault="006F0A5A" w:rsidP="004413E2">
            <w:pPr>
              <w:numPr>
                <w:ilvl w:val="12"/>
                <w:numId w:val="0"/>
              </w:numPr>
              <w:rPr>
                <w:rFonts w:cs="Arial"/>
                <w:szCs w:val="22"/>
              </w:rPr>
            </w:pPr>
            <w:r w:rsidRPr="00BF36AF">
              <w:rPr>
                <w:rFonts w:cs="Arial"/>
                <w:szCs w:val="22"/>
              </w:rPr>
              <w:t>Updates the information of the managed device in TM (for version 4.3)</w:t>
            </w:r>
          </w:p>
        </w:tc>
        <w:tc>
          <w:tcPr>
            <w:tcW w:w="2156" w:type="dxa"/>
            <w:tcBorders>
              <w:top w:val="single" w:sz="4" w:space="0" w:color="auto"/>
              <w:left w:val="single" w:sz="4" w:space="0" w:color="auto"/>
              <w:bottom w:val="single" w:sz="4" w:space="0" w:color="auto"/>
            </w:tcBorders>
          </w:tcPr>
          <w:p w14:paraId="65DE188B" w14:textId="77777777" w:rsidR="006F0A5A" w:rsidRDefault="006F0A5A" w:rsidP="004413E2">
            <w:pPr>
              <w:numPr>
                <w:ilvl w:val="12"/>
                <w:numId w:val="0"/>
              </w:numPr>
              <w:rPr>
                <w:rFonts w:cs="Arial"/>
                <w:szCs w:val="22"/>
              </w:rPr>
            </w:pPr>
            <w:r w:rsidRPr="00E9267C">
              <w:rPr>
                <w:rFonts w:cs="Arial"/>
                <w:szCs w:val="22"/>
              </w:rPr>
              <w:t>TopException</w:t>
            </w:r>
          </w:p>
        </w:tc>
      </w:tr>
    </w:tbl>
    <w:p w14:paraId="0E749C2A" w14:textId="77777777" w:rsidR="006F0A5A" w:rsidRDefault="006F0A5A" w:rsidP="006F0A5A">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6F0A5A" w14:paraId="1CE51F7D" w14:textId="77777777" w:rsidTr="00450240">
        <w:tc>
          <w:tcPr>
            <w:tcW w:w="2698" w:type="dxa"/>
            <w:tcBorders>
              <w:top w:val="single" w:sz="4" w:space="0" w:color="auto"/>
              <w:bottom w:val="single" w:sz="4" w:space="0" w:color="auto"/>
              <w:right w:val="single" w:sz="4" w:space="0" w:color="auto"/>
            </w:tcBorders>
            <w:shd w:val="clear" w:color="auto" w:fill="000000"/>
          </w:tcPr>
          <w:p w14:paraId="2A97B5E6"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192A0CB4"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7D360830"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6F0A5A" w14:paraId="537D2892" w14:textId="77777777" w:rsidTr="00450240">
        <w:tc>
          <w:tcPr>
            <w:tcW w:w="2698" w:type="dxa"/>
            <w:tcBorders>
              <w:top w:val="single" w:sz="4" w:space="0" w:color="auto"/>
              <w:bottom w:val="single" w:sz="4" w:space="0" w:color="auto"/>
              <w:right w:val="single" w:sz="4" w:space="0" w:color="auto"/>
            </w:tcBorders>
          </w:tcPr>
          <w:p w14:paraId="1CF5B03D" w14:textId="77777777" w:rsidR="006F0A5A" w:rsidRDefault="006F0A5A" w:rsidP="004413E2">
            <w:pPr>
              <w:numPr>
                <w:ilvl w:val="12"/>
                <w:numId w:val="0"/>
              </w:numPr>
              <w:rPr>
                <w:rFonts w:cs="Arial"/>
                <w:szCs w:val="22"/>
              </w:rPr>
            </w:pPr>
            <w:r w:rsidRPr="00E9267C">
              <w:rPr>
                <w:rFonts w:cs="Arial"/>
                <w:szCs w:val="22"/>
              </w:rPr>
              <w:t>public DeviceInfo getDeviceInfo(@Mandatory String accountID, @Mandatory Identifier deviceID, String version)</w:t>
            </w:r>
          </w:p>
        </w:tc>
        <w:tc>
          <w:tcPr>
            <w:tcW w:w="4410" w:type="dxa"/>
            <w:tcBorders>
              <w:top w:val="single" w:sz="4" w:space="0" w:color="auto"/>
              <w:left w:val="single" w:sz="4" w:space="0" w:color="auto"/>
              <w:bottom w:val="single" w:sz="4" w:space="0" w:color="auto"/>
              <w:right w:val="single" w:sz="4" w:space="0" w:color="auto"/>
            </w:tcBorders>
          </w:tcPr>
          <w:p w14:paraId="1876E5FC" w14:textId="77777777" w:rsidR="006F0A5A" w:rsidRDefault="006F0A5A" w:rsidP="004413E2">
            <w:pPr>
              <w:numPr>
                <w:ilvl w:val="12"/>
                <w:numId w:val="0"/>
              </w:numPr>
              <w:rPr>
                <w:rFonts w:cs="Arial"/>
                <w:szCs w:val="22"/>
              </w:rPr>
            </w:pPr>
            <w:r w:rsidRPr="00E9267C">
              <w:rPr>
                <w:rFonts w:cs="Arial"/>
                <w:szCs w:val="22"/>
              </w:rPr>
              <w:t>Retrieves the information of the managed device in TM based on version</w:t>
            </w:r>
          </w:p>
        </w:tc>
        <w:tc>
          <w:tcPr>
            <w:tcW w:w="2156" w:type="dxa"/>
            <w:tcBorders>
              <w:top w:val="single" w:sz="4" w:space="0" w:color="auto"/>
              <w:left w:val="single" w:sz="4" w:space="0" w:color="auto"/>
              <w:bottom w:val="single" w:sz="4" w:space="0" w:color="auto"/>
            </w:tcBorders>
          </w:tcPr>
          <w:p w14:paraId="2461B583" w14:textId="77777777" w:rsidR="006F0A5A" w:rsidRDefault="006F0A5A" w:rsidP="004413E2">
            <w:pPr>
              <w:numPr>
                <w:ilvl w:val="12"/>
                <w:numId w:val="0"/>
              </w:numPr>
              <w:rPr>
                <w:rFonts w:cs="Arial"/>
                <w:szCs w:val="22"/>
              </w:rPr>
            </w:pPr>
            <w:r w:rsidRPr="00E9267C">
              <w:rPr>
                <w:rFonts w:cs="Arial"/>
                <w:szCs w:val="22"/>
              </w:rPr>
              <w:t>TopException</w:t>
            </w:r>
          </w:p>
        </w:tc>
      </w:tr>
      <w:tr w:rsidR="006F0A5A" w14:paraId="6523F5CB" w14:textId="77777777" w:rsidTr="00450240">
        <w:tc>
          <w:tcPr>
            <w:tcW w:w="2698" w:type="dxa"/>
            <w:tcBorders>
              <w:top w:val="single" w:sz="4" w:space="0" w:color="auto"/>
              <w:bottom w:val="single" w:sz="4" w:space="0" w:color="auto"/>
              <w:right w:val="single" w:sz="4" w:space="0" w:color="auto"/>
            </w:tcBorders>
          </w:tcPr>
          <w:p w14:paraId="038A5BE8" w14:textId="77777777" w:rsidR="006F0A5A" w:rsidRDefault="006F0A5A" w:rsidP="004413E2">
            <w:pPr>
              <w:numPr>
                <w:ilvl w:val="12"/>
                <w:numId w:val="0"/>
              </w:numPr>
              <w:rPr>
                <w:rFonts w:cs="Arial"/>
                <w:szCs w:val="22"/>
              </w:rPr>
            </w:pPr>
          </w:p>
        </w:tc>
        <w:tc>
          <w:tcPr>
            <w:tcW w:w="4410" w:type="dxa"/>
            <w:tcBorders>
              <w:top w:val="single" w:sz="4" w:space="0" w:color="auto"/>
              <w:left w:val="single" w:sz="4" w:space="0" w:color="auto"/>
              <w:bottom w:val="single" w:sz="4" w:space="0" w:color="auto"/>
              <w:right w:val="single" w:sz="4" w:space="0" w:color="auto"/>
            </w:tcBorders>
          </w:tcPr>
          <w:p w14:paraId="6DF49836" w14:textId="77777777" w:rsidR="006F0A5A" w:rsidRDefault="006F0A5A" w:rsidP="004413E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5B805404" w14:textId="77777777" w:rsidR="006F0A5A" w:rsidRDefault="006F0A5A" w:rsidP="004413E2">
            <w:pPr>
              <w:numPr>
                <w:ilvl w:val="12"/>
                <w:numId w:val="0"/>
              </w:numPr>
              <w:rPr>
                <w:rFonts w:cs="Arial"/>
                <w:szCs w:val="22"/>
              </w:rPr>
            </w:pPr>
          </w:p>
        </w:tc>
      </w:tr>
      <w:tr w:rsidR="006F0A5A" w14:paraId="3D7F8C8D" w14:textId="77777777" w:rsidTr="00450240">
        <w:tc>
          <w:tcPr>
            <w:tcW w:w="2698" w:type="dxa"/>
            <w:tcBorders>
              <w:top w:val="single" w:sz="4" w:space="0" w:color="auto"/>
              <w:bottom w:val="single" w:sz="4" w:space="0" w:color="auto"/>
              <w:right w:val="single" w:sz="4" w:space="0" w:color="auto"/>
            </w:tcBorders>
          </w:tcPr>
          <w:p w14:paraId="2F994C81" w14:textId="77777777" w:rsidR="006F0A5A" w:rsidRDefault="006F0A5A" w:rsidP="004413E2">
            <w:pPr>
              <w:numPr>
                <w:ilvl w:val="12"/>
                <w:numId w:val="0"/>
              </w:numPr>
              <w:rPr>
                <w:rFonts w:cs="Arial"/>
                <w:szCs w:val="22"/>
              </w:rPr>
            </w:pPr>
          </w:p>
        </w:tc>
        <w:tc>
          <w:tcPr>
            <w:tcW w:w="4410" w:type="dxa"/>
            <w:tcBorders>
              <w:top w:val="single" w:sz="4" w:space="0" w:color="auto"/>
              <w:left w:val="single" w:sz="4" w:space="0" w:color="auto"/>
              <w:bottom w:val="single" w:sz="4" w:space="0" w:color="auto"/>
              <w:right w:val="single" w:sz="4" w:space="0" w:color="auto"/>
            </w:tcBorders>
          </w:tcPr>
          <w:p w14:paraId="2718CFF3" w14:textId="77777777" w:rsidR="006F0A5A" w:rsidRDefault="006F0A5A" w:rsidP="004413E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7DEE6402" w14:textId="77777777" w:rsidR="006F0A5A" w:rsidRDefault="006F0A5A" w:rsidP="004413E2">
            <w:pPr>
              <w:numPr>
                <w:ilvl w:val="12"/>
                <w:numId w:val="0"/>
              </w:numPr>
              <w:rPr>
                <w:rFonts w:cs="Arial"/>
                <w:szCs w:val="22"/>
              </w:rPr>
            </w:pPr>
          </w:p>
        </w:tc>
      </w:tr>
    </w:tbl>
    <w:p w14:paraId="659DFB59" w14:textId="77777777" w:rsidR="006F0A5A" w:rsidRDefault="006F0A5A" w:rsidP="006F0A5A">
      <w:pPr>
        <w:pStyle w:val="BodyText"/>
        <w:rPr>
          <w:rFonts w:eastAsiaTheme="minorHAnsi" w:cs="Arial"/>
          <w:szCs w:val="22"/>
        </w:rPr>
      </w:pPr>
    </w:p>
    <w:p w14:paraId="78C082FC" w14:textId="119281EB" w:rsidR="006F0A5A" w:rsidRPr="0004158B" w:rsidRDefault="006F0A5A" w:rsidP="0039515D">
      <w:pPr>
        <w:pStyle w:val="BodyText"/>
        <w:numPr>
          <w:ilvl w:val="0"/>
          <w:numId w:val="28"/>
        </w:numPr>
        <w:rPr>
          <w:rFonts w:eastAsiaTheme="minorHAnsi" w:cs="Arial"/>
          <w:b/>
          <w:szCs w:val="22"/>
        </w:rPr>
      </w:pPr>
      <w:r w:rsidRPr="0004158B">
        <w:rPr>
          <w:rFonts w:eastAsiaTheme="minorHAnsi" w:cs="Arial"/>
          <w:b/>
          <w:szCs w:val="22"/>
        </w:rPr>
        <w:t>com</w:t>
      </w:r>
      <w:r w:rsidR="0004158B">
        <w:rPr>
          <w:rFonts w:eastAsiaTheme="minorHAnsi" w:cs="Arial"/>
          <w:b/>
          <w:szCs w:val="22"/>
        </w:rPr>
        <w:t>.</w:t>
      </w:r>
      <w:r w:rsidRPr="0004158B">
        <w:rPr>
          <w:rFonts w:eastAsiaTheme="minorHAnsi" w:cs="Arial"/>
          <w:b/>
          <w:szCs w:val="22"/>
        </w:rPr>
        <w:t>nsn</w:t>
      </w:r>
      <w:r w:rsidR="0004158B">
        <w:rPr>
          <w:rFonts w:eastAsiaTheme="minorHAnsi" w:cs="Arial"/>
          <w:b/>
          <w:szCs w:val="22"/>
        </w:rPr>
        <w:t>.</w:t>
      </w:r>
      <w:r w:rsidRPr="0004158B">
        <w:rPr>
          <w:rFonts w:eastAsiaTheme="minorHAnsi" w:cs="Arial"/>
          <w:b/>
          <w:szCs w:val="22"/>
        </w:rPr>
        <w:t>he</w:t>
      </w:r>
      <w:r w:rsidR="0004158B">
        <w:rPr>
          <w:rFonts w:eastAsiaTheme="minorHAnsi" w:cs="Arial"/>
          <w:b/>
          <w:szCs w:val="22"/>
        </w:rPr>
        <w:t>.</w:t>
      </w:r>
      <w:r w:rsidRPr="0004158B">
        <w:rPr>
          <w:rFonts w:eastAsiaTheme="minorHAnsi" w:cs="Arial"/>
          <w:b/>
          <w:szCs w:val="22"/>
        </w:rPr>
        <w:t>opa</w:t>
      </w:r>
      <w:r w:rsidR="0004158B">
        <w:rPr>
          <w:rFonts w:eastAsiaTheme="minorHAnsi" w:cs="Arial"/>
          <w:b/>
          <w:szCs w:val="22"/>
        </w:rPr>
        <w:t>.</w:t>
      </w:r>
      <w:r w:rsidRPr="0004158B">
        <w:rPr>
          <w:rFonts w:eastAsiaTheme="minorHAnsi" w:cs="Arial"/>
          <w:b/>
          <w:szCs w:val="22"/>
        </w:rPr>
        <w:t>topserver</w:t>
      </w:r>
      <w:r w:rsidR="0004158B">
        <w:rPr>
          <w:rFonts w:eastAsiaTheme="minorHAnsi" w:cs="Arial"/>
          <w:b/>
          <w:szCs w:val="22"/>
        </w:rPr>
        <w:t>.</w:t>
      </w:r>
      <w:r w:rsidRPr="0004158B">
        <w:rPr>
          <w:rFonts w:eastAsiaTheme="minorHAnsi" w:cs="Arial"/>
          <w:b/>
          <w:szCs w:val="22"/>
        </w:rPr>
        <w:t>ops</w:t>
      </w:r>
      <w:r w:rsidR="0004158B">
        <w:rPr>
          <w:rFonts w:eastAsiaTheme="minorHAnsi" w:cs="Arial"/>
          <w:b/>
          <w:szCs w:val="22"/>
        </w:rPr>
        <w:t>.</w:t>
      </w:r>
      <w:r w:rsidRPr="0004158B">
        <w:rPr>
          <w:rFonts w:eastAsiaTheme="minorHAnsi" w:cs="Arial"/>
          <w:b/>
          <w:szCs w:val="22"/>
        </w:rPr>
        <w:t>OpsFeatureBean</w:t>
      </w:r>
    </w:p>
    <w:p w14:paraId="6EF411BD" w14:textId="77777777" w:rsidR="006F0A5A" w:rsidRDefault="006F0A5A" w:rsidP="006F0A5A">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3472"/>
        <w:gridCol w:w="3588"/>
        <w:gridCol w:w="2206"/>
      </w:tblGrid>
      <w:tr w:rsidR="006F0A5A" w14:paraId="5D0659AC" w14:textId="77777777" w:rsidTr="00450240">
        <w:tc>
          <w:tcPr>
            <w:tcW w:w="3472"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24596125"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3588"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13F0880F"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20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0DA06318"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6F0A5A" w14:paraId="0B36AB38" w14:textId="77777777" w:rsidTr="00450240">
        <w:tc>
          <w:tcPr>
            <w:tcW w:w="347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7AB0009" w14:textId="77777777" w:rsidR="006F0A5A" w:rsidRDefault="006F0A5A" w:rsidP="004413E2">
            <w:pPr>
              <w:spacing w:line="276" w:lineRule="auto"/>
              <w:rPr>
                <w:rFonts w:eastAsiaTheme="minorHAnsi" w:cs="Arial"/>
                <w:szCs w:val="22"/>
              </w:rPr>
            </w:pPr>
            <w:commentRangeStart w:id="429"/>
            <w:r w:rsidRPr="00870541">
              <w:rPr>
                <w:rFonts w:eastAsiaTheme="minorHAnsi" w:cs="Arial"/>
                <w:szCs w:val="22"/>
              </w:rPr>
              <w:t xml:space="preserve">void registerOTTDevice(String accountID, Identifier deviceID, String casDeviceID, List&lt;String&gt; </w:t>
            </w:r>
            <w:proofErr w:type="spellStart"/>
            <w:r w:rsidRPr="00870541">
              <w:rPr>
                <w:rFonts w:eastAsiaTheme="minorHAnsi" w:cs="Arial"/>
                <w:szCs w:val="22"/>
              </w:rPr>
              <w:t>SWAgentIDs</w:t>
            </w:r>
            <w:proofErr w:type="spellEnd"/>
            <w:r w:rsidRPr="00870541">
              <w:rPr>
                <w:rFonts w:eastAsiaTheme="minorHAnsi" w:cs="Arial"/>
                <w:szCs w:val="22"/>
              </w:rPr>
              <w:t xml:space="preserve">, </w:t>
            </w:r>
            <w:proofErr w:type="spellStart"/>
            <w:r w:rsidRPr="00870541">
              <w:rPr>
                <w:rFonts w:eastAsiaTheme="minorHAnsi" w:cs="Arial"/>
                <w:szCs w:val="22"/>
              </w:rPr>
              <w:t>DeviceType</w:t>
            </w:r>
            <w:proofErr w:type="spellEnd"/>
            <w:r w:rsidRPr="00870541">
              <w:rPr>
                <w:rFonts w:eastAsiaTheme="minorHAnsi" w:cs="Arial"/>
                <w:szCs w:val="22"/>
              </w:rPr>
              <w:t xml:space="preserve"> </w:t>
            </w:r>
            <w:commentRangeStart w:id="430"/>
            <w:proofErr w:type="spellStart"/>
            <w:r w:rsidRPr="00870541">
              <w:rPr>
                <w:rFonts w:eastAsiaTheme="minorHAnsi" w:cs="Arial"/>
                <w:szCs w:val="22"/>
              </w:rPr>
              <w:t>deviceType</w:t>
            </w:r>
            <w:commentRangeEnd w:id="430"/>
            <w:proofErr w:type="spellEnd"/>
            <w:r w:rsidR="00EA78AC">
              <w:rPr>
                <w:rStyle w:val="CommentReference"/>
              </w:rPr>
              <w:commentReference w:id="430"/>
            </w:r>
            <w:r w:rsidRPr="00870541">
              <w:rPr>
                <w:rFonts w:eastAsiaTheme="minorHAnsi" w:cs="Arial"/>
                <w:szCs w:val="22"/>
              </w:rPr>
              <w:t xml:space="preserve"> )</w:t>
            </w:r>
            <w:commentRangeEnd w:id="429"/>
            <w:r w:rsidR="009C2591">
              <w:rPr>
                <w:rStyle w:val="CommentReference"/>
              </w:rPr>
              <w:commentReference w:id="429"/>
            </w:r>
          </w:p>
        </w:tc>
        <w:tc>
          <w:tcPr>
            <w:tcW w:w="3588" w:type="dxa"/>
            <w:tcBorders>
              <w:top w:val="nil"/>
              <w:left w:val="nil"/>
              <w:bottom w:val="single" w:sz="8" w:space="0" w:color="auto"/>
              <w:right w:val="single" w:sz="8" w:space="0" w:color="auto"/>
            </w:tcBorders>
            <w:tcMar>
              <w:top w:w="0" w:type="dxa"/>
              <w:left w:w="108" w:type="dxa"/>
              <w:bottom w:w="0" w:type="dxa"/>
              <w:right w:w="108" w:type="dxa"/>
            </w:tcMar>
          </w:tcPr>
          <w:p w14:paraId="562D5054" w14:textId="77777777" w:rsidR="006F0A5A" w:rsidRDefault="006F0A5A" w:rsidP="004413E2">
            <w:pPr>
              <w:spacing w:line="276" w:lineRule="auto"/>
              <w:rPr>
                <w:rFonts w:eastAsiaTheme="minorHAnsi" w:cs="Arial"/>
                <w:szCs w:val="22"/>
              </w:rPr>
            </w:pPr>
            <w:r w:rsidRPr="001602AA">
              <w:rPr>
                <w:rFonts w:eastAsiaTheme="minorHAnsi" w:cs="Arial"/>
                <w:szCs w:val="22"/>
              </w:rPr>
              <w:t>Registers unmanaged device in TM, needed for vcas authentication</w:t>
            </w:r>
          </w:p>
        </w:tc>
        <w:tc>
          <w:tcPr>
            <w:tcW w:w="2206" w:type="dxa"/>
            <w:tcBorders>
              <w:top w:val="nil"/>
              <w:left w:val="nil"/>
              <w:bottom w:val="single" w:sz="8" w:space="0" w:color="auto"/>
              <w:right w:val="single" w:sz="8" w:space="0" w:color="auto"/>
            </w:tcBorders>
            <w:tcMar>
              <w:top w:w="0" w:type="dxa"/>
              <w:left w:w="108" w:type="dxa"/>
              <w:bottom w:w="0" w:type="dxa"/>
              <w:right w:w="108" w:type="dxa"/>
            </w:tcMar>
          </w:tcPr>
          <w:p w14:paraId="236F9869" w14:textId="77777777" w:rsidR="006F0A5A" w:rsidRDefault="006F0A5A" w:rsidP="004413E2">
            <w:pPr>
              <w:spacing w:line="276" w:lineRule="auto"/>
              <w:ind w:left="200" w:hanging="200"/>
              <w:rPr>
                <w:rFonts w:eastAsiaTheme="minorHAnsi" w:cs="Arial"/>
                <w:sz w:val="20"/>
              </w:rPr>
            </w:pPr>
            <w:r>
              <w:rPr>
                <w:rFonts w:eastAsiaTheme="minorHAnsi" w:cs="Arial"/>
                <w:sz w:val="20"/>
              </w:rPr>
              <w:t xml:space="preserve">None </w:t>
            </w:r>
          </w:p>
        </w:tc>
      </w:tr>
      <w:tr w:rsidR="006F0A5A" w14:paraId="09DC7E10" w14:textId="77777777" w:rsidTr="00450240">
        <w:tc>
          <w:tcPr>
            <w:tcW w:w="3472" w:type="dxa"/>
            <w:tcBorders>
              <w:top w:val="nil"/>
              <w:left w:val="single" w:sz="8" w:space="0" w:color="auto"/>
              <w:bottom w:val="single" w:sz="4" w:space="0" w:color="auto"/>
              <w:right w:val="single" w:sz="8" w:space="0" w:color="auto"/>
            </w:tcBorders>
            <w:tcMar>
              <w:top w:w="0" w:type="dxa"/>
              <w:left w:w="108" w:type="dxa"/>
              <w:bottom w:w="0" w:type="dxa"/>
              <w:right w:w="108" w:type="dxa"/>
            </w:tcMar>
          </w:tcPr>
          <w:p w14:paraId="4B534A3A" w14:textId="77777777" w:rsidR="006F0A5A" w:rsidRPr="001602AA" w:rsidRDefault="006F0A5A" w:rsidP="004413E2">
            <w:pPr>
              <w:spacing w:line="276" w:lineRule="auto"/>
              <w:rPr>
                <w:rFonts w:eastAsiaTheme="minorHAnsi" w:cs="Arial"/>
                <w:szCs w:val="22"/>
              </w:rPr>
            </w:pPr>
            <w:r w:rsidRPr="001602AA">
              <w:rPr>
                <w:rFonts w:eastAsiaTheme="minorHAnsi" w:cs="Arial"/>
                <w:szCs w:val="22"/>
              </w:rPr>
              <w:t>void registerManagedDevice(String accountID, Identifier deviceID, String casDeviceID, List&lt;String&gt; SWAgentIDs, String HWVersion,</w:t>
            </w:r>
          </w:p>
          <w:p w14:paraId="55536677" w14:textId="77777777" w:rsidR="006F0A5A" w:rsidRPr="001602AA" w:rsidRDefault="006F0A5A" w:rsidP="004413E2">
            <w:pPr>
              <w:spacing w:line="276" w:lineRule="auto"/>
              <w:rPr>
                <w:rFonts w:eastAsiaTheme="minorHAnsi" w:cs="Arial"/>
                <w:szCs w:val="22"/>
              </w:rPr>
            </w:pPr>
            <w:r w:rsidRPr="001602AA">
              <w:rPr>
                <w:rFonts w:eastAsiaTheme="minorHAnsi" w:cs="Arial"/>
                <w:szCs w:val="22"/>
              </w:rPr>
              <w:t xml:space="preserve">    </w:t>
            </w:r>
            <w:r w:rsidRPr="001602AA">
              <w:rPr>
                <w:rFonts w:eastAsiaTheme="minorHAnsi" w:cs="Arial"/>
                <w:szCs w:val="22"/>
              </w:rPr>
              <w:tab/>
            </w:r>
            <w:r w:rsidRPr="001602AA">
              <w:rPr>
                <w:rFonts w:eastAsiaTheme="minorHAnsi" w:cs="Arial"/>
                <w:szCs w:val="22"/>
              </w:rPr>
              <w:tab/>
              <w:t>String SWVersion, String UIVersion, String IPAddress, String serialNumber, String masterPIN,</w:t>
            </w:r>
          </w:p>
          <w:p w14:paraId="7B8EC36F" w14:textId="77777777" w:rsidR="006F0A5A" w:rsidRDefault="006F0A5A" w:rsidP="004413E2">
            <w:pPr>
              <w:spacing w:line="276" w:lineRule="auto"/>
              <w:rPr>
                <w:rFonts w:eastAsiaTheme="minorHAnsi" w:cs="Arial"/>
                <w:szCs w:val="22"/>
              </w:rPr>
            </w:pPr>
            <w:r w:rsidRPr="001602AA">
              <w:rPr>
                <w:rFonts w:eastAsiaTheme="minorHAnsi" w:cs="Arial"/>
                <w:szCs w:val="22"/>
              </w:rPr>
              <w:t xml:space="preserve">    </w:t>
            </w:r>
            <w:r w:rsidRPr="001602AA">
              <w:rPr>
                <w:rFonts w:eastAsiaTheme="minorHAnsi" w:cs="Arial"/>
                <w:szCs w:val="22"/>
              </w:rPr>
              <w:tab/>
            </w:r>
            <w:r w:rsidRPr="001602AA">
              <w:rPr>
                <w:rFonts w:eastAsiaTheme="minorHAnsi" w:cs="Arial"/>
                <w:szCs w:val="22"/>
              </w:rPr>
              <w:tab/>
              <w:t xml:space="preserve">boolean HDReception, String deviceName, String </w:t>
            </w:r>
            <w:r w:rsidRPr="001602AA">
              <w:rPr>
                <w:rFonts w:eastAsiaTheme="minorHAnsi" w:cs="Arial"/>
                <w:szCs w:val="22"/>
              </w:rPr>
              <w:lastRenderedPageBreak/>
              <w:t>DynRMCapable, DeviceType deviceType)</w:t>
            </w:r>
          </w:p>
        </w:tc>
        <w:tc>
          <w:tcPr>
            <w:tcW w:w="3588" w:type="dxa"/>
            <w:tcBorders>
              <w:top w:val="nil"/>
              <w:left w:val="nil"/>
              <w:bottom w:val="single" w:sz="4" w:space="0" w:color="auto"/>
              <w:right w:val="single" w:sz="8" w:space="0" w:color="auto"/>
            </w:tcBorders>
            <w:tcMar>
              <w:top w:w="0" w:type="dxa"/>
              <w:left w:w="108" w:type="dxa"/>
              <w:bottom w:w="0" w:type="dxa"/>
              <w:right w:w="108" w:type="dxa"/>
            </w:tcMar>
          </w:tcPr>
          <w:p w14:paraId="2EEC8238" w14:textId="77777777" w:rsidR="006F0A5A" w:rsidRDefault="006F0A5A" w:rsidP="004413E2">
            <w:pPr>
              <w:spacing w:line="276" w:lineRule="auto"/>
              <w:rPr>
                <w:rFonts w:eastAsiaTheme="minorHAnsi" w:cs="Arial"/>
                <w:szCs w:val="22"/>
              </w:rPr>
            </w:pPr>
            <w:r w:rsidRPr="001602AA">
              <w:rPr>
                <w:rFonts w:eastAsiaTheme="minorHAnsi" w:cs="Arial"/>
                <w:szCs w:val="22"/>
              </w:rPr>
              <w:lastRenderedPageBreak/>
              <w:t>Register Managed Devices</w:t>
            </w:r>
          </w:p>
        </w:tc>
        <w:tc>
          <w:tcPr>
            <w:tcW w:w="2206" w:type="dxa"/>
            <w:tcBorders>
              <w:top w:val="nil"/>
              <w:left w:val="nil"/>
              <w:bottom w:val="single" w:sz="4" w:space="0" w:color="auto"/>
              <w:right w:val="single" w:sz="8" w:space="0" w:color="auto"/>
            </w:tcBorders>
            <w:tcMar>
              <w:top w:w="0" w:type="dxa"/>
              <w:left w:w="108" w:type="dxa"/>
              <w:bottom w:w="0" w:type="dxa"/>
              <w:right w:w="108" w:type="dxa"/>
            </w:tcMar>
          </w:tcPr>
          <w:p w14:paraId="424C72CA" w14:textId="77777777" w:rsidR="006F0A5A" w:rsidRDefault="006F0A5A" w:rsidP="004413E2">
            <w:pPr>
              <w:spacing w:line="276" w:lineRule="auto"/>
              <w:ind w:left="200" w:hanging="200"/>
              <w:rPr>
                <w:rFonts w:eastAsiaTheme="minorHAnsi" w:cs="Arial"/>
                <w:sz w:val="20"/>
              </w:rPr>
            </w:pPr>
            <w:r>
              <w:rPr>
                <w:rFonts w:eastAsiaTheme="minorHAnsi" w:cs="Arial"/>
                <w:sz w:val="20"/>
              </w:rPr>
              <w:t xml:space="preserve">None </w:t>
            </w:r>
          </w:p>
        </w:tc>
      </w:tr>
      <w:tr w:rsidR="006F0A5A" w14:paraId="2898EB41" w14:textId="77777777" w:rsidTr="00450240">
        <w:tc>
          <w:tcPr>
            <w:tcW w:w="347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6ADCD4A5" w14:textId="77777777" w:rsidR="006F0A5A" w:rsidRPr="001602AA" w:rsidRDefault="006F0A5A" w:rsidP="004413E2">
            <w:pPr>
              <w:tabs>
                <w:tab w:val="left" w:pos="2216"/>
              </w:tabs>
              <w:spacing w:line="276" w:lineRule="auto"/>
              <w:rPr>
                <w:rFonts w:eastAsiaTheme="minorHAnsi" w:cs="Arial"/>
                <w:szCs w:val="22"/>
              </w:rPr>
            </w:pPr>
            <w:r>
              <w:rPr>
                <w:rFonts w:eastAsiaTheme="minorHAnsi" w:cs="Arial"/>
                <w:szCs w:val="22"/>
              </w:rPr>
              <w:lastRenderedPageBreak/>
              <w:tab/>
            </w:r>
            <w:r w:rsidRPr="00764E1D">
              <w:rPr>
                <w:rFonts w:eastAsiaTheme="minorHAnsi" w:cs="Arial"/>
                <w:szCs w:val="22"/>
              </w:rPr>
              <w:t>DeviceInfo getDeviceInfo(String accountID, Identifier deviceID, String version)</w:t>
            </w:r>
          </w:p>
        </w:tc>
        <w:tc>
          <w:tcPr>
            <w:tcW w:w="35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4D6BDEC" w14:textId="77777777" w:rsidR="006F0A5A" w:rsidRPr="001602AA" w:rsidRDefault="006F0A5A" w:rsidP="004413E2">
            <w:pPr>
              <w:spacing w:line="276" w:lineRule="auto"/>
              <w:rPr>
                <w:rFonts w:eastAsiaTheme="minorHAnsi" w:cs="Arial"/>
                <w:szCs w:val="22"/>
              </w:rPr>
            </w:pPr>
            <w:r w:rsidRPr="00764E1D">
              <w:rPr>
                <w:rFonts w:eastAsiaTheme="minorHAnsi" w:cs="Arial"/>
                <w:szCs w:val="22"/>
              </w:rPr>
              <w:t>Retrieves the information of the managed device in TM</w:t>
            </w:r>
          </w:p>
        </w:tc>
        <w:tc>
          <w:tcPr>
            <w:tcW w:w="2206"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D40C381" w14:textId="77777777" w:rsidR="006F0A5A" w:rsidRDefault="006F0A5A" w:rsidP="004413E2">
            <w:pPr>
              <w:spacing w:line="276" w:lineRule="auto"/>
              <w:ind w:left="200" w:hanging="200"/>
              <w:rPr>
                <w:rFonts w:eastAsiaTheme="minorHAnsi" w:cs="Arial"/>
                <w:sz w:val="20"/>
              </w:rPr>
            </w:pPr>
            <w:r>
              <w:rPr>
                <w:rFonts w:eastAsiaTheme="minorHAnsi" w:cs="Arial"/>
                <w:sz w:val="20"/>
              </w:rPr>
              <w:t xml:space="preserve">None </w:t>
            </w:r>
          </w:p>
        </w:tc>
      </w:tr>
      <w:tr w:rsidR="006F0A5A" w14:paraId="128C2AAD" w14:textId="77777777" w:rsidTr="00450240">
        <w:tc>
          <w:tcPr>
            <w:tcW w:w="347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0D85E9B8" w14:textId="77777777" w:rsidR="006F0A5A" w:rsidRPr="00FA170F" w:rsidRDefault="006F0A5A" w:rsidP="004413E2">
            <w:pPr>
              <w:tabs>
                <w:tab w:val="left" w:pos="2216"/>
              </w:tabs>
              <w:spacing w:line="276" w:lineRule="auto"/>
              <w:rPr>
                <w:rFonts w:eastAsiaTheme="minorHAnsi" w:cs="Arial"/>
                <w:szCs w:val="22"/>
              </w:rPr>
            </w:pPr>
            <w:r w:rsidRPr="00FA170F">
              <w:rPr>
                <w:rFonts w:eastAsiaTheme="minorHAnsi" w:cs="Arial"/>
                <w:szCs w:val="22"/>
              </w:rPr>
              <w:t>void updateDeviceInfo(String accountID, Identifier deviceID, String casDeviceID, List&lt;String&gt; SWAgentIDs, String HWVersion,</w:t>
            </w:r>
          </w:p>
          <w:p w14:paraId="6563E7CC" w14:textId="77777777" w:rsidR="006F0A5A" w:rsidRDefault="006F0A5A" w:rsidP="004413E2">
            <w:pPr>
              <w:tabs>
                <w:tab w:val="left" w:pos="2216"/>
              </w:tabs>
              <w:spacing w:line="276" w:lineRule="auto"/>
              <w:rPr>
                <w:rFonts w:eastAsiaTheme="minorHAnsi" w:cs="Arial"/>
                <w:szCs w:val="22"/>
              </w:rPr>
            </w:pPr>
            <w:r w:rsidRPr="00FA170F">
              <w:rPr>
                <w:rFonts w:eastAsiaTheme="minorHAnsi" w:cs="Arial"/>
                <w:szCs w:val="22"/>
              </w:rPr>
              <w:t xml:space="preserve">    </w:t>
            </w:r>
            <w:r w:rsidRPr="00FA170F">
              <w:rPr>
                <w:rFonts w:eastAsiaTheme="minorHAnsi" w:cs="Arial"/>
                <w:szCs w:val="22"/>
              </w:rPr>
              <w:tab/>
            </w:r>
            <w:r w:rsidRPr="00FA170F">
              <w:rPr>
                <w:rFonts w:eastAsiaTheme="minorHAnsi" w:cs="Arial"/>
                <w:szCs w:val="22"/>
              </w:rPr>
              <w:tab/>
              <w:t>String SWVersion, String UIVersion, String IPAddress, Boolean HDReception, String deviceName, String DynRMCapable, DeviceType deviceType)</w:t>
            </w:r>
          </w:p>
        </w:tc>
        <w:tc>
          <w:tcPr>
            <w:tcW w:w="35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44C0608A" w14:textId="77777777" w:rsidR="006F0A5A" w:rsidRPr="00764E1D" w:rsidRDefault="006F0A5A" w:rsidP="004413E2">
            <w:pPr>
              <w:spacing w:line="276" w:lineRule="auto"/>
              <w:rPr>
                <w:rFonts w:eastAsiaTheme="minorHAnsi" w:cs="Arial"/>
                <w:szCs w:val="22"/>
              </w:rPr>
            </w:pPr>
            <w:r w:rsidRPr="00FA170F">
              <w:rPr>
                <w:rFonts w:eastAsiaTheme="minorHAnsi" w:cs="Arial"/>
                <w:szCs w:val="22"/>
              </w:rPr>
              <w:t>Updates the information of the managed device in TM</w:t>
            </w:r>
          </w:p>
        </w:tc>
        <w:tc>
          <w:tcPr>
            <w:tcW w:w="2206"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3446966" w14:textId="77777777" w:rsidR="006F0A5A" w:rsidRDefault="006F0A5A" w:rsidP="004413E2">
            <w:pPr>
              <w:spacing w:line="276" w:lineRule="auto"/>
              <w:ind w:left="200" w:hanging="200"/>
              <w:rPr>
                <w:rFonts w:eastAsiaTheme="minorHAnsi" w:cs="Arial"/>
                <w:sz w:val="20"/>
              </w:rPr>
            </w:pPr>
            <w:r>
              <w:rPr>
                <w:rFonts w:eastAsiaTheme="minorHAnsi" w:cs="Arial"/>
                <w:sz w:val="20"/>
              </w:rPr>
              <w:t xml:space="preserve">None </w:t>
            </w:r>
          </w:p>
        </w:tc>
      </w:tr>
    </w:tbl>
    <w:p w14:paraId="264DE04D" w14:textId="77777777" w:rsidR="006F0A5A" w:rsidRDefault="006F0A5A" w:rsidP="006F0A5A">
      <w:pPr>
        <w:pStyle w:val="BodyText"/>
        <w:rPr>
          <w:rFonts w:eastAsiaTheme="minorHAnsi" w:cs="Arial"/>
          <w:szCs w:val="22"/>
        </w:rPr>
      </w:pPr>
    </w:p>
    <w:p w14:paraId="44E2C27F" w14:textId="3C8ECD8B" w:rsidR="006F0A5A" w:rsidRPr="0004158B" w:rsidRDefault="006F0A5A" w:rsidP="0039515D">
      <w:pPr>
        <w:pStyle w:val="BodyText"/>
        <w:numPr>
          <w:ilvl w:val="0"/>
          <w:numId w:val="28"/>
        </w:numPr>
        <w:rPr>
          <w:rFonts w:eastAsiaTheme="minorHAnsi" w:cs="Arial"/>
          <w:b/>
          <w:szCs w:val="22"/>
        </w:rPr>
      </w:pPr>
      <w:r w:rsidRPr="0004158B">
        <w:rPr>
          <w:rFonts w:eastAsiaTheme="minorHAnsi" w:cs="Arial"/>
          <w:b/>
          <w:szCs w:val="22"/>
        </w:rPr>
        <w:t>com</w:t>
      </w:r>
      <w:r w:rsidR="0004158B">
        <w:rPr>
          <w:rFonts w:eastAsiaTheme="minorHAnsi" w:cs="Arial"/>
          <w:b/>
          <w:szCs w:val="22"/>
        </w:rPr>
        <w:t>.</w:t>
      </w:r>
      <w:r w:rsidRPr="0004158B">
        <w:rPr>
          <w:rFonts w:eastAsiaTheme="minorHAnsi" w:cs="Arial"/>
          <w:b/>
          <w:szCs w:val="22"/>
        </w:rPr>
        <w:t>nsn</w:t>
      </w:r>
      <w:r w:rsidR="0004158B">
        <w:rPr>
          <w:rFonts w:eastAsiaTheme="minorHAnsi" w:cs="Arial"/>
          <w:b/>
          <w:szCs w:val="22"/>
        </w:rPr>
        <w:t>.</w:t>
      </w:r>
      <w:r w:rsidRPr="0004158B">
        <w:rPr>
          <w:rFonts w:eastAsiaTheme="minorHAnsi" w:cs="Arial"/>
          <w:b/>
          <w:szCs w:val="22"/>
        </w:rPr>
        <w:t>he</w:t>
      </w:r>
      <w:r w:rsidR="0004158B">
        <w:rPr>
          <w:rFonts w:eastAsiaTheme="minorHAnsi" w:cs="Arial"/>
          <w:b/>
          <w:szCs w:val="22"/>
        </w:rPr>
        <w:t>.</w:t>
      </w:r>
      <w:r w:rsidRPr="0004158B">
        <w:rPr>
          <w:rFonts w:eastAsiaTheme="minorHAnsi" w:cs="Arial"/>
          <w:b/>
          <w:szCs w:val="22"/>
        </w:rPr>
        <w:t>opa</w:t>
      </w:r>
      <w:r w:rsidR="0004158B">
        <w:rPr>
          <w:rFonts w:eastAsiaTheme="minorHAnsi" w:cs="Arial"/>
          <w:b/>
          <w:szCs w:val="22"/>
        </w:rPr>
        <w:t>.</w:t>
      </w:r>
      <w:r w:rsidRPr="0004158B">
        <w:rPr>
          <w:rFonts w:eastAsiaTheme="minorHAnsi" w:cs="Arial"/>
          <w:b/>
          <w:szCs w:val="22"/>
        </w:rPr>
        <w:t>topserver</w:t>
      </w:r>
      <w:r w:rsidR="0004158B">
        <w:rPr>
          <w:rFonts w:eastAsiaTheme="minorHAnsi" w:cs="Arial"/>
          <w:b/>
          <w:szCs w:val="22"/>
        </w:rPr>
        <w:t>.</w:t>
      </w:r>
      <w:r w:rsidRPr="0004158B">
        <w:rPr>
          <w:rFonts w:eastAsiaTheme="minorHAnsi" w:cs="Arial"/>
          <w:b/>
          <w:szCs w:val="22"/>
        </w:rPr>
        <w:t>ops</w:t>
      </w:r>
      <w:r w:rsidR="0004158B">
        <w:rPr>
          <w:rFonts w:eastAsiaTheme="minorHAnsi" w:cs="Arial"/>
          <w:b/>
          <w:szCs w:val="22"/>
        </w:rPr>
        <w:t>.</w:t>
      </w:r>
      <w:r w:rsidRPr="0004158B">
        <w:rPr>
          <w:rFonts w:eastAsiaTheme="minorHAnsi" w:cs="Arial"/>
          <w:b/>
          <w:szCs w:val="22"/>
        </w:rPr>
        <w:t>OpsUtilBeanImpl</w:t>
      </w:r>
    </w:p>
    <w:p w14:paraId="6F404E2E" w14:textId="77777777" w:rsidR="006F0A5A" w:rsidRDefault="006F0A5A" w:rsidP="006F0A5A">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6F0A5A" w14:paraId="028DEE9C" w14:textId="77777777" w:rsidTr="00450240">
        <w:tc>
          <w:tcPr>
            <w:tcW w:w="2698" w:type="dxa"/>
            <w:tcBorders>
              <w:top w:val="single" w:sz="4" w:space="0" w:color="auto"/>
              <w:bottom w:val="single" w:sz="4" w:space="0" w:color="auto"/>
              <w:right w:val="single" w:sz="4" w:space="0" w:color="auto"/>
            </w:tcBorders>
            <w:shd w:val="clear" w:color="auto" w:fill="000000"/>
          </w:tcPr>
          <w:p w14:paraId="11041E4B"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660AE628"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4B2C6E3D"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6F0A5A" w14:paraId="799A686D" w14:textId="77777777" w:rsidTr="00450240">
        <w:tc>
          <w:tcPr>
            <w:tcW w:w="2698" w:type="dxa"/>
            <w:tcBorders>
              <w:top w:val="single" w:sz="4" w:space="0" w:color="auto"/>
              <w:bottom w:val="single" w:sz="4" w:space="0" w:color="auto"/>
              <w:right w:val="single" w:sz="4" w:space="0" w:color="auto"/>
            </w:tcBorders>
          </w:tcPr>
          <w:p w14:paraId="1A077EFC" w14:textId="77777777" w:rsidR="006F0A5A" w:rsidRDefault="006F0A5A" w:rsidP="004413E2">
            <w:pPr>
              <w:numPr>
                <w:ilvl w:val="12"/>
                <w:numId w:val="0"/>
              </w:numPr>
              <w:rPr>
                <w:rFonts w:cs="Arial"/>
                <w:szCs w:val="22"/>
              </w:rPr>
            </w:pPr>
            <w:r w:rsidRPr="00DC729B">
              <w:rPr>
                <w:rFonts w:cs="Arial"/>
                <w:szCs w:val="22"/>
              </w:rPr>
              <w:t>public void throwURHException(Long errorCode)</w:t>
            </w:r>
          </w:p>
        </w:tc>
        <w:tc>
          <w:tcPr>
            <w:tcW w:w="4410" w:type="dxa"/>
            <w:tcBorders>
              <w:top w:val="single" w:sz="4" w:space="0" w:color="auto"/>
              <w:left w:val="single" w:sz="4" w:space="0" w:color="auto"/>
              <w:bottom w:val="single" w:sz="4" w:space="0" w:color="auto"/>
              <w:right w:val="single" w:sz="4" w:space="0" w:color="auto"/>
            </w:tcBorders>
          </w:tcPr>
          <w:p w14:paraId="2C9F58C0" w14:textId="77777777" w:rsidR="006F0A5A" w:rsidRDefault="006F0A5A" w:rsidP="004413E2">
            <w:pPr>
              <w:numPr>
                <w:ilvl w:val="12"/>
                <w:numId w:val="0"/>
              </w:numPr>
              <w:rPr>
                <w:rFonts w:cs="Arial"/>
                <w:szCs w:val="22"/>
              </w:rPr>
            </w:pPr>
            <w:r w:rsidRPr="00DC729B">
              <w:rPr>
                <w:rFonts w:cs="Arial"/>
                <w:szCs w:val="22"/>
              </w:rPr>
              <w:t>This function maps the existing error codes of different exception classes and sends the relevant URHException</w:t>
            </w:r>
          </w:p>
        </w:tc>
        <w:tc>
          <w:tcPr>
            <w:tcW w:w="2156" w:type="dxa"/>
            <w:tcBorders>
              <w:top w:val="single" w:sz="4" w:space="0" w:color="auto"/>
              <w:left w:val="single" w:sz="4" w:space="0" w:color="auto"/>
              <w:bottom w:val="single" w:sz="4" w:space="0" w:color="auto"/>
            </w:tcBorders>
          </w:tcPr>
          <w:p w14:paraId="781C8800" w14:textId="77777777" w:rsidR="006F0A5A" w:rsidRDefault="006F0A5A" w:rsidP="004413E2">
            <w:pPr>
              <w:numPr>
                <w:ilvl w:val="12"/>
                <w:numId w:val="0"/>
              </w:numPr>
              <w:rPr>
                <w:rFonts w:cs="Arial"/>
                <w:szCs w:val="22"/>
              </w:rPr>
            </w:pPr>
          </w:p>
        </w:tc>
      </w:tr>
    </w:tbl>
    <w:p w14:paraId="5CA3BF30" w14:textId="77777777" w:rsidR="006F0A5A" w:rsidRPr="0004158B" w:rsidRDefault="006F0A5A" w:rsidP="006F0A5A">
      <w:pPr>
        <w:pStyle w:val="BodyText"/>
        <w:rPr>
          <w:rFonts w:eastAsiaTheme="minorHAnsi" w:cs="Arial"/>
          <w:b/>
          <w:szCs w:val="22"/>
        </w:rPr>
      </w:pPr>
    </w:p>
    <w:p w14:paraId="10EA88E1" w14:textId="4D7017AD" w:rsidR="006F0A5A" w:rsidRPr="0004158B" w:rsidRDefault="006F0A5A" w:rsidP="0039515D">
      <w:pPr>
        <w:pStyle w:val="BodyText"/>
        <w:numPr>
          <w:ilvl w:val="0"/>
          <w:numId w:val="28"/>
        </w:numPr>
        <w:rPr>
          <w:rFonts w:eastAsiaTheme="minorHAnsi" w:cs="Arial"/>
          <w:b/>
          <w:szCs w:val="22"/>
        </w:rPr>
      </w:pPr>
      <w:r w:rsidRPr="0004158B">
        <w:rPr>
          <w:rFonts w:eastAsiaTheme="minorHAnsi" w:cs="Arial"/>
          <w:b/>
          <w:szCs w:val="22"/>
        </w:rPr>
        <w:t>com</w:t>
      </w:r>
      <w:r w:rsidR="0004158B">
        <w:rPr>
          <w:rFonts w:eastAsiaTheme="minorHAnsi" w:cs="Arial"/>
          <w:b/>
          <w:szCs w:val="22"/>
        </w:rPr>
        <w:t>.</w:t>
      </w:r>
      <w:r w:rsidRPr="0004158B">
        <w:rPr>
          <w:rFonts w:eastAsiaTheme="minorHAnsi" w:cs="Arial"/>
          <w:b/>
          <w:szCs w:val="22"/>
        </w:rPr>
        <w:t>nsn</w:t>
      </w:r>
      <w:r w:rsidR="0004158B">
        <w:rPr>
          <w:rFonts w:eastAsiaTheme="minorHAnsi" w:cs="Arial"/>
          <w:b/>
          <w:szCs w:val="22"/>
        </w:rPr>
        <w:t>.</w:t>
      </w:r>
      <w:r w:rsidRPr="0004158B">
        <w:rPr>
          <w:rFonts w:eastAsiaTheme="minorHAnsi" w:cs="Arial"/>
          <w:b/>
          <w:szCs w:val="22"/>
        </w:rPr>
        <w:t>urh</w:t>
      </w:r>
      <w:r w:rsidR="0004158B">
        <w:rPr>
          <w:rFonts w:eastAsiaTheme="minorHAnsi" w:cs="Arial"/>
          <w:b/>
          <w:szCs w:val="22"/>
        </w:rPr>
        <w:t>.</w:t>
      </w:r>
      <w:r w:rsidRPr="0004158B">
        <w:rPr>
          <w:rFonts w:eastAsiaTheme="minorHAnsi" w:cs="Arial"/>
          <w:b/>
          <w:szCs w:val="22"/>
        </w:rPr>
        <w:t>beans</w:t>
      </w:r>
      <w:r w:rsidR="0004158B">
        <w:rPr>
          <w:rFonts w:eastAsiaTheme="minorHAnsi" w:cs="Arial"/>
          <w:b/>
          <w:szCs w:val="22"/>
        </w:rPr>
        <w:t>.</w:t>
      </w:r>
      <w:r w:rsidRPr="0004158B">
        <w:rPr>
          <w:rFonts w:eastAsiaTheme="minorHAnsi" w:cs="Arial"/>
          <w:b/>
          <w:szCs w:val="22"/>
        </w:rPr>
        <w:t>common</w:t>
      </w:r>
      <w:r w:rsidR="0004158B">
        <w:rPr>
          <w:rFonts w:eastAsiaTheme="minorHAnsi" w:cs="Arial"/>
          <w:b/>
          <w:szCs w:val="22"/>
        </w:rPr>
        <w:t>.</w:t>
      </w:r>
      <w:r w:rsidRPr="0004158B">
        <w:rPr>
          <w:rFonts w:eastAsiaTheme="minorHAnsi" w:cs="Arial"/>
          <w:b/>
          <w:szCs w:val="22"/>
        </w:rPr>
        <w:t>RentalBean</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6F0A5A" w14:paraId="58FAF403" w14:textId="77777777" w:rsidTr="00450240">
        <w:tc>
          <w:tcPr>
            <w:tcW w:w="2698" w:type="dxa"/>
            <w:tcBorders>
              <w:top w:val="single" w:sz="4" w:space="0" w:color="auto"/>
              <w:bottom w:val="single" w:sz="4" w:space="0" w:color="auto"/>
              <w:right w:val="single" w:sz="4" w:space="0" w:color="auto"/>
            </w:tcBorders>
            <w:shd w:val="clear" w:color="auto" w:fill="000000"/>
          </w:tcPr>
          <w:p w14:paraId="1C4112F9"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7818FA9"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1070F886"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6F0A5A" w14:paraId="6F461C3D" w14:textId="77777777" w:rsidTr="00450240">
        <w:tc>
          <w:tcPr>
            <w:tcW w:w="2698" w:type="dxa"/>
            <w:tcBorders>
              <w:top w:val="single" w:sz="4" w:space="0" w:color="auto"/>
              <w:bottom w:val="single" w:sz="4" w:space="0" w:color="auto"/>
              <w:right w:val="single" w:sz="4" w:space="0" w:color="auto"/>
            </w:tcBorders>
          </w:tcPr>
          <w:p w14:paraId="2E6FEDEF" w14:textId="77777777" w:rsidR="006F0A5A" w:rsidRPr="00B6603E" w:rsidRDefault="006F0A5A" w:rsidP="004413E2">
            <w:pPr>
              <w:numPr>
                <w:ilvl w:val="12"/>
                <w:numId w:val="0"/>
              </w:numPr>
              <w:rPr>
                <w:rFonts w:cs="Arial"/>
                <w:szCs w:val="22"/>
              </w:rPr>
            </w:pPr>
            <w:r w:rsidRPr="00B6603E">
              <w:rPr>
                <w:rFonts w:cs="Arial"/>
                <w:szCs w:val="22"/>
              </w:rPr>
              <w:tab/>
              <w:t>boolean dataProvisioningToVMXForRemoveEntitlement(Transaction transaction,</w:t>
            </w:r>
          </w:p>
          <w:p w14:paraId="1707B14F" w14:textId="77777777" w:rsidR="006F0A5A" w:rsidRDefault="006F0A5A" w:rsidP="004413E2">
            <w:pPr>
              <w:numPr>
                <w:ilvl w:val="12"/>
                <w:numId w:val="0"/>
              </w:numPr>
              <w:rPr>
                <w:rFonts w:cs="Arial"/>
                <w:szCs w:val="22"/>
              </w:rPr>
            </w:pPr>
            <w:r w:rsidRPr="00B6603E">
              <w:rPr>
                <w:rFonts w:cs="Arial"/>
                <w:szCs w:val="22"/>
              </w:rPr>
              <w:tab/>
            </w:r>
            <w:r w:rsidRPr="00B6603E">
              <w:rPr>
                <w:rFonts w:cs="Arial"/>
                <w:szCs w:val="22"/>
              </w:rPr>
              <w:tab/>
            </w:r>
            <w:r w:rsidRPr="00B6603E">
              <w:rPr>
                <w:rFonts w:cs="Arial"/>
                <w:szCs w:val="22"/>
              </w:rPr>
              <w:tab/>
              <w:t>boolean isSyncCall)</w:t>
            </w:r>
          </w:p>
        </w:tc>
        <w:tc>
          <w:tcPr>
            <w:tcW w:w="4410" w:type="dxa"/>
            <w:tcBorders>
              <w:top w:val="single" w:sz="4" w:space="0" w:color="auto"/>
              <w:left w:val="single" w:sz="4" w:space="0" w:color="auto"/>
              <w:bottom w:val="single" w:sz="4" w:space="0" w:color="auto"/>
              <w:right w:val="single" w:sz="4" w:space="0" w:color="auto"/>
            </w:tcBorders>
          </w:tcPr>
          <w:p w14:paraId="1D29E21E" w14:textId="77777777" w:rsidR="006F0A5A" w:rsidRDefault="006F0A5A" w:rsidP="004413E2">
            <w:pPr>
              <w:numPr>
                <w:ilvl w:val="12"/>
                <w:numId w:val="0"/>
              </w:numPr>
              <w:rPr>
                <w:rFonts w:cs="Arial"/>
                <w:szCs w:val="22"/>
              </w:rPr>
            </w:pPr>
            <w:r w:rsidRPr="00B6603E">
              <w:rPr>
                <w:rFonts w:cs="Arial"/>
                <w:szCs w:val="22"/>
              </w:rPr>
              <w:t>This method does data provisioning to VMX server for remove entitlement process</w:t>
            </w:r>
          </w:p>
        </w:tc>
        <w:tc>
          <w:tcPr>
            <w:tcW w:w="2156" w:type="dxa"/>
            <w:tcBorders>
              <w:top w:val="single" w:sz="4" w:space="0" w:color="auto"/>
              <w:left w:val="single" w:sz="4" w:space="0" w:color="auto"/>
              <w:bottom w:val="single" w:sz="4" w:space="0" w:color="auto"/>
            </w:tcBorders>
          </w:tcPr>
          <w:p w14:paraId="6AD45823" w14:textId="77777777" w:rsidR="006F0A5A" w:rsidRDefault="006F0A5A" w:rsidP="004413E2">
            <w:pPr>
              <w:numPr>
                <w:ilvl w:val="12"/>
                <w:numId w:val="0"/>
              </w:numPr>
              <w:rPr>
                <w:rFonts w:cs="Arial"/>
                <w:szCs w:val="22"/>
              </w:rPr>
            </w:pPr>
            <w:r>
              <w:rPr>
                <w:rFonts w:cs="Arial"/>
                <w:szCs w:val="22"/>
              </w:rPr>
              <w:t xml:space="preserve">None </w:t>
            </w:r>
          </w:p>
        </w:tc>
      </w:tr>
      <w:tr w:rsidR="006F0A5A" w14:paraId="4D89CC28" w14:textId="77777777" w:rsidTr="00450240">
        <w:tc>
          <w:tcPr>
            <w:tcW w:w="2698" w:type="dxa"/>
            <w:tcBorders>
              <w:top w:val="single" w:sz="4" w:space="0" w:color="auto"/>
              <w:bottom w:val="single" w:sz="4" w:space="0" w:color="auto"/>
              <w:right w:val="single" w:sz="4" w:space="0" w:color="auto"/>
            </w:tcBorders>
          </w:tcPr>
          <w:p w14:paraId="6FB65528" w14:textId="77777777" w:rsidR="006F0A5A" w:rsidRPr="00B6603E" w:rsidRDefault="006F0A5A" w:rsidP="004413E2">
            <w:pPr>
              <w:numPr>
                <w:ilvl w:val="12"/>
                <w:numId w:val="0"/>
              </w:numPr>
              <w:rPr>
                <w:rFonts w:cs="Arial"/>
                <w:szCs w:val="22"/>
              </w:rPr>
            </w:pPr>
            <w:r w:rsidRPr="00B6603E">
              <w:rPr>
                <w:rFonts w:cs="Arial"/>
                <w:szCs w:val="22"/>
              </w:rPr>
              <w:tab/>
              <w:t>void dataProvisioningToVMXForAddEntitlement(Transaction transaction</w:t>
            </w:r>
          </w:p>
        </w:tc>
        <w:tc>
          <w:tcPr>
            <w:tcW w:w="4410" w:type="dxa"/>
            <w:tcBorders>
              <w:top w:val="single" w:sz="4" w:space="0" w:color="auto"/>
              <w:left w:val="single" w:sz="4" w:space="0" w:color="auto"/>
              <w:bottom w:val="single" w:sz="4" w:space="0" w:color="auto"/>
              <w:right w:val="single" w:sz="4" w:space="0" w:color="auto"/>
            </w:tcBorders>
          </w:tcPr>
          <w:p w14:paraId="40EDC941" w14:textId="77777777" w:rsidR="006F0A5A" w:rsidRPr="00B6603E" w:rsidRDefault="006F0A5A" w:rsidP="004413E2">
            <w:pPr>
              <w:numPr>
                <w:ilvl w:val="12"/>
                <w:numId w:val="0"/>
              </w:numPr>
              <w:rPr>
                <w:rFonts w:cs="Arial"/>
                <w:szCs w:val="22"/>
              </w:rPr>
            </w:pPr>
            <w:r w:rsidRPr="002B337B">
              <w:rPr>
                <w:rFonts w:cs="Arial"/>
                <w:szCs w:val="22"/>
              </w:rPr>
              <w:t>This method does data provisioning to VMX server for adding entitlement.</w:t>
            </w:r>
          </w:p>
        </w:tc>
        <w:tc>
          <w:tcPr>
            <w:tcW w:w="2156" w:type="dxa"/>
            <w:tcBorders>
              <w:top w:val="single" w:sz="4" w:space="0" w:color="auto"/>
              <w:left w:val="single" w:sz="4" w:space="0" w:color="auto"/>
              <w:bottom w:val="single" w:sz="4" w:space="0" w:color="auto"/>
            </w:tcBorders>
          </w:tcPr>
          <w:p w14:paraId="7D4EA7D7" w14:textId="77777777" w:rsidR="006F0A5A" w:rsidRDefault="006F0A5A" w:rsidP="004413E2">
            <w:pPr>
              <w:numPr>
                <w:ilvl w:val="12"/>
                <w:numId w:val="0"/>
              </w:numPr>
              <w:rPr>
                <w:rFonts w:cs="Arial"/>
                <w:szCs w:val="22"/>
              </w:rPr>
            </w:pPr>
            <w:r>
              <w:rPr>
                <w:rFonts w:cs="Arial"/>
                <w:szCs w:val="22"/>
              </w:rPr>
              <w:t xml:space="preserve">None </w:t>
            </w:r>
          </w:p>
        </w:tc>
      </w:tr>
    </w:tbl>
    <w:p w14:paraId="0BE2486E" w14:textId="77777777" w:rsidR="006F0A5A" w:rsidRDefault="006F0A5A" w:rsidP="006F0A5A">
      <w:pPr>
        <w:pStyle w:val="BodyText"/>
        <w:rPr>
          <w:rFonts w:eastAsiaTheme="minorHAnsi" w:cs="Arial"/>
          <w:szCs w:val="22"/>
        </w:rPr>
      </w:pPr>
    </w:p>
    <w:p w14:paraId="03016946" w14:textId="60491AF1" w:rsidR="006F0A5A" w:rsidRPr="0004158B" w:rsidRDefault="006F0A5A" w:rsidP="0039515D">
      <w:pPr>
        <w:pStyle w:val="BodyText"/>
        <w:numPr>
          <w:ilvl w:val="0"/>
          <w:numId w:val="28"/>
        </w:numPr>
        <w:rPr>
          <w:rFonts w:eastAsiaTheme="minorHAnsi" w:cs="Arial"/>
          <w:b/>
          <w:szCs w:val="22"/>
        </w:rPr>
      </w:pPr>
      <w:r w:rsidRPr="0004158B">
        <w:rPr>
          <w:rFonts w:eastAsiaTheme="minorHAnsi" w:cs="Arial"/>
          <w:b/>
          <w:szCs w:val="22"/>
        </w:rPr>
        <w:t>com</w:t>
      </w:r>
      <w:r w:rsidR="0004158B">
        <w:rPr>
          <w:rFonts w:eastAsiaTheme="minorHAnsi" w:cs="Arial"/>
          <w:b/>
          <w:szCs w:val="22"/>
        </w:rPr>
        <w:t>.</w:t>
      </w:r>
      <w:r w:rsidRPr="0004158B">
        <w:rPr>
          <w:rFonts w:eastAsiaTheme="minorHAnsi" w:cs="Arial"/>
          <w:b/>
          <w:szCs w:val="22"/>
        </w:rPr>
        <w:t>nsn</w:t>
      </w:r>
      <w:r w:rsidR="0004158B">
        <w:rPr>
          <w:rFonts w:eastAsiaTheme="minorHAnsi" w:cs="Arial"/>
          <w:b/>
          <w:szCs w:val="22"/>
        </w:rPr>
        <w:t>.</w:t>
      </w:r>
      <w:r w:rsidRPr="0004158B">
        <w:rPr>
          <w:rFonts w:eastAsiaTheme="minorHAnsi" w:cs="Arial"/>
          <w:b/>
          <w:szCs w:val="22"/>
        </w:rPr>
        <w:t>urh</w:t>
      </w:r>
      <w:r w:rsidR="0004158B">
        <w:rPr>
          <w:rFonts w:eastAsiaTheme="minorHAnsi" w:cs="Arial"/>
          <w:b/>
          <w:szCs w:val="22"/>
        </w:rPr>
        <w:t>.</w:t>
      </w:r>
      <w:r w:rsidRPr="0004158B">
        <w:rPr>
          <w:rFonts w:eastAsiaTheme="minorHAnsi" w:cs="Arial"/>
          <w:b/>
          <w:szCs w:val="22"/>
        </w:rPr>
        <w:t>beans</w:t>
      </w:r>
      <w:r w:rsidR="0004158B">
        <w:rPr>
          <w:rFonts w:eastAsiaTheme="minorHAnsi" w:cs="Arial"/>
          <w:b/>
          <w:szCs w:val="22"/>
        </w:rPr>
        <w:t>.</w:t>
      </w:r>
      <w:r w:rsidRPr="0004158B">
        <w:rPr>
          <w:rFonts w:eastAsiaTheme="minorHAnsi" w:cs="Arial"/>
          <w:b/>
          <w:szCs w:val="22"/>
        </w:rPr>
        <w:t>common</w:t>
      </w:r>
      <w:r w:rsidR="0004158B">
        <w:rPr>
          <w:rFonts w:eastAsiaTheme="minorHAnsi" w:cs="Arial"/>
          <w:b/>
          <w:szCs w:val="22"/>
        </w:rPr>
        <w:t>.</w:t>
      </w:r>
      <w:r w:rsidRPr="0004158B">
        <w:rPr>
          <w:rFonts w:eastAsiaTheme="minorHAnsi" w:cs="Arial"/>
          <w:b/>
          <w:szCs w:val="22"/>
        </w:rPr>
        <w:t>RentalBeanImpl</w:t>
      </w:r>
    </w:p>
    <w:p w14:paraId="217655CB" w14:textId="77777777" w:rsidR="006F0A5A" w:rsidRDefault="006F0A5A" w:rsidP="006F0A5A">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6F0A5A" w14:paraId="1CFE6545" w14:textId="77777777" w:rsidTr="00450240">
        <w:tc>
          <w:tcPr>
            <w:tcW w:w="2698" w:type="dxa"/>
            <w:tcBorders>
              <w:top w:val="single" w:sz="4" w:space="0" w:color="auto"/>
              <w:bottom w:val="single" w:sz="4" w:space="0" w:color="auto"/>
              <w:right w:val="single" w:sz="4" w:space="0" w:color="auto"/>
            </w:tcBorders>
            <w:shd w:val="clear" w:color="auto" w:fill="000000"/>
          </w:tcPr>
          <w:p w14:paraId="53C6180C"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71957340"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0D7357DD"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6F0A5A" w14:paraId="54D96DFF" w14:textId="77777777" w:rsidTr="00450240">
        <w:tc>
          <w:tcPr>
            <w:tcW w:w="2698" w:type="dxa"/>
            <w:tcBorders>
              <w:top w:val="single" w:sz="4" w:space="0" w:color="auto"/>
              <w:bottom w:val="single" w:sz="4" w:space="0" w:color="auto"/>
              <w:right w:val="single" w:sz="4" w:space="0" w:color="auto"/>
            </w:tcBorders>
          </w:tcPr>
          <w:p w14:paraId="667FD371" w14:textId="77777777" w:rsidR="006F0A5A" w:rsidRDefault="006F0A5A" w:rsidP="004413E2">
            <w:pPr>
              <w:numPr>
                <w:ilvl w:val="12"/>
                <w:numId w:val="0"/>
              </w:numPr>
              <w:rPr>
                <w:rFonts w:cs="Arial"/>
                <w:szCs w:val="22"/>
              </w:rPr>
            </w:pPr>
            <w:r w:rsidRPr="00034DA2">
              <w:rPr>
                <w:rFonts w:cs="Arial"/>
                <w:szCs w:val="22"/>
              </w:rPr>
              <w:t xml:space="preserve">  public List&lt;Transaction&gt; cancel(String macAddress, Long </w:t>
            </w:r>
            <w:r w:rsidRPr="00034DA2">
              <w:rPr>
                <w:rFonts w:cs="Arial"/>
                <w:szCs w:val="22"/>
              </w:rPr>
              <w:lastRenderedPageBreak/>
              <w:t>transactionId)</w:t>
            </w:r>
          </w:p>
        </w:tc>
        <w:tc>
          <w:tcPr>
            <w:tcW w:w="4410" w:type="dxa"/>
            <w:tcBorders>
              <w:top w:val="single" w:sz="4" w:space="0" w:color="auto"/>
              <w:left w:val="single" w:sz="4" w:space="0" w:color="auto"/>
              <w:bottom w:val="single" w:sz="4" w:space="0" w:color="auto"/>
              <w:right w:val="single" w:sz="4" w:space="0" w:color="auto"/>
            </w:tcBorders>
          </w:tcPr>
          <w:p w14:paraId="50DF8BEA" w14:textId="77777777" w:rsidR="006F0A5A" w:rsidRDefault="006F0A5A" w:rsidP="004413E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2B075F22" w14:textId="77777777" w:rsidR="006F0A5A" w:rsidRDefault="006F0A5A" w:rsidP="004413E2">
            <w:pPr>
              <w:numPr>
                <w:ilvl w:val="12"/>
                <w:numId w:val="0"/>
              </w:numPr>
              <w:rPr>
                <w:rFonts w:cs="Arial"/>
                <w:szCs w:val="22"/>
              </w:rPr>
            </w:pPr>
            <w:r>
              <w:rPr>
                <w:rFonts w:cs="Arial"/>
                <w:szCs w:val="22"/>
              </w:rPr>
              <w:t xml:space="preserve">None </w:t>
            </w:r>
          </w:p>
        </w:tc>
      </w:tr>
    </w:tbl>
    <w:p w14:paraId="345DB6E4" w14:textId="77777777" w:rsidR="006F0A5A" w:rsidRDefault="006F0A5A" w:rsidP="006F0A5A">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6F0A5A" w14:paraId="6AF43B33" w14:textId="77777777" w:rsidTr="00450240">
        <w:tc>
          <w:tcPr>
            <w:tcW w:w="2698" w:type="dxa"/>
            <w:tcBorders>
              <w:top w:val="single" w:sz="4" w:space="0" w:color="auto"/>
              <w:bottom w:val="single" w:sz="4" w:space="0" w:color="auto"/>
              <w:right w:val="single" w:sz="4" w:space="0" w:color="auto"/>
            </w:tcBorders>
            <w:shd w:val="clear" w:color="auto" w:fill="000000"/>
          </w:tcPr>
          <w:p w14:paraId="08BFBA18"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3E52EF47"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0EB2585A"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6F0A5A" w14:paraId="7CE87E57" w14:textId="77777777" w:rsidTr="00450240">
        <w:tc>
          <w:tcPr>
            <w:tcW w:w="2698" w:type="dxa"/>
            <w:tcBorders>
              <w:top w:val="single" w:sz="4" w:space="0" w:color="auto"/>
              <w:bottom w:val="single" w:sz="4" w:space="0" w:color="auto"/>
              <w:right w:val="single" w:sz="4" w:space="0" w:color="auto"/>
            </w:tcBorders>
          </w:tcPr>
          <w:p w14:paraId="369010CF" w14:textId="77777777" w:rsidR="006F0A5A" w:rsidRDefault="006F0A5A" w:rsidP="004413E2">
            <w:pPr>
              <w:numPr>
                <w:ilvl w:val="12"/>
                <w:numId w:val="0"/>
              </w:numPr>
              <w:rPr>
                <w:rFonts w:cs="Arial"/>
                <w:szCs w:val="22"/>
              </w:rPr>
            </w:pPr>
            <w:r w:rsidRPr="00C43AD1">
              <w:rPr>
                <w:rFonts w:cs="Arial"/>
                <w:szCs w:val="22"/>
              </w:rPr>
              <w:tab/>
              <w:t>public boolean dataProvisioningToVMXForRemoveEntitlement</w:t>
            </w:r>
          </w:p>
        </w:tc>
        <w:tc>
          <w:tcPr>
            <w:tcW w:w="4410" w:type="dxa"/>
            <w:tcBorders>
              <w:top w:val="single" w:sz="4" w:space="0" w:color="auto"/>
              <w:left w:val="single" w:sz="4" w:space="0" w:color="auto"/>
              <w:bottom w:val="single" w:sz="4" w:space="0" w:color="auto"/>
              <w:right w:val="single" w:sz="4" w:space="0" w:color="auto"/>
            </w:tcBorders>
          </w:tcPr>
          <w:p w14:paraId="4FE1A3A6" w14:textId="77777777" w:rsidR="006F0A5A" w:rsidRDefault="006F0A5A" w:rsidP="004413E2">
            <w:pPr>
              <w:numPr>
                <w:ilvl w:val="12"/>
                <w:numId w:val="0"/>
              </w:numPr>
              <w:rPr>
                <w:rFonts w:cs="Arial"/>
                <w:szCs w:val="22"/>
              </w:rPr>
            </w:pPr>
            <w:r w:rsidRPr="00C43AD1">
              <w:rPr>
                <w:rFonts w:cs="Arial"/>
                <w:szCs w:val="22"/>
              </w:rPr>
              <w:t>This method does data provisioning to VMX server for remove entitlement.</w:t>
            </w:r>
          </w:p>
        </w:tc>
        <w:tc>
          <w:tcPr>
            <w:tcW w:w="2156" w:type="dxa"/>
            <w:tcBorders>
              <w:top w:val="single" w:sz="4" w:space="0" w:color="auto"/>
              <w:left w:val="single" w:sz="4" w:space="0" w:color="auto"/>
              <w:bottom w:val="single" w:sz="4" w:space="0" w:color="auto"/>
            </w:tcBorders>
          </w:tcPr>
          <w:p w14:paraId="1E4FF7F7" w14:textId="77777777" w:rsidR="006F0A5A" w:rsidRDefault="006F0A5A" w:rsidP="004413E2">
            <w:pPr>
              <w:numPr>
                <w:ilvl w:val="12"/>
                <w:numId w:val="0"/>
              </w:numPr>
              <w:rPr>
                <w:rFonts w:cs="Arial"/>
                <w:szCs w:val="22"/>
              </w:rPr>
            </w:pPr>
            <w:r>
              <w:rPr>
                <w:rFonts w:cs="Arial"/>
                <w:szCs w:val="22"/>
              </w:rPr>
              <w:t xml:space="preserve">None </w:t>
            </w:r>
          </w:p>
        </w:tc>
      </w:tr>
      <w:tr w:rsidR="006F0A5A" w14:paraId="2AF8089E" w14:textId="77777777" w:rsidTr="00450240">
        <w:tc>
          <w:tcPr>
            <w:tcW w:w="2698" w:type="dxa"/>
            <w:tcBorders>
              <w:top w:val="single" w:sz="4" w:space="0" w:color="auto"/>
              <w:bottom w:val="single" w:sz="4" w:space="0" w:color="auto"/>
              <w:right w:val="single" w:sz="4" w:space="0" w:color="auto"/>
            </w:tcBorders>
          </w:tcPr>
          <w:p w14:paraId="7E43D7F9" w14:textId="77777777" w:rsidR="006F0A5A" w:rsidRPr="00B6603E" w:rsidRDefault="006F0A5A" w:rsidP="004413E2">
            <w:pPr>
              <w:numPr>
                <w:ilvl w:val="12"/>
                <w:numId w:val="0"/>
              </w:numPr>
              <w:rPr>
                <w:rFonts w:cs="Arial"/>
                <w:szCs w:val="22"/>
              </w:rPr>
            </w:pPr>
            <w:r w:rsidRPr="00C43AD1">
              <w:rPr>
                <w:rFonts w:cs="Arial"/>
                <w:szCs w:val="22"/>
              </w:rPr>
              <w:tab/>
              <w:t>public void dataProvisioningToVMXForAddEntitlement(Transaction transaction)</w:t>
            </w:r>
          </w:p>
        </w:tc>
        <w:tc>
          <w:tcPr>
            <w:tcW w:w="4410" w:type="dxa"/>
            <w:tcBorders>
              <w:top w:val="single" w:sz="4" w:space="0" w:color="auto"/>
              <w:left w:val="single" w:sz="4" w:space="0" w:color="auto"/>
              <w:bottom w:val="single" w:sz="4" w:space="0" w:color="auto"/>
              <w:right w:val="single" w:sz="4" w:space="0" w:color="auto"/>
            </w:tcBorders>
          </w:tcPr>
          <w:p w14:paraId="0BC15BC7" w14:textId="77777777" w:rsidR="006F0A5A" w:rsidRPr="00B6603E" w:rsidRDefault="006F0A5A" w:rsidP="004413E2">
            <w:pPr>
              <w:numPr>
                <w:ilvl w:val="12"/>
                <w:numId w:val="0"/>
              </w:numPr>
              <w:rPr>
                <w:rFonts w:cs="Arial"/>
                <w:szCs w:val="22"/>
              </w:rPr>
            </w:pPr>
            <w:r w:rsidRPr="00C43AD1">
              <w:rPr>
                <w:rFonts w:cs="Arial"/>
                <w:szCs w:val="22"/>
              </w:rPr>
              <w:t>This method does data provisioning to VMX server for adding entitlement</w:t>
            </w:r>
          </w:p>
        </w:tc>
        <w:tc>
          <w:tcPr>
            <w:tcW w:w="2156" w:type="dxa"/>
            <w:tcBorders>
              <w:top w:val="single" w:sz="4" w:space="0" w:color="auto"/>
              <w:left w:val="single" w:sz="4" w:space="0" w:color="auto"/>
              <w:bottom w:val="single" w:sz="4" w:space="0" w:color="auto"/>
            </w:tcBorders>
          </w:tcPr>
          <w:p w14:paraId="13EA9F90" w14:textId="77777777" w:rsidR="006F0A5A" w:rsidRDefault="006F0A5A" w:rsidP="004413E2">
            <w:pPr>
              <w:numPr>
                <w:ilvl w:val="12"/>
                <w:numId w:val="0"/>
              </w:numPr>
              <w:rPr>
                <w:rFonts w:cs="Arial"/>
                <w:szCs w:val="22"/>
              </w:rPr>
            </w:pPr>
            <w:r>
              <w:rPr>
                <w:rFonts w:cs="Arial"/>
                <w:szCs w:val="22"/>
              </w:rPr>
              <w:t xml:space="preserve">None </w:t>
            </w:r>
          </w:p>
        </w:tc>
      </w:tr>
    </w:tbl>
    <w:p w14:paraId="334828A6" w14:textId="77777777" w:rsidR="006F0A5A" w:rsidRDefault="006F0A5A" w:rsidP="006F0A5A">
      <w:pPr>
        <w:pStyle w:val="BodyText"/>
        <w:rPr>
          <w:rFonts w:eastAsiaTheme="minorHAnsi" w:cs="Arial"/>
          <w:szCs w:val="22"/>
        </w:rPr>
      </w:pPr>
    </w:p>
    <w:p w14:paraId="724C2BAA" w14:textId="6F9B7A3F" w:rsidR="006F0A5A" w:rsidRPr="006F0A5A" w:rsidRDefault="006F0A5A" w:rsidP="0039515D">
      <w:pPr>
        <w:pStyle w:val="BodyText"/>
        <w:numPr>
          <w:ilvl w:val="0"/>
          <w:numId w:val="28"/>
        </w:numPr>
        <w:rPr>
          <w:rFonts w:eastAsiaTheme="minorHAnsi" w:cs="Arial"/>
          <w:b/>
          <w:szCs w:val="22"/>
        </w:rPr>
      </w:pPr>
      <w:r>
        <w:rPr>
          <w:rFonts w:eastAsiaTheme="minorHAnsi" w:cs="Arial"/>
          <w:b/>
          <w:szCs w:val="22"/>
        </w:rPr>
        <w:t>com.</w:t>
      </w:r>
      <w:r w:rsidRPr="006F0A5A">
        <w:rPr>
          <w:rFonts w:eastAsiaTheme="minorHAnsi" w:cs="Arial"/>
          <w:b/>
          <w:szCs w:val="22"/>
        </w:rPr>
        <w:t>nsn</w:t>
      </w:r>
      <w:r>
        <w:rPr>
          <w:rFonts w:eastAsiaTheme="minorHAnsi" w:cs="Arial"/>
          <w:b/>
          <w:szCs w:val="22"/>
        </w:rPr>
        <w:t>.urh.</w:t>
      </w:r>
      <w:r w:rsidRPr="006F0A5A">
        <w:rPr>
          <w:rFonts w:eastAsiaTheme="minorHAnsi" w:cs="Arial"/>
          <w:b/>
          <w:szCs w:val="22"/>
        </w:rPr>
        <w:t>beans</w:t>
      </w:r>
      <w:r>
        <w:rPr>
          <w:rFonts w:eastAsiaTheme="minorHAnsi" w:cs="Arial"/>
          <w:b/>
          <w:szCs w:val="22"/>
        </w:rPr>
        <w:t>.common.</w:t>
      </w:r>
      <w:r w:rsidRPr="006F0A5A">
        <w:rPr>
          <w:rFonts w:eastAsiaTheme="minorHAnsi" w:cs="Arial"/>
          <w:b/>
          <w:szCs w:val="22"/>
        </w:rPr>
        <w:t>StbBean</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6F0A5A" w14:paraId="25B6FFA0" w14:textId="77777777" w:rsidTr="00450240">
        <w:tc>
          <w:tcPr>
            <w:tcW w:w="2698" w:type="dxa"/>
            <w:tcBorders>
              <w:top w:val="single" w:sz="4" w:space="0" w:color="auto"/>
              <w:bottom w:val="single" w:sz="4" w:space="0" w:color="auto"/>
              <w:right w:val="single" w:sz="4" w:space="0" w:color="auto"/>
            </w:tcBorders>
            <w:shd w:val="clear" w:color="auto" w:fill="000000"/>
          </w:tcPr>
          <w:p w14:paraId="38A0B5E0"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86E3150"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066682DD"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6F0A5A" w14:paraId="009AF3FF" w14:textId="77777777" w:rsidTr="00450240">
        <w:tc>
          <w:tcPr>
            <w:tcW w:w="2698" w:type="dxa"/>
            <w:tcBorders>
              <w:top w:val="single" w:sz="4" w:space="0" w:color="auto"/>
              <w:bottom w:val="single" w:sz="4" w:space="0" w:color="auto"/>
              <w:right w:val="single" w:sz="4" w:space="0" w:color="auto"/>
            </w:tcBorders>
          </w:tcPr>
          <w:p w14:paraId="78795E76" w14:textId="760AC37B" w:rsidR="006F0A5A" w:rsidRDefault="00403AF6" w:rsidP="004413E2">
            <w:pPr>
              <w:numPr>
                <w:ilvl w:val="12"/>
                <w:numId w:val="0"/>
              </w:numPr>
              <w:rPr>
                <w:rFonts w:cs="Arial"/>
                <w:szCs w:val="22"/>
              </w:rPr>
            </w:pPr>
            <w:r>
              <w:rPr>
                <w:rFonts w:cs="Arial"/>
                <w:szCs w:val="22"/>
              </w:rPr>
              <w:tab/>
              <w:t>boolean add</w:t>
            </w:r>
            <w:r w:rsidR="006F0A5A" w:rsidRPr="003D7FD7">
              <w:rPr>
                <w:rFonts w:cs="Arial"/>
                <w:szCs w:val="22"/>
              </w:rPr>
              <w:t>AndAssignDeviceDataToVMX(Subscriber subscriber, String macAddress, String casDeviceId, String deviceId, boolean isCallSynch, boolean isOPARequest)</w:t>
            </w:r>
          </w:p>
        </w:tc>
        <w:tc>
          <w:tcPr>
            <w:tcW w:w="4410" w:type="dxa"/>
            <w:tcBorders>
              <w:top w:val="single" w:sz="4" w:space="0" w:color="auto"/>
              <w:left w:val="single" w:sz="4" w:space="0" w:color="auto"/>
              <w:bottom w:val="single" w:sz="4" w:space="0" w:color="auto"/>
              <w:right w:val="single" w:sz="4" w:space="0" w:color="auto"/>
            </w:tcBorders>
          </w:tcPr>
          <w:p w14:paraId="6329BDB1" w14:textId="77777777" w:rsidR="006F0A5A" w:rsidRDefault="006F0A5A" w:rsidP="004413E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535F0DA2" w14:textId="77777777" w:rsidR="006F0A5A" w:rsidRDefault="006F0A5A" w:rsidP="004413E2">
            <w:pPr>
              <w:numPr>
                <w:ilvl w:val="12"/>
                <w:numId w:val="0"/>
              </w:numPr>
              <w:rPr>
                <w:rFonts w:cs="Arial"/>
                <w:szCs w:val="22"/>
              </w:rPr>
            </w:pPr>
            <w:r>
              <w:rPr>
                <w:rFonts w:cs="Arial"/>
                <w:szCs w:val="22"/>
              </w:rPr>
              <w:t xml:space="preserve">None </w:t>
            </w:r>
          </w:p>
        </w:tc>
      </w:tr>
      <w:tr w:rsidR="006F0A5A" w14:paraId="2B3555EF" w14:textId="77777777" w:rsidTr="00450240">
        <w:tc>
          <w:tcPr>
            <w:tcW w:w="2698" w:type="dxa"/>
            <w:tcBorders>
              <w:top w:val="single" w:sz="4" w:space="0" w:color="auto"/>
              <w:bottom w:val="single" w:sz="4" w:space="0" w:color="auto"/>
              <w:right w:val="single" w:sz="4" w:space="0" w:color="auto"/>
            </w:tcBorders>
          </w:tcPr>
          <w:p w14:paraId="538F1F94" w14:textId="38D3D19A" w:rsidR="006F0A5A" w:rsidRPr="00B6603E" w:rsidRDefault="00FA06D0" w:rsidP="004413E2">
            <w:pPr>
              <w:numPr>
                <w:ilvl w:val="12"/>
                <w:numId w:val="0"/>
              </w:numPr>
              <w:rPr>
                <w:rFonts w:cs="Arial"/>
                <w:szCs w:val="22"/>
              </w:rPr>
            </w:pPr>
            <w:r>
              <w:rPr>
                <w:rFonts w:cs="Arial"/>
                <w:szCs w:val="22"/>
              </w:rPr>
              <w:tab/>
              <w:t>boolean remove</w:t>
            </w:r>
            <w:r w:rsidR="006F0A5A" w:rsidRPr="003D7FD7">
              <w:rPr>
                <w:rFonts w:cs="Arial"/>
                <w:szCs w:val="22"/>
              </w:rPr>
              <w:t>AndUnassignDeviceDataToVMX(Long subscriberId, String macAddress, String casDeviceId, String deviceId, boolean isCallSync, boolean isOPARequest)</w:t>
            </w:r>
          </w:p>
        </w:tc>
        <w:tc>
          <w:tcPr>
            <w:tcW w:w="4410" w:type="dxa"/>
            <w:tcBorders>
              <w:top w:val="single" w:sz="4" w:space="0" w:color="auto"/>
              <w:left w:val="single" w:sz="4" w:space="0" w:color="auto"/>
              <w:bottom w:val="single" w:sz="4" w:space="0" w:color="auto"/>
              <w:right w:val="single" w:sz="4" w:space="0" w:color="auto"/>
            </w:tcBorders>
          </w:tcPr>
          <w:p w14:paraId="34BB5579" w14:textId="77777777" w:rsidR="006F0A5A" w:rsidRPr="00B6603E" w:rsidRDefault="006F0A5A" w:rsidP="004413E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11CAC6B2" w14:textId="77777777" w:rsidR="006F0A5A" w:rsidRDefault="006F0A5A" w:rsidP="004413E2">
            <w:pPr>
              <w:numPr>
                <w:ilvl w:val="12"/>
                <w:numId w:val="0"/>
              </w:numPr>
              <w:rPr>
                <w:rFonts w:cs="Arial"/>
                <w:szCs w:val="22"/>
              </w:rPr>
            </w:pPr>
            <w:r>
              <w:rPr>
                <w:rFonts w:cs="Arial"/>
                <w:szCs w:val="22"/>
              </w:rPr>
              <w:t xml:space="preserve">None </w:t>
            </w:r>
          </w:p>
        </w:tc>
      </w:tr>
    </w:tbl>
    <w:p w14:paraId="382E7F4D" w14:textId="77777777" w:rsidR="006F0A5A" w:rsidRDefault="006F0A5A" w:rsidP="006F0A5A">
      <w:pPr>
        <w:pStyle w:val="BodyText"/>
        <w:rPr>
          <w:rFonts w:eastAsiaTheme="minorHAnsi" w:cs="Arial"/>
          <w:szCs w:val="22"/>
        </w:rPr>
      </w:pPr>
    </w:p>
    <w:p w14:paraId="41F07764" w14:textId="3AADB5E7" w:rsidR="006F0A5A" w:rsidRPr="006F0A5A" w:rsidRDefault="006F0A5A" w:rsidP="0039515D">
      <w:pPr>
        <w:pStyle w:val="BodyText"/>
        <w:numPr>
          <w:ilvl w:val="0"/>
          <w:numId w:val="28"/>
        </w:numPr>
        <w:rPr>
          <w:rFonts w:eastAsiaTheme="minorHAnsi" w:cs="Arial"/>
          <w:b/>
          <w:szCs w:val="22"/>
        </w:rPr>
      </w:pPr>
      <w:r w:rsidRPr="006F0A5A">
        <w:rPr>
          <w:rFonts w:eastAsiaTheme="minorHAnsi" w:cs="Arial"/>
          <w:b/>
          <w:szCs w:val="22"/>
        </w:rPr>
        <w:t>com</w:t>
      </w:r>
      <w:r>
        <w:rPr>
          <w:rFonts w:eastAsiaTheme="minorHAnsi" w:cs="Arial"/>
          <w:b/>
          <w:szCs w:val="22"/>
        </w:rPr>
        <w:t>.</w:t>
      </w:r>
      <w:r w:rsidRPr="006F0A5A">
        <w:rPr>
          <w:rFonts w:eastAsiaTheme="minorHAnsi" w:cs="Arial"/>
          <w:b/>
          <w:szCs w:val="22"/>
        </w:rPr>
        <w:t>nsn</w:t>
      </w:r>
      <w:r>
        <w:rPr>
          <w:rFonts w:eastAsiaTheme="minorHAnsi" w:cs="Arial"/>
          <w:b/>
          <w:szCs w:val="22"/>
        </w:rPr>
        <w:t>.</w:t>
      </w:r>
      <w:r w:rsidRPr="006F0A5A">
        <w:rPr>
          <w:rFonts w:eastAsiaTheme="minorHAnsi" w:cs="Arial"/>
          <w:b/>
          <w:szCs w:val="22"/>
        </w:rPr>
        <w:t>urh</w:t>
      </w:r>
      <w:r>
        <w:rPr>
          <w:rFonts w:eastAsiaTheme="minorHAnsi" w:cs="Arial"/>
          <w:b/>
          <w:szCs w:val="22"/>
        </w:rPr>
        <w:t>.</w:t>
      </w:r>
      <w:r w:rsidRPr="006F0A5A">
        <w:rPr>
          <w:rFonts w:eastAsiaTheme="minorHAnsi" w:cs="Arial"/>
          <w:b/>
          <w:szCs w:val="22"/>
        </w:rPr>
        <w:t>beans</w:t>
      </w:r>
      <w:r>
        <w:rPr>
          <w:rFonts w:eastAsiaTheme="minorHAnsi" w:cs="Arial"/>
          <w:b/>
          <w:szCs w:val="22"/>
        </w:rPr>
        <w:t>.</w:t>
      </w:r>
      <w:r w:rsidRPr="006F0A5A">
        <w:rPr>
          <w:rFonts w:eastAsiaTheme="minorHAnsi" w:cs="Arial"/>
          <w:b/>
          <w:szCs w:val="22"/>
        </w:rPr>
        <w:t>common</w:t>
      </w:r>
      <w:r>
        <w:rPr>
          <w:rFonts w:eastAsiaTheme="minorHAnsi" w:cs="Arial"/>
          <w:b/>
          <w:szCs w:val="22"/>
        </w:rPr>
        <w:t>.</w:t>
      </w:r>
      <w:r w:rsidRPr="006F0A5A">
        <w:rPr>
          <w:rFonts w:eastAsiaTheme="minorHAnsi" w:cs="Arial"/>
          <w:b/>
          <w:szCs w:val="22"/>
        </w:rPr>
        <w:t>StbBeanImpl</w:t>
      </w:r>
    </w:p>
    <w:p w14:paraId="41211477" w14:textId="77777777" w:rsidR="006F0A5A" w:rsidRDefault="006F0A5A" w:rsidP="006F0A5A">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6F0A5A" w14:paraId="00C0A40B" w14:textId="77777777" w:rsidTr="00450240">
        <w:tc>
          <w:tcPr>
            <w:tcW w:w="2698" w:type="dxa"/>
            <w:tcBorders>
              <w:top w:val="single" w:sz="4" w:space="0" w:color="auto"/>
              <w:bottom w:val="single" w:sz="4" w:space="0" w:color="auto"/>
              <w:right w:val="single" w:sz="4" w:space="0" w:color="auto"/>
            </w:tcBorders>
            <w:shd w:val="clear" w:color="auto" w:fill="000000"/>
          </w:tcPr>
          <w:p w14:paraId="2D1AEA9B"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7CA6F9D2"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2CCAF25D"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6F0A5A" w14:paraId="28FAE387" w14:textId="77777777" w:rsidTr="00450240">
        <w:tc>
          <w:tcPr>
            <w:tcW w:w="2698" w:type="dxa"/>
            <w:tcBorders>
              <w:top w:val="single" w:sz="4" w:space="0" w:color="auto"/>
              <w:bottom w:val="single" w:sz="4" w:space="0" w:color="auto"/>
              <w:right w:val="single" w:sz="4" w:space="0" w:color="auto"/>
            </w:tcBorders>
          </w:tcPr>
          <w:p w14:paraId="7961EDB2" w14:textId="73CD7183" w:rsidR="006F0A5A" w:rsidRDefault="008B6753" w:rsidP="004413E2">
            <w:pPr>
              <w:numPr>
                <w:ilvl w:val="12"/>
                <w:numId w:val="0"/>
              </w:numPr>
              <w:rPr>
                <w:rFonts w:cs="Arial"/>
                <w:szCs w:val="22"/>
              </w:rPr>
            </w:pPr>
            <w:r>
              <w:rPr>
                <w:rFonts w:cs="Arial"/>
                <w:szCs w:val="22"/>
              </w:rPr>
              <w:t>public boolean add</w:t>
            </w:r>
            <w:r w:rsidR="006F0A5A" w:rsidRPr="002F1C4E">
              <w:rPr>
                <w:rFonts w:cs="Arial"/>
                <w:szCs w:val="22"/>
              </w:rPr>
              <w:t>AndAssignDeviceDataToVMX(Subscriber subscriber, String macAddress, String casDeviceId, String deviceId, boolean isCallSynch, boolean isOPARequest)</w:t>
            </w:r>
          </w:p>
        </w:tc>
        <w:tc>
          <w:tcPr>
            <w:tcW w:w="4410" w:type="dxa"/>
            <w:tcBorders>
              <w:top w:val="single" w:sz="4" w:space="0" w:color="auto"/>
              <w:left w:val="single" w:sz="4" w:space="0" w:color="auto"/>
              <w:bottom w:val="single" w:sz="4" w:space="0" w:color="auto"/>
              <w:right w:val="single" w:sz="4" w:space="0" w:color="auto"/>
            </w:tcBorders>
          </w:tcPr>
          <w:p w14:paraId="3CE8AC3E" w14:textId="77777777" w:rsidR="006F0A5A" w:rsidRDefault="006F0A5A" w:rsidP="004413E2">
            <w:pPr>
              <w:numPr>
                <w:ilvl w:val="12"/>
                <w:numId w:val="0"/>
              </w:numPr>
              <w:rPr>
                <w:rFonts w:cs="Arial"/>
                <w:szCs w:val="22"/>
              </w:rPr>
            </w:pPr>
            <w:r w:rsidRPr="002F1C4E">
              <w:rPr>
                <w:rFonts w:cs="Arial"/>
                <w:szCs w:val="22"/>
              </w:rPr>
              <w:t>Send Assign STB request to VMX</w:t>
            </w:r>
          </w:p>
        </w:tc>
        <w:tc>
          <w:tcPr>
            <w:tcW w:w="2156" w:type="dxa"/>
            <w:tcBorders>
              <w:top w:val="single" w:sz="4" w:space="0" w:color="auto"/>
              <w:left w:val="single" w:sz="4" w:space="0" w:color="auto"/>
              <w:bottom w:val="single" w:sz="4" w:space="0" w:color="auto"/>
            </w:tcBorders>
          </w:tcPr>
          <w:p w14:paraId="45249F2A" w14:textId="77777777" w:rsidR="006F0A5A" w:rsidRDefault="006F0A5A" w:rsidP="004413E2">
            <w:pPr>
              <w:numPr>
                <w:ilvl w:val="12"/>
                <w:numId w:val="0"/>
              </w:numPr>
              <w:rPr>
                <w:rFonts w:cs="Arial"/>
                <w:szCs w:val="22"/>
              </w:rPr>
            </w:pPr>
            <w:r>
              <w:rPr>
                <w:rFonts w:cs="Arial"/>
                <w:szCs w:val="22"/>
              </w:rPr>
              <w:t xml:space="preserve">None </w:t>
            </w:r>
          </w:p>
        </w:tc>
      </w:tr>
      <w:tr w:rsidR="006F0A5A" w14:paraId="5BDA8899" w14:textId="77777777" w:rsidTr="00450240">
        <w:tc>
          <w:tcPr>
            <w:tcW w:w="2698" w:type="dxa"/>
            <w:tcBorders>
              <w:top w:val="single" w:sz="4" w:space="0" w:color="auto"/>
              <w:bottom w:val="single" w:sz="4" w:space="0" w:color="auto"/>
              <w:right w:val="single" w:sz="4" w:space="0" w:color="auto"/>
            </w:tcBorders>
          </w:tcPr>
          <w:p w14:paraId="3BF780A5" w14:textId="2FF86A8B" w:rsidR="006F0A5A" w:rsidRPr="00B6603E" w:rsidRDefault="008B6753" w:rsidP="004413E2">
            <w:pPr>
              <w:numPr>
                <w:ilvl w:val="12"/>
                <w:numId w:val="0"/>
              </w:numPr>
              <w:rPr>
                <w:rFonts w:cs="Arial"/>
                <w:szCs w:val="22"/>
              </w:rPr>
            </w:pPr>
            <w:r>
              <w:rPr>
                <w:rFonts w:cs="Arial"/>
                <w:szCs w:val="22"/>
              </w:rPr>
              <w:t>public boolean remove</w:t>
            </w:r>
            <w:r w:rsidR="006F0A5A" w:rsidRPr="00CB6E67">
              <w:rPr>
                <w:rFonts w:cs="Arial"/>
                <w:szCs w:val="22"/>
              </w:rPr>
              <w:t xml:space="preserve">AndUnassignDeviceDataToVMX(Long subscriberId, String macAddress, String casDeviceId, String deviceId, boolean </w:t>
            </w:r>
            <w:r w:rsidR="006F0A5A" w:rsidRPr="00CB6E67">
              <w:rPr>
                <w:rFonts w:cs="Arial"/>
                <w:szCs w:val="22"/>
              </w:rPr>
              <w:lastRenderedPageBreak/>
              <w:t>isCallSync, boolean isOPARequest)</w:t>
            </w:r>
          </w:p>
        </w:tc>
        <w:tc>
          <w:tcPr>
            <w:tcW w:w="4410" w:type="dxa"/>
            <w:tcBorders>
              <w:top w:val="single" w:sz="4" w:space="0" w:color="auto"/>
              <w:left w:val="single" w:sz="4" w:space="0" w:color="auto"/>
              <w:bottom w:val="single" w:sz="4" w:space="0" w:color="auto"/>
              <w:right w:val="single" w:sz="4" w:space="0" w:color="auto"/>
            </w:tcBorders>
          </w:tcPr>
          <w:p w14:paraId="210F022D" w14:textId="77777777" w:rsidR="006F0A5A" w:rsidRPr="00B6603E" w:rsidRDefault="006F0A5A" w:rsidP="004413E2">
            <w:pPr>
              <w:numPr>
                <w:ilvl w:val="12"/>
                <w:numId w:val="0"/>
              </w:numPr>
              <w:rPr>
                <w:rFonts w:cs="Arial"/>
                <w:szCs w:val="22"/>
              </w:rPr>
            </w:pPr>
            <w:r w:rsidRPr="00CB6E67">
              <w:rPr>
                <w:rFonts w:cs="Arial"/>
                <w:szCs w:val="22"/>
              </w:rPr>
              <w:lastRenderedPageBreak/>
              <w:t>Send Unassign STB request to VMX</w:t>
            </w:r>
          </w:p>
        </w:tc>
        <w:tc>
          <w:tcPr>
            <w:tcW w:w="2156" w:type="dxa"/>
            <w:tcBorders>
              <w:top w:val="single" w:sz="4" w:space="0" w:color="auto"/>
              <w:left w:val="single" w:sz="4" w:space="0" w:color="auto"/>
              <w:bottom w:val="single" w:sz="4" w:space="0" w:color="auto"/>
            </w:tcBorders>
          </w:tcPr>
          <w:p w14:paraId="57D32FB8" w14:textId="77777777" w:rsidR="006F0A5A" w:rsidRDefault="006F0A5A" w:rsidP="004413E2">
            <w:pPr>
              <w:numPr>
                <w:ilvl w:val="12"/>
                <w:numId w:val="0"/>
              </w:numPr>
              <w:rPr>
                <w:rFonts w:cs="Arial"/>
                <w:szCs w:val="22"/>
              </w:rPr>
            </w:pPr>
            <w:r>
              <w:rPr>
                <w:rFonts w:cs="Arial"/>
                <w:szCs w:val="22"/>
              </w:rPr>
              <w:t xml:space="preserve">None </w:t>
            </w:r>
          </w:p>
        </w:tc>
      </w:tr>
      <w:tr w:rsidR="006F0A5A" w14:paraId="513A127B" w14:textId="77777777" w:rsidTr="00450240">
        <w:tc>
          <w:tcPr>
            <w:tcW w:w="2698" w:type="dxa"/>
            <w:tcBorders>
              <w:top w:val="single" w:sz="4" w:space="0" w:color="auto"/>
              <w:bottom w:val="single" w:sz="4" w:space="0" w:color="auto"/>
              <w:right w:val="single" w:sz="4" w:space="0" w:color="auto"/>
            </w:tcBorders>
          </w:tcPr>
          <w:p w14:paraId="69B73EDB" w14:textId="77777777" w:rsidR="006F0A5A" w:rsidRPr="00B6603E" w:rsidRDefault="006F0A5A" w:rsidP="004413E2">
            <w:pPr>
              <w:numPr>
                <w:ilvl w:val="12"/>
                <w:numId w:val="0"/>
              </w:numPr>
              <w:rPr>
                <w:rFonts w:cs="Arial"/>
                <w:szCs w:val="22"/>
              </w:rPr>
            </w:pPr>
            <w:r w:rsidRPr="00CB6E67">
              <w:rPr>
                <w:rFonts w:cs="Arial"/>
                <w:szCs w:val="22"/>
              </w:rPr>
              <w:lastRenderedPageBreak/>
              <w:t xml:space="preserve">  private TDevice getTDevice(boolean isOPARequest, String macAddress, String casDeviceId, String deviceId)</w:t>
            </w:r>
          </w:p>
        </w:tc>
        <w:tc>
          <w:tcPr>
            <w:tcW w:w="4410" w:type="dxa"/>
            <w:tcBorders>
              <w:top w:val="single" w:sz="4" w:space="0" w:color="auto"/>
              <w:left w:val="single" w:sz="4" w:space="0" w:color="auto"/>
              <w:bottom w:val="single" w:sz="4" w:space="0" w:color="auto"/>
              <w:right w:val="single" w:sz="4" w:space="0" w:color="auto"/>
            </w:tcBorders>
          </w:tcPr>
          <w:p w14:paraId="35F33944" w14:textId="77777777" w:rsidR="006F0A5A" w:rsidRPr="00B6603E" w:rsidRDefault="006F0A5A" w:rsidP="004413E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4EE8BA26" w14:textId="77777777" w:rsidR="006F0A5A" w:rsidRDefault="006F0A5A" w:rsidP="004413E2">
            <w:pPr>
              <w:numPr>
                <w:ilvl w:val="12"/>
                <w:numId w:val="0"/>
              </w:numPr>
              <w:rPr>
                <w:rFonts w:cs="Arial"/>
                <w:szCs w:val="22"/>
              </w:rPr>
            </w:pPr>
            <w:r>
              <w:rPr>
                <w:rFonts w:cs="Arial"/>
                <w:szCs w:val="22"/>
              </w:rPr>
              <w:t xml:space="preserve">None </w:t>
            </w:r>
          </w:p>
        </w:tc>
      </w:tr>
    </w:tbl>
    <w:p w14:paraId="3BE3C7E2" w14:textId="77777777" w:rsidR="006F0A5A" w:rsidRDefault="006F0A5A" w:rsidP="006F0A5A">
      <w:pPr>
        <w:pStyle w:val="BodyText"/>
        <w:rPr>
          <w:rFonts w:eastAsiaTheme="minorHAnsi" w:cs="Arial"/>
          <w:szCs w:val="22"/>
        </w:rPr>
      </w:pPr>
    </w:p>
    <w:p w14:paraId="76368B6C" w14:textId="352831DD" w:rsidR="006F0A5A" w:rsidRPr="006F0A5A" w:rsidRDefault="006F0A5A" w:rsidP="0039515D">
      <w:pPr>
        <w:pStyle w:val="BodyText"/>
        <w:numPr>
          <w:ilvl w:val="0"/>
          <w:numId w:val="28"/>
        </w:numPr>
        <w:rPr>
          <w:rFonts w:eastAsiaTheme="minorHAnsi" w:cs="Arial"/>
          <w:b/>
          <w:szCs w:val="22"/>
        </w:rPr>
      </w:pPr>
      <w:r w:rsidRPr="006F0A5A">
        <w:rPr>
          <w:rFonts w:eastAsiaTheme="minorHAnsi" w:cs="Arial"/>
          <w:b/>
          <w:szCs w:val="22"/>
        </w:rPr>
        <w:t>com</w:t>
      </w:r>
      <w:r>
        <w:rPr>
          <w:rFonts w:eastAsiaTheme="minorHAnsi" w:cs="Arial"/>
          <w:b/>
          <w:szCs w:val="22"/>
        </w:rPr>
        <w:t>.</w:t>
      </w:r>
      <w:r w:rsidRPr="006F0A5A">
        <w:rPr>
          <w:rFonts w:eastAsiaTheme="minorHAnsi" w:cs="Arial"/>
          <w:b/>
          <w:szCs w:val="22"/>
        </w:rPr>
        <w:t>nsn</w:t>
      </w:r>
      <w:r>
        <w:rPr>
          <w:rFonts w:eastAsiaTheme="minorHAnsi" w:cs="Arial"/>
          <w:b/>
          <w:szCs w:val="22"/>
        </w:rPr>
        <w:t>.</w:t>
      </w:r>
      <w:r w:rsidRPr="006F0A5A">
        <w:rPr>
          <w:rFonts w:eastAsiaTheme="minorHAnsi" w:cs="Arial"/>
          <w:b/>
          <w:szCs w:val="22"/>
        </w:rPr>
        <w:t>urh</w:t>
      </w:r>
      <w:r>
        <w:rPr>
          <w:rFonts w:eastAsiaTheme="minorHAnsi" w:cs="Arial"/>
          <w:b/>
          <w:szCs w:val="22"/>
        </w:rPr>
        <w:t>.</w:t>
      </w:r>
      <w:r w:rsidRPr="006F0A5A">
        <w:rPr>
          <w:rFonts w:eastAsiaTheme="minorHAnsi" w:cs="Arial"/>
          <w:b/>
          <w:szCs w:val="22"/>
        </w:rPr>
        <w:t>beans</w:t>
      </w:r>
      <w:r>
        <w:rPr>
          <w:rFonts w:eastAsiaTheme="minorHAnsi" w:cs="Arial"/>
          <w:b/>
          <w:szCs w:val="22"/>
        </w:rPr>
        <w:t>.</w:t>
      </w:r>
      <w:r w:rsidRPr="006F0A5A">
        <w:rPr>
          <w:rFonts w:eastAsiaTheme="minorHAnsi" w:cs="Arial"/>
          <w:b/>
          <w:szCs w:val="22"/>
        </w:rPr>
        <w:t>features</w:t>
      </w:r>
      <w:r>
        <w:rPr>
          <w:rFonts w:eastAsiaTheme="minorHAnsi" w:cs="Arial"/>
          <w:b/>
          <w:szCs w:val="22"/>
        </w:rPr>
        <w:t>.</w:t>
      </w:r>
      <w:r w:rsidRPr="006F0A5A">
        <w:rPr>
          <w:rFonts w:eastAsiaTheme="minorHAnsi" w:cs="Arial"/>
          <w:b/>
          <w:szCs w:val="22"/>
        </w:rPr>
        <w:t>autoconfig</w:t>
      </w:r>
      <w:r>
        <w:rPr>
          <w:rFonts w:eastAsiaTheme="minorHAnsi" w:cs="Arial"/>
          <w:b/>
          <w:szCs w:val="22"/>
        </w:rPr>
        <w:t>.</w:t>
      </w:r>
      <w:r w:rsidRPr="006F0A5A">
        <w:rPr>
          <w:rFonts w:eastAsiaTheme="minorHAnsi" w:cs="Arial"/>
          <w:b/>
          <w:szCs w:val="22"/>
        </w:rPr>
        <w:t>AutoConfigFeatureBean</w:t>
      </w:r>
    </w:p>
    <w:p w14:paraId="258FA1B3" w14:textId="77777777" w:rsidR="006F0A5A" w:rsidRDefault="006F0A5A" w:rsidP="006F0A5A">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6F0A5A" w14:paraId="3C4E139D" w14:textId="77777777" w:rsidTr="00450240">
        <w:tc>
          <w:tcPr>
            <w:tcW w:w="2698" w:type="dxa"/>
            <w:tcBorders>
              <w:top w:val="single" w:sz="4" w:space="0" w:color="auto"/>
              <w:bottom w:val="single" w:sz="4" w:space="0" w:color="auto"/>
              <w:right w:val="single" w:sz="4" w:space="0" w:color="auto"/>
            </w:tcBorders>
            <w:shd w:val="clear" w:color="auto" w:fill="000000"/>
          </w:tcPr>
          <w:p w14:paraId="123B266C"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23DC146"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162C4B36"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6F0A5A" w14:paraId="0F693A68" w14:textId="77777777" w:rsidTr="00450240">
        <w:tc>
          <w:tcPr>
            <w:tcW w:w="2698" w:type="dxa"/>
            <w:tcBorders>
              <w:top w:val="single" w:sz="4" w:space="0" w:color="auto"/>
              <w:bottom w:val="single" w:sz="4" w:space="0" w:color="auto"/>
              <w:right w:val="single" w:sz="4" w:space="0" w:color="auto"/>
            </w:tcBorders>
          </w:tcPr>
          <w:p w14:paraId="1A5332F9" w14:textId="09CC6AB5" w:rsidR="006F0A5A" w:rsidRDefault="006F0A5A" w:rsidP="004413E2">
            <w:pPr>
              <w:numPr>
                <w:ilvl w:val="12"/>
                <w:numId w:val="0"/>
              </w:numPr>
              <w:rPr>
                <w:rFonts w:cs="Arial"/>
                <w:szCs w:val="22"/>
              </w:rPr>
            </w:pPr>
            <w:r w:rsidRPr="00554372">
              <w:rPr>
                <w:rFonts w:cs="Arial"/>
                <w:szCs w:val="22"/>
              </w:rPr>
              <w:t xml:space="preserve">boolean </w:t>
            </w:r>
            <w:r w:rsidR="00A30F8B">
              <w:rPr>
                <w:rFonts w:cs="Arial"/>
                <w:szCs w:val="22"/>
              </w:rPr>
              <w:t>add</w:t>
            </w:r>
            <w:r w:rsidRPr="00554372">
              <w:rPr>
                <w:rFonts w:cs="Arial"/>
                <w:szCs w:val="22"/>
              </w:rPr>
              <w:t>AndAssignDeviceDataToVMX(Subscriber subscriber, String macAddress, String casDeviceId, String deviceId, boolean isCallSynch, boolean isOPARequest)</w:t>
            </w:r>
          </w:p>
        </w:tc>
        <w:tc>
          <w:tcPr>
            <w:tcW w:w="4410" w:type="dxa"/>
            <w:tcBorders>
              <w:top w:val="single" w:sz="4" w:space="0" w:color="auto"/>
              <w:left w:val="single" w:sz="4" w:space="0" w:color="auto"/>
              <w:bottom w:val="single" w:sz="4" w:space="0" w:color="auto"/>
              <w:right w:val="single" w:sz="4" w:space="0" w:color="auto"/>
            </w:tcBorders>
          </w:tcPr>
          <w:p w14:paraId="04D73222" w14:textId="6097AED9" w:rsidR="006F0A5A" w:rsidRDefault="006F0A5A" w:rsidP="00A30F8B">
            <w:pPr>
              <w:numPr>
                <w:ilvl w:val="12"/>
                <w:numId w:val="0"/>
              </w:numPr>
              <w:rPr>
                <w:rFonts w:cs="Arial"/>
                <w:szCs w:val="22"/>
              </w:rPr>
            </w:pPr>
            <w:r w:rsidRPr="00554372">
              <w:rPr>
                <w:rFonts w:cs="Arial"/>
                <w:szCs w:val="22"/>
              </w:rPr>
              <w:t xml:space="preserve">This method </w:t>
            </w:r>
            <w:r w:rsidR="00A30F8B">
              <w:rPr>
                <w:rFonts w:cs="Arial"/>
                <w:szCs w:val="22"/>
              </w:rPr>
              <w:t>add</w:t>
            </w:r>
            <w:r w:rsidRPr="00554372">
              <w:rPr>
                <w:rFonts w:cs="Arial"/>
                <w:szCs w:val="22"/>
              </w:rPr>
              <w:t xml:space="preserve"> And Assign Device Data To VMX</w:t>
            </w:r>
          </w:p>
        </w:tc>
        <w:tc>
          <w:tcPr>
            <w:tcW w:w="2156" w:type="dxa"/>
            <w:tcBorders>
              <w:top w:val="single" w:sz="4" w:space="0" w:color="auto"/>
              <w:left w:val="single" w:sz="4" w:space="0" w:color="auto"/>
              <w:bottom w:val="single" w:sz="4" w:space="0" w:color="auto"/>
            </w:tcBorders>
          </w:tcPr>
          <w:p w14:paraId="4EAAF441" w14:textId="77777777" w:rsidR="006F0A5A" w:rsidRDefault="006F0A5A" w:rsidP="004413E2">
            <w:pPr>
              <w:numPr>
                <w:ilvl w:val="12"/>
                <w:numId w:val="0"/>
              </w:numPr>
              <w:rPr>
                <w:rFonts w:cs="Arial"/>
                <w:szCs w:val="22"/>
              </w:rPr>
            </w:pPr>
          </w:p>
        </w:tc>
      </w:tr>
      <w:tr w:rsidR="006F0A5A" w14:paraId="37DDBD3C" w14:textId="77777777" w:rsidTr="00450240">
        <w:tc>
          <w:tcPr>
            <w:tcW w:w="2698" w:type="dxa"/>
            <w:tcBorders>
              <w:top w:val="single" w:sz="4" w:space="0" w:color="auto"/>
              <w:bottom w:val="single" w:sz="4" w:space="0" w:color="auto"/>
              <w:right w:val="single" w:sz="4" w:space="0" w:color="auto"/>
            </w:tcBorders>
          </w:tcPr>
          <w:p w14:paraId="52F2649F" w14:textId="77777777" w:rsidR="006F0A5A" w:rsidRPr="00B6603E" w:rsidRDefault="006F0A5A" w:rsidP="004413E2">
            <w:pPr>
              <w:numPr>
                <w:ilvl w:val="12"/>
                <w:numId w:val="0"/>
              </w:numPr>
              <w:rPr>
                <w:rFonts w:cs="Arial"/>
                <w:szCs w:val="22"/>
              </w:rPr>
            </w:pPr>
            <w:r w:rsidRPr="00554372">
              <w:rPr>
                <w:rFonts w:cs="Arial"/>
                <w:szCs w:val="22"/>
              </w:rPr>
              <w:t>public void updateVMXStatus(String macAddress)</w:t>
            </w:r>
          </w:p>
        </w:tc>
        <w:tc>
          <w:tcPr>
            <w:tcW w:w="4410" w:type="dxa"/>
            <w:tcBorders>
              <w:top w:val="single" w:sz="4" w:space="0" w:color="auto"/>
              <w:left w:val="single" w:sz="4" w:space="0" w:color="auto"/>
              <w:bottom w:val="single" w:sz="4" w:space="0" w:color="auto"/>
              <w:right w:val="single" w:sz="4" w:space="0" w:color="auto"/>
            </w:tcBorders>
          </w:tcPr>
          <w:p w14:paraId="380B147C" w14:textId="77777777" w:rsidR="006F0A5A" w:rsidRPr="00B6603E" w:rsidRDefault="006F0A5A" w:rsidP="004413E2">
            <w:pPr>
              <w:numPr>
                <w:ilvl w:val="12"/>
                <w:numId w:val="0"/>
              </w:numPr>
              <w:rPr>
                <w:rFonts w:cs="Arial"/>
                <w:szCs w:val="22"/>
              </w:rPr>
            </w:pPr>
            <w:r w:rsidRPr="00554372">
              <w:rPr>
                <w:rFonts w:cs="Arial"/>
                <w:szCs w:val="22"/>
              </w:rPr>
              <w:t>This method makes update VMX Status</w:t>
            </w:r>
          </w:p>
        </w:tc>
        <w:tc>
          <w:tcPr>
            <w:tcW w:w="2156" w:type="dxa"/>
            <w:tcBorders>
              <w:top w:val="single" w:sz="4" w:space="0" w:color="auto"/>
              <w:left w:val="single" w:sz="4" w:space="0" w:color="auto"/>
              <w:bottom w:val="single" w:sz="4" w:space="0" w:color="auto"/>
            </w:tcBorders>
          </w:tcPr>
          <w:p w14:paraId="1C1DA208" w14:textId="77777777" w:rsidR="006F0A5A" w:rsidRDefault="006F0A5A" w:rsidP="004413E2">
            <w:pPr>
              <w:numPr>
                <w:ilvl w:val="12"/>
                <w:numId w:val="0"/>
              </w:numPr>
              <w:rPr>
                <w:rFonts w:cs="Arial"/>
                <w:szCs w:val="22"/>
              </w:rPr>
            </w:pPr>
          </w:p>
        </w:tc>
      </w:tr>
    </w:tbl>
    <w:p w14:paraId="50B186B4" w14:textId="77777777" w:rsidR="006F0A5A" w:rsidRDefault="006F0A5A" w:rsidP="006F0A5A">
      <w:pPr>
        <w:pStyle w:val="BodyText"/>
        <w:rPr>
          <w:rFonts w:eastAsiaTheme="minorHAnsi" w:cs="Arial"/>
          <w:szCs w:val="22"/>
        </w:rPr>
      </w:pPr>
    </w:p>
    <w:p w14:paraId="4A0F64FF" w14:textId="620DC80B" w:rsidR="006F0A5A" w:rsidRPr="006F0A5A" w:rsidRDefault="006F0A5A" w:rsidP="0039515D">
      <w:pPr>
        <w:pStyle w:val="BodyText"/>
        <w:numPr>
          <w:ilvl w:val="0"/>
          <w:numId w:val="28"/>
        </w:numPr>
        <w:rPr>
          <w:rFonts w:eastAsiaTheme="minorHAnsi" w:cs="Arial"/>
          <w:b/>
          <w:szCs w:val="22"/>
        </w:rPr>
      </w:pPr>
      <w:r w:rsidRPr="006F0A5A">
        <w:rPr>
          <w:rFonts w:eastAsiaTheme="minorHAnsi" w:cs="Arial"/>
          <w:b/>
          <w:szCs w:val="22"/>
        </w:rPr>
        <w:t>com</w:t>
      </w:r>
      <w:r>
        <w:rPr>
          <w:rFonts w:eastAsiaTheme="minorHAnsi" w:cs="Arial"/>
          <w:b/>
          <w:szCs w:val="22"/>
        </w:rPr>
        <w:t>.</w:t>
      </w:r>
      <w:r w:rsidRPr="006F0A5A">
        <w:rPr>
          <w:rFonts w:eastAsiaTheme="minorHAnsi" w:cs="Arial"/>
          <w:b/>
          <w:szCs w:val="22"/>
        </w:rPr>
        <w:t>nsn</w:t>
      </w:r>
      <w:r>
        <w:rPr>
          <w:rFonts w:eastAsiaTheme="minorHAnsi" w:cs="Arial"/>
          <w:b/>
          <w:szCs w:val="22"/>
        </w:rPr>
        <w:t>.</w:t>
      </w:r>
      <w:r w:rsidRPr="006F0A5A">
        <w:rPr>
          <w:rFonts w:eastAsiaTheme="minorHAnsi" w:cs="Arial"/>
          <w:b/>
          <w:szCs w:val="22"/>
        </w:rPr>
        <w:t>urh</w:t>
      </w:r>
      <w:r>
        <w:rPr>
          <w:rFonts w:eastAsiaTheme="minorHAnsi" w:cs="Arial"/>
          <w:b/>
          <w:szCs w:val="22"/>
        </w:rPr>
        <w:t>.</w:t>
      </w:r>
      <w:r w:rsidRPr="006F0A5A">
        <w:rPr>
          <w:rFonts w:eastAsiaTheme="minorHAnsi" w:cs="Arial"/>
          <w:b/>
          <w:szCs w:val="22"/>
        </w:rPr>
        <w:t>beans</w:t>
      </w:r>
      <w:r>
        <w:rPr>
          <w:rFonts w:eastAsiaTheme="minorHAnsi" w:cs="Arial"/>
          <w:b/>
          <w:szCs w:val="22"/>
        </w:rPr>
        <w:t>.</w:t>
      </w:r>
      <w:r w:rsidRPr="006F0A5A">
        <w:rPr>
          <w:rFonts w:eastAsiaTheme="minorHAnsi" w:cs="Arial"/>
          <w:b/>
          <w:szCs w:val="22"/>
        </w:rPr>
        <w:t>features</w:t>
      </w:r>
      <w:r>
        <w:rPr>
          <w:rFonts w:eastAsiaTheme="minorHAnsi" w:cs="Arial"/>
          <w:b/>
          <w:szCs w:val="22"/>
        </w:rPr>
        <w:t>.</w:t>
      </w:r>
      <w:r w:rsidRPr="006F0A5A">
        <w:rPr>
          <w:rFonts w:eastAsiaTheme="minorHAnsi" w:cs="Arial"/>
          <w:b/>
          <w:szCs w:val="22"/>
        </w:rPr>
        <w:t>autoconfig</w:t>
      </w:r>
      <w:r>
        <w:rPr>
          <w:rFonts w:eastAsiaTheme="minorHAnsi" w:cs="Arial"/>
          <w:b/>
          <w:szCs w:val="22"/>
        </w:rPr>
        <w:t>.</w:t>
      </w:r>
      <w:r w:rsidRPr="006F0A5A">
        <w:rPr>
          <w:rFonts w:eastAsiaTheme="minorHAnsi" w:cs="Arial"/>
          <w:b/>
          <w:szCs w:val="22"/>
        </w:rPr>
        <w:t>AutoConfigFeatureBeanImpl</w:t>
      </w:r>
    </w:p>
    <w:p w14:paraId="4BA27735" w14:textId="77777777" w:rsidR="006F0A5A" w:rsidRDefault="006F0A5A" w:rsidP="006F0A5A">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6F0A5A" w14:paraId="6BA7BE8C" w14:textId="77777777" w:rsidTr="00450240">
        <w:tc>
          <w:tcPr>
            <w:tcW w:w="2698" w:type="dxa"/>
            <w:tcBorders>
              <w:top w:val="single" w:sz="4" w:space="0" w:color="auto"/>
              <w:bottom w:val="single" w:sz="4" w:space="0" w:color="auto"/>
              <w:right w:val="single" w:sz="4" w:space="0" w:color="auto"/>
            </w:tcBorders>
            <w:shd w:val="clear" w:color="auto" w:fill="000000"/>
          </w:tcPr>
          <w:p w14:paraId="32C40DA9"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264CEB55"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6FECD4AC"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6F0A5A" w14:paraId="74A808B3" w14:textId="77777777" w:rsidTr="00450240">
        <w:tc>
          <w:tcPr>
            <w:tcW w:w="2698" w:type="dxa"/>
            <w:tcBorders>
              <w:top w:val="single" w:sz="4" w:space="0" w:color="auto"/>
              <w:bottom w:val="single" w:sz="4" w:space="0" w:color="auto"/>
              <w:right w:val="single" w:sz="4" w:space="0" w:color="auto"/>
            </w:tcBorders>
          </w:tcPr>
          <w:p w14:paraId="1D45E8A3" w14:textId="1C15704B" w:rsidR="006F0A5A" w:rsidRDefault="00A30F8B" w:rsidP="004413E2">
            <w:pPr>
              <w:numPr>
                <w:ilvl w:val="12"/>
                <w:numId w:val="0"/>
              </w:numPr>
              <w:rPr>
                <w:rFonts w:cs="Arial"/>
                <w:szCs w:val="22"/>
              </w:rPr>
            </w:pPr>
            <w:r>
              <w:rPr>
                <w:rFonts w:cs="Arial"/>
                <w:szCs w:val="22"/>
              </w:rPr>
              <w:t>public boolean add</w:t>
            </w:r>
            <w:r w:rsidR="006F0A5A" w:rsidRPr="00B2054F">
              <w:rPr>
                <w:rFonts w:cs="Arial"/>
                <w:szCs w:val="22"/>
              </w:rPr>
              <w:t>AndAssignDeviceDataToVMX(Subscriber subscriber, String macAddress, String casDeviceId, String deviceId, boolean isCallSynch, boolean isOPARequest)</w:t>
            </w:r>
          </w:p>
        </w:tc>
        <w:tc>
          <w:tcPr>
            <w:tcW w:w="4410" w:type="dxa"/>
            <w:tcBorders>
              <w:top w:val="single" w:sz="4" w:space="0" w:color="auto"/>
              <w:left w:val="single" w:sz="4" w:space="0" w:color="auto"/>
              <w:bottom w:val="single" w:sz="4" w:space="0" w:color="auto"/>
              <w:right w:val="single" w:sz="4" w:space="0" w:color="auto"/>
            </w:tcBorders>
          </w:tcPr>
          <w:p w14:paraId="1DFA7EB9" w14:textId="6AD61F82" w:rsidR="006F0A5A" w:rsidRDefault="006F0A5A" w:rsidP="00A30F8B">
            <w:pPr>
              <w:numPr>
                <w:ilvl w:val="12"/>
                <w:numId w:val="0"/>
              </w:numPr>
              <w:rPr>
                <w:rFonts w:cs="Arial"/>
                <w:szCs w:val="22"/>
              </w:rPr>
            </w:pPr>
            <w:r w:rsidRPr="00B2054F">
              <w:rPr>
                <w:rFonts w:cs="Arial"/>
                <w:szCs w:val="22"/>
              </w:rPr>
              <w:t xml:space="preserve">This method </w:t>
            </w:r>
            <w:r w:rsidR="00A30F8B">
              <w:rPr>
                <w:rFonts w:cs="Arial"/>
                <w:szCs w:val="22"/>
              </w:rPr>
              <w:t>add</w:t>
            </w:r>
            <w:r w:rsidRPr="00B2054F">
              <w:rPr>
                <w:rFonts w:cs="Arial"/>
                <w:szCs w:val="22"/>
              </w:rPr>
              <w:t xml:space="preserve"> And Assign Device Data To VMX</w:t>
            </w:r>
          </w:p>
        </w:tc>
        <w:tc>
          <w:tcPr>
            <w:tcW w:w="2156" w:type="dxa"/>
            <w:tcBorders>
              <w:top w:val="single" w:sz="4" w:space="0" w:color="auto"/>
              <w:left w:val="single" w:sz="4" w:space="0" w:color="auto"/>
              <w:bottom w:val="single" w:sz="4" w:space="0" w:color="auto"/>
            </w:tcBorders>
          </w:tcPr>
          <w:p w14:paraId="2DDC39F4" w14:textId="77777777" w:rsidR="006F0A5A" w:rsidRDefault="006F0A5A" w:rsidP="004413E2">
            <w:pPr>
              <w:numPr>
                <w:ilvl w:val="12"/>
                <w:numId w:val="0"/>
              </w:numPr>
              <w:rPr>
                <w:rFonts w:cs="Arial"/>
                <w:szCs w:val="22"/>
              </w:rPr>
            </w:pPr>
            <w:r>
              <w:rPr>
                <w:rFonts w:cs="Arial"/>
                <w:szCs w:val="22"/>
              </w:rPr>
              <w:t xml:space="preserve">None </w:t>
            </w:r>
          </w:p>
        </w:tc>
      </w:tr>
      <w:tr w:rsidR="006F0A5A" w14:paraId="34B072AB" w14:textId="77777777" w:rsidTr="00450240">
        <w:tc>
          <w:tcPr>
            <w:tcW w:w="2698" w:type="dxa"/>
            <w:tcBorders>
              <w:top w:val="single" w:sz="4" w:space="0" w:color="auto"/>
              <w:bottom w:val="single" w:sz="4" w:space="0" w:color="auto"/>
              <w:right w:val="single" w:sz="4" w:space="0" w:color="auto"/>
            </w:tcBorders>
          </w:tcPr>
          <w:p w14:paraId="6D62AAAB" w14:textId="77777777" w:rsidR="006F0A5A" w:rsidRPr="00B6603E" w:rsidRDefault="006F0A5A" w:rsidP="004413E2">
            <w:pPr>
              <w:numPr>
                <w:ilvl w:val="12"/>
                <w:numId w:val="0"/>
              </w:numPr>
              <w:rPr>
                <w:rFonts w:cs="Arial"/>
                <w:szCs w:val="22"/>
              </w:rPr>
            </w:pPr>
            <w:r w:rsidRPr="004936E8">
              <w:rPr>
                <w:rFonts w:cs="Arial"/>
                <w:szCs w:val="22"/>
              </w:rPr>
              <w:t>public void updateVMXStatus(String macAddress)</w:t>
            </w:r>
          </w:p>
        </w:tc>
        <w:tc>
          <w:tcPr>
            <w:tcW w:w="4410" w:type="dxa"/>
            <w:tcBorders>
              <w:top w:val="single" w:sz="4" w:space="0" w:color="auto"/>
              <w:left w:val="single" w:sz="4" w:space="0" w:color="auto"/>
              <w:bottom w:val="single" w:sz="4" w:space="0" w:color="auto"/>
              <w:right w:val="single" w:sz="4" w:space="0" w:color="auto"/>
            </w:tcBorders>
          </w:tcPr>
          <w:p w14:paraId="7D3A54D5" w14:textId="77777777" w:rsidR="006F0A5A" w:rsidRPr="00B6603E" w:rsidRDefault="006F0A5A" w:rsidP="004413E2">
            <w:pPr>
              <w:numPr>
                <w:ilvl w:val="12"/>
                <w:numId w:val="0"/>
              </w:numPr>
              <w:rPr>
                <w:rFonts w:cs="Arial"/>
                <w:szCs w:val="22"/>
              </w:rPr>
            </w:pPr>
            <w:r w:rsidRPr="004936E8">
              <w:rPr>
                <w:rFonts w:cs="Arial"/>
                <w:szCs w:val="22"/>
              </w:rPr>
              <w:t>This</w:t>
            </w:r>
            <w:r>
              <w:rPr>
                <w:rFonts w:cs="Arial"/>
                <w:szCs w:val="22"/>
              </w:rPr>
              <w:t xml:space="preserve"> method makes update VMX Status</w:t>
            </w:r>
          </w:p>
        </w:tc>
        <w:tc>
          <w:tcPr>
            <w:tcW w:w="2156" w:type="dxa"/>
            <w:tcBorders>
              <w:top w:val="single" w:sz="4" w:space="0" w:color="auto"/>
              <w:left w:val="single" w:sz="4" w:space="0" w:color="auto"/>
              <w:bottom w:val="single" w:sz="4" w:space="0" w:color="auto"/>
            </w:tcBorders>
          </w:tcPr>
          <w:p w14:paraId="41D5732E" w14:textId="77777777" w:rsidR="006F0A5A" w:rsidRDefault="006F0A5A" w:rsidP="004413E2">
            <w:pPr>
              <w:numPr>
                <w:ilvl w:val="12"/>
                <w:numId w:val="0"/>
              </w:numPr>
              <w:rPr>
                <w:rFonts w:cs="Arial"/>
                <w:szCs w:val="22"/>
              </w:rPr>
            </w:pPr>
            <w:r>
              <w:rPr>
                <w:rFonts w:cs="Arial"/>
                <w:szCs w:val="22"/>
              </w:rPr>
              <w:t xml:space="preserve">None </w:t>
            </w:r>
          </w:p>
        </w:tc>
      </w:tr>
    </w:tbl>
    <w:p w14:paraId="4EE529DD" w14:textId="77777777" w:rsidR="006F0A5A" w:rsidRDefault="006F0A5A" w:rsidP="006F0A5A">
      <w:pPr>
        <w:pStyle w:val="BodyText"/>
        <w:rPr>
          <w:rFonts w:eastAsiaTheme="minorHAnsi" w:cs="Arial"/>
          <w:szCs w:val="22"/>
        </w:rPr>
      </w:pPr>
    </w:p>
    <w:p w14:paraId="702BE47B" w14:textId="45C04941" w:rsidR="006F0A5A" w:rsidRPr="006F0A5A" w:rsidRDefault="006F0A5A" w:rsidP="0039515D">
      <w:pPr>
        <w:pStyle w:val="BodyText"/>
        <w:numPr>
          <w:ilvl w:val="0"/>
          <w:numId w:val="28"/>
        </w:numPr>
        <w:rPr>
          <w:rFonts w:eastAsiaTheme="minorHAnsi" w:cs="Arial"/>
          <w:b/>
          <w:szCs w:val="22"/>
        </w:rPr>
      </w:pPr>
      <w:r w:rsidRPr="006F0A5A">
        <w:rPr>
          <w:rFonts w:eastAsiaTheme="minorHAnsi" w:cs="Arial"/>
          <w:b/>
          <w:szCs w:val="22"/>
        </w:rPr>
        <w:t>com</w:t>
      </w:r>
      <w:r>
        <w:rPr>
          <w:rFonts w:eastAsiaTheme="minorHAnsi" w:cs="Arial"/>
          <w:b/>
          <w:szCs w:val="22"/>
        </w:rPr>
        <w:t>.</w:t>
      </w:r>
      <w:r w:rsidRPr="006F0A5A">
        <w:rPr>
          <w:rFonts w:eastAsiaTheme="minorHAnsi" w:cs="Arial"/>
          <w:b/>
          <w:szCs w:val="22"/>
        </w:rPr>
        <w:t>nsn</w:t>
      </w:r>
      <w:r>
        <w:rPr>
          <w:rFonts w:eastAsiaTheme="minorHAnsi" w:cs="Arial"/>
          <w:b/>
          <w:szCs w:val="22"/>
        </w:rPr>
        <w:t>.</w:t>
      </w:r>
      <w:r w:rsidRPr="006F0A5A">
        <w:rPr>
          <w:rFonts w:eastAsiaTheme="minorHAnsi" w:cs="Arial"/>
          <w:b/>
          <w:szCs w:val="22"/>
        </w:rPr>
        <w:t>urh</w:t>
      </w:r>
      <w:r>
        <w:rPr>
          <w:rFonts w:eastAsiaTheme="minorHAnsi" w:cs="Arial"/>
          <w:b/>
          <w:szCs w:val="22"/>
        </w:rPr>
        <w:t>.</w:t>
      </w:r>
      <w:r w:rsidRPr="006F0A5A">
        <w:rPr>
          <w:rFonts w:eastAsiaTheme="minorHAnsi" w:cs="Arial"/>
          <w:b/>
          <w:szCs w:val="22"/>
        </w:rPr>
        <w:t>beans</w:t>
      </w:r>
      <w:r>
        <w:rPr>
          <w:rFonts w:eastAsiaTheme="minorHAnsi" w:cs="Arial"/>
          <w:b/>
          <w:szCs w:val="22"/>
        </w:rPr>
        <w:t>.</w:t>
      </w:r>
      <w:r w:rsidRPr="006F0A5A">
        <w:rPr>
          <w:rFonts w:eastAsiaTheme="minorHAnsi" w:cs="Arial"/>
          <w:b/>
          <w:szCs w:val="22"/>
        </w:rPr>
        <w:t>features</w:t>
      </w:r>
      <w:r>
        <w:rPr>
          <w:rFonts w:eastAsiaTheme="minorHAnsi" w:cs="Arial"/>
          <w:b/>
          <w:szCs w:val="22"/>
        </w:rPr>
        <w:t>.</w:t>
      </w:r>
      <w:r w:rsidRPr="006F0A5A">
        <w:rPr>
          <w:rFonts w:eastAsiaTheme="minorHAnsi" w:cs="Arial"/>
          <w:b/>
          <w:szCs w:val="22"/>
        </w:rPr>
        <w:t>autoconfig</w:t>
      </w:r>
      <w:r>
        <w:rPr>
          <w:rFonts w:eastAsiaTheme="minorHAnsi" w:cs="Arial"/>
          <w:b/>
          <w:szCs w:val="22"/>
        </w:rPr>
        <w:t>.</w:t>
      </w:r>
      <w:r w:rsidRPr="006F0A5A">
        <w:rPr>
          <w:rFonts w:eastAsiaTheme="minorHAnsi" w:cs="Arial"/>
          <w:b/>
          <w:szCs w:val="22"/>
        </w:rPr>
        <w:t>AutoInstallFeatureBean</w:t>
      </w:r>
    </w:p>
    <w:p w14:paraId="5EE94522" w14:textId="77777777" w:rsidR="006F0A5A" w:rsidRDefault="006F0A5A" w:rsidP="006F0A5A">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6F0A5A" w14:paraId="56B2CC4B" w14:textId="77777777" w:rsidTr="00450240">
        <w:tc>
          <w:tcPr>
            <w:tcW w:w="2698" w:type="dxa"/>
            <w:tcBorders>
              <w:top w:val="single" w:sz="4" w:space="0" w:color="auto"/>
              <w:bottom w:val="single" w:sz="4" w:space="0" w:color="auto"/>
              <w:right w:val="single" w:sz="4" w:space="0" w:color="auto"/>
            </w:tcBorders>
            <w:shd w:val="clear" w:color="auto" w:fill="000000"/>
          </w:tcPr>
          <w:p w14:paraId="360E0C55"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53FBF0B2"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034DB203"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6F0A5A" w14:paraId="117BF47B" w14:textId="77777777" w:rsidTr="00450240">
        <w:tc>
          <w:tcPr>
            <w:tcW w:w="2698" w:type="dxa"/>
            <w:tcBorders>
              <w:top w:val="single" w:sz="4" w:space="0" w:color="auto"/>
              <w:bottom w:val="single" w:sz="4" w:space="0" w:color="auto"/>
              <w:right w:val="single" w:sz="4" w:space="0" w:color="auto"/>
            </w:tcBorders>
          </w:tcPr>
          <w:p w14:paraId="245443B9" w14:textId="4C65CDC0" w:rsidR="006F0A5A" w:rsidRDefault="00A30F8B" w:rsidP="004413E2">
            <w:pPr>
              <w:numPr>
                <w:ilvl w:val="12"/>
                <w:numId w:val="0"/>
              </w:numPr>
              <w:rPr>
                <w:rFonts w:cs="Arial"/>
                <w:szCs w:val="22"/>
              </w:rPr>
            </w:pPr>
            <w:r>
              <w:rPr>
                <w:rFonts w:cs="Arial"/>
                <w:szCs w:val="22"/>
              </w:rPr>
              <w:t>boolean add</w:t>
            </w:r>
            <w:r w:rsidR="006F0A5A" w:rsidRPr="00B13060">
              <w:rPr>
                <w:rFonts w:cs="Arial"/>
                <w:szCs w:val="22"/>
              </w:rPr>
              <w:t xml:space="preserve">AndAssignDeviceDataToVMX(Subscriber subscriber, String macAddress, String </w:t>
            </w:r>
            <w:r w:rsidR="006F0A5A" w:rsidRPr="00B13060">
              <w:rPr>
                <w:rFonts w:cs="Arial"/>
                <w:szCs w:val="22"/>
              </w:rPr>
              <w:lastRenderedPageBreak/>
              <w:t>casDeviceId, String deviceId, boolean isCallSynch, boolean isOPARequest)</w:t>
            </w:r>
          </w:p>
        </w:tc>
        <w:tc>
          <w:tcPr>
            <w:tcW w:w="4410" w:type="dxa"/>
            <w:tcBorders>
              <w:top w:val="single" w:sz="4" w:space="0" w:color="auto"/>
              <w:left w:val="single" w:sz="4" w:space="0" w:color="auto"/>
              <w:bottom w:val="single" w:sz="4" w:space="0" w:color="auto"/>
              <w:right w:val="single" w:sz="4" w:space="0" w:color="auto"/>
            </w:tcBorders>
          </w:tcPr>
          <w:p w14:paraId="4FB6DEF5" w14:textId="2FCB3804" w:rsidR="006F0A5A" w:rsidRDefault="006F0A5A" w:rsidP="00A30F8B">
            <w:pPr>
              <w:numPr>
                <w:ilvl w:val="12"/>
                <w:numId w:val="0"/>
              </w:numPr>
              <w:rPr>
                <w:rFonts w:cs="Arial"/>
                <w:szCs w:val="22"/>
              </w:rPr>
            </w:pPr>
            <w:r w:rsidRPr="00B13060">
              <w:rPr>
                <w:rFonts w:cs="Arial"/>
                <w:szCs w:val="22"/>
              </w:rPr>
              <w:lastRenderedPageBreak/>
              <w:t xml:space="preserve">This method </w:t>
            </w:r>
            <w:r w:rsidR="00A30F8B">
              <w:rPr>
                <w:rFonts w:cs="Arial"/>
                <w:szCs w:val="22"/>
              </w:rPr>
              <w:t>add</w:t>
            </w:r>
            <w:r w:rsidRPr="00B13060">
              <w:rPr>
                <w:rFonts w:cs="Arial"/>
                <w:szCs w:val="22"/>
              </w:rPr>
              <w:t xml:space="preserve"> And Assign Device Data To VMX</w:t>
            </w:r>
          </w:p>
        </w:tc>
        <w:tc>
          <w:tcPr>
            <w:tcW w:w="2156" w:type="dxa"/>
            <w:tcBorders>
              <w:top w:val="single" w:sz="4" w:space="0" w:color="auto"/>
              <w:left w:val="single" w:sz="4" w:space="0" w:color="auto"/>
              <w:bottom w:val="single" w:sz="4" w:space="0" w:color="auto"/>
            </w:tcBorders>
          </w:tcPr>
          <w:p w14:paraId="3594332C" w14:textId="77777777" w:rsidR="006F0A5A" w:rsidRDefault="006F0A5A" w:rsidP="004413E2">
            <w:pPr>
              <w:numPr>
                <w:ilvl w:val="12"/>
                <w:numId w:val="0"/>
              </w:numPr>
              <w:rPr>
                <w:rFonts w:cs="Arial"/>
                <w:szCs w:val="22"/>
              </w:rPr>
            </w:pPr>
            <w:r>
              <w:rPr>
                <w:rFonts w:cs="Arial"/>
                <w:szCs w:val="22"/>
              </w:rPr>
              <w:t xml:space="preserve">None </w:t>
            </w:r>
          </w:p>
        </w:tc>
      </w:tr>
      <w:tr w:rsidR="006F0A5A" w14:paraId="13168C90" w14:textId="77777777" w:rsidTr="00450240">
        <w:tc>
          <w:tcPr>
            <w:tcW w:w="2698" w:type="dxa"/>
            <w:tcBorders>
              <w:top w:val="single" w:sz="4" w:space="0" w:color="auto"/>
              <w:bottom w:val="single" w:sz="4" w:space="0" w:color="auto"/>
              <w:right w:val="single" w:sz="4" w:space="0" w:color="auto"/>
            </w:tcBorders>
          </w:tcPr>
          <w:p w14:paraId="5B5ECFD3" w14:textId="77777777" w:rsidR="006F0A5A" w:rsidRPr="00B6603E" w:rsidRDefault="006F0A5A" w:rsidP="004413E2">
            <w:pPr>
              <w:numPr>
                <w:ilvl w:val="12"/>
                <w:numId w:val="0"/>
              </w:numPr>
              <w:rPr>
                <w:rFonts w:cs="Arial"/>
                <w:szCs w:val="22"/>
              </w:rPr>
            </w:pPr>
            <w:r w:rsidRPr="006C7577">
              <w:rPr>
                <w:rFonts w:cs="Arial"/>
                <w:szCs w:val="22"/>
              </w:rPr>
              <w:lastRenderedPageBreak/>
              <w:t>public void updateVMXStatus(String macAddress)</w:t>
            </w:r>
          </w:p>
        </w:tc>
        <w:tc>
          <w:tcPr>
            <w:tcW w:w="4410" w:type="dxa"/>
            <w:tcBorders>
              <w:top w:val="single" w:sz="4" w:space="0" w:color="auto"/>
              <w:left w:val="single" w:sz="4" w:space="0" w:color="auto"/>
              <w:bottom w:val="single" w:sz="4" w:space="0" w:color="auto"/>
              <w:right w:val="single" w:sz="4" w:space="0" w:color="auto"/>
            </w:tcBorders>
          </w:tcPr>
          <w:p w14:paraId="5F57B3E2" w14:textId="77777777" w:rsidR="006F0A5A" w:rsidRPr="00B6603E" w:rsidRDefault="006F0A5A" w:rsidP="004413E2">
            <w:pPr>
              <w:numPr>
                <w:ilvl w:val="12"/>
                <w:numId w:val="0"/>
              </w:numPr>
              <w:rPr>
                <w:rFonts w:cs="Arial"/>
                <w:szCs w:val="22"/>
              </w:rPr>
            </w:pPr>
            <w:r w:rsidRPr="006C7577">
              <w:rPr>
                <w:rFonts w:cs="Arial"/>
                <w:szCs w:val="22"/>
              </w:rPr>
              <w:t>To Update VMX Status</w:t>
            </w:r>
          </w:p>
        </w:tc>
        <w:tc>
          <w:tcPr>
            <w:tcW w:w="2156" w:type="dxa"/>
            <w:tcBorders>
              <w:top w:val="single" w:sz="4" w:space="0" w:color="auto"/>
              <w:left w:val="single" w:sz="4" w:space="0" w:color="auto"/>
              <w:bottom w:val="single" w:sz="4" w:space="0" w:color="auto"/>
            </w:tcBorders>
          </w:tcPr>
          <w:p w14:paraId="429CC3F6" w14:textId="77777777" w:rsidR="006F0A5A" w:rsidRDefault="006F0A5A" w:rsidP="004413E2">
            <w:pPr>
              <w:numPr>
                <w:ilvl w:val="12"/>
                <w:numId w:val="0"/>
              </w:numPr>
              <w:rPr>
                <w:rFonts w:cs="Arial"/>
                <w:szCs w:val="22"/>
              </w:rPr>
            </w:pPr>
            <w:r>
              <w:rPr>
                <w:rFonts w:cs="Arial"/>
                <w:szCs w:val="22"/>
              </w:rPr>
              <w:t xml:space="preserve">None </w:t>
            </w:r>
          </w:p>
        </w:tc>
      </w:tr>
    </w:tbl>
    <w:p w14:paraId="631B1BC5" w14:textId="77777777" w:rsidR="006F0A5A" w:rsidRDefault="006F0A5A" w:rsidP="006F0A5A">
      <w:pPr>
        <w:pStyle w:val="BodyText"/>
        <w:rPr>
          <w:rFonts w:eastAsiaTheme="minorHAnsi" w:cs="Arial"/>
          <w:szCs w:val="22"/>
        </w:rPr>
      </w:pPr>
    </w:p>
    <w:p w14:paraId="3DD7862D" w14:textId="7CC714BB" w:rsidR="006F0A5A" w:rsidRPr="006F0A5A" w:rsidRDefault="006F0A5A" w:rsidP="0039515D">
      <w:pPr>
        <w:pStyle w:val="BodyText"/>
        <w:numPr>
          <w:ilvl w:val="0"/>
          <w:numId w:val="28"/>
        </w:numPr>
        <w:rPr>
          <w:rFonts w:eastAsiaTheme="minorHAnsi" w:cs="Arial"/>
          <w:b/>
          <w:szCs w:val="22"/>
        </w:rPr>
      </w:pPr>
      <w:r w:rsidRPr="006F0A5A">
        <w:rPr>
          <w:rFonts w:eastAsiaTheme="minorHAnsi" w:cs="Arial"/>
          <w:b/>
          <w:szCs w:val="22"/>
        </w:rPr>
        <w:t>com</w:t>
      </w:r>
      <w:r>
        <w:rPr>
          <w:rFonts w:eastAsiaTheme="minorHAnsi" w:cs="Arial"/>
          <w:b/>
          <w:szCs w:val="22"/>
        </w:rPr>
        <w:t>.</w:t>
      </w:r>
      <w:r w:rsidRPr="006F0A5A">
        <w:rPr>
          <w:rFonts w:eastAsiaTheme="minorHAnsi" w:cs="Arial"/>
          <w:b/>
          <w:szCs w:val="22"/>
        </w:rPr>
        <w:t>nsn</w:t>
      </w:r>
      <w:r>
        <w:rPr>
          <w:rFonts w:eastAsiaTheme="minorHAnsi" w:cs="Arial"/>
          <w:b/>
          <w:szCs w:val="22"/>
        </w:rPr>
        <w:t>.</w:t>
      </w:r>
      <w:r w:rsidRPr="006F0A5A">
        <w:rPr>
          <w:rFonts w:eastAsiaTheme="minorHAnsi" w:cs="Arial"/>
          <w:b/>
          <w:szCs w:val="22"/>
        </w:rPr>
        <w:t>urh</w:t>
      </w:r>
      <w:r>
        <w:rPr>
          <w:rFonts w:eastAsiaTheme="minorHAnsi" w:cs="Arial"/>
          <w:b/>
          <w:szCs w:val="22"/>
        </w:rPr>
        <w:t>.</w:t>
      </w:r>
      <w:r w:rsidRPr="006F0A5A">
        <w:rPr>
          <w:rFonts w:eastAsiaTheme="minorHAnsi" w:cs="Arial"/>
          <w:b/>
          <w:szCs w:val="22"/>
        </w:rPr>
        <w:t>beans</w:t>
      </w:r>
      <w:r>
        <w:rPr>
          <w:rFonts w:eastAsiaTheme="minorHAnsi" w:cs="Arial"/>
          <w:b/>
          <w:szCs w:val="22"/>
        </w:rPr>
        <w:t>.</w:t>
      </w:r>
      <w:r w:rsidRPr="006F0A5A">
        <w:rPr>
          <w:rFonts w:eastAsiaTheme="minorHAnsi" w:cs="Arial"/>
          <w:b/>
          <w:szCs w:val="22"/>
        </w:rPr>
        <w:t>features</w:t>
      </w:r>
      <w:r>
        <w:rPr>
          <w:rFonts w:eastAsiaTheme="minorHAnsi" w:cs="Arial"/>
          <w:b/>
          <w:szCs w:val="22"/>
        </w:rPr>
        <w:t>.</w:t>
      </w:r>
      <w:r w:rsidRPr="006F0A5A">
        <w:rPr>
          <w:rFonts w:eastAsiaTheme="minorHAnsi" w:cs="Arial"/>
          <w:b/>
          <w:szCs w:val="22"/>
        </w:rPr>
        <w:t>autoconfig</w:t>
      </w:r>
      <w:r>
        <w:rPr>
          <w:rFonts w:eastAsiaTheme="minorHAnsi" w:cs="Arial"/>
          <w:b/>
          <w:szCs w:val="22"/>
        </w:rPr>
        <w:t>.</w:t>
      </w:r>
      <w:r w:rsidRPr="006F0A5A">
        <w:rPr>
          <w:rFonts w:eastAsiaTheme="minorHAnsi" w:cs="Arial"/>
          <w:b/>
          <w:szCs w:val="22"/>
        </w:rPr>
        <w:t>AutoInstallFeatureBeanImpl</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6F0A5A" w14:paraId="04D35686" w14:textId="77777777" w:rsidTr="00450240">
        <w:tc>
          <w:tcPr>
            <w:tcW w:w="2698" w:type="dxa"/>
            <w:tcBorders>
              <w:top w:val="single" w:sz="4" w:space="0" w:color="auto"/>
              <w:bottom w:val="single" w:sz="4" w:space="0" w:color="auto"/>
              <w:right w:val="single" w:sz="4" w:space="0" w:color="auto"/>
            </w:tcBorders>
            <w:shd w:val="clear" w:color="auto" w:fill="000000"/>
          </w:tcPr>
          <w:p w14:paraId="104338DA"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7DE8C820"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66527805"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6F0A5A" w14:paraId="0FD85A67" w14:textId="77777777" w:rsidTr="00450240">
        <w:tc>
          <w:tcPr>
            <w:tcW w:w="2698" w:type="dxa"/>
            <w:tcBorders>
              <w:top w:val="single" w:sz="4" w:space="0" w:color="auto"/>
              <w:bottom w:val="single" w:sz="4" w:space="0" w:color="auto"/>
              <w:right w:val="single" w:sz="4" w:space="0" w:color="auto"/>
            </w:tcBorders>
          </w:tcPr>
          <w:p w14:paraId="3AAB0C13" w14:textId="2BE71F75" w:rsidR="006F0A5A" w:rsidRDefault="00A30F8B" w:rsidP="004413E2">
            <w:pPr>
              <w:numPr>
                <w:ilvl w:val="12"/>
                <w:numId w:val="0"/>
              </w:numPr>
              <w:rPr>
                <w:rFonts w:cs="Arial"/>
                <w:szCs w:val="22"/>
              </w:rPr>
            </w:pPr>
            <w:r>
              <w:rPr>
                <w:rFonts w:cs="Arial"/>
                <w:szCs w:val="22"/>
              </w:rPr>
              <w:t xml:space="preserve">  public Boolean add</w:t>
            </w:r>
            <w:r w:rsidR="006F0A5A" w:rsidRPr="00DA4507">
              <w:rPr>
                <w:rFonts w:cs="Arial"/>
                <w:szCs w:val="22"/>
              </w:rPr>
              <w:t>AndAssignDeviceDataToVMX(Subscriber subscriber, String macAddress, String casDeviceId, String deviceId, boolean isCallSynch, boolean isOPARequest)</w:t>
            </w:r>
          </w:p>
        </w:tc>
        <w:tc>
          <w:tcPr>
            <w:tcW w:w="4410" w:type="dxa"/>
            <w:tcBorders>
              <w:top w:val="single" w:sz="4" w:space="0" w:color="auto"/>
              <w:left w:val="single" w:sz="4" w:space="0" w:color="auto"/>
              <w:bottom w:val="single" w:sz="4" w:space="0" w:color="auto"/>
              <w:right w:val="single" w:sz="4" w:space="0" w:color="auto"/>
            </w:tcBorders>
          </w:tcPr>
          <w:p w14:paraId="4EFB13FC" w14:textId="4524ABB8" w:rsidR="006F0A5A" w:rsidRDefault="006F0A5A" w:rsidP="00A30F8B">
            <w:pPr>
              <w:numPr>
                <w:ilvl w:val="12"/>
                <w:numId w:val="0"/>
              </w:numPr>
              <w:rPr>
                <w:rFonts w:cs="Arial"/>
                <w:szCs w:val="22"/>
              </w:rPr>
            </w:pPr>
            <w:r w:rsidRPr="00DA4507">
              <w:rPr>
                <w:rFonts w:cs="Arial"/>
                <w:szCs w:val="22"/>
              </w:rPr>
              <w:t xml:space="preserve">This method </w:t>
            </w:r>
            <w:r w:rsidR="00A30F8B">
              <w:rPr>
                <w:rFonts w:cs="Arial"/>
                <w:szCs w:val="22"/>
              </w:rPr>
              <w:t>add</w:t>
            </w:r>
            <w:r w:rsidRPr="00DA4507">
              <w:rPr>
                <w:rFonts w:cs="Arial"/>
                <w:szCs w:val="22"/>
              </w:rPr>
              <w:t xml:space="preserve"> And Assign Device Data To VMX</w:t>
            </w:r>
          </w:p>
        </w:tc>
        <w:tc>
          <w:tcPr>
            <w:tcW w:w="2156" w:type="dxa"/>
            <w:tcBorders>
              <w:top w:val="single" w:sz="4" w:space="0" w:color="auto"/>
              <w:left w:val="single" w:sz="4" w:space="0" w:color="auto"/>
              <w:bottom w:val="single" w:sz="4" w:space="0" w:color="auto"/>
            </w:tcBorders>
          </w:tcPr>
          <w:p w14:paraId="113A97A5" w14:textId="77777777" w:rsidR="006F0A5A" w:rsidRDefault="006F0A5A" w:rsidP="004413E2">
            <w:pPr>
              <w:numPr>
                <w:ilvl w:val="12"/>
                <w:numId w:val="0"/>
              </w:numPr>
              <w:rPr>
                <w:rFonts w:cs="Arial"/>
                <w:szCs w:val="22"/>
              </w:rPr>
            </w:pPr>
            <w:r>
              <w:rPr>
                <w:rFonts w:cs="Arial"/>
                <w:szCs w:val="22"/>
              </w:rPr>
              <w:t xml:space="preserve">None </w:t>
            </w:r>
          </w:p>
        </w:tc>
      </w:tr>
      <w:tr w:rsidR="006F0A5A" w14:paraId="16B74390" w14:textId="77777777" w:rsidTr="00450240">
        <w:tc>
          <w:tcPr>
            <w:tcW w:w="2698" w:type="dxa"/>
            <w:tcBorders>
              <w:top w:val="single" w:sz="4" w:space="0" w:color="auto"/>
              <w:bottom w:val="single" w:sz="4" w:space="0" w:color="auto"/>
              <w:right w:val="single" w:sz="4" w:space="0" w:color="auto"/>
            </w:tcBorders>
          </w:tcPr>
          <w:p w14:paraId="7A10E380" w14:textId="77777777" w:rsidR="006F0A5A" w:rsidRPr="00B6603E" w:rsidRDefault="006F0A5A" w:rsidP="004413E2">
            <w:pPr>
              <w:numPr>
                <w:ilvl w:val="12"/>
                <w:numId w:val="0"/>
              </w:numPr>
              <w:rPr>
                <w:rFonts w:cs="Arial"/>
                <w:szCs w:val="22"/>
              </w:rPr>
            </w:pPr>
            <w:r w:rsidRPr="00DA4507">
              <w:rPr>
                <w:rFonts w:cs="Arial"/>
                <w:szCs w:val="22"/>
              </w:rPr>
              <w:t>public void updateVMXStatus(String macAddress)</w:t>
            </w:r>
          </w:p>
        </w:tc>
        <w:tc>
          <w:tcPr>
            <w:tcW w:w="4410" w:type="dxa"/>
            <w:tcBorders>
              <w:top w:val="single" w:sz="4" w:space="0" w:color="auto"/>
              <w:left w:val="single" w:sz="4" w:space="0" w:color="auto"/>
              <w:bottom w:val="single" w:sz="4" w:space="0" w:color="auto"/>
              <w:right w:val="single" w:sz="4" w:space="0" w:color="auto"/>
            </w:tcBorders>
          </w:tcPr>
          <w:p w14:paraId="74F4ADA4" w14:textId="77777777" w:rsidR="006F0A5A" w:rsidRPr="00B6603E" w:rsidRDefault="006F0A5A" w:rsidP="004413E2">
            <w:pPr>
              <w:numPr>
                <w:ilvl w:val="12"/>
                <w:numId w:val="0"/>
              </w:numPr>
              <w:rPr>
                <w:rFonts w:cs="Arial"/>
                <w:szCs w:val="22"/>
              </w:rPr>
            </w:pPr>
            <w:r w:rsidRPr="00DA4507">
              <w:rPr>
                <w:rFonts w:cs="Arial"/>
                <w:szCs w:val="22"/>
              </w:rPr>
              <w:t>This method makes update VMX Status</w:t>
            </w:r>
          </w:p>
        </w:tc>
        <w:tc>
          <w:tcPr>
            <w:tcW w:w="2156" w:type="dxa"/>
            <w:tcBorders>
              <w:top w:val="single" w:sz="4" w:space="0" w:color="auto"/>
              <w:left w:val="single" w:sz="4" w:space="0" w:color="auto"/>
              <w:bottom w:val="single" w:sz="4" w:space="0" w:color="auto"/>
            </w:tcBorders>
          </w:tcPr>
          <w:p w14:paraId="69B66E6D" w14:textId="77777777" w:rsidR="006F0A5A" w:rsidRDefault="006F0A5A" w:rsidP="004413E2">
            <w:pPr>
              <w:numPr>
                <w:ilvl w:val="12"/>
                <w:numId w:val="0"/>
              </w:numPr>
              <w:rPr>
                <w:rFonts w:cs="Arial"/>
                <w:szCs w:val="22"/>
              </w:rPr>
            </w:pPr>
            <w:r>
              <w:rPr>
                <w:rFonts w:cs="Arial"/>
                <w:szCs w:val="22"/>
              </w:rPr>
              <w:t xml:space="preserve">None </w:t>
            </w:r>
          </w:p>
        </w:tc>
      </w:tr>
    </w:tbl>
    <w:p w14:paraId="0FA79760" w14:textId="77777777" w:rsidR="006F0A5A" w:rsidRDefault="006F0A5A" w:rsidP="006F0A5A">
      <w:pPr>
        <w:pStyle w:val="BodyText"/>
        <w:rPr>
          <w:rFonts w:eastAsiaTheme="minorHAnsi" w:cs="Arial"/>
          <w:szCs w:val="22"/>
        </w:rPr>
      </w:pPr>
    </w:p>
    <w:p w14:paraId="2A7C2179" w14:textId="7C734D21" w:rsidR="006F0A5A" w:rsidRPr="006F0A5A" w:rsidRDefault="006F0A5A" w:rsidP="0039515D">
      <w:pPr>
        <w:pStyle w:val="BodyText"/>
        <w:numPr>
          <w:ilvl w:val="0"/>
          <w:numId w:val="28"/>
        </w:numPr>
        <w:rPr>
          <w:rFonts w:eastAsiaTheme="minorHAnsi" w:cs="Arial"/>
          <w:b/>
          <w:szCs w:val="22"/>
        </w:rPr>
      </w:pPr>
      <w:r w:rsidRPr="006F0A5A">
        <w:rPr>
          <w:rFonts w:eastAsiaTheme="minorHAnsi" w:cs="Arial"/>
          <w:b/>
          <w:szCs w:val="22"/>
        </w:rPr>
        <w:t>com</w:t>
      </w:r>
      <w:r>
        <w:rPr>
          <w:rFonts w:eastAsiaTheme="minorHAnsi" w:cs="Arial"/>
          <w:b/>
          <w:szCs w:val="22"/>
        </w:rPr>
        <w:t>.</w:t>
      </w:r>
      <w:r w:rsidRPr="006F0A5A">
        <w:rPr>
          <w:rFonts w:eastAsiaTheme="minorHAnsi" w:cs="Arial"/>
          <w:b/>
          <w:szCs w:val="22"/>
        </w:rPr>
        <w:t>nsn</w:t>
      </w:r>
      <w:r>
        <w:rPr>
          <w:rFonts w:eastAsiaTheme="minorHAnsi" w:cs="Arial"/>
          <w:b/>
          <w:szCs w:val="22"/>
        </w:rPr>
        <w:t>.</w:t>
      </w:r>
      <w:r w:rsidRPr="006F0A5A">
        <w:rPr>
          <w:rFonts w:eastAsiaTheme="minorHAnsi" w:cs="Arial"/>
          <w:b/>
          <w:szCs w:val="22"/>
        </w:rPr>
        <w:t>urh</w:t>
      </w:r>
      <w:r>
        <w:rPr>
          <w:rFonts w:eastAsiaTheme="minorHAnsi" w:cs="Arial"/>
          <w:b/>
          <w:szCs w:val="22"/>
        </w:rPr>
        <w:t>.</w:t>
      </w:r>
      <w:r w:rsidRPr="006F0A5A">
        <w:rPr>
          <w:rFonts w:eastAsiaTheme="minorHAnsi" w:cs="Arial"/>
          <w:b/>
          <w:szCs w:val="22"/>
        </w:rPr>
        <w:t>beans</w:t>
      </w:r>
      <w:r>
        <w:rPr>
          <w:rFonts w:eastAsiaTheme="minorHAnsi" w:cs="Arial"/>
          <w:b/>
          <w:szCs w:val="22"/>
        </w:rPr>
        <w:t>.</w:t>
      </w:r>
      <w:r w:rsidRPr="006F0A5A">
        <w:rPr>
          <w:rFonts w:eastAsiaTheme="minorHAnsi" w:cs="Arial"/>
          <w:b/>
          <w:szCs w:val="22"/>
        </w:rPr>
        <w:t>features</w:t>
      </w:r>
      <w:r>
        <w:rPr>
          <w:rFonts w:eastAsiaTheme="minorHAnsi" w:cs="Arial"/>
          <w:b/>
          <w:szCs w:val="22"/>
        </w:rPr>
        <w:t>.</w:t>
      </w:r>
      <w:r w:rsidRPr="006F0A5A">
        <w:rPr>
          <w:rFonts w:eastAsiaTheme="minorHAnsi" w:cs="Arial"/>
          <w:b/>
          <w:szCs w:val="22"/>
        </w:rPr>
        <w:t>autoconfig</w:t>
      </w:r>
      <w:r>
        <w:rPr>
          <w:rFonts w:eastAsiaTheme="minorHAnsi" w:cs="Arial"/>
          <w:b/>
          <w:szCs w:val="22"/>
        </w:rPr>
        <w:t>.</w:t>
      </w:r>
      <w:r w:rsidRPr="006F0A5A">
        <w:rPr>
          <w:rFonts w:eastAsiaTheme="minorHAnsi" w:cs="Arial"/>
          <w:b/>
          <w:szCs w:val="22"/>
        </w:rPr>
        <w:t>UnassignSTBFeatureBean</w:t>
      </w:r>
    </w:p>
    <w:p w14:paraId="771CEE14" w14:textId="77777777" w:rsidR="006F0A5A" w:rsidRDefault="006F0A5A" w:rsidP="006F0A5A">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6F0A5A" w14:paraId="61039D5E" w14:textId="77777777" w:rsidTr="00450240">
        <w:tc>
          <w:tcPr>
            <w:tcW w:w="2698" w:type="dxa"/>
            <w:tcBorders>
              <w:top w:val="single" w:sz="4" w:space="0" w:color="auto"/>
              <w:bottom w:val="single" w:sz="4" w:space="0" w:color="auto"/>
              <w:right w:val="single" w:sz="4" w:space="0" w:color="auto"/>
            </w:tcBorders>
            <w:shd w:val="clear" w:color="auto" w:fill="000000"/>
          </w:tcPr>
          <w:p w14:paraId="2BE66E47"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42215AC2"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14A38A76"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6F0A5A" w14:paraId="5B4BBFEF" w14:textId="77777777" w:rsidTr="00450240">
        <w:tc>
          <w:tcPr>
            <w:tcW w:w="2698" w:type="dxa"/>
            <w:tcBorders>
              <w:top w:val="single" w:sz="4" w:space="0" w:color="auto"/>
              <w:bottom w:val="single" w:sz="4" w:space="0" w:color="auto"/>
              <w:right w:val="single" w:sz="4" w:space="0" w:color="auto"/>
            </w:tcBorders>
          </w:tcPr>
          <w:p w14:paraId="62B90A72" w14:textId="77777777" w:rsidR="006F0A5A" w:rsidRDefault="006F0A5A" w:rsidP="004413E2">
            <w:pPr>
              <w:numPr>
                <w:ilvl w:val="12"/>
                <w:numId w:val="0"/>
              </w:numPr>
              <w:rPr>
                <w:rFonts w:cs="Arial"/>
                <w:szCs w:val="22"/>
              </w:rPr>
            </w:pPr>
            <w:r w:rsidRPr="006D741A">
              <w:rPr>
                <w:rFonts w:cs="Arial"/>
                <w:szCs w:val="22"/>
              </w:rPr>
              <w:t>public void updateVMXStatus(String macAddress)</w:t>
            </w:r>
          </w:p>
        </w:tc>
        <w:tc>
          <w:tcPr>
            <w:tcW w:w="4410" w:type="dxa"/>
            <w:tcBorders>
              <w:top w:val="single" w:sz="4" w:space="0" w:color="auto"/>
              <w:left w:val="single" w:sz="4" w:space="0" w:color="auto"/>
              <w:bottom w:val="single" w:sz="4" w:space="0" w:color="auto"/>
              <w:right w:val="single" w:sz="4" w:space="0" w:color="auto"/>
            </w:tcBorders>
          </w:tcPr>
          <w:p w14:paraId="6FD29572" w14:textId="77777777" w:rsidR="006F0A5A" w:rsidRDefault="006F0A5A" w:rsidP="004413E2">
            <w:pPr>
              <w:numPr>
                <w:ilvl w:val="12"/>
                <w:numId w:val="0"/>
              </w:numPr>
              <w:rPr>
                <w:rFonts w:cs="Arial"/>
                <w:szCs w:val="22"/>
              </w:rPr>
            </w:pPr>
            <w:r w:rsidRPr="006D741A">
              <w:rPr>
                <w:rFonts w:cs="Arial"/>
                <w:szCs w:val="22"/>
              </w:rPr>
              <w:t>This method makes update VMX Status</w:t>
            </w:r>
          </w:p>
        </w:tc>
        <w:tc>
          <w:tcPr>
            <w:tcW w:w="2156" w:type="dxa"/>
            <w:tcBorders>
              <w:top w:val="single" w:sz="4" w:space="0" w:color="auto"/>
              <w:left w:val="single" w:sz="4" w:space="0" w:color="auto"/>
              <w:bottom w:val="single" w:sz="4" w:space="0" w:color="auto"/>
            </w:tcBorders>
          </w:tcPr>
          <w:p w14:paraId="7CBC350A" w14:textId="77777777" w:rsidR="006F0A5A" w:rsidRDefault="006F0A5A" w:rsidP="004413E2">
            <w:pPr>
              <w:numPr>
                <w:ilvl w:val="12"/>
                <w:numId w:val="0"/>
              </w:numPr>
              <w:rPr>
                <w:rFonts w:cs="Arial"/>
                <w:szCs w:val="22"/>
              </w:rPr>
            </w:pPr>
            <w:r>
              <w:rPr>
                <w:rFonts w:cs="Arial"/>
                <w:szCs w:val="22"/>
              </w:rPr>
              <w:t xml:space="preserve">None </w:t>
            </w:r>
          </w:p>
        </w:tc>
      </w:tr>
      <w:tr w:rsidR="006F0A5A" w14:paraId="6D450F2E" w14:textId="77777777" w:rsidTr="00450240">
        <w:tc>
          <w:tcPr>
            <w:tcW w:w="2698" w:type="dxa"/>
            <w:tcBorders>
              <w:top w:val="single" w:sz="4" w:space="0" w:color="auto"/>
              <w:bottom w:val="single" w:sz="4" w:space="0" w:color="auto"/>
              <w:right w:val="single" w:sz="4" w:space="0" w:color="auto"/>
            </w:tcBorders>
          </w:tcPr>
          <w:p w14:paraId="040F250B" w14:textId="30D2448D" w:rsidR="006F0A5A" w:rsidRPr="00B6603E" w:rsidRDefault="00BB6CED" w:rsidP="004413E2">
            <w:pPr>
              <w:numPr>
                <w:ilvl w:val="12"/>
                <w:numId w:val="0"/>
              </w:numPr>
              <w:rPr>
                <w:rFonts w:cs="Arial"/>
                <w:szCs w:val="22"/>
              </w:rPr>
            </w:pPr>
            <w:r>
              <w:rPr>
                <w:rFonts w:cs="Arial"/>
                <w:szCs w:val="22"/>
              </w:rPr>
              <w:t xml:space="preserve">  public boolean remove</w:t>
            </w:r>
            <w:r w:rsidR="006F0A5A" w:rsidRPr="006D741A">
              <w:rPr>
                <w:rFonts w:cs="Arial"/>
                <w:szCs w:val="22"/>
              </w:rPr>
              <w:t>AndUnassignDeviceDataToVMX(Long subscriberId, String macAddress, String casDeviceId, String deviceId, boolean isCallSync, boolean isOPARequest)</w:t>
            </w:r>
          </w:p>
        </w:tc>
        <w:tc>
          <w:tcPr>
            <w:tcW w:w="4410" w:type="dxa"/>
            <w:tcBorders>
              <w:top w:val="single" w:sz="4" w:space="0" w:color="auto"/>
              <w:left w:val="single" w:sz="4" w:space="0" w:color="auto"/>
              <w:bottom w:val="single" w:sz="4" w:space="0" w:color="auto"/>
              <w:right w:val="single" w:sz="4" w:space="0" w:color="auto"/>
            </w:tcBorders>
          </w:tcPr>
          <w:p w14:paraId="540CDC14" w14:textId="77777777" w:rsidR="006F0A5A" w:rsidRPr="00B6603E" w:rsidRDefault="006F0A5A" w:rsidP="004413E2">
            <w:pPr>
              <w:numPr>
                <w:ilvl w:val="12"/>
                <w:numId w:val="0"/>
              </w:numPr>
              <w:rPr>
                <w:rFonts w:cs="Arial"/>
                <w:szCs w:val="22"/>
              </w:rPr>
            </w:pPr>
            <w:r w:rsidRPr="006D741A">
              <w:rPr>
                <w:rFonts w:cs="Arial"/>
                <w:szCs w:val="22"/>
              </w:rPr>
              <w:t>Send Unassign STB request to VMX</w:t>
            </w:r>
          </w:p>
        </w:tc>
        <w:tc>
          <w:tcPr>
            <w:tcW w:w="2156" w:type="dxa"/>
            <w:tcBorders>
              <w:top w:val="single" w:sz="4" w:space="0" w:color="auto"/>
              <w:left w:val="single" w:sz="4" w:space="0" w:color="auto"/>
              <w:bottom w:val="single" w:sz="4" w:space="0" w:color="auto"/>
            </w:tcBorders>
          </w:tcPr>
          <w:p w14:paraId="0C63D73E" w14:textId="77777777" w:rsidR="006F0A5A" w:rsidRDefault="006F0A5A" w:rsidP="004413E2">
            <w:pPr>
              <w:numPr>
                <w:ilvl w:val="12"/>
                <w:numId w:val="0"/>
              </w:numPr>
              <w:rPr>
                <w:rFonts w:cs="Arial"/>
                <w:szCs w:val="22"/>
              </w:rPr>
            </w:pPr>
            <w:r>
              <w:rPr>
                <w:rFonts w:cs="Arial"/>
                <w:szCs w:val="22"/>
              </w:rPr>
              <w:t xml:space="preserve">None </w:t>
            </w:r>
          </w:p>
        </w:tc>
      </w:tr>
      <w:tr w:rsidR="006F0A5A" w14:paraId="4CC4EC40" w14:textId="77777777" w:rsidTr="00450240">
        <w:tc>
          <w:tcPr>
            <w:tcW w:w="2698" w:type="dxa"/>
            <w:tcBorders>
              <w:top w:val="single" w:sz="4" w:space="0" w:color="auto"/>
              <w:bottom w:val="single" w:sz="4" w:space="0" w:color="auto"/>
              <w:right w:val="single" w:sz="4" w:space="0" w:color="auto"/>
            </w:tcBorders>
          </w:tcPr>
          <w:p w14:paraId="0D64579E" w14:textId="191DDB6D" w:rsidR="006F0A5A" w:rsidRPr="006D741A" w:rsidRDefault="006F0A5A" w:rsidP="004413E2">
            <w:pPr>
              <w:numPr>
                <w:ilvl w:val="12"/>
                <w:numId w:val="0"/>
              </w:numPr>
              <w:rPr>
                <w:rFonts w:cs="Arial"/>
                <w:szCs w:val="22"/>
              </w:rPr>
            </w:pPr>
            <w:r w:rsidRPr="006D741A">
              <w:rPr>
                <w:rFonts w:cs="Arial"/>
                <w:szCs w:val="22"/>
              </w:rPr>
              <w:t xml:space="preserve">boolean </w:t>
            </w:r>
            <w:r w:rsidR="00BB6CED">
              <w:rPr>
                <w:rFonts w:cs="Arial"/>
                <w:szCs w:val="22"/>
              </w:rPr>
              <w:t>add</w:t>
            </w:r>
            <w:r w:rsidRPr="006D741A">
              <w:rPr>
                <w:rFonts w:cs="Arial"/>
                <w:szCs w:val="22"/>
              </w:rPr>
              <w:t>AndAssignDeviceDataToVMX(Subscriber subscriber, String macAddress, String casDeviceId, String deviceId, boolean isCallSynch, boolean isOPARequest)</w:t>
            </w:r>
          </w:p>
        </w:tc>
        <w:tc>
          <w:tcPr>
            <w:tcW w:w="4410" w:type="dxa"/>
            <w:tcBorders>
              <w:top w:val="single" w:sz="4" w:space="0" w:color="auto"/>
              <w:left w:val="single" w:sz="4" w:space="0" w:color="auto"/>
              <w:bottom w:val="single" w:sz="4" w:space="0" w:color="auto"/>
              <w:right w:val="single" w:sz="4" w:space="0" w:color="auto"/>
            </w:tcBorders>
          </w:tcPr>
          <w:p w14:paraId="5D81FE45" w14:textId="4D467496" w:rsidR="006F0A5A" w:rsidRPr="006D741A" w:rsidRDefault="006F0A5A" w:rsidP="00BB6CED">
            <w:pPr>
              <w:numPr>
                <w:ilvl w:val="12"/>
                <w:numId w:val="0"/>
              </w:numPr>
              <w:rPr>
                <w:rFonts w:cs="Arial"/>
                <w:szCs w:val="22"/>
              </w:rPr>
            </w:pPr>
            <w:r w:rsidRPr="006D741A">
              <w:rPr>
                <w:rFonts w:cs="Arial"/>
                <w:szCs w:val="22"/>
              </w:rPr>
              <w:t xml:space="preserve">This method </w:t>
            </w:r>
            <w:r w:rsidR="00BB6CED">
              <w:rPr>
                <w:rFonts w:cs="Arial"/>
                <w:szCs w:val="22"/>
              </w:rPr>
              <w:t>add</w:t>
            </w:r>
            <w:r w:rsidRPr="006D741A">
              <w:rPr>
                <w:rFonts w:cs="Arial"/>
                <w:szCs w:val="22"/>
              </w:rPr>
              <w:t xml:space="preserve"> And Assign Device Data To VMX</w:t>
            </w:r>
          </w:p>
        </w:tc>
        <w:tc>
          <w:tcPr>
            <w:tcW w:w="2156" w:type="dxa"/>
            <w:tcBorders>
              <w:top w:val="single" w:sz="4" w:space="0" w:color="auto"/>
              <w:left w:val="single" w:sz="4" w:space="0" w:color="auto"/>
              <w:bottom w:val="single" w:sz="4" w:space="0" w:color="auto"/>
            </w:tcBorders>
          </w:tcPr>
          <w:p w14:paraId="5F048DE8" w14:textId="77777777" w:rsidR="006F0A5A" w:rsidRDefault="006F0A5A" w:rsidP="004413E2">
            <w:pPr>
              <w:numPr>
                <w:ilvl w:val="12"/>
                <w:numId w:val="0"/>
              </w:numPr>
              <w:rPr>
                <w:rFonts w:cs="Arial"/>
                <w:szCs w:val="22"/>
              </w:rPr>
            </w:pPr>
            <w:r>
              <w:rPr>
                <w:rFonts w:cs="Arial"/>
                <w:szCs w:val="22"/>
              </w:rPr>
              <w:t xml:space="preserve">None </w:t>
            </w:r>
          </w:p>
        </w:tc>
      </w:tr>
    </w:tbl>
    <w:p w14:paraId="2822A611" w14:textId="77777777" w:rsidR="006F0A5A" w:rsidRDefault="006F0A5A" w:rsidP="006F0A5A">
      <w:pPr>
        <w:pStyle w:val="BodyText"/>
        <w:rPr>
          <w:rFonts w:eastAsiaTheme="minorHAnsi" w:cs="Arial"/>
          <w:szCs w:val="22"/>
        </w:rPr>
      </w:pPr>
    </w:p>
    <w:p w14:paraId="54499452" w14:textId="6E62ED49" w:rsidR="006F0A5A" w:rsidRPr="006F0A5A" w:rsidRDefault="006F0A5A" w:rsidP="0039515D">
      <w:pPr>
        <w:pStyle w:val="BodyText"/>
        <w:numPr>
          <w:ilvl w:val="0"/>
          <w:numId w:val="28"/>
        </w:numPr>
        <w:rPr>
          <w:rFonts w:eastAsiaTheme="minorHAnsi" w:cs="Arial"/>
          <w:b/>
          <w:szCs w:val="22"/>
        </w:rPr>
      </w:pPr>
      <w:r>
        <w:rPr>
          <w:rFonts w:eastAsiaTheme="minorHAnsi" w:cs="Arial"/>
          <w:b/>
          <w:szCs w:val="22"/>
        </w:rPr>
        <w:t>com.</w:t>
      </w:r>
      <w:r w:rsidRPr="006F0A5A">
        <w:rPr>
          <w:rFonts w:eastAsiaTheme="minorHAnsi" w:cs="Arial"/>
          <w:b/>
          <w:szCs w:val="22"/>
        </w:rPr>
        <w:t>nsn</w:t>
      </w:r>
      <w:r>
        <w:rPr>
          <w:rFonts w:eastAsiaTheme="minorHAnsi" w:cs="Arial"/>
          <w:b/>
          <w:szCs w:val="22"/>
        </w:rPr>
        <w:t>.</w:t>
      </w:r>
      <w:r w:rsidRPr="006F0A5A">
        <w:rPr>
          <w:rFonts w:eastAsiaTheme="minorHAnsi" w:cs="Arial"/>
          <w:b/>
          <w:szCs w:val="22"/>
        </w:rPr>
        <w:t>urh</w:t>
      </w:r>
      <w:r>
        <w:rPr>
          <w:rFonts w:eastAsiaTheme="minorHAnsi" w:cs="Arial"/>
          <w:b/>
          <w:szCs w:val="22"/>
        </w:rPr>
        <w:t>.</w:t>
      </w:r>
      <w:r w:rsidRPr="006F0A5A">
        <w:rPr>
          <w:rFonts w:eastAsiaTheme="minorHAnsi" w:cs="Arial"/>
          <w:b/>
          <w:szCs w:val="22"/>
        </w:rPr>
        <w:t>beans</w:t>
      </w:r>
      <w:r>
        <w:rPr>
          <w:rFonts w:eastAsiaTheme="minorHAnsi" w:cs="Arial"/>
          <w:b/>
          <w:szCs w:val="22"/>
        </w:rPr>
        <w:t>.</w:t>
      </w:r>
      <w:r w:rsidRPr="006F0A5A">
        <w:rPr>
          <w:rFonts w:eastAsiaTheme="minorHAnsi" w:cs="Arial"/>
          <w:b/>
          <w:szCs w:val="22"/>
        </w:rPr>
        <w:t>features</w:t>
      </w:r>
      <w:r>
        <w:rPr>
          <w:rFonts w:eastAsiaTheme="minorHAnsi" w:cs="Arial"/>
          <w:b/>
          <w:szCs w:val="22"/>
        </w:rPr>
        <w:t>.</w:t>
      </w:r>
      <w:r w:rsidRPr="006F0A5A">
        <w:rPr>
          <w:rFonts w:eastAsiaTheme="minorHAnsi" w:cs="Arial"/>
          <w:b/>
          <w:szCs w:val="22"/>
        </w:rPr>
        <w:t>autoconfig</w:t>
      </w:r>
      <w:r>
        <w:rPr>
          <w:rFonts w:eastAsiaTheme="minorHAnsi" w:cs="Arial"/>
          <w:b/>
          <w:szCs w:val="22"/>
        </w:rPr>
        <w:t>.</w:t>
      </w:r>
      <w:r w:rsidRPr="006F0A5A">
        <w:rPr>
          <w:rFonts w:eastAsiaTheme="minorHAnsi" w:cs="Arial"/>
          <w:b/>
          <w:szCs w:val="22"/>
        </w:rPr>
        <w:t>UnassignSTBFeatureBeanImpl</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6F0A5A" w14:paraId="29CE2C71" w14:textId="77777777" w:rsidTr="00450240">
        <w:tc>
          <w:tcPr>
            <w:tcW w:w="2698" w:type="dxa"/>
            <w:tcBorders>
              <w:top w:val="single" w:sz="4" w:space="0" w:color="auto"/>
              <w:bottom w:val="single" w:sz="4" w:space="0" w:color="auto"/>
              <w:right w:val="single" w:sz="4" w:space="0" w:color="auto"/>
            </w:tcBorders>
            <w:shd w:val="clear" w:color="auto" w:fill="000000"/>
          </w:tcPr>
          <w:p w14:paraId="7B2E3320"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366C45A4"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72B87785"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6F0A5A" w14:paraId="28922714" w14:textId="77777777" w:rsidTr="00450240">
        <w:tc>
          <w:tcPr>
            <w:tcW w:w="2698" w:type="dxa"/>
            <w:tcBorders>
              <w:top w:val="single" w:sz="4" w:space="0" w:color="auto"/>
              <w:bottom w:val="single" w:sz="4" w:space="0" w:color="auto"/>
              <w:right w:val="single" w:sz="4" w:space="0" w:color="auto"/>
            </w:tcBorders>
          </w:tcPr>
          <w:p w14:paraId="658BC018" w14:textId="77777777" w:rsidR="006F0A5A" w:rsidRDefault="006F0A5A" w:rsidP="004413E2">
            <w:pPr>
              <w:numPr>
                <w:ilvl w:val="12"/>
                <w:numId w:val="0"/>
              </w:numPr>
              <w:rPr>
                <w:rFonts w:cs="Arial"/>
                <w:szCs w:val="22"/>
              </w:rPr>
            </w:pPr>
            <w:r w:rsidRPr="00BB451B">
              <w:rPr>
                <w:rFonts w:cs="Arial"/>
                <w:szCs w:val="22"/>
              </w:rPr>
              <w:lastRenderedPageBreak/>
              <w:t>public void updateVMXStatus(String macAddress)</w:t>
            </w:r>
          </w:p>
        </w:tc>
        <w:tc>
          <w:tcPr>
            <w:tcW w:w="4410" w:type="dxa"/>
            <w:tcBorders>
              <w:top w:val="single" w:sz="4" w:space="0" w:color="auto"/>
              <w:left w:val="single" w:sz="4" w:space="0" w:color="auto"/>
              <w:bottom w:val="single" w:sz="4" w:space="0" w:color="auto"/>
              <w:right w:val="single" w:sz="4" w:space="0" w:color="auto"/>
            </w:tcBorders>
          </w:tcPr>
          <w:p w14:paraId="3D5538C7" w14:textId="77777777" w:rsidR="006F0A5A" w:rsidRDefault="006F0A5A" w:rsidP="004413E2">
            <w:pPr>
              <w:numPr>
                <w:ilvl w:val="12"/>
                <w:numId w:val="0"/>
              </w:numPr>
              <w:rPr>
                <w:rFonts w:cs="Arial"/>
                <w:szCs w:val="22"/>
              </w:rPr>
            </w:pPr>
            <w:r w:rsidRPr="00BB451B">
              <w:rPr>
                <w:rFonts w:cs="Arial"/>
                <w:szCs w:val="22"/>
              </w:rPr>
              <w:t>This method makes update VMX Status</w:t>
            </w:r>
          </w:p>
        </w:tc>
        <w:tc>
          <w:tcPr>
            <w:tcW w:w="2156" w:type="dxa"/>
            <w:tcBorders>
              <w:top w:val="single" w:sz="4" w:space="0" w:color="auto"/>
              <w:left w:val="single" w:sz="4" w:space="0" w:color="auto"/>
              <w:bottom w:val="single" w:sz="4" w:space="0" w:color="auto"/>
            </w:tcBorders>
          </w:tcPr>
          <w:p w14:paraId="096FFEE4" w14:textId="77777777" w:rsidR="006F0A5A" w:rsidRDefault="006F0A5A" w:rsidP="004413E2">
            <w:pPr>
              <w:numPr>
                <w:ilvl w:val="12"/>
                <w:numId w:val="0"/>
              </w:numPr>
              <w:rPr>
                <w:rFonts w:cs="Arial"/>
                <w:szCs w:val="22"/>
              </w:rPr>
            </w:pPr>
            <w:r>
              <w:rPr>
                <w:rFonts w:cs="Arial"/>
                <w:szCs w:val="22"/>
              </w:rPr>
              <w:t xml:space="preserve">None </w:t>
            </w:r>
          </w:p>
        </w:tc>
      </w:tr>
      <w:tr w:rsidR="006F0A5A" w14:paraId="023E7509" w14:textId="77777777" w:rsidTr="00450240">
        <w:tc>
          <w:tcPr>
            <w:tcW w:w="2698" w:type="dxa"/>
            <w:tcBorders>
              <w:top w:val="single" w:sz="4" w:space="0" w:color="auto"/>
              <w:bottom w:val="single" w:sz="4" w:space="0" w:color="auto"/>
              <w:right w:val="single" w:sz="4" w:space="0" w:color="auto"/>
            </w:tcBorders>
          </w:tcPr>
          <w:p w14:paraId="09F1F13A" w14:textId="42C9EE77" w:rsidR="006F0A5A" w:rsidRPr="00B6603E" w:rsidRDefault="00690C24" w:rsidP="004413E2">
            <w:pPr>
              <w:numPr>
                <w:ilvl w:val="12"/>
                <w:numId w:val="0"/>
              </w:numPr>
              <w:rPr>
                <w:rFonts w:cs="Arial"/>
                <w:szCs w:val="22"/>
              </w:rPr>
            </w:pPr>
            <w:r>
              <w:rPr>
                <w:rFonts w:cs="Arial"/>
                <w:szCs w:val="22"/>
              </w:rPr>
              <w:t xml:space="preserve">  public boolean add</w:t>
            </w:r>
            <w:r w:rsidR="006F0A5A" w:rsidRPr="00BB451B">
              <w:rPr>
                <w:rFonts w:cs="Arial"/>
                <w:szCs w:val="22"/>
              </w:rPr>
              <w:t>AndAssignDeviceDataToVMX(Subscriber subscriber, String macAddress, String casDeviceId, String deviceId, boolean isCallSynch, boolean isOPARequest)</w:t>
            </w:r>
          </w:p>
        </w:tc>
        <w:tc>
          <w:tcPr>
            <w:tcW w:w="4410" w:type="dxa"/>
            <w:tcBorders>
              <w:top w:val="single" w:sz="4" w:space="0" w:color="auto"/>
              <w:left w:val="single" w:sz="4" w:space="0" w:color="auto"/>
              <w:bottom w:val="single" w:sz="4" w:space="0" w:color="auto"/>
              <w:right w:val="single" w:sz="4" w:space="0" w:color="auto"/>
            </w:tcBorders>
          </w:tcPr>
          <w:p w14:paraId="21BFF213" w14:textId="5A9584A1" w:rsidR="006F0A5A" w:rsidRPr="00B6603E" w:rsidRDefault="006F0A5A" w:rsidP="00CC1541">
            <w:pPr>
              <w:numPr>
                <w:ilvl w:val="12"/>
                <w:numId w:val="0"/>
              </w:numPr>
              <w:rPr>
                <w:rFonts w:cs="Arial"/>
                <w:szCs w:val="22"/>
              </w:rPr>
            </w:pPr>
            <w:r w:rsidRPr="00BB451B">
              <w:rPr>
                <w:rFonts w:cs="Arial"/>
                <w:szCs w:val="22"/>
              </w:rPr>
              <w:t xml:space="preserve">This method </w:t>
            </w:r>
            <w:r w:rsidR="00CC1541">
              <w:rPr>
                <w:rFonts w:cs="Arial"/>
                <w:szCs w:val="22"/>
              </w:rPr>
              <w:t>add</w:t>
            </w:r>
            <w:r w:rsidRPr="00BB451B">
              <w:rPr>
                <w:rFonts w:cs="Arial"/>
                <w:szCs w:val="22"/>
              </w:rPr>
              <w:t xml:space="preserve"> And Assign Device Data To VMX</w:t>
            </w:r>
          </w:p>
        </w:tc>
        <w:tc>
          <w:tcPr>
            <w:tcW w:w="2156" w:type="dxa"/>
            <w:tcBorders>
              <w:top w:val="single" w:sz="4" w:space="0" w:color="auto"/>
              <w:left w:val="single" w:sz="4" w:space="0" w:color="auto"/>
              <w:bottom w:val="single" w:sz="4" w:space="0" w:color="auto"/>
            </w:tcBorders>
          </w:tcPr>
          <w:p w14:paraId="5BB678A0" w14:textId="77777777" w:rsidR="006F0A5A" w:rsidRDefault="006F0A5A" w:rsidP="004413E2">
            <w:pPr>
              <w:numPr>
                <w:ilvl w:val="12"/>
                <w:numId w:val="0"/>
              </w:numPr>
              <w:rPr>
                <w:rFonts w:cs="Arial"/>
                <w:szCs w:val="22"/>
              </w:rPr>
            </w:pPr>
            <w:r>
              <w:rPr>
                <w:rFonts w:cs="Arial"/>
                <w:szCs w:val="22"/>
              </w:rPr>
              <w:t xml:space="preserve">None </w:t>
            </w:r>
          </w:p>
        </w:tc>
      </w:tr>
      <w:tr w:rsidR="006F0A5A" w14:paraId="5A93184B" w14:textId="77777777" w:rsidTr="00450240">
        <w:tc>
          <w:tcPr>
            <w:tcW w:w="2698" w:type="dxa"/>
            <w:tcBorders>
              <w:top w:val="single" w:sz="4" w:space="0" w:color="auto"/>
              <w:bottom w:val="single" w:sz="4" w:space="0" w:color="auto"/>
              <w:right w:val="single" w:sz="4" w:space="0" w:color="auto"/>
            </w:tcBorders>
          </w:tcPr>
          <w:p w14:paraId="311C84C1" w14:textId="4DCDEE00" w:rsidR="006F0A5A" w:rsidRPr="006D741A" w:rsidRDefault="00690C24" w:rsidP="004413E2">
            <w:pPr>
              <w:numPr>
                <w:ilvl w:val="12"/>
                <w:numId w:val="0"/>
              </w:numPr>
              <w:rPr>
                <w:rFonts w:cs="Arial"/>
                <w:szCs w:val="22"/>
              </w:rPr>
            </w:pPr>
            <w:r>
              <w:rPr>
                <w:rFonts w:cs="Arial"/>
                <w:szCs w:val="22"/>
              </w:rPr>
              <w:t>public boolean remove</w:t>
            </w:r>
            <w:r w:rsidR="006F0A5A" w:rsidRPr="00BB451B">
              <w:rPr>
                <w:rFonts w:cs="Arial"/>
                <w:szCs w:val="22"/>
              </w:rPr>
              <w:t>AndUnassignDeviceDataToVMX(Long subscriberId, String macAddress, String casDeviceId, String deviceId, boolean isCallSync, boolean isOPARequest)</w:t>
            </w:r>
          </w:p>
        </w:tc>
        <w:tc>
          <w:tcPr>
            <w:tcW w:w="4410" w:type="dxa"/>
            <w:tcBorders>
              <w:top w:val="single" w:sz="4" w:space="0" w:color="auto"/>
              <w:left w:val="single" w:sz="4" w:space="0" w:color="auto"/>
              <w:bottom w:val="single" w:sz="4" w:space="0" w:color="auto"/>
              <w:right w:val="single" w:sz="4" w:space="0" w:color="auto"/>
            </w:tcBorders>
          </w:tcPr>
          <w:p w14:paraId="2E1DB995" w14:textId="77777777" w:rsidR="006F0A5A" w:rsidRPr="006D741A" w:rsidRDefault="006F0A5A" w:rsidP="004413E2">
            <w:pPr>
              <w:numPr>
                <w:ilvl w:val="12"/>
                <w:numId w:val="0"/>
              </w:numPr>
              <w:rPr>
                <w:rFonts w:cs="Arial"/>
                <w:szCs w:val="22"/>
              </w:rPr>
            </w:pPr>
            <w:r w:rsidRPr="00BB451B">
              <w:rPr>
                <w:rFonts w:cs="Arial"/>
                <w:szCs w:val="22"/>
              </w:rPr>
              <w:t>Send Unassign STB request to VMX</w:t>
            </w:r>
          </w:p>
        </w:tc>
        <w:tc>
          <w:tcPr>
            <w:tcW w:w="2156" w:type="dxa"/>
            <w:tcBorders>
              <w:top w:val="single" w:sz="4" w:space="0" w:color="auto"/>
              <w:left w:val="single" w:sz="4" w:space="0" w:color="auto"/>
              <w:bottom w:val="single" w:sz="4" w:space="0" w:color="auto"/>
            </w:tcBorders>
          </w:tcPr>
          <w:p w14:paraId="45654EF6" w14:textId="77777777" w:rsidR="006F0A5A" w:rsidRDefault="006F0A5A" w:rsidP="004413E2">
            <w:pPr>
              <w:numPr>
                <w:ilvl w:val="12"/>
                <w:numId w:val="0"/>
              </w:numPr>
              <w:rPr>
                <w:rFonts w:cs="Arial"/>
                <w:szCs w:val="22"/>
              </w:rPr>
            </w:pPr>
            <w:r>
              <w:rPr>
                <w:rFonts w:cs="Arial"/>
                <w:szCs w:val="22"/>
              </w:rPr>
              <w:t xml:space="preserve">None </w:t>
            </w:r>
          </w:p>
        </w:tc>
      </w:tr>
    </w:tbl>
    <w:p w14:paraId="5817E8C9" w14:textId="77777777" w:rsidR="006F0A5A" w:rsidRDefault="006F0A5A" w:rsidP="006F0A5A">
      <w:pPr>
        <w:pStyle w:val="BodyText"/>
        <w:rPr>
          <w:rFonts w:eastAsiaTheme="minorHAnsi" w:cs="Arial"/>
          <w:szCs w:val="22"/>
        </w:rPr>
      </w:pPr>
    </w:p>
    <w:p w14:paraId="3F727948" w14:textId="643604ED" w:rsidR="006F0A5A" w:rsidRPr="006F0A5A" w:rsidRDefault="006F0A5A" w:rsidP="0039515D">
      <w:pPr>
        <w:pStyle w:val="BodyText"/>
        <w:numPr>
          <w:ilvl w:val="0"/>
          <w:numId w:val="28"/>
        </w:numPr>
        <w:rPr>
          <w:rFonts w:eastAsiaTheme="minorHAnsi" w:cs="Arial"/>
          <w:b/>
          <w:szCs w:val="22"/>
        </w:rPr>
      </w:pPr>
      <w:r w:rsidRPr="006F0A5A">
        <w:rPr>
          <w:rFonts w:eastAsiaTheme="minorHAnsi" w:cs="Arial"/>
          <w:b/>
          <w:szCs w:val="22"/>
        </w:rPr>
        <w:t>com</w:t>
      </w:r>
      <w:r>
        <w:rPr>
          <w:rFonts w:eastAsiaTheme="minorHAnsi" w:cs="Arial"/>
          <w:b/>
          <w:szCs w:val="22"/>
        </w:rPr>
        <w:t>.</w:t>
      </w:r>
      <w:r w:rsidRPr="006F0A5A">
        <w:rPr>
          <w:rFonts w:eastAsiaTheme="minorHAnsi" w:cs="Arial"/>
          <w:b/>
          <w:szCs w:val="22"/>
        </w:rPr>
        <w:t>nsn</w:t>
      </w:r>
      <w:r>
        <w:rPr>
          <w:rFonts w:eastAsiaTheme="minorHAnsi" w:cs="Arial"/>
          <w:b/>
          <w:szCs w:val="22"/>
        </w:rPr>
        <w:t>.urh.</w:t>
      </w:r>
      <w:r w:rsidRPr="006F0A5A">
        <w:rPr>
          <w:rFonts w:eastAsiaTheme="minorHAnsi" w:cs="Arial"/>
          <w:b/>
          <w:szCs w:val="22"/>
        </w:rPr>
        <w:t>util</w:t>
      </w:r>
      <w:r>
        <w:rPr>
          <w:rFonts w:eastAsiaTheme="minorHAnsi" w:cs="Arial"/>
          <w:b/>
          <w:szCs w:val="22"/>
        </w:rPr>
        <w:t>.</w:t>
      </w:r>
      <w:r w:rsidRPr="006F0A5A">
        <w:rPr>
          <w:rFonts w:eastAsiaTheme="minorHAnsi" w:cs="Arial"/>
          <w:b/>
          <w:szCs w:val="22"/>
        </w:rPr>
        <w:t>AutoConfigValues</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6F0A5A" w14:paraId="78E8FA55" w14:textId="77777777" w:rsidTr="00450240">
        <w:tc>
          <w:tcPr>
            <w:tcW w:w="2698" w:type="dxa"/>
            <w:tcBorders>
              <w:top w:val="single" w:sz="4" w:space="0" w:color="auto"/>
              <w:bottom w:val="single" w:sz="4" w:space="0" w:color="auto"/>
              <w:right w:val="single" w:sz="4" w:space="0" w:color="auto"/>
            </w:tcBorders>
            <w:shd w:val="clear" w:color="auto" w:fill="000000"/>
          </w:tcPr>
          <w:p w14:paraId="2722DFCF"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7FF0C9AF"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53763556"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6F0A5A" w14:paraId="0E7C2065" w14:textId="77777777" w:rsidTr="00450240">
        <w:tc>
          <w:tcPr>
            <w:tcW w:w="2698" w:type="dxa"/>
            <w:tcBorders>
              <w:top w:val="single" w:sz="4" w:space="0" w:color="auto"/>
              <w:bottom w:val="single" w:sz="4" w:space="0" w:color="auto"/>
              <w:right w:val="single" w:sz="4" w:space="0" w:color="auto"/>
            </w:tcBorders>
          </w:tcPr>
          <w:p w14:paraId="1CD883C5" w14:textId="77777777" w:rsidR="006F0A5A" w:rsidRDefault="006F0A5A" w:rsidP="004413E2">
            <w:pPr>
              <w:numPr>
                <w:ilvl w:val="12"/>
                <w:numId w:val="0"/>
              </w:numPr>
              <w:rPr>
                <w:rFonts w:cs="Arial"/>
                <w:szCs w:val="22"/>
              </w:rPr>
            </w:pPr>
            <w:r w:rsidRPr="00F50658">
              <w:rPr>
                <w:rFonts w:cs="Arial"/>
                <w:szCs w:val="22"/>
              </w:rPr>
              <w:t>ENABLE_ASSIGN_DEVICE</w:t>
            </w:r>
          </w:p>
        </w:tc>
        <w:tc>
          <w:tcPr>
            <w:tcW w:w="4410" w:type="dxa"/>
            <w:tcBorders>
              <w:top w:val="single" w:sz="4" w:space="0" w:color="auto"/>
              <w:left w:val="single" w:sz="4" w:space="0" w:color="auto"/>
              <w:bottom w:val="single" w:sz="4" w:space="0" w:color="auto"/>
              <w:right w:val="single" w:sz="4" w:space="0" w:color="auto"/>
            </w:tcBorders>
          </w:tcPr>
          <w:p w14:paraId="3943DDD4" w14:textId="77777777" w:rsidR="006F0A5A" w:rsidRDefault="006F0A5A" w:rsidP="004413E2">
            <w:pPr>
              <w:numPr>
                <w:ilvl w:val="12"/>
                <w:numId w:val="0"/>
              </w:numPr>
              <w:rPr>
                <w:rFonts w:cs="Arial"/>
                <w:szCs w:val="22"/>
              </w:rPr>
            </w:pPr>
            <w:r>
              <w:rPr>
                <w:rFonts w:cs="Arial"/>
                <w:szCs w:val="22"/>
              </w:rPr>
              <w:t>Public String</w:t>
            </w:r>
          </w:p>
        </w:tc>
        <w:tc>
          <w:tcPr>
            <w:tcW w:w="2156" w:type="dxa"/>
            <w:tcBorders>
              <w:top w:val="single" w:sz="4" w:space="0" w:color="auto"/>
              <w:left w:val="single" w:sz="4" w:space="0" w:color="auto"/>
              <w:bottom w:val="single" w:sz="4" w:space="0" w:color="auto"/>
            </w:tcBorders>
          </w:tcPr>
          <w:p w14:paraId="7BA1EFDE" w14:textId="77777777" w:rsidR="006F0A5A" w:rsidRDefault="006F0A5A" w:rsidP="004413E2">
            <w:pPr>
              <w:numPr>
                <w:ilvl w:val="12"/>
                <w:numId w:val="0"/>
              </w:numPr>
              <w:rPr>
                <w:rFonts w:cs="Arial"/>
                <w:szCs w:val="22"/>
              </w:rPr>
            </w:pPr>
            <w:r w:rsidRPr="00F50658">
              <w:rPr>
                <w:rFonts w:cs="Arial"/>
                <w:szCs w:val="22"/>
              </w:rPr>
              <w:t>ENABLE_ASSIGN_DEVICE</w:t>
            </w:r>
          </w:p>
        </w:tc>
      </w:tr>
      <w:tr w:rsidR="006F0A5A" w14:paraId="3068B605" w14:textId="77777777" w:rsidTr="00450240">
        <w:tc>
          <w:tcPr>
            <w:tcW w:w="2698" w:type="dxa"/>
            <w:tcBorders>
              <w:top w:val="single" w:sz="4" w:space="0" w:color="auto"/>
              <w:bottom w:val="single" w:sz="4" w:space="0" w:color="auto"/>
              <w:right w:val="single" w:sz="4" w:space="0" w:color="auto"/>
            </w:tcBorders>
          </w:tcPr>
          <w:p w14:paraId="4AF38933" w14:textId="77777777" w:rsidR="006F0A5A" w:rsidRPr="00A17D53" w:rsidRDefault="006F0A5A" w:rsidP="004413E2">
            <w:pPr>
              <w:numPr>
                <w:ilvl w:val="12"/>
                <w:numId w:val="0"/>
              </w:numPr>
              <w:rPr>
                <w:rFonts w:cs="Arial"/>
                <w:szCs w:val="22"/>
              </w:rPr>
            </w:pPr>
            <w:r w:rsidRPr="00F50658">
              <w:rPr>
                <w:rFonts w:cs="Arial"/>
                <w:szCs w:val="22"/>
              </w:rPr>
              <w:t>SERVER_NAME</w:t>
            </w:r>
          </w:p>
        </w:tc>
        <w:tc>
          <w:tcPr>
            <w:tcW w:w="4410" w:type="dxa"/>
            <w:tcBorders>
              <w:top w:val="single" w:sz="4" w:space="0" w:color="auto"/>
              <w:left w:val="single" w:sz="4" w:space="0" w:color="auto"/>
              <w:bottom w:val="single" w:sz="4" w:space="0" w:color="auto"/>
              <w:right w:val="single" w:sz="4" w:space="0" w:color="auto"/>
            </w:tcBorders>
          </w:tcPr>
          <w:p w14:paraId="7BE34071" w14:textId="77777777" w:rsidR="006F0A5A" w:rsidRDefault="006F0A5A" w:rsidP="004413E2">
            <w:pPr>
              <w:numPr>
                <w:ilvl w:val="12"/>
                <w:numId w:val="0"/>
              </w:numPr>
              <w:rPr>
                <w:rFonts w:cs="Arial"/>
                <w:szCs w:val="22"/>
              </w:rPr>
            </w:pPr>
            <w:r>
              <w:rPr>
                <w:rFonts w:cs="Arial"/>
                <w:szCs w:val="22"/>
              </w:rPr>
              <w:t>Public String</w:t>
            </w:r>
          </w:p>
        </w:tc>
        <w:tc>
          <w:tcPr>
            <w:tcW w:w="2156" w:type="dxa"/>
            <w:tcBorders>
              <w:top w:val="single" w:sz="4" w:space="0" w:color="auto"/>
              <w:left w:val="single" w:sz="4" w:space="0" w:color="auto"/>
              <w:bottom w:val="single" w:sz="4" w:space="0" w:color="auto"/>
            </w:tcBorders>
          </w:tcPr>
          <w:p w14:paraId="582C23DD" w14:textId="77777777" w:rsidR="006F0A5A" w:rsidRPr="00A17D53" w:rsidRDefault="006F0A5A" w:rsidP="004413E2">
            <w:pPr>
              <w:numPr>
                <w:ilvl w:val="12"/>
                <w:numId w:val="0"/>
              </w:numPr>
              <w:rPr>
                <w:rFonts w:cs="Arial"/>
                <w:szCs w:val="22"/>
              </w:rPr>
            </w:pPr>
            <w:r w:rsidRPr="00F50658">
              <w:rPr>
                <w:rFonts w:cs="Arial"/>
                <w:szCs w:val="22"/>
              </w:rPr>
              <w:t>OMI_OP_TYPE_ADD_ITEM_TO_PKG</w:t>
            </w:r>
          </w:p>
        </w:tc>
      </w:tr>
    </w:tbl>
    <w:p w14:paraId="0B7EBAF2" w14:textId="77777777" w:rsidR="006F0A5A" w:rsidRDefault="006F0A5A" w:rsidP="006F0A5A">
      <w:pPr>
        <w:pStyle w:val="BodyText"/>
        <w:rPr>
          <w:rFonts w:eastAsiaTheme="minorHAnsi" w:cs="Arial"/>
          <w:szCs w:val="22"/>
        </w:rPr>
      </w:pPr>
    </w:p>
    <w:p w14:paraId="17D679E2" w14:textId="35DF2AFF" w:rsidR="006F0A5A" w:rsidRPr="006F0A5A" w:rsidRDefault="006F0A5A" w:rsidP="0039515D">
      <w:pPr>
        <w:pStyle w:val="BodyText"/>
        <w:numPr>
          <w:ilvl w:val="0"/>
          <w:numId w:val="28"/>
        </w:numPr>
        <w:rPr>
          <w:rFonts w:eastAsiaTheme="minorHAnsi" w:cs="Arial"/>
          <w:b/>
          <w:szCs w:val="22"/>
        </w:rPr>
      </w:pPr>
      <w:r>
        <w:rPr>
          <w:rFonts w:eastAsiaTheme="minorHAnsi" w:cs="Arial"/>
          <w:b/>
          <w:szCs w:val="22"/>
        </w:rPr>
        <w:t>com.nsn.</w:t>
      </w:r>
      <w:r w:rsidRPr="006F0A5A">
        <w:rPr>
          <w:rFonts w:eastAsiaTheme="minorHAnsi" w:cs="Arial"/>
          <w:b/>
          <w:szCs w:val="22"/>
        </w:rPr>
        <w:t>urh</w:t>
      </w:r>
      <w:r>
        <w:rPr>
          <w:rFonts w:eastAsiaTheme="minorHAnsi" w:cs="Arial"/>
          <w:b/>
          <w:szCs w:val="22"/>
        </w:rPr>
        <w:t>.</w:t>
      </w:r>
      <w:r w:rsidRPr="006F0A5A">
        <w:rPr>
          <w:rFonts w:eastAsiaTheme="minorHAnsi" w:cs="Arial"/>
          <w:b/>
          <w:szCs w:val="22"/>
        </w:rPr>
        <w:t>util</w:t>
      </w:r>
      <w:r>
        <w:rPr>
          <w:rFonts w:eastAsiaTheme="minorHAnsi" w:cs="Arial"/>
          <w:b/>
          <w:szCs w:val="22"/>
        </w:rPr>
        <w:t>.</w:t>
      </w:r>
      <w:r w:rsidRPr="006F0A5A">
        <w:rPr>
          <w:rFonts w:eastAsiaTheme="minorHAnsi" w:cs="Arial"/>
          <w:b/>
          <w:szCs w:val="22"/>
        </w:rPr>
        <w:t>AutoInstallValues</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6F0A5A" w14:paraId="5A94530A" w14:textId="77777777" w:rsidTr="00450240">
        <w:tc>
          <w:tcPr>
            <w:tcW w:w="2698" w:type="dxa"/>
            <w:tcBorders>
              <w:top w:val="single" w:sz="4" w:space="0" w:color="auto"/>
              <w:bottom w:val="single" w:sz="4" w:space="0" w:color="auto"/>
              <w:right w:val="single" w:sz="4" w:space="0" w:color="auto"/>
            </w:tcBorders>
            <w:shd w:val="clear" w:color="auto" w:fill="000000"/>
          </w:tcPr>
          <w:p w14:paraId="2B6B3095"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4A338FF5"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37267CF3"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6F0A5A" w14:paraId="24E69895" w14:textId="77777777" w:rsidTr="00450240">
        <w:tc>
          <w:tcPr>
            <w:tcW w:w="2698" w:type="dxa"/>
            <w:tcBorders>
              <w:top w:val="single" w:sz="4" w:space="0" w:color="auto"/>
              <w:bottom w:val="single" w:sz="4" w:space="0" w:color="auto"/>
              <w:right w:val="single" w:sz="4" w:space="0" w:color="auto"/>
            </w:tcBorders>
          </w:tcPr>
          <w:p w14:paraId="07427B88" w14:textId="77777777" w:rsidR="006F0A5A" w:rsidRDefault="006F0A5A" w:rsidP="004413E2">
            <w:pPr>
              <w:numPr>
                <w:ilvl w:val="12"/>
                <w:numId w:val="0"/>
              </w:numPr>
              <w:rPr>
                <w:rFonts w:cs="Arial"/>
                <w:szCs w:val="22"/>
              </w:rPr>
            </w:pPr>
            <w:r w:rsidRPr="00F50658">
              <w:rPr>
                <w:rFonts w:cs="Arial"/>
                <w:szCs w:val="22"/>
              </w:rPr>
              <w:t>ENABLE_ASSIGN_DEVICE</w:t>
            </w:r>
          </w:p>
        </w:tc>
        <w:tc>
          <w:tcPr>
            <w:tcW w:w="4410" w:type="dxa"/>
            <w:tcBorders>
              <w:top w:val="single" w:sz="4" w:space="0" w:color="auto"/>
              <w:left w:val="single" w:sz="4" w:space="0" w:color="auto"/>
              <w:bottom w:val="single" w:sz="4" w:space="0" w:color="auto"/>
              <w:right w:val="single" w:sz="4" w:space="0" w:color="auto"/>
            </w:tcBorders>
          </w:tcPr>
          <w:p w14:paraId="1C89BC2B" w14:textId="77777777" w:rsidR="006F0A5A" w:rsidRDefault="006F0A5A" w:rsidP="004413E2">
            <w:pPr>
              <w:numPr>
                <w:ilvl w:val="12"/>
                <w:numId w:val="0"/>
              </w:numPr>
              <w:rPr>
                <w:rFonts w:cs="Arial"/>
                <w:szCs w:val="22"/>
              </w:rPr>
            </w:pPr>
            <w:r>
              <w:rPr>
                <w:rFonts w:cs="Arial"/>
                <w:szCs w:val="22"/>
              </w:rPr>
              <w:t>Public String</w:t>
            </w:r>
          </w:p>
        </w:tc>
        <w:tc>
          <w:tcPr>
            <w:tcW w:w="2156" w:type="dxa"/>
            <w:tcBorders>
              <w:top w:val="single" w:sz="4" w:space="0" w:color="auto"/>
              <w:left w:val="single" w:sz="4" w:space="0" w:color="auto"/>
              <w:bottom w:val="single" w:sz="4" w:space="0" w:color="auto"/>
            </w:tcBorders>
          </w:tcPr>
          <w:p w14:paraId="6B047417" w14:textId="77777777" w:rsidR="006F0A5A" w:rsidRDefault="006F0A5A" w:rsidP="004413E2">
            <w:pPr>
              <w:numPr>
                <w:ilvl w:val="12"/>
                <w:numId w:val="0"/>
              </w:numPr>
              <w:rPr>
                <w:rFonts w:cs="Arial"/>
                <w:szCs w:val="22"/>
              </w:rPr>
            </w:pPr>
            <w:r w:rsidRPr="00F50658">
              <w:rPr>
                <w:rFonts w:cs="Arial"/>
                <w:szCs w:val="22"/>
              </w:rPr>
              <w:t>ENABLE_ASSIGN_DEVICE</w:t>
            </w:r>
          </w:p>
        </w:tc>
      </w:tr>
      <w:tr w:rsidR="006F0A5A" w14:paraId="421819D0" w14:textId="77777777" w:rsidTr="00450240">
        <w:tc>
          <w:tcPr>
            <w:tcW w:w="2698" w:type="dxa"/>
            <w:tcBorders>
              <w:top w:val="single" w:sz="4" w:space="0" w:color="auto"/>
              <w:bottom w:val="single" w:sz="4" w:space="0" w:color="auto"/>
              <w:right w:val="single" w:sz="4" w:space="0" w:color="auto"/>
            </w:tcBorders>
          </w:tcPr>
          <w:p w14:paraId="3D785A48" w14:textId="77777777" w:rsidR="006F0A5A" w:rsidRPr="00A17D53" w:rsidRDefault="006F0A5A" w:rsidP="004413E2">
            <w:pPr>
              <w:numPr>
                <w:ilvl w:val="12"/>
                <w:numId w:val="0"/>
              </w:numPr>
              <w:rPr>
                <w:rFonts w:cs="Arial"/>
                <w:szCs w:val="22"/>
              </w:rPr>
            </w:pPr>
            <w:r w:rsidRPr="00F50658">
              <w:rPr>
                <w:rFonts w:cs="Arial"/>
                <w:szCs w:val="22"/>
              </w:rPr>
              <w:t>SERVER_NAME</w:t>
            </w:r>
          </w:p>
        </w:tc>
        <w:tc>
          <w:tcPr>
            <w:tcW w:w="4410" w:type="dxa"/>
            <w:tcBorders>
              <w:top w:val="single" w:sz="4" w:space="0" w:color="auto"/>
              <w:left w:val="single" w:sz="4" w:space="0" w:color="auto"/>
              <w:bottom w:val="single" w:sz="4" w:space="0" w:color="auto"/>
              <w:right w:val="single" w:sz="4" w:space="0" w:color="auto"/>
            </w:tcBorders>
          </w:tcPr>
          <w:p w14:paraId="4D2C40F1" w14:textId="77777777" w:rsidR="006F0A5A" w:rsidRDefault="006F0A5A" w:rsidP="004413E2">
            <w:pPr>
              <w:numPr>
                <w:ilvl w:val="12"/>
                <w:numId w:val="0"/>
              </w:numPr>
              <w:rPr>
                <w:rFonts w:cs="Arial"/>
                <w:szCs w:val="22"/>
              </w:rPr>
            </w:pPr>
            <w:r>
              <w:rPr>
                <w:rFonts w:cs="Arial"/>
                <w:szCs w:val="22"/>
              </w:rPr>
              <w:t>Public String</w:t>
            </w:r>
          </w:p>
        </w:tc>
        <w:tc>
          <w:tcPr>
            <w:tcW w:w="2156" w:type="dxa"/>
            <w:tcBorders>
              <w:top w:val="single" w:sz="4" w:space="0" w:color="auto"/>
              <w:left w:val="single" w:sz="4" w:space="0" w:color="auto"/>
              <w:bottom w:val="single" w:sz="4" w:space="0" w:color="auto"/>
            </w:tcBorders>
          </w:tcPr>
          <w:p w14:paraId="35C42DA6" w14:textId="77777777" w:rsidR="006F0A5A" w:rsidRPr="00A17D53" w:rsidRDefault="006F0A5A" w:rsidP="004413E2">
            <w:pPr>
              <w:numPr>
                <w:ilvl w:val="12"/>
                <w:numId w:val="0"/>
              </w:numPr>
              <w:rPr>
                <w:rFonts w:cs="Arial"/>
                <w:szCs w:val="22"/>
              </w:rPr>
            </w:pPr>
            <w:r w:rsidRPr="00F50658">
              <w:rPr>
                <w:rFonts w:cs="Arial"/>
                <w:szCs w:val="22"/>
              </w:rPr>
              <w:t>OMI_OP_TYPE_ADD_ITEM_TO_PKG</w:t>
            </w:r>
          </w:p>
        </w:tc>
      </w:tr>
    </w:tbl>
    <w:p w14:paraId="31A3189B" w14:textId="77777777" w:rsidR="006F0A5A" w:rsidRDefault="006F0A5A" w:rsidP="006F0A5A">
      <w:pPr>
        <w:pStyle w:val="BodyText"/>
        <w:rPr>
          <w:rFonts w:eastAsiaTheme="minorHAnsi" w:cs="Arial"/>
          <w:szCs w:val="22"/>
        </w:rPr>
      </w:pPr>
    </w:p>
    <w:p w14:paraId="18A1655F" w14:textId="4D815120" w:rsidR="006F0A5A" w:rsidRPr="006F0A5A" w:rsidRDefault="006F0A5A" w:rsidP="0039515D">
      <w:pPr>
        <w:pStyle w:val="BodyText"/>
        <w:numPr>
          <w:ilvl w:val="0"/>
          <w:numId w:val="28"/>
        </w:numPr>
        <w:rPr>
          <w:rFonts w:eastAsiaTheme="minorHAnsi" w:cs="Arial"/>
          <w:b/>
          <w:szCs w:val="22"/>
        </w:rPr>
      </w:pPr>
      <w:r w:rsidRPr="006F0A5A">
        <w:rPr>
          <w:rFonts w:eastAsiaTheme="minorHAnsi" w:cs="Arial"/>
          <w:b/>
          <w:szCs w:val="22"/>
        </w:rPr>
        <w:t>com</w:t>
      </w:r>
      <w:r>
        <w:rPr>
          <w:rFonts w:eastAsiaTheme="minorHAnsi" w:cs="Arial"/>
          <w:b/>
          <w:szCs w:val="22"/>
        </w:rPr>
        <w:t>.</w:t>
      </w:r>
      <w:r w:rsidRPr="006F0A5A">
        <w:rPr>
          <w:rFonts w:eastAsiaTheme="minorHAnsi" w:cs="Arial"/>
          <w:b/>
          <w:szCs w:val="22"/>
        </w:rPr>
        <w:t>nsn</w:t>
      </w:r>
      <w:r>
        <w:rPr>
          <w:rFonts w:eastAsiaTheme="minorHAnsi" w:cs="Arial"/>
          <w:b/>
          <w:szCs w:val="22"/>
        </w:rPr>
        <w:t>.</w:t>
      </w:r>
      <w:r w:rsidRPr="006F0A5A">
        <w:rPr>
          <w:rFonts w:eastAsiaTheme="minorHAnsi" w:cs="Arial"/>
          <w:b/>
          <w:szCs w:val="22"/>
        </w:rPr>
        <w:t>urh</w:t>
      </w:r>
      <w:r>
        <w:rPr>
          <w:rFonts w:eastAsiaTheme="minorHAnsi" w:cs="Arial"/>
          <w:b/>
          <w:szCs w:val="22"/>
        </w:rPr>
        <w:t>.</w:t>
      </w:r>
      <w:r w:rsidRPr="006F0A5A">
        <w:rPr>
          <w:rFonts w:eastAsiaTheme="minorHAnsi" w:cs="Arial"/>
          <w:b/>
          <w:szCs w:val="22"/>
        </w:rPr>
        <w:t>util</w:t>
      </w:r>
      <w:r>
        <w:rPr>
          <w:rFonts w:eastAsiaTheme="minorHAnsi" w:cs="Arial"/>
          <w:b/>
          <w:szCs w:val="22"/>
        </w:rPr>
        <w:t>.</w:t>
      </w:r>
      <w:r w:rsidRPr="006F0A5A">
        <w:rPr>
          <w:rFonts w:eastAsiaTheme="minorHAnsi" w:cs="Arial"/>
          <w:b/>
          <w:szCs w:val="22"/>
        </w:rPr>
        <w:t>UnassignSTBValues</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6F0A5A" w14:paraId="6DF162FF" w14:textId="77777777" w:rsidTr="00450240">
        <w:tc>
          <w:tcPr>
            <w:tcW w:w="2698" w:type="dxa"/>
            <w:tcBorders>
              <w:top w:val="single" w:sz="4" w:space="0" w:color="auto"/>
              <w:bottom w:val="single" w:sz="4" w:space="0" w:color="auto"/>
              <w:right w:val="single" w:sz="4" w:space="0" w:color="auto"/>
            </w:tcBorders>
            <w:shd w:val="clear" w:color="auto" w:fill="000000"/>
          </w:tcPr>
          <w:p w14:paraId="4F681CEE"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682AC49B"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4BC55F9A" w14:textId="77777777" w:rsidR="006F0A5A" w:rsidRDefault="006F0A5A" w:rsidP="004413E2">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6F0A5A" w14:paraId="756449AE" w14:textId="77777777" w:rsidTr="00450240">
        <w:tc>
          <w:tcPr>
            <w:tcW w:w="2698" w:type="dxa"/>
            <w:tcBorders>
              <w:top w:val="single" w:sz="4" w:space="0" w:color="auto"/>
              <w:bottom w:val="single" w:sz="4" w:space="0" w:color="auto"/>
              <w:right w:val="single" w:sz="4" w:space="0" w:color="auto"/>
            </w:tcBorders>
          </w:tcPr>
          <w:p w14:paraId="606FB87C" w14:textId="77777777" w:rsidR="006F0A5A" w:rsidRDefault="006F0A5A" w:rsidP="004413E2">
            <w:pPr>
              <w:numPr>
                <w:ilvl w:val="12"/>
                <w:numId w:val="0"/>
              </w:numPr>
              <w:rPr>
                <w:rFonts w:cs="Arial"/>
                <w:szCs w:val="22"/>
              </w:rPr>
            </w:pPr>
            <w:r w:rsidRPr="00CD4F28">
              <w:rPr>
                <w:rFonts w:cs="Arial"/>
                <w:szCs w:val="22"/>
              </w:rPr>
              <w:t>DISABLE_UNASSIGN_DEVICE</w:t>
            </w:r>
          </w:p>
        </w:tc>
        <w:tc>
          <w:tcPr>
            <w:tcW w:w="4410" w:type="dxa"/>
            <w:tcBorders>
              <w:top w:val="single" w:sz="4" w:space="0" w:color="auto"/>
              <w:left w:val="single" w:sz="4" w:space="0" w:color="auto"/>
              <w:bottom w:val="single" w:sz="4" w:space="0" w:color="auto"/>
              <w:right w:val="single" w:sz="4" w:space="0" w:color="auto"/>
            </w:tcBorders>
          </w:tcPr>
          <w:p w14:paraId="390563F5" w14:textId="77777777" w:rsidR="006F0A5A" w:rsidRDefault="006F0A5A" w:rsidP="004413E2">
            <w:pPr>
              <w:numPr>
                <w:ilvl w:val="12"/>
                <w:numId w:val="0"/>
              </w:numPr>
              <w:rPr>
                <w:rFonts w:cs="Arial"/>
                <w:szCs w:val="22"/>
              </w:rPr>
            </w:pPr>
            <w:r>
              <w:rPr>
                <w:rFonts w:cs="Arial"/>
                <w:szCs w:val="22"/>
              </w:rPr>
              <w:t>Public String</w:t>
            </w:r>
          </w:p>
        </w:tc>
        <w:tc>
          <w:tcPr>
            <w:tcW w:w="2156" w:type="dxa"/>
            <w:tcBorders>
              <w:top w:val="single" w:sz="4" w:space="0" w:color="auto"/>
              <w:left w:val="single" w:sz="4" w:space="0" w:color="auto"/>
              <w:bottom w:val="single" w:sz="4" w:space="0" w:color="auto"/>
            </w:tcBorders>
          </w:tcPr>
          <w:p w14:paraId="1ED891F6" w14:textId="77777777" w:rsidR="006F0A5A" w:rsidRDefault="006F0A5A" w:rsidP="004413E2">
            <w:pPr>
              <w:numPr>
                <w:ilvl w:val="12"/>
                <w:numId w:val="0"/>
              </w:numPr>
              <w:rPr>
                <w:rFonts w:cs="Arial"/>
                <w:szCs w:val="22"/>
              </w:rPr>
            </w:pPr>
            <w:r w:rsidRPr="00CD4F28">
              <w:rPr>
                <w:rFonts w:cs="Arial"/>
                <w:szCs w:val="22"/>
              </w:rPr>
              <w:t>DISABLE_UNASSIGN_DEVICE</w:t>
            </w:r>
          </w:p>
        </w:tc>
      </w:tr>
      <w:tr w:rsidR="006F0A5A" w14:paraId="4A51A07E" w14:textId="77777777" w:rsidTr="00450240">
        <w:tc>
          <w:tcPr>
            <w:tcW w:w="2698" w:type="dxa"/>
            <w:tcBorders>
              <w:top w:val="single" w:sz="4" w:space="0" w:color="auto"/>
              <w:bottom w:val="single" w:sz="4" w:space="0" w:color="auto"/>
              <w:right w:val="single" w:sz="4" w:space="0" w:color="auto"/>
            </w:tcBorders>
          </w:tcPr>
          <w:p w14:paraId="236B84B6" w14:textId="77777777" w:rsidR="006F0A5A" w:rsidRPr="00A17D53" w:rsidRDefault="006F0A5A" w:rsidP="004413E2">
            <w:pPr>
              <w:numPr>
                <w:ilvl w:val="12"/>
                <w:numId w:val="0"/>
              </w:numPr>
              <w:rPr>
                <w:rFonts w:cs="Arial"/>
                <w:szCs w:val="22"/>
              </w:rPr>
            </w:pPr>
            <w:r w:rsidRPr="00E17809">
              <w:rPr>
                <w:rFonts w:cs="Arial"/>
                <w:szCs w:val="22"/>
              </w:rPr>
              <w:t>OMI_SERVER_NAM</w:t>
            </w:r>
            <w:r>
              <w:rPr>
                <w:rFonts w:cs="Arial"/>
                <w:szCs w:val="22"/>
              </w:rPr>
              <w:t>E</w:t>
            </w:r>
          </w:p>
        </w:tc>
        <w:tc>
          <w:tcPr>
            <w:tcW w:w="4410" w:type="dxa"/>
            <w:tcBorders>
              <w:top w:val="single" w:sz="4" w:space="0" w:color="auto"/>
              <w:left w:val="single" w:sz="4" w:space="0" w:color="auto"/>
              <w:bottom w:val="single" w:sz="4" w:space="0" w:color="auto"/>
              <w:right w:val="single" w:sz="4" w:space="0" w:color="auto"/>
            </w:tcBorders>
          </w:tcPr>
          <w:p w14:paraId="6ECEEE31" w14:textId="77777777" w:rsidR="006F0A5A" w:rsidRDefault="006F0A5A" w:rsidP="004413E2">
            <w:pPr>
              <w:numPr>
                <w:ilvl w:val="12"/>
                <w:numId w:val="0"/>
              </w:numPr>
              <w:rPr>
                <w:rFonts w:cs="Arial"/>
                <w:szCs w:val="22"/>
              </w:rPr>
            </w:pPr>
            <w:r>
              <w:rPr>
                <w:rFonts w:cs="Arial"/>
                <w:szCs w:val="22"/>
              </w:rPr>
              <w:t>Public String</w:t>
            </w:r>
          </w:p>
        </w:tc>
        <w:tc>
          <w:tcPr>
            <w:tcW w:w="2156" w:type="dxa"/>
            <w:tcBorders>
              <w:top w:val="single" w:sz="4" w:space="0" w:color="auto"/>
              <w:left w:val="single" w:sz="4" w:space="0" w:color="auto"/>
              <w:bottom w:val="single" w:sz="4" w:space="0" w:color="auto"/>
            </w:tcBorders>
          </w:tcPr>
          <w:p w14:paraId="1394B0DC" w14:textId="77777777" w:rsidR="006F0A5A" w:rsidRPr="00A17D53" w:rsidRDefault="006F0A5A" w:rsidP="004413E2">
            <w:pPr>
              <w:numPr>
                <w:ilvl w:val="12"/>
                <w:numId w:val="0"/>
              </w:numPr>
              <w:rPr>
                <w:rFonts w:cs="Arial"/>
                <w:szCs w:val="22"/>
              </w:rPr>
            </w:pPr>
            <w:r w:rsidRPr="00E17809">
              <w:rPr>
                <w:rFonts w:cs="Arial"/>
                <w:szCs w:val="22"/>
              </w:rPr>
              <w:t>OMI_SERVER_NAM</w:t>
            </w:r>
            <w:r>
              <w:rPr>
                <w:rFonts w:cs="Arial"/>
                <w:szCs w:val="22"/>
              </w:rPr>
              <w:t>E</w:t>
            </w:r>
          </w:p>
        </w:tc>
      </w:tr>
    </w:tbl>
    <w:p w14:paraId="3886E0EF" w14:textId="77777777" w:rsidR="006F0A5A" w:rsidRDefault="006F0A5A" w:rsidP="006F0A5A">
      <w:pPr>
        <w:pStyle w:val="BodyText"/>
        <w:rPr>
          <w:rFonts w:eastAsiaTheme="minorHAnsi" w:cs="Arial"/>
          <w:szCs w:val="22"/>
        </w:rPr>
      </w:pPr>
    </w:p>
    <w:p w14:paraId="4ED3A619" w14:textId="77777777" w:rsidR="0015506F" w:rsidRPr="00D26A3B" w:rsidRDefault="0015506F" w:rsidP="0039515D">
      <w:pPr>
        <w:pStyle w:val="ListParagraph"/>
        <w:numPr>
          <w:ilvl w:val="0"/>
          <w:numId w:val="28"/>
        </w:numPr>
        <w:rPr>
          <w:szCs w:val="22"/>
        </w:rPr>
      </w:pPr>
      <w:r>
        <w:rPr>
          <w:rFonts w:cs="Arial"/>
          <w:b/>
          <w:bCs/>
          <w:szCs w:val="22"/>
        </w:rPr>
        <w:t>Com.myrio.tm.</w:t>
      </w:r>
      <w:r w:rsidRPr="00DB575E">
        <w:rPr>
          <w:rFonts w:cs="Arial"/>
          <w:b/>
          <w:bCs/>
          <w:szCs w:val="22"/>
        </w:rPr>
        <w:t>subscribers</w:t>
      </w:r>
      <w:r>
        <w:rPr>
          <w:rFonts w:cs="Arial"/>
          <w:b/>
          <w:bCs/>
          <w:szCs w:val="22"/>
        </w:rPr>
        <w:t>.opadevices.servlet.resources.</w:t>
      </w:r>
      <w:r w:rsidRPr="00DB575E">
        <w:rPr>
          <w:rFonts w:cs="Arial"/>
          <w:b/>
          <w:bCs/>
          <w:szCs w:val="22"/>
        </w:rPr>
        <w:t>opadevicesservletresources.properties</w:t>
      </w:r>
    </w:p>
    <w:p w14:paraId="20F75C6E" w14:textId="77777777" w:rsidR="00D26A3B" w:rsidRPr="00724579" w:rsidRDefault="00D26A3B" w:rsidP="00992B2A">
      <w:pPr>
        <w:pStyle w:val="ListParagraph"/>
        <w:rPr>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6566"/>
      </w:tblGrid>
      <w:tr w:rsidR="0015506F" w14:paraId="7BA9A3CB" w14:textId="77777777" w:rsidTr="00450240">
        <w:tc>
          <w:tcPr>
            <w:tcW w:w="2698" w:type="dxa"/>
            <w:tcBorders>
              <w:top w:val="single" w:sz="4" w:space="0" w:color="auto"/>
              <w:bottom w:val="single" w:sz="4" w:space="0" w:color="auto"/>
              <w:right w:val="single" w:sz="4" w:space="0" w:color="auto"/>
            </w:tcBorders>
            <w:shd w:val="clear" w:color="auto" w:fill="000000"/>
          </w:tcPr>
          <w:p w14:paraId="2897E9EC" w14:textId="77777777" w:rsidR="0015506F" w:rsidRDefault="0015506F" w:rsidP="006A0BC4">
            <w:pPr>
              <w:numPr>
                <w:ilvl w:val="12"/>
                <w:numId w:val="0"/>
              </w:numPr>
              <w:tabs>
                <w:tab w:val="right" w:pos="3960"/>
              </w:tabs>
              <w:jc w:val="center"/>
              <w:rPr>
                <w:b/>
                <w:bCs/>
                <w:i/>
                <w:iCs/>
                <w:color w:val="FFFFFF"/>
                <w:sz w:val="20"/>
              </w:rPr>
            </w:pPr>
            <w:r>
              <w:rPr>
                <w:b/>
                <w:bCs/>
                <w:i/>
                <w:iCs/>
                <w:color w:val="FFFFFF"/>
                <w:sz w:val="20"/>
              </w:rPr>
              <w:t>Key</w:t>
            </w:r>
          </w:p>
        </w:tc>
        <w:tc>
          <w:tcPr>
            <w:tcW w:w="6566" w:type="dxa"/>
            <w:tcBorders>
              <w:top w:val="single" w:sz="4" w:space="0" w:color="auto"/>
              <w:left w:val="single" w:sz="4" w:space="0" w:color="auto"/>
              <w:bottom w:val="single" w:sz="4" w:space="0" w:color="auto"/>
              <w:right w:val="single" w:sz="4" w:space="0" w:color="auto"/>
            </w:tcBorders>
            <w:shd w:val="clear" w:color="auto" w:fill="000000"/>
          </w:tcPr>
          <w:p w14:paraId="66F5B83B" w14:textId="77777777" w:rsidR="0015506F" w:rsidRDefault="0015506F" w:rsidP="006A0BC4">
            <w:pPr>
              <w:numPr>
                <w:ilvl w:val="12"/>
                <w:numId w:val="0"/>
              </w:numPr>
              <w:tabs>
                <w:tab w:val="right" w:pos="3960"/>
              </w:tabs>
              <w:jc w:val="center"/>
              <w:rPr>
                <w:b/>
                <w:bCs/>
                <w:i/>
                <w:iCs/>
                <w:color w:val="FFFFFF"/>
                <w:sz w:val="20"/>
              </w:rPr>
            </w:pPr>
            <w:r>
              <w:rPr>
                <w:b/>
                <w:bCs/>
                <w:i/>
                <w:iCs/>
                <w:color w:val="FFFFFF"/>
                <w:sz w:val="20"/>
              </w:rPr>
              <w:t>Value</w:t>
            </w:r>
          </w:p>
        </w:tc>
      </w:tr>
      <w:tr w:rsidR="0015506F" w14:paraId="2FF481BF" w14:textId="77777777" w:rsidTr="00450240">
        <w:tc>
          <w:tcPr>
            <w:tcW w:w="2698" w:type="dxa"/>
            <w:tcBorders>
              <w:top w:val="single" w:sz="4" w:space="0" w:color="auto"/>
              <w:bottom w:val="single" w:sz="4" w:space="0" w:color="auto"/>
              <w:right w:val="single" w:sz="4" w:space="0" w:color="auto"/>
            </w:tcBorders>
          </w:tcPr>
          <w:p w14:paraId="35FDA652" w14:textId="77777777" w:rsidR="0015506F" w:rsidRDefault="0015506F" w:rsidP="006A0BC4">
            <w:pPr>
              <w:numPr>
                <w:ilvl w:val="12"/>
                <w:numId w:val="0"/>
              </w:numPr>
              <w:rPr>
                <w:rFonts w:cs="Arial"/>
                <w:szCs w:val="22"/>
              </w:rPr>
            </w:pPr>
            <w:r w:rsidRPr="00DB575E">
              <w:rPr>
                <w:rFonts w:eastAsiaTheme="minorHAnsi" w:cs="Arial"/>
                <w:szCs w:val="22"/>
              </w:rPr>
              <w:t>Operation_Failed</w:t>
            </w:r>
          </w:p>
        </w:tc>
        <w:tc>
          <w:tcPr>
            <w:tcW w:w="6566" w:type="dxa"/>
            <w:tcBorders>
              <w:top w:val="single" w:sz="4" w:space="0" w:color="auto"/>
              <w:left w:val="single" w:sz="4" w:space="0" w:color="auto"/>
              <w:bottom w:val="single" w:sz="4" w:space="0" w:color="auto"/>
              <w:right w:val="single" w:sz="4" w:space="0" w:color="auto"/>
            </w:tcBorders>
          </w:tcPr>
          <w:p w14:paraId="5EE27021" w14:textId="77777777" w:rsidR="0015506F" w:rsidRDefault="0015506F" w:rsidP="006A0BC4">
            <w:pPr>
              <w:numPr>
                <w:ilvl w:val="12"/>
                <w:numId w:val="0"/>
              </w:numPr>
              <w:rPr>
                <w:rFonts w:cs="Arial"/>
                <w:szCs w:val="22"/>
              </w:rPr>
            </w:pPr>
            <w:r w:rsidRPr="00DB575E">
              <w:rPr>
                <w:rFonts w:eastAsiaTheme="minorHAnsi" w:cs="Arial"/>
                <w:szCs w:val="22"/>
              </w:rPr>
              <w:t>Operation Failed</w:t>
            </w:r>
          </w:p>
        </w:tc>
      </w:tr>
      <w:tr w:rsidR="0015506F" w14:paraId="4AFA06C2" w14:textId="77777777" w:rsidTr="00450240">
        <w:tc>
          <w:tcPr>
            <w:tcW w:w="2698" w:type="dxa"/>
            <w:tcBorders>
              <w:top w:val="single" w:sz="4" w:space="0" w:color="auto"/>
              <w:bottom w:val="single" w:sz="4" w:space="0" w:color="auto"/>
              <w:right w:val="single" w:sz="4" w:space="0" w:color="auto"/>
            </w:tcBorders>
          </w:tcPr>
          <w:p w14:paraId="52225B78" w14:textId="77777777" w:rsidR="0015506F" w:rsidRPr="00E33398" w:rsidRDefault="0015506F" w:rsidP="006A0BC4">
            <w:pPr>
              <w:numPr>
                <w:ilvl w:val="12"/>
                <w:numId w:val="0"/>
              </w:numPr>
              <w:rPr>
                <w:rFonts w:cs="Arial"/>
                <w:szCs w:val="22"/>
              </w:rPr>
            </w:pPr>
            <w:r w:rsidRPr="00DB575E">
              <w:rPr>
                <w:rFonts w:eastAsiaTheme="minorHAnsi" w:cs="Arial"/>
                <w:szCs w:val="22"/>
              </w:rPr>
              <w:lastRenderedPageBreak/>
              <w:t>OMI-001</w:t>
            </w:r>
          </w:p>
        </w:tc>
        <w:tc>
          <w:tcPr>
            <w:tcW w:w="6566" w:type="dxa"/>
            <w:tcBorders>
              <w:top w:val="single" w:sz="4" w:space="0" w:color="auto"/>
              <w:left w:val="single" w:sz="4" w:space="0" w:color="auto"/>
              <w:bottom w:val="single" w:sz="4" w:space="0" w:color="auto"/>
              <w:right w:val="single" w:sz="4" w:space="0" w:color="auto"/>
            </w:tcBorders>
          </w:tcPr>
          <w:p w14:paraId="0B1BF7B1" w14:textId="77777777" w:rsidR="0015506F" w:rsidRPr="00E33398" w:rsidRDefault="0015506F" w:rsidP="006A0BC4">
            <w:pPr>
              <w:numPr>
                <w:ilvl w:val="12"/>
                <w:numId w:val="0"/>
              </w:numPr>
              <w:rPr>
                <w:rFonts w:cs="Arial"/>
                <w:szCs w:val="22"/>
              </w:rPr>
            </w:pPr>
            <w:r w:rsidRPr="00DB575E">
              <w:rPr>
                <w:rFonts w:eastAsiaTheme="minorHAnsi" w:cs="Arial"/>
                <w:szCs w:val="22"/>
              </w:rPr>
              <w:t>Sync call to OMI Failed</w:t>
            </w:r>
          </w:p>
        </w:tc>
      </w:tr>
      <w:tr w:rsidR="0015506F" w14:paraId="3FDAAC3A" w14:textId="77777777" w:rsidTr="00450240">
        <w:tc>
          <w:tcPr>
            <w:tcW w:w="2698" w:type="dxa"/>
            <w:tcBorders>
              <w:top w:val="single" w:sz="4" w:space="0" w:color="auto"/>
              <w:bottom w:val="single" w:sz="4" w:space="0" w:color="auto"/>
              <w:right w:val="single" w:sz="4" w:space="0" w:color="auto"/>
            </w:tcBorders>
          </w:tcPr>
          <w:p w14:paraId="74E228EC" w14:textId="77777777" w:rsidR="0015506F" w:rsidRPr="00E33398" w:rsidRDefault="0015506F" w:rsidP="006A0BC4">
            <w:pPr>
              <w:numPr>
                <w:ilvl w:val="12"/>
                <w:numId w:val="0"/>
              </w:numPr>
              <w:rPr>
                <w:rFonts w:cs="Arial"/>
                <w:szCs w:val="22"/>
              </w:rPr>
            </w:pPr>
            <w:r w:rsidRPr="00DB575E">
              <w:rPr>
                <w:rFonts w:eastAsiaTheme="minorHAnsi" w:cs="Arial"/>
                <w:szCs w:val="22"/>
              </w:rPr>
              <w:t>OMI-002</w:t>
            </w:r>
          </w:p>
        </w:tc>
        <w:tc>
          <w:tcPr>
            <w:tcW w:w="6566" w:type="dxa"/>
            <w:tcBorders>
              <w:top w:val="single" w:sz="4" w:space="0" w:color="auto"/>
              <w:left w:val="single" w:sz="4" w:space="0" w:color="auto"/>
              <w:bottom w:val="single" w:sz="4" w:space="0" w:color="auto"/>
              <w:right w:val="single" w:sz="4" w:space="0" w:color="auto"/>
            </w:tcBorders>
          </w:tcPr>
          <w:p w14:paraId="2348EDE2" w14:textId="77777777" w:rsidR="0015506F" w:rsidRPr="00E33398" w:rsidRDefault="0015506F" w:rsidP="006A0BC4">
            <w:pPr>
              <w:numPr>
                <w:ilvl w:val="12"/>
                <w:numId w:val="0"/>
              </w:numPr>
              <w:rPr>
                <w:rFonts w:cs="Arial"/>
                <w:szCs w:val="22"/>
              </w:rPr>
            </w:pPr>
            <w:r w:rsidRPr="00DB575E">
              <w:rPr>
                <w:rFonts w:eastAsiaTheme="minorHAnsi" w:cs="Arial"/>
                <w:szCs w:val="22"/>
              </w:rPr>
              <w:t>Unable to rollback changes on OMI</w:t>
            </w:r>
          </w:p>
        </w:tc>
      </w:tr>
      <w:tr w:rsidR="0015506F" w14:paraId="3B4114F4" w14:textId="77777777" w:rsidTr="00450240">
        <w:tc>
          <w:tcPr>
            <w:tcW w:w="2698" w:type="dxa"/>
            <w:tcBorders>
              <w:top w:val="single" w:sz="4" w:space="0" w:color="auto"/>
              <w:bottom w:val="single" w:sz="4" w:space="0" w:color="auto"/>
              <w:right w:val="single" w:sz="4" w:space="0" w:color="auto"/>
            </w:tcBorders>
          </w:tcPr>
          <w:p w14:paraId="430DFE98" w14:textId="77777777" w:rsidR="0015506F" w:rsidRPr="00E33398" w:rsidRDefault="0015506F" w:rsidP="006A0BC4">
            <w:pPr>
              <w:numPr>
                <w:ilvl w:val="12"/>
                <w:numId w:val="0"/>
              </w:numPr>
              <w:rPr>
                <w:rFonts w:cs="Arial"/>
                <w:szCs w:val="22"/>
              </w:rPr>
            </w:pPr>
            <w:r w:rsidRPr="00DB575E">
              <w:rPr>
                <w:rFonts w:eastAsiaTheme="minorHAnsi" w:cs="Arial"/>
                <w:szCs w:val="22"/>
              </w:rPr>
              <w:t>OMI-003</w:t>
            </w:r>
          </w:p>
        </w:tc>
        <w:tc>
          <w:tcPr>
            <w:tcW w:w="6566" w:type="dxa"/>
            <w:tcBorders>
              <w:top w:val="single" w:sz="4" w:space="0" w:color="auto"/>
              <w:left w:val="single" w:sz="4" w:space="0" w:color="auto"/>
              <w:bottom w:val="single" w:sz="4" w:space="0" w:color="auto"/>
              <w:right w:val="single" w:sz="4" w:space="0" w:color="auto"/>
            </w:tcBorders>
          </w:tcPr>
          <w:p w14:paraId="0AECD8AD" w14:textId="77777777" w:rsidR="0015506F" w:rsidRPr="00E33398" w:rsidRDefault="0015506F" w:rsidP="006A0BC4">
            <w:pPr>
              <w:numPr>
                <w:ilvl w:val="12"/>
                <w:numId w:val="0"/>
              </w:numPr>
              <w:rPr>
                <w:rFonts w:cs="Arial"/>
                <w:szCs w:val="22"/>
              </w:rPr>
            </w:pPr>
            <w:r w:rsidRPr="00DB575E">
              <w:rPr>
                <w:rFonts w:eastAsiaTheme="minorHAnsi" w:cs="Arial"/>
                <w:szCs w:val="22"/>
              </w:rPr>
              <w:t>OMI Operation Failed</w:t>
            </w:r>
          </w:p>
        </w:tc>
      </w:tr>
    </w:tbl>
    <w:p w14:paraId="3195D217" w14:textId="77777777" w:rsidR="002D2B9E" w:rsidRDefault="002D2B9E" w:rsidP="0039515D">
      <w:pPr>
        <w:pStyle w:val="ListParagraph"/>
        <w:numPr>
          <w:ilvl w:val="0"/>
          <w:numId w:val="28"/>
        </w:numPr>
        <w:rPr>
          <w:rFonts w:cs="Arial"/>
          <w:b/>
          <w:bCs/>
          <w:szCs w:val="22"/>
        </w:rPr>
      </w:pPr>
      <w:r w:rsidRPr="00402C4F">
        <w:rPr>
          <w:rFonts w:cs="Arial"/>
          <w:b/>
          <w:bCs/>
          <w:szCs w:val="22"/>
        </w:rPr>
        <w:t>com.myrio.tm.npvr.a</w:t>
      </w:r>
      <w:r>
        <w:rPr>
          <w:rFonts w:cs="Arial"/>
          <w:b/>
          <w:bCs/>
          <w:szCs w:val="22"/>
        </w:rPr>
        <w:t>l.</w:t>
      </w:r>
      <w:r w:rsidRPr="00402C4F">
        <w:t xml:space="preserve"> </w:t>
      </w:r>
      <w:r w:rsidRPr="00402C4F">
        <w:rPr>
          <w:rFonts w:cs="Arial"/>
          <w:b/>
          <w:bCs/>
          <w:szCs w:val="22"/>
        </w:rPr>
        <w:t>BackgroundTasks</w:t>
      </w:r>
    </w:p>
    <w:p w14:paraId="5BA98ABB" w14:textId="77777777" w:rsidR="002D2B9E" w:rsidRDefault="002D2B9E" w:rsidP="002D2B9E">
      <w:pPr>
        <w:pStyle w:val="ListParagraph"/>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418"/>
        <w:gridCol w:w="3690"/>
        <w:gridCol w:w="2156"/>
      </w:tblGrid>
      <w:tr w:rsidR="002D2B9E" w:rsidRPr="005C2183" w14:paraId="4A555410" w14:textId="77777777" w:rsidTr="00450240">
        <w:tc>
          <w:tcPr>
            <w:tcW w:w="3418" w:type="dxa"/>
            <w:tcBorders>
              <w:top w:val="single" w:sz="4" w:space="0" w:color="auto"/>
              <w:left w:val="single" w:sz="4" w:space="0" w:color="auto"/>
              <w:bottom w:val="single" w:sz="4" w:space="0" w:color="auto"/>
              <w:right w:val="single" w:sz="4" w:space="0" w:color="auto"/>
            </w:tcBorders>
            <w:shd w:val="clear" w:color="auto" w:fill="000000"/>
          </w:tcPr>
          <w:p w14:paraId="123C01A0" w14:textId="77777777" w:rsidR="002D2B9E" w:rsidRPr="005C2183" w:rsidRDefault="002D2B9E" w:rsidP="006A0BC4">
            <w:pPr>
              <w:numPr>
                <w:ilvl w:val="12"/>
                <w:numId w:val="0"/>
              </w:numPr>
              <w:rPr>
                <w:rFonts w:cs="Arial"/>
                <w:szCs w:val="22"/>
              </w:rPr>
            </w:pPr>
            <w:r w:rsidRPr="005C2183">
              <w:rPr>
                <w:rFonts w:cs="Arial"/>
                <w:szCs w:val="22"/>
              </w:rPr>
              <w:t>Existing Method</w:t>
            </w:r>
          </w:p>
        </w:tc>
        <w:tc>
          <w:tcPr>
            <w:tcW w:w="3690" w:type="dxa"/>
            <w:tcBorders>
              <w:top w:val="single" w:sz="4" w:space="0" w:color="auto"/>
              <w:left w:val="single" w:sz="4" w:space="0" w:color="auto"/>
              <w:bottom w:val="single" w:sz="4" w:space="0" w:color="auto"/>
              <w:right w:val="single" w:sz="4" w:space="0" w:color="auto"/>
            </w:tcBorders>
            <w:shd w:val="clear" w:color="auto" w:fill="000000"/>
          </w:tcPr>
          <w:p w14:paraId="23171ADD" w14:textId="77777777" w:rsidR="002D2B9E" w:rsidRPr="005C2183" w:rsidRDefault="002D2B9E" w:rsidP="006A0BC4">
            <w:pPr>
              <w:numPr>
                <w:ilvl w:val="12"/>
                <w:numId w:val="0"/>
              </w:numPr>
              <w:rPr>
                <w:rFonts w:cs="Arial"/>
                <w:szCs w:val="22"/>
              </w:rPr>
            </w:pPr>
            <w:r w:rsidRPr="005C2183">
              <w:rPr>
                <w:rFonts w:cs="Arial"/>
                <w:szCs w:val="22"/>
              </w:rPr>
              <w:t xml:space="preserve">                      Description</w:t>
            </w:r>
          </w:p>
        </w:tc>
        <w:tc>
          <w:tcPr>
            <w:tcW w:w="2156" w:type="dxa"/>
            <w:tcBorders>
              <w:top w:val="single" w:sz="4" w:space="0" w:color="auto"/>
              <w:left w:val="single" w:sz="4" w:space="0" w:color="auto"/>
              <w:bottom w:val="single" w:sz="4" w:space="0" w:color="auto"/>
              <w:right w:val="single" w:sz="4" w:space="0" w:color="auto"/>
            </w:tcBorders>
            <w:shd w:val="clear" w:color="auto" w:fill="000000"/>
          </w:tcPr>
          <w:p w14:paraId="486E4B8E" w14:textId="77777777" w:rsidR="002D2B9E" w:rsidRPr="005C2183" w:rsidRDefault="002D2B9E" w:rsidP="006A0BC4">
            <w:pPr>
              <w:numPr>
                <w:ilvl w:val="12"/>
                <w:numId w:val="0"/>
              </w:numPr>
              <w:rPr>
                <w:rFonts w:cs="Arial"/>
                <w:szCs w:val="22"/>
              </w:rPr>
            </w:pPr>
            <w:r w:rsidRPr="005C2183">
              <w:rPr>
                <w:rFonts w:cs="Arial"/>
                <w:szCs w:val="22"/>
              </w:rPr>
              <w:t>Exception</w:t>
            </w:r>
          </w:p>
        </w:tc>
      </w:tr>
      <w:tr w:rsidR="002D2B9E" w14:paraId="604912CD" w14:textId="77777777" w:rsidTr="00450240">
        <w:tc>
          <w:tcPr>
            <w:tcW w:w="3418" w:type="dxa"/>
            <w:tcBorders>
              <w:top w:val="single" w:sz="4" w:space="0" w:color="auto"/>
              <w:bottom w:val="single" w:sz="4" w:space="0" w:color="auto"/>
              <w:right w:val="single" w:sz="4" w:space="0" w:color="auto"/>
            </w:tcBorders>
          </w:tcPr>
          <w:p w14:paraId="4686BC9C" w14:textId="77777777" w:rsidR="002D2B9E" w:rsidRPr="003211F2" w:rsidRDefault="002D2B9E" w:rsidP="006A0BC4">
            <w:pPr>
              <w:numPr>
                <w:ilvl w:val="12"/>
                <w:numId w:val="0"/>
              </w:numPr>
              <w:rPr>
                <w:rFonts w:cs="Arial"/>
                <w:szCs w:val="22"/>
              </w:rPr>
            </w:pPr>
            <w:r w:rsidRPr="003211F2">
              <w:rPr>
                <w:rFonts w:cs="Arial"/>
                <w:szCs w:val="22"/>
              </w:rPr>
              <w:t>public void sendUnsuccesfullRequests()</w:t>
            </w:r>
          </w:p>
        </w:tc>
        <w:tc>
          <w:tcPr>
            <w:tcW w:w="3690" w:type="dxa"/>
            <w:tcBorders>
              <w:top w:val="single" w:sz="4" w:space="0" w:color="auto"/>
              <w:left w:val="single" w:sz="4" w:space="0" w:color="auto"/>
              <w:bottom w:val="single" w:sz="4" w:space="0" w:color="auto"/>
              <w:right w:val="single" w:sz="4" w:space="0" w:color="auto"/>
            </w:tcBorders>
          </w:tcPr>
          <w:p w14:paraId="39FE7B7F" w14:textId="77777777" w:rsidR="002D2B9E" w:rsidRPr="003211F2" w:rsidRDefault="002D2B9E" w:rsidP="006A0BC4">
            <w:pPr>
              <w:numPr>
                <w:ilvl w:val="12"/>
                <w:numId w:val="0"/>
              </w:numPr>
              <w:rPr>
                <w:rFonts w:cs="Arial"/>
                <w:szCs w:val="22"/>
              </w:rPr>
            </w:pPr>
            <w:r w:rsidRPr="003211F2">
              <w:rPr>
                <w:rFonts w:cs="Arial"/>
                <w:szCs w:val="22"/>
              </w:rPr>
              <w:t>To send un successful request</w:t>
            </w:r>
          </w:p>
        </w:tc>
        <w:tc>
          <w:tcPr>
            <w:tcW w:w="2156" w:type="dxa"/>
            <w:tcBorders>
              <w:top w:val="single" w:sz="4" w:space="0" w:color="auto"/>
              <w:left w:val="single" w:sz="4" w:space="0" w:color="auto"/>
              <w:bottom w:val="single" w:sz="4" w:space="0" w:color="auto"/>
            </w:tcBorders>
          </w:tcPr>
          <w:p w14:paraId="72D49445" w14:textId="77777777" w:rsidR="002D2B9E" w:rsidRPr="003211F2" w:rsidRDefault="002D2B9E" w:rsidP="006A0BC4">
            <w:pPr>
              <w:numPr>
                <w:ilvl w:val="12"/>
                <w:numId w:val="0"/>
              </w:numPr>
              <w:rPr>
                <w:rFonts w:cs="Arial"/>
                <w:szCs w:val="22"/>
              </w:rPr>
            </w:pPr>
            <w:r w:rsidRPr="003211F2">
              <w:rPr>
                <w:rFonts w:cs="Arial"/>
                <w:szCs w:val="22"/>
              </w:rPr>
              <w:t>None</w:t>
            </w:r>
          </w:p>
        </w:tc>
      </w:tr>
    </w:tbl>
    <w:p w14:paraId="6E632680" w14:textId="77777777" w:rsidR="002D2B9E" w:rsidRDefault="002D2B9E" w:rsidP="002D2B9E">
      <w:pPr>
        <w:pStyle w:val="ListParagraph"/>
        <w:rPr>
          <w:rFonts w:cs="Arial"/>
          <w:b/>
          <w:bCs/>
          <w:szCs w:val="22"/>
        </w:rPr>
      </w:pPr>
    </w:p>
    <w:p w14:paraId="78FD47FB" w14:textId="75122651" w:rsidR="0015506F" w:rsidRDefault="006A0BC4" w:rsidP="0039515D">
      <w:pPr>
        <w:pStyle w:val="ListParagraph"/>
        <w:numPr>
          <w:ilvl w:val="0"/>
          <w:numId w:val="28"/>
        </w:numPr>
        <w:rPr>
          <w:rFonts w:cs="Arial"/>
          <w:b/>
          <w:bCs/>
          <w:szCs w:val="22"/>
        </w:rPr>
      </w:pPr>
      <w:r w:rsidRPr="006A0BC4">
        <w:rPr>
          <w:rFonts w:cs="Arial"/>
          <w:b/>
          <w:bCs/>
          <w:szCs w:val="22"/>
        </w:rPr>
        <w:t>com</w:t>
      </w:r>
      <w:r>
        <w:rPr>
          <w:rFonts w:cs="Arial"/>
          <w:b/>
          <w:bCs/>
          <w:szCs w:val="22"/>
        </w:rPr>
        <w:t>.nsn.</w:t>
      </w:r>
      <w:r w:rsidRPr="006A0BC4">
        <w:rPr>
          <w:rFonts w:cs="Arial"/>
          <w:b/>
          <w:bCs/>
          <w:szCs w:val="22"/>
        </w:rPr>
        <w:t>urh</w:t>
      </w:r>
      <w:r>
        <w:rPr>
          <w:rFonts w:cs="Arial"/>
          <w:b/>
          <w:bCs/>
          <w:szCs w:val="22"/>
        </w:rPr>
        <w:t>.</w:t>
      </w:r>
      <w:r w:rsidRPr="006A0BC4">
        <w:rPr>
          <w:rFonts w:cs="Arial"/>
          <w:b/>
          <w:bCs/>
          <w:szCs w:val="22"/>
        </w:rPr>
        <w:t>handlers</w:t>
      </w:r>
      <w:r>
        <w:rPr>
          <w:rFonts w:cs="Arial"/>
          <w:b/>
          <w:bCs/>
          <w:szCs w:val="22"/>
        </w:rPr>
        <w:t>.</w:t>
      </w:r>
      <w:r w:rsidRPr="006A0BC4">
        <w:rPr>
          <w:rFonts w:cs="Arial"/>
          <w:b/>
          <w:bCs/>
          <w:szCs w:val="22"/>
        </w:rPr>
        <w:t>autoconfig</w:t>
      </w:r>
      <w:r>
        <w:rPr>
          <w:rFonts w:cs="Arial"/>
          <w:b/>
          <w:bCs/>
          <w:szCs w:val="22"/>
        </w:rPr>
        <w:t>.AutoConfigHandler</w:t>
      </w:r>
    </w:p>
    <w:p w14:paraId="1BE2A0B9" w14:textId="77777777" w:rsidR="006A0BC4" w:rsidRDefault="006A0BC4" w:rsidP="0015506F">
      <w:pPr>
        <w:pStyle w:val="ListParagraph"/>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4870"/>
        <w:gridCol w:w="2835"/>
        <w:gridCol w:w="1559"/>
      </w:tblGrid>
      <w:tr w:rsidR="006A0BC4" w:rsidRPr="005C2183" w14:paraId="629E649D" w14:textId="77777777" w:rsidTr="00BE799D">
        <w:trPr>
          <w:trHeight w:val="327"/>
        </w:trPr>
        <w:tc>
          <w:tcPr>
            <w:tcW w:w="4870" w:type="dxa"/>
            <w:tcBorders>
              <w:top w:val="single" w:sz="4" w:space="0" w:color="auto"/>
              <w:left w:val="single" w:sz="4" w:space="0" w:color="auto"/>
              <w:bottom w:val="single" w:sz="4" w:space="0" w:color="auto"/>
              <w:right w:val="single" w:sz="4" w:space="0" w:color="auto"/>
            </w:tcBorders>
            <w:shd w:val="clear" w:color="auto" w:fill="000000"/>
          </w:tcPr>
          <w:p w14:paraId="48E5A3F1" w14:textId="11FE57D5" w:rsidR="006A0BC4" w:rsidRPr="005C2183" w:rsidRDefault="006A0BC4" w:rsidP="00A26DDE">
            <w:pPr>
              <w:numPr>
                <w:ilvl w:val="12"/>
                <w:numId w:val="0"/>
              </w:numPr>
              <w:rPr>
                <w:rFonts w:cs="Arial"/>
                <w:szCs w:val="22"/>
              </w:rPr>
            </w:pPr>
            <w:r w:rsidRPr="005C2183">
              <w:rPr>
                <w:rFonts w:cs="Arial"/>
                <w:szCs w:val="22"/>
              </w:rPr>
              <w:t>Existing Method</w:t>
            </w:r>
            <w:r>
              <w:rPr>
                <w:rFonts w:cs="Arial"/>
                <w:szCs w:val="22"/>
              </w:rPr>
              <w:t xml:space="preserve"> </w:t>
            </w:r>
          </w:p>
        </w:tc>
        <w:tc>
          <w:tcPr>
            <w:tcW w:w="2835" w:type="dxa"/>
            <w:tcBorders>
              <w:top w:val="single" w:sz="4" w:space="0" w:color="auto"/>
              <w:left w:val="single" w:sz="4" w:space="0" w:color="auto"/>
              <w:bottom w:val="single" w:sz="4" w:space="0" w:color="auto"/>
              <w:right w:val="single" w:sz="4" w:space="0" w:color="auto"/>
            </w:tcBorders>
            <w:shd w:val="clear" w:color="auto" w:fill="000000"/>
          </w:tcPr>
          <w:p w14:paraId="2CCF3CA1" w14:textId="657C3428" w:rsidR="006A0BC4" w:rsidRPr="005C2183" w:rsidRDefault="006A0BC4" w:rsidP="006A0BC4">
            <w:pPr>
              <w:numPr>
                <w:ilvl w:val="12"/>
                <w:numId w:val="0"/>
              </w:numPr>
              <w:rPr>
                <w:rFonts w:cs="Arial"/>
                <w:szCs w:val="22"/>
              </w:rPr>
            </w:pPr>
            <w:r>
              <w:rPr>
                <w:rFonts w:cs="Arial"/>
                <w:szCs w:val="22"/>
              </w:rPr>
              <w:t xml:space="preserve">       </w:t>
            </w:r>
            <w:r w:rsidR="00A26DDE" w:rsidRPr="005C2183">
              <w:rPr>
                <w:rFonts w:cs="Arial"/>
                <w:szCs w:val="22"/>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000000"/>
          </w:tcPr>
          <w:p w14:paraId="2555AB6E" w14:textId="3DEFFC3F" w:rsidR="006A0BC4" w:rsidRPr="005C2183" w:rsidRDefault="006A0BC4" w:rsidP="003045E6">
            <w:pPr>
              <w:numPr>
                <w:ilvl w:val="12"/>
                <w:numId w:val="0"/>
              </w:numPr>
              <w:rPr>
                <w:rFonts w:cs="Arial"/>
                <w:szCs w:val="22"/>
              </w:rPr>
            </w:pPr>
            <w:r>
              <w:rPr>
                <w:rFonts w:cs="Arial"/>
                <w:szCs w:val="22"/>
              </w:rPr>
              <w:t xml:space="preserve"> </w:t>
            </w:r>
            <w:r w:rsidRPr="005C2183">
              <w:rPr>
                <w:rFonts w:cs="Arial"/>
                <w:szCs w:val="22"/>
              </w:rPr>
              <w:t>Exception</w:t>
            </w:r>
          </w:p>
        </w:tc>
      </w:tr>
      <w:tr w:rsidR="006A0BC4" w14:paraId="051D4D3C" w14:textId="77777777" w:rsidTr="00BE799D">
        <w:tc>
          <w:tcPr>
            <w:tcW w:w="4870" w:type="dxa"/>
            <w:tcBorders>
              <w:top w:val="single" w:sz="4" w:space="0" w:color="auto"/>
              <w:left w:val="single" w:sz="4" w:space="0" w:color="auto"/>
              <w:bottom w:val="single" w:sz="4" w:space="0" w:color="auto"/>
              <w:right w:val="single" w:sz="4" w:space="0" w:color="auto"/>
            </w:tcBorders>
          </w:tcPr>
          <w:p w14:paraId="74ADDAA3" w14:textId="60E53341" w:rsidR="006A0BC4" w:rsidRPr="00CE74FD" w:rsidRDefault="006A0BC4" w:rsidP="00CE74FD">
            <w:pPr>
              <w:rPr>
                <w:rFonts w:cs="Arial"/>
                <w:szCs w:val="22"/>
              </w:rPr>
            </w:pPr>
            <w:r w:rsidRPr="00CE74FD">
              <w:rPr>
                <w:rFonts w:cs="Arial"/>
                <w:szCs w:val="22"/>
              </w:rPr>
              <w:t>public Object autoConfig(String accountNumber, Long pin, String macAddress, String ipAddress, String serialNumber,</w:t>
            </w:r>
            <w:r w:rsidR="003211F2" w:rsidRPr="00CE74FD">
              <w:rPr>
                <w:rFonts w:cs="Arial"/>
                <w:szCs w:val="22"/>
              </w:rPr>
              <w:t xml:space="preserve"> </w:t>
            </w:r>
            <w:r w:rsidRPr="00CE74FD">
              <w:rPr>
                <w:rFonts w:cs="Arial"/>
                <w:szCs w:val="22"/>
              </w:rPr>
              <w:t>String hardwareVersion, String softwareVersion, String iVersion,</w:t>
            </w:r>
            <w:r w:rsidR="003211F2" w:rsidRPr="00CE74FD">
              <w:rPr>
                <w:rFonts w:cs="Arial"/>
                <w:szCs w:val="22"/>
              </w:rPr>
              <w:t xml:space="preserve"> </w:t>
            </w:r>
            <w:r w:rsidRPr="00CE74FD">
              <w:rPr>
                <w:rFonts w:cs="Arial"/>
                <w:szCs w:val="22"/>
              </w:rPr>
              <w:t xml:space="preserve">                             String externalIPAddress, String stbName, String casDeviceId, String PortMappings, Long portTrigger,</w:t>
            </w:r>
            <w:r w:rsidR="003211F2" w:rsidRPr="00CE74FD">
              <w:rPr>
                <w:rFonts w:cs="Arial"/>
                <w:szCs w:val="22"/>
              </w:rPr>
              <w:t xml:space="preserve"> </w:t>
            </w:r>
            <w:r w:rsidRPr="00CE74FD">
              <w:rPr>
                <w:rFonts w:cs="Arial"/>
                <w:szCs w:val="22"/>
              </w:rPr>
              <w:t xml:space="preserve">                             Long portCallerId, Long portSsh, Long portRms, String interfaceVersion, String support</w:t>
            </w:r>
            <w:r w:rsidR="0099700B" w:rsidRPr="00CE74FD">
              <w:rPr>
                <w:rFonts w:cs="Arial"/>
                <w:szCs w:val="22"/>
              </w:rPr>
              <w:t xml:space="preserve">edModes) </w:t>
            </w:r>
          </w:p>
          <w:p w14:paraId="7186CA14" w14:textId="3F6EA95A" w:rsidR="006A0BC4" w:rsidRDefault="006A0BC4" w:rsidP="006A0BC4">
            <w:pPr>
              <w:numPr>
                <w:ilvl w:val="12"/>
                <w:numId w:val="0"/>
              </w:numPr>
              <w:rPr>
                <w:rFonts w:cs="Arial"/>
                <w:szCs w:val="22"/>
              </w:rPr>
            </w:pPr>
          </w:p>
        </w:tc>
        <w:tc>
          <w:tcPr>
            <w:tcW w:w="2835" w:type="dxa"/>
            <w:tcBorders>
              <w:top w:val="single" w:sz="4" w:space="0" w:color="auto"/>
              <w:left w:val="single" w:sz="4" w:space="0" w:color="auto"/>
              <w:bottom w:val="single" w:sz="4" w:space="0" w:color="auto"/>
              <w:right w:val="single" w:sz="4" w:space="0" w:color="auto"/>
            </w:tcBorders>
          </w:tcPr>
          <w:p w14:paraId="5B034272" w14:textId="51E14703" w:rsidR="006A0BC4" w:rsidRDefault="006A0BC4" w:rsidP="00A26DDE">
            <w:pPr>
              <w:numPr>
                <w:ilvl w:val="12"/>
                <w:numId w:val="0"/>
              </w:numPr>
              <w:rPr>
                <w:rFonts w:cs="Arial"/>
                <w:szCs w:val="22"/>
              </w:rPr>
            </w:pPr>
            <w:r>
              <w:rPr>
                <w:rFonts w:cs="Arial"/>
                <w:szCs w:val="22"/>
              </w:rPr>
              <w:t xml:space="preserve">To </w:t>
            </w:r>
            <w:r w:rsidR="00A26DDE">
              <w:rPr>
                <w:rFonts w:cs="Arial"/>
                <w:szCs w:val="22"/>
              </w:rPr>
              <w:t>auto config</w:t>
            </w:r>
          </w:p>
        </w:tc>
        <w:tc>
          <w:tcPr>
            <w:tcW w:w="1559" w:type="dxa"/>
            <w:tcBorders>
              <w:top w:val="single" w:sz="4" w:space="0" w:color="auto"/>
              <w:left w:val="single" w:sz="4" w:space="0" w:color="auto"/>
              <w:bottom w:val="single" w:sz="4" w:space="0" w:color="auto"/>
              <w:right w:val="single" w:sz="4" w:space="0" w:color="auto"/>
            </w:tcBorders>
          </w:tcPr>
          <w:p w14:paraId="2718FFE2" w14:textId="77777777" w:rsidR="006A0BC4" w:rsidRDefault="006A0BC4" w:rsidP="006A0BC4">
            <w:pPr>
              <w:numPr>
                <w:ilvl w:val="12"/>
                <w:numId w:val="0"/>
              </w:numPr>
              <w:rPr>
                <w:rFonts w:cs="Arial"/>
                <w:szCs w:val="22"/>
              </w:rPr>
            </w:pPr>
            <w:r>
              <w:rPr>
                <w:rFonts w:cs="Arial"/>
                <w:szCs w:val="22"/>
              </w:rPr>
              <w:t>None</w:t>
            </w:r>
          </w:p>
        </w:tc>
      </w:tr>
    </w:tbl>
    <w:p w14:paraId="603C9B71" w14:textId="77777777" w:rsidR="006A0BC4" w:rsidRDefault="006A0BC4" w:rsidP="0015506F">
      <w:pPr>
        <w:pStyle w:val="ListParagraph"/>
        <w:rPr>
          <w:rFonts w:cs="Arial"/>
          <w:b/>
          <w:bCs/>
          <w:szCs w:val="22"/>
        </w:rPr>
      </w:pPr>
    </w:p>
    <w:p w14:paraId="287EED9D" w14:textId="5454EEA1" w:rsidR="009F6691" w:rsidRDefault="009F6691" w:rsidP="0039515D">
      <w:pPr>
        <w:pStyle w:val="ListParagraph"/>
        <w:numPr>
          <w:ilvl w:val="0"/>
          <w:numId w:val="28"/>
        </w:numPr>
        <w:rPr>
          <w:rFonts w:cs="Arial"/>
          <w:b/>
          <w:bCs/>
          <w:szCs w:val="22"/>
        </w:rPr>
      </w:pPr>
      <w:r w:rsidRPr="009F6691">
        <w:rPr>
          <w:rFonts w:cs="Arial"/>
          <w:b/>
          <w:bCs/>
          <w:szCs w:val="22"/>
        </w:rPr>
        <w:t>com</w:t>
      </w:r>
      <w:r>
        <w:rPr>
          <w:rFonts w:cs="Arial"/>
          <w:b/>
          <w:bCs/>
          <w:szCs w:val="22"/>
        </w:rPr>
        <w:t>.</w:t>
      </w:r>
      <w:r w:rsidRPr="009F6691">
        <w:rPr>
          <w:rFonts w:cs="Arial"/>
          <w:b/>
          <w:bCs/>
          <w:szCs w:val="22"/>
        </w:rPr>
        <w:t>nsn</w:t>
      </w:r>
      <w:r>
        <w:rPr>
          <w:rFonts w:cs="Arial"/>
          <w:b/>
          <w:bCs/>
          <w:szCs w:val="22"/>
        </w:rPr>
        <w:t>.</w:t>
      </w:r>
      <w:r w:rsidRPr="009F6691">
        <w:rPr>
          <w:rFonts w:cs="Arial"/>
          <w:b/>
          <w:bCs/>
          <w:szCs w:val="22"/>
        </w:rPr>
        <w:t>urh</w:t>
      </w:r>
      <w:r>
        <w:rPr>
          <w:rFonts w:cs="Arial"/>
          <w:b/>
          <w:bCs/>
          <w:szCs w:val="22"/>
        </w:rPr>
        <w:t>.</w:t>
      </w:r>
      <w:r w:rsidRPr="009F6691">
        <w:rPr>
          <w:rFonts w:cs="Arial"/>
          <w:b/>
          <w:bCs/>
          <w:szCs w:val="22"/>
        </w:rPr>
        <w:t>handlers</w:t>
      </w:r>
      <w:r>
        <w:rPr>
          <w:rFonts w:cs="Arial"/>
          <w:b/>
          <w:bCs/>
          <w:szCs w:val="22"/>
        </w:rPr>
        <w:t>.</w:t>
      </w:r>
      <w:r w:rsidRPr="009F6691">
        <w:rPr>
          <w:rFonts w:cs="Arial"/>
          <w:b/>
          <w:bCs/>
          <w:szCs w:val="22"/>
        </w:rPr>
        <w:t>autoconfig</w:t>
      </w:r>
      <w:r>
        <w:rPr>
          <w:rFonts w:cs="Arial"/>
          <w:b/>
          <w:bCs/>
          <w:szCs w:val="22"/>
        </w:rPr>
        <w:t>.AutoInstallHandler</w:t>
      </w:r>
    </w:p>
    <w:p w14:paraId="286E76E1" w14:textId="77777777" w:rsidR="009F6691" w:rsidRDefault="009F6691" w:rsidP="0015506F">
      <w:pPr>
        <w:pStyle w:val="ListParagraph"/>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5758"/>
        <w:gridCol w:w="1805"/>
        <w:gridCol w:w="1701"/>
      </w:tblGrid>
      <w:tr w:rsidR="006A0BC4" w:rsidRPr="005C2183" w14:paraId="656B6732" w14:textId="77777777" w:rsidTr="00836441">
        <w:tc>
          <w:tcPr>
            <w:tcW w:w="5758" w:type="dxa"/>
            <w:tcBorders>
              <w:top w:val="single" w:sz="4" w:space="0" w:color="auto"/>
              <w:left w:val="single" w:sz="4" w:space="0" w:color="auto"/>
              <w:bottom w:val="single" w:sz="4" w:space="0" w:color="auto"/>
              <w:right w:val="single" w:sz="4" w:space="0" w:color="auto"/>
            </w:tcBorders>
            <w:shd w:val="clear" w:color="auto" w:fill="000000"/>
          </w:tcPr>
          <w:p w14:paraId="1323DB34" w14:textId="77777777" w:rsidR="006A0BC4" w:rsidRPr="006A0BC4" w:rsidRDefault="006A0BC4" w:rsidP="006A0BC4">
            <w:pPr>
              <w:pStyle w:val="ListParagraph"/>
              <w:rPr>
                <w:rFonts w:cs="Arial"/>
                <w:b/>
                <w:bCs/>
                <w:szCs w:val="22"/>
              </w:rPr>
            </w:pPr>
            <w:r w:rsidRPr="006A0BC4">
              <w:rPr>
                <w:rFonts w:cs="Arial"/>
                <w:b/>
                <w:bCs/>
                <w:szCs w:val="22"/>
              </w:rPr>
              <w:t>Existing Method</w:t>
            </w:r>
          </w:p>
        </w:tc>
        <w:tc>
          <w:tcPr>
            <w:tcW w:w="1805" w:type="dxa"/>
            <w:tcBorders>
              <w:top w:val="single" w:sz="4" w:space="0" w:color="auto"/>
              <w:left w:val="single" w:sz="4" w:space="0" w:color="auto"/>
              <w:bottom w:val="single" w:sz="4" w:space="0" w:color="auto"/>
              <w:right w:val="single" w:sz="4" w:space="0" w:color="auto"/>
            </w:tcBorders>
            <w:shd w:val="clear" w:color="auto" w:fill="000000"/>
          </w:tcPr>
          <w:p w14:paraId="619D1070" w14:textId="77777777" w:rsidR="006A0BC4" w:rsidRPr="005C2183" w:rsidRDefault="006A0BC4" w:rsidP="006A0BC4">
            <w:pPr>
              <w:numPr>
                <w:ilvl w:val="12"/>
                <w:numId w:val="0"/>
              </w:numPr>
              <w:rPr>
                <w:rFonts w:cs="Arial"/>
                <w:szCs w:val="22"/>
              </w:rPr>
            </w:pPr>
            <w:r w:rsidRPr="005C2183">
              <w:rPr>
                <w:rFonts w:cs="Arial"/>
                <w:szCs w:val="22"/>
              </w:rPr>
              <w:t xml:space="preserve">                      Description</w:t>
            </w:r>
          </w:p>
        </w:tc>
        <w:tc>
          <w:tcPr>
            <w:tcW w:w="1701" w:type="dxa"/>
            <w:tcBorders>
              <w:top w:val="single" w:sz="4" w:space="0" w:color="auto"/>
              <w:left w:val="single" w:sz="4" w:space="0" w:color="auto"/>
              <w:bottom w:val="single" w:sz="4" w:space="0" w:color="auto"/>
              <w:right w:val="single" w:sz="4" w:space="0" w:color="auto"/>
            </w:tcBorders>
            <w:shd w:val="clear" w:color="auto" w:fill="000000"/>
          </w:tcPr>
          <w:p w14:paraId="618C7B84" w14:textId="77777777" w:rsidR="006A0BC4" w:rsidRPr="005C2183" w:rsidRDefault="006A0BC4" w:rsidP="006A0BC4">
            <w:pPr>
              <w:numPr>
                <w:ilvl w:val="12"/>
                <w:numId w:val="0"/>
              </w:numPr>
              <w:rPr>
                <w:rFonts w:cs="Arial"/>
                <w:szCs w:val="22"/>
              </w:rPr>
            </w:pPr>
            <w:r w:rsidRPr="005C2183">
              <w:rPr>
                <w:rFonts w:cs="Arial"/>
                <w:szCs w:val="22"/>
              </w:rPr>
              <w:t>Exception</w:t>
            </w:r>
          </w:p>
        </w:tc>
      </w:tr>
      <w:tr w:rsidR="006A0BC4" w14:paraId="40A1AA78" w14:textId="77777777" w:rsidTr="00836441">
        <w:tc>
          <w:tcPr>
            <w:tcW w:w="5758" w:type="dxa"/>
            <w:tcBorders>
              <w:top w:val="single" w:sz="4" w:space="0" w:color="auto"/>
              <w:bottom w:val="single" w:sz="4" w:space="0" w:color="auto"/>
              <w:right w:val="single" w:sz="4" w:space="0" w:color="auto"/>
            </w:tcBorders>
          </w:tcPr>
          <w:p w14:paraId="2177E756" w14:textId="0392ECDD" w:rsidR="006A0BC4" w:rsidRPr="00CE74FD" w:rsidRDefault="00A26DDE" w:rsidP="00CE74FD">
            <w:pPr>
              <w:rPr>
                <w:rFonts w:eastAsiaTheme="minorHAnsi" w:cs="Arial"/>
                <w:szCs w:val="22"/>
              </w:rPr>
            </w:pPr>
            <w:r w:rsidRPr="00CE74FD">
              <w:rPr>
                <w:rFonts w:eastAsiaTheme="minorHAnsi" w:cs="Arial"/>
                <w:szCs w:val="22"/>
              </w:rPr>
              <w:t>public Object autoInstall(String macAddress, String ipAddress, String serialNumber, String hardwareVersion,</w:t>
            </w:r>
            <w:r w:rsidR="003C41AB" w:rsidRPr="00CE74FD">
              <w:rPr>
                <w:rFonts w:eastAsiaTheme="minorHAnsi" w:cs="Arial"/>
                <w:szCs w:val="22"/>
              </w:rPr>
              <w:t xml:space="preserve"> </w:t>
            </w:r>
            <w:r w:rsidRPr="00CE74FD">
              <w:rPr>
                <w:rFonts w:eastAsiaTheme="minorHAnsi" w:cs="Arial"/>
                <w:szCs w:val="22"/>
              </w:rPr>
              <w:t xml:space="preserve"> String softwareVersion, String uiVersion, String externalIPAddress,</w:t>
            </w:r>
            <w:r w:rsidR="003C41AB" w:rsidRPr="00CE74FD">
              <w:rPr>
                <w:rFonts w:eastAsiaTheme="minorHAnsi" w:cs="Arial"/>
                <w:szCs w:val="22"/>
              </w:rPr>
              <w:t xml:space="preserve"> </w:t>
            </w:r>
            <w:r w:rsidRPr="00CE74FD">
              <w:rPr>
                <w:rFonts w:eastAsiaTheme="minorHAnsi" w:cs="Arial"/>
                <w:szCs w:val="22"/>
              </w:rPr>
              <w:t xml:space="preserve">String supportedModes, String interfaceVersion) </w:t>
            </w:r>
          </w:p>
        </w:tc>
        <w:tc>
          <w:tcPr>
            <w:tcW w:w="1805" w:type="dxa"/>
            <w:tcBorders>
              <w:top w:val="single" w:sz="4" w:space="0" w:color="auto"/>
              <w:left w:val="single" w:sz="4" w:space="0" w:color="auto"/>
              <w:bottom w:val="single" w:sz="4" w:space="0" w:color="auto"/>
              <w:right w:val="single" w:sz="4" w:space="0" w:color="auto"/>
            </w:tcBorders>
          </w:tcPr>
          <w:p w14:paraId="0FF29E6B" w14:textId="7ED4DD65" w:rsidR="006A0BC4" w:rsidRPr="00BE799D" w:rsidRDefault="006A0BC4" w:rsidP="00A26DDE">
            <w:pPr>
              <w:numPr>
                <w:ilvl w:val="12"/>
                <w:numId w:val="0"/>
              </w:numPr>
              <w:rPr>
                <w:rFonts w:eastAsiaTheme="minorHAnsi" w:cs="Arial"/>
                <w:szCs w:val="22"/>
              </w:rPr>
            </w:pPr>
            <w:r w:rsidRPr="00BE799D">
              <w:rPr>
                <w:rFonts w:eastAsiaTheme="minorHAnsi" w:cs="Arial"/>
                <w:szCs w:val="22"/>
              </w:rPr>
              <w:t xml:space="preserve">To </w:t>
            </w:r>
            <w:r w:rsidR="00A26DDE" w:rsidRPr="00BE799D">
              <w:rPr>
                <w:rFonts w:eastAsiaTheme="minorHAnsi" w:cs="Arial"/>
                <w:szCs w:val="22"/>
              </w:rPr>
              <w:t>auto Install</w:t>
            </w:r>
          </w:p>
        </w:tc>
        <w:tc>
          <w:tcPr>
            <w:tcW w:w="1701" w:type="dxa"/>
            <w:tcBorders>
              <w:top w:val="single" w:sz="4" w:space="0" w:color="auto"/>
              <w:left w:val="single" w:sz="4" w:space="0" w:color="auto"/>
              <w:bottom w:val="single" w:sz="4" w:space="0" w:color="auto"/>
            </w:tcBorders>
          </w:tcPr>
          <w:p w14:paraId="69B42FFB" w14:textId="77777777" w:rsidR="006A0BC4" w:rsidRPr="00BE799D" w:rsidRDefault="006A0BC4" w:rsidP="006A0BC4">
            <w:pPr>
              <w:numPr>
                <w:ilvl w:val="12"/>
                <w:numId w:val="0"/>
              </w:numPr>
              <w:rPr>
                <w:rFonts w:eastAsiaTheme="minorHAnsi" w:cs="Arial"/>
                <w:szCs w:val="22"/>
              </w:rPr>
            </w:pPr>
            <w:r w:rsidRPr="00BE799D">
              <w:rPr>
                <w:rFonts w:eastAsiaTheme="minorHAnsi" w:cs="Arial"/>
                <w:szCs w:val="22"/>
              </w:rPr>
              <w:t>None</w:t>
            </w:r>
          </w:p>
        </w:tc>
      </w:tr>
    </w:tbl>
    <w:p w14:paraId="26DDC026" w14:textId="77777777" w:rsidR="006A0BC4" w:rsidRDefault="006A0BC4" w:rsidP="0015506F">
      <w:pPr>
        <w:pStyle w:val="ListParagraph"/>
        <w:rPr>
          <w:rFonts w:cs="Arial"/>
          <w:b/>
          <w:bCs/>
          <w:szCs w:val="22"/>
        </w:rPr>
      </w:pPr>
    </w:p>
    <w:p w14:paraId="41438724" w14:textId="59538468" w:rsidR="007D6446" w:rsidRDefault="007D6446" w:rsidP="0039515D">
      <w:pPr>
        <w:pStyle w:val="ListParagraph"/>
        <w:numPr>
          <w:ilvl w:val="0"/>
          <w:numId w:val="28"/>
        </w:numPr>
        <w:rPr>
          <w:rFonts w:cs="Arial"/>
          <w:b/>
          <w:bCs/>
          <w:szCs w:val="22"/>
        </w:rPr>
      </w:pPr>
      <w:r w:rsidRPr="007D6446">
        <w:rPr>
          <w:rFonts w:cs="Arial"/>
          <w:b/>
          <w:bCs/>
          <w:szCs w:val="22"/>
        </w:rPr>
        <w:t xml:space="preserve">  </w:t>
      </w:r>
      <w:r>
        <w:rPr>
          <w:rFonts w:cs="Arial"/>
          <w:b/>
          <w:bCs/>
          <w:szCs w:val="22"/>
        </w:rPr>
        <w:t>com.</w:t>
      </w:r>
      <w:r w:rsidRPr="007D6446">
        <w:rPr>
          <w:rFonts w:cs="Arial"/>
          <w:b/>
          <w:bCs/>
          <w:szCs w:val="22"/>
        </w:rPr>
        <w:t>nsn</w:t>
      </w:r>
      <w:r>
        <w:rPr>
          <w:rFonts w:cs="Arial"/>
          <w:b/>
          <w:bCs/>
          <w:szCs w:val="22"/>
        </w:rPr>
        <w:t>.</w:t>
      </w:r>
      <w:r w:rsidRPr="007D6446">
        <w:rPr>
          <w:rFonts w:cs="Arial"/>
          <w:b/>
          <w:bCs/>
          <w:szCs w:val="22"/>
        </w:rPr>
        <w:t>urh</w:t>
      </w:r>
      <w:r>
        <w:rPr>
          <w:rFonts w:cs="Arial"/>
          <w:b/>
          <w:bCs/>
          <w:szCs w:val="22"/>
        </w:rPr>
        <w:t>.</w:t>
      </w:r>
      <w:r w:rsidRPr="007D6446">
        <w:rPr>
          <w:rFonts w:cs="Arial"/>
          <w:b/>
          <w:bCs/>
          <w:szCs w:val="22"/>
        </w:rPr>
        <w:t>handlers</w:t>
      </w:r>
      <w:r>
        <w:rPr>
          <w:rFonts w:cs="Arial"/>
          <w:b/>
          <w:bCs/>
          <w:szCs w:val="22"/>
        </w:rPr>
        <w:t>.</w:t>
      </w:r>
      <w:r w:rsidRPr="007D6446">
        <w:rPr>
          <w:rFonts w:cs="Arial"/>
          <w:b/>
          <w:bCs/>
          <w:szCs w:val="22"/>
        </w:rPr>
        <w:t>autoconfig</w:t>
      </w:r>
      <w:r>
        <w:rPr>
          <w:rFonts w:cs="Arial"/>
          <w:b/>
          <w:bCs/>
          <w:szCs w:val="22"/>
        </w:rPr>
        <w:t>.</w:t>
      </w:r>
      <w:r w:rsidRPr="007D6446">
        <w:rPr>
          <w:rFonts w:cs="Arial"/>
          <w:b/>
          <w:bCs/>
          <w:szCs w:val="22"/>
        </w:rPr>
        <w:t>UnassignSTBHandler</w:t>
      </w:r>
    </w:p>
    <w:p w14:paraId="56A4577A" w14:textId="77777777" w:rsidR="007D6446" w:rsidRDefault="007D6446" w:rsidP="007D6446">
      <w:pPr>
        <w:pStyle w:val="ListParagraph"/>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5153"/>
        <w:gridCol w:w="2410"/>
        <w:gridCol w:w="1701"/>
      </w:tblGrid>
      <w:tr w:rsidR="007D6446" w:rsidRPr="005C2183" w14:paraId="60D03A15" w14:textId="77777777" w:rsidTr="00836441">
        <w:tc>
          <w:tcPr>
            <w:tcW w:w="5153" w:type="dxa"/>
            <w:tcBorders>
              <w:top w:val="single" w:sz="4" w:space="0" w:color="auto"/>
              <w:left w:val="single" w:sz="4" w:space="0" w:color="auto"/>
              <w:bottom w:val="single" w:sz="4" w:space="0" w:color="auto"/>
              <w:right w:val="single" w:sz="4" w:space="0" w:color="auto"/>
            </w:tcBorders>
            <w:shd w:val="clear" w:color="auto" w:fill="000000"/>
          </w:tcPr>
          <w:p w14:paraId="79BCD6A2" w14:textId="77777777" w:rsidR="007D6446" w:rsidRPr="006A0BC4" w:rsidRDefault="007D6446" w:rsidP="004413E2">
            <w:pPr>
              <w:pStyle w:val="ListParagraph"/>
              <w:rPr>
                <w:rFonts w:cs="Arial"/>
                <w:b/>
                <w:bCs/>
                <w:szCs w:val="22"/>
              </w:rPr>
            </w:pPr>
            <w:r w:rsidRPr="006A0BC4">
              <w:rPr>
                <w:rFonts w:cs="Arial"/>
                <w:b/>
                <w:bCs/>
                <w:szCs w:val="22"/>
              </w:rPr>
              <w:t>Existing Method</w:t>
            </w:r>
          </w:p>
        </w:tc>
        <w:tc>
          <w:tcPr>
            <w:tcW w:w="2410" w:type="dxa"/>
            <w:tcBorders>
              <w:top w:val="single" w:sz="4" w:space="0" w:color="auto"/>
              <w:left w:val="single" w:sz="4" w:space="0" w:color="auto"/>
              <w:bottom w:val="single" w:sz="4" w:space="0" w:color="auto"/>
              <w:right w:val="single" w:sz="4" w:space="0" w:color="auto"/>
            </w:tcBorders>
            <w:shd w:val="clear" w:color="auto" w:fill="000000"/>
          </w:tcPr>
          <w:p w14:paraId="5C82F398" w14:textId="77777777" w:rsidR="007D6446" w:rsidRPr="005C2183" w:rsidRDefault="007D6446" w:rsidP="004413E2">
            <w:pPr>
              <w:numPr>
                <w:ilvl w:val="12"/>
                <w:numId w:val="0"/>
              </w:numPr>
              <w:rPr>
                <w:rFonts w:cs="Arial"/>
                <w:szCs w:val="22"/>
              </w:rPr>
            </w:pPr>
            <w:r w:rsidRPr="005C2183">
              <w:rPr>
                <w:rFonts w:cs="Arial"/>
                <w:szCs w:val="22"/>
              </w:rPr>
              <w:t xml:space="preserve">                      Description</w:t>
            </w:r>
          </w:p>
        </w:tc>
        <w:tc>
          <w:tcPr>
            <w:tcW w:w="1701" w:type="dxa"/>
            <w:tcBorders>
              <w:top w:val="single" w:sz="4" w:space="0" w:color="auto"/>
              <w:left w:val="single" w:sz="4" w:space="0" w:color="auto"/>
              <w:bottom w:val="single" w:sz="4" w:space="0" w:color="auto"/>
              <w:right w:val="single" w:sz="4" w:space="0" w:color="auto"/>
            </w:tcBorders>
            <w:shd w:val="clear" w:color="auto" w:fill="000000"/>
          </w:tcPr>
          <w:p w14:paraId="26C7FA0B" w14:textId="77777777" w:rsidR="007D6446" w:rsidRPr="005C2183" w:rsidRDefault="007D6446" w:rsidP="004413E2">
            <w:pPr>
              <w:numPr>
                <w:ilvl w:val="12"/>
                <w:numId w:val="0"/>
              </w:numPr>
              <w:rPr>
                <w:rFonts w:cs="Arial"/>
                <w:szCs w:val="22"/>
              </w:rPr>
            </w:pPr>
            <w:r w:rsidRPr="005C2183">
              <w:rPr>
                <w:rFonts w:cs="Arial"/>
                <w:szCs w:val="22"/>
              </w:rPr>
              <w:t>Exception</w:t>
            </w:r>
          </w:p>
        </w:tc>
      </w:tr>
      <w:tr w:rsidR="007D6446" w14:paraId="0624F543" w14:textId="77777777" w:rsidTr="00836441">
        <w:tc>
          <w:tcPr>
            <w:tcW w:w="5153" w:type="dxa"/>
            <w:tcBorders>
              <w:top w:val="single" w:sz="4" w:space="0" w:color="auto"/>
              <w:bottom w:val="single" w:sz="4" w:space="0" w:color="auto"/>
              <w:right w:val="single" w:sz="4" w:space="0" w:color="auto"/>
            </w:tcBorders>
          </w:tcPr>
          <w:p w14:paraId="4B3F77AA" w14:textId="22003288" w:rsidR="007D6446" w:rsidRPr="00CE74FD" w:rsidRDefault="007D6446" w:rsidP="00CE74FD">
            <w:pPr>
              <w:rPr>
                <w:rFonts w:cs="Arial"/>
                <w:szCs w:val="22"/>
              </w:rPr>
            </w:pPr>
            <w:r w:rsidRPr="00CE74FD">
              <w:rPr>
                <w:rFonts w:cs="Arial"/>
                <w:szCs w:val="22"/>
              </w:rPr>
              <w:t xml:space="preserve">public Object unassignSTB(String accountNumber, Long pin, String macAddress, String interfaceVersion) </w:t>
            </w:r>
          </w:p>
          <w:p w14:paraId="6010B480" w14:textId="36BEA7FD" w:rsidR="007D6446" w:rsidRDefault="007D6446" w:rsidP="004413E2">
            <w:pPr>
              <w:numPr>
                <w:ilvl w:val="12"/>
                <w:numId w:val="0"/>
              </w:numPr>
              <w:rPr>
                <w:rFonts w:cs="Arial"/>
                <w:szCs w:val="22"/>
              </w:rPr>
            </w:pPr>
          </w:p>
        </w:tc>
        <w:tc>
          <w:tcPr>
            <w:tcW w:w="2410" w:type="dxa"/>
            <w:tcBorders>
              <w:top w:val="single" w:sz="4" w:space="0" w:color="auto"/>
              <w:left w:val="single" w:sz="4" w:space="0" w:color="auto"/>
              <w:bottom w:val="single" w:sz="4" w:space="0" w:color="auto"/>
              <w:right w:val="single" w:sz="4" w:space="0" w:color="auto"/>
            </w:tcBorders>
          </w:tcPr>
          <w:p w14:paraId="7BE9886F" w14:textId="63617A9C" w:rsidR="007D6446" w:rsidRDefault="007D6446" w:rsidP="004413E2">
            <w:pPr>
              <w:numPr>
                <w:ilvl w:val="12"/>
                <w:numId w:val="0"/>
              </w:numPr>
              <w:rPr>
                <w:rFonts w:cs="Arial"/>
                <w:szCs w:val="22"/>
              </w:rPr>
            </w:pPr>
            <w:r>
              <w:rPr>
                <w:rFonts w:cs="Arial"/>
                <w:szCs w:val="22"/>
              </w:rPr>
              <w:t>To unassignSTB</w:t>
            </w:r>
          </w:p>
        </w:tc>
        <w:tc>
          <w:tcPr>
            <w:tcW w:w="1701" w:type="dxa"/>
            <w:tcBorders>
              <w:top w:val="single" w:sz="4" w:space="0" w:color="auto"/>
              <w:left w:val="single" w:sz="4" w:space="0" w:color="auto"/>
              <w:bottom w:val="single" w:sz="4" w:space="0" w:color="auto"/>
            </w:tcBorders>
          </w:tcPr>
          <w:p w14:paraId="492406C8" w14:textId="77777777" w:rsidR="007D6446" w:rsidRDefault="007D6446" w:rsidP="004413E2">
            <w:pPr>
              <w:numPr>
                <w:ilvl w:val="12"/>
                <w:numId w:val="0"/>
              </w:numPr>
              <w:rPr>
                <w:rFonts w:cs="Arial"/>
                <w:szCs w:val="22"/>
              </w:rPr>
            </w:pPr>
            <w:r>
              <w:rPr>
                <w:rFonts w:cs="Arial"/>
                <w:szCs w:val="22"/>
              </w:rPr>
              <w:t>None</w:t>
            </w:r>
          </w:p>
        </w:tc>
      </w:tr>
    </w:tbl>
    <w:p w14:paraId="29B06CD5" w14:textId="77777777" w:rsidR="007D6446" w:rsidRDefault="007D6446" w:rsidP="0015506F">
      <w:pPr>
        <w:pStyle w:val="ListParagraph"/>
        <w:rPr>
          <w:rFonts w:cs="Arial"/>
          <w:b/>
          <w:bCs/>
          <w:szCs w:val="22"/>
        </w:rPr>
      </w:pPr>
    </w:p>
    <w:p w14:paraId="3D3E61A7" w14:textId="740B7586" w:rsidR="001A5D3A" w:rsidRDefault="001A5D3A" w:rsidP="0039515D">
      <w:pPr>
        <w:pStyle w:val="ListParagraph"/>
        <w:numPr>
          <w:ilvl w:val="0"/>
          <w:numId w:val="28"/>
        </w:numPr>
        <w:rPr>
          <w:rFonts w:cs="Arial"/>
          <w:b/>
          <w:bCs/>
          <w:szCs w:val="22"/>
        </w:rPr>
      </w:pPr>
      <w:r w:rsidRPr="007D6446">
        <w:rPr>
          <w:rFonts w:cs="Arial"/>
          <w:b/>
          <w:bCs/>
          <w:szCs w:val="22"/>
        </w:rPr>
        <w:t xml:space="preserve">  </w:t>
      </w:r>
      <w:r w:rsidR="006349D1" w:rsidRPr="006349D1">
        <w:rPr>
          <w:rFonts w:cs="Arial"/>
          <w:b/>
          <w:bCs/>
          <w:szCs w:val="22"/>
        </w:rPr>
        <w:t>com</w:t>
      </w:r>
      <w:r w:rsidR="006349D1">
        <w:rPr>
          <w:rFonts w:cs="Arial"/>
          <w:b/>
          <w:bCs/>
          <w:szCs w:val="22"/>
        </w:rPr>
        <w:t>.</w:t>
      </w:r>
      <w:r w:rsidR="006349D1" w:rsidRPr="006349D1">
        <w:rPr>
          <w:rFonts w:cs="Arial"/>
          <w:b/>
          <w:bCs/>
          <w:szCs w:val="22"/>
        </w:rPr>
        <w:t>nsn</w:t>
      </w:r>
      <w:r w:rsidR="006349D1">
        <w:rPr>
          <w:rFonts w:cs="Arial"/>
          <w:b/>
          <w:bCs/>
          <w:szCs w:val="22"/>
        </w:rPr>
        <w:t>.</w:t>
      </w:r>
      <w:r w:rsidR="006349D1" w:rsidRPr="006349D1">
        <w:rPr>
          <w:rFonts w:cs="Arial"/>
          <w:b/>
          <w:bCs/>
          <w:szCs w:val="22"/>
        </w:rPr>
        <w:t>udal</w:t>
      </w:r>
      <w:r w:rsidR="006349D1">
        <w:rPr>
          <w:rFonts w:cs="Arial"/>
          <w:b/>
          <w:bCs/>
          <w:szCs w:val="22"/>
        </w:rPr>
        <w:t>.</w:t>
      </w:r>
      <w:r w:rsidR="006349D1" w:rsidRPr="006349D1">
        <w:rPr>
          <w:rFonts w:cs="Arial"/>
          <w:b/>
          <w:bCs/>
          <w:szCs w:val="22"/>
        </w:rPr>
        <w:t>dao</w:t>
      </w:r>
      <w:r w:rsidR="006349D1">
        <w:rPr>
          <w:rFonts w:cs="Arial"/>
          <w:b/>
          <w:bCs/>
          <w:szCs w:val="22"/>
        </w:rPr>
        <w:t>.</w:t>
      </w:r>
      <w:r w:rsidR="006349D1" w:rsidRPr="006349D1">
        <w:rPr>
          <w:rFonts w:cs="Arial"/>
          <w:b/>
          <w:bCs/>
          <w:szCs w:val="22"/>
        </w:rPr>
        <w:t>CompanyDao</w:t>
      </w:r>
    </w:p>
    <w:p w14:paraId="1D351724" w14:textId="77777777" w:rsidR="001A5D3A" w:rsidRDefault="001A5D3A" w:rsidP="001A5D3A">
      <w:pPr>
        <w:pStyle w:val="ListParagraph"/>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5295"/>
        <w:gridCol w:w="2268"/>
        <w:gridCol w:w="1701"/>
      </w:tblGrid>
      <w:tr w:rsidR="001A5D3A" w:rsidRPr="005C2183" w14:paraId="4569318A" w14:textId="77777777" w:rsidTr="00836441">
        <w:tc>
          <w:tcPr>
            <w:tcW w:w="5295" w:type="dxa"/>
            <w:tcBorders>
              <w:top w:val="single" w:sz="4" w:space="0" w:color="auto"/>
              <w:left w:val="single" w:sz="4" w:space="0" w:color="auto"/>
              <w:bottom w:val="single" w:sz="4" w:space="0" w:color="auto"/>
              <w:right w:val="single" w:sz="4" w:space="0" w:color="auto"/>
            </w:tcBorders>
            <w:shd w:val="clear" w:color="auto" w:fill="000000"/>
          </w:tcPr>
          <w:p w14:paraId="18C580E5" w14:textId="0AF8DF61" w:rsidR="001A5D3A" w:rsidRPr="006A0BC4" w:rsidRDefault="001A5D3A" w:rsidP="004413E2">
            <w:pPr>
              <w:pStyle w:val="ListParagraph"/>
              <w:rPr>
                <w:rFonts w:cs="Arial"/>
                <w:b/>
                <w:bCs/>
                <w:szCs w:val="22"/>
              </w:rPr>
            </w:pPr>
            <w:r>
              <w:rPr>
                <w:rFonts w:cs="Arial"/>
                <w:b/>
                <w:bCs/>
                <w:szCs w:val="22"/>
              </w:rPr>
              <w:t xml:space="preserve">Creating </w:t>
            </w:r>
            <w:r w:rsidRPr="006A0BC4">
              <w:rPr>
                <w:rFonts w:cs="Arial"/>
                <w:b/>
                <w:bCs/>
                <w:szCs w:val="22"/>
              </w:rPr>
              <w:t xml:space="preserve"> Method</w:t>
            </w:r>
          </w:p>
        </w:tc>
        <w:tc>
          <w:tcPr>
            <w:tcW w:w="2268" w:type="dxa"/>
            <w:tcBorders>
              <w:top w:val="single" w:sz="4" w:space="0" w:color="auto"/>
              <w:left w:val="single" w:sz="4" w:space="0" w:color="auto"/>
              <w:bottom w:val="single" w:sz="4" w:space="0" w:color="auto"/>
              <w:right w:val="single" w:sz="4" w:space="0" w:color="auto"/>
            </w:tcBorders>
            <w:shd w:val="clear" w:color="auto" w:fill="000000"/>
          </w:tcPr>
          <w:p w14:paraId="6BEE893C" w14:textId="77777777" w:rsidR="001A5D3A" w:rsidRPr="005C2183" w:rsidRDefault="001A5D3A" w:rsidP="004413E2">
            <w:pPr>
              <w:numPr>
                <w:ilvl w:val="12"/>
                <w:numId w:val="0"/>
              </w:numPr>
              <w:rPr>
                <w:rFonts w:cs="Arial"/>
                <w:szCs w:val="22"/>
              </w:rPr>
            </w:pPr>
            <w:r w:rsidRPr="005C2183">
              <w:rPr>
                <w:rFonts w:cs="Arial"/>
                <w:szCs w:val="22"/>
              </w:rPr>
              <w:t xml:space="preserve">                      Description</w:t>
            </w:r>
          </w:p>
        </w:tc>
        <w:tc>
          <w:tcPr>
            <w:tcW w:w="1701" w:type="dxa"/>
            <w:tcBorders>
              <w:top w:val="single" w:sz="4" w:space="0" w:color="auto"/>
              <w:left w:val="single" w:sz="4" w:space="0" w:color="auto"/>
              <w:bottom w:val="single" w:sz="4" w:space="0" w:color="auto"/>
              <w:right w:val="single" w:sz="4" w:space="0" w:color="auto"/>
            </w:tcBorders>
            <w:shd w:val="clear" w:color="auto" w:fill="000000"/>
          </w:tcPr>
          <w:p w14:paraId="3913BDE8" w14:textId="77777777" w:rsidR="001A5D3A" w:rsidRPr="005C2183" w:rsidRDefault="001A5D3A" w:rsidP="004413E2">
            <w:pPr>
              <w:numPr>
                <w:ilvl w:val="12"/>
                <w:numId w:val="0"/>
              </w:numPr>
              <w:rPr>
                <w:rFonts w:cs="Arial"/>
                <w:szCs w:val="22"/>
              </w:rPr>
            </w:pPr>
            <w:r w:rsidRPr="005C2183">
              <w:rPr>
                <w:rFonts w:cs="Arial"/>
                <w:szCs w:val="22"/>
              </w:rPr>
              <w:t>Exception</w:t>
            </w:r>
          </w:p>
        </w:tc>
      </w:tr>
      <w:tr w:rsidR="001A5D3A" w14:paraId="215AB58B" w14:textId="77777777" w:rsidTr="00836441">
        <w:tc>
          <w:tcPr>
            <w:tcW w:w="5295" w:type="dxa"/>
            <w:tcBorders>
              <w:top w:val="single" w:sz="4" w:space="0" w:color="auto"/>
              <w:bottom w:val="single" w:sz="4" w:space="0" w:color="auto"/>
              <w:right w:val="single" w:sz="4" w:space="0" w:color="auto"/>
            </w:tcBorders>
          </w:tcPr>
          <w:p w14:paraId="2AE926B4" w14:textId="71F0AB78" w:rsidR="001A5D3A" w:rsidRDefault="001A5D3A" w:rsidP="004413E2">
            <w:pPr>
              <w:numPr>
                <w:ilvl w:val="12"/>
                <w:numId w:val="0"/>
              </w:numPr>
              <w:rPr>
                <w:rFonts w:cs="Arial"/>
                <w:szCs w:val="22"/>
              </w:rPr>
            </w:pPr>
            <w:r w:rsidRPr="00F64C23">
              <w:rPr>
                <w:rFonts w:cs="Arial"/>
                <w:szCs w:val="22"/>
              </w:rPr>
              <w:t>List&lt;CompanyServer&gt; findActiveCompanyODSServerByServerName(String name)</w:t>
            </w:r>
          </w:p>
        </w:tc>
        <w:tc>
          <w:tcPr>
            <w:tcW w:w="2268" w:type="dxa"/>
            <w:tcBorders>
              <w:top w:val="single" w:sz="4" w:space="0" w:color="auto"/>
              <w:left w:val="single" w:sz="4" w:space="0" w:color="auto"/>
              <w:bottom w:val="single" w:sz="4" w:space="0" w:color="auto"/>
              <w:right w:val="single" w:sz="4" w:space="0" w:color="auto"/>
            </w:tcBorders>
          </w:tcPr>
          <w:p w14:paraId="4D7E9CE2" w14:textId="48168C23" w:rsidR="001A5D3A" w:rsidRDefault="001A5D3A" w:rsidP="00CA38CF">
            <w:pPr>
              <w:numPr>
                <w:ilvl w:val="12"/>
                <w:numId w:val="0"/>
              </w:numPr>
              <w:rPr>
                <w:rFonts w:cs="Arial"/>
                <w:szCs w:val="22"/>
              </w:rPr>
            </w:pPr>
            <w:r>
              <w:rPr>
                <w:rFonts w:cs="Arial"/>
                <w:szCs w:val="22"/>
              </w:rPr>
              <w:t xml:space="preserve">To </w:t>
            </w:r>
            <w:r w:rsidR="00CA38CF">
              <w:rPr>
                <w:rFonts w:cs="Arial"/>
                <w:szCs w:val="22"/>
              </w:rPr>
              <w:t>find activeComapanyODSServerby Server Name</w:t>
            </w:r>
          </w:p>
        </w:tc>
        <w:tc>
          <w:tcPr>
            <w:tcW w:w="1701" w:type="dxa"/>
            <w:tcBorders>
              <w:top w:val="single" w:sz="4" w:space="0" w:color="auto"/>
              <w:left w:val="single" w:sz="4" w:space="0" w:color="auto"/>
              <w:bottom w:val="single" w:sz="4" w:space="0" w:color="auto"/>
            </w:tcBorders>
          </w:tcPr>
          <w:p w14:paraId="0D556D9C" w14:textId="77777777" w:rsidR="001A5D3A" w:rsidRDefault="001A5D3A" w:rsidP="004413E2">
            <w:pPr>
              <w:numPr>
                <w:ilvl w:val="12"/>
                <w:numId w:val="0"/>
              </w:numPr>
              <w:rPr>
                <w:rFonts w:cs="Arial"/>
                <w:szCs w:val="22"/>
              </w:rPr>
            </w:pPr>
            <w:r>
              <w:rPr>
                <w:rFonts w:cs="Arial"/>
                <w:szCs w:val="22"/>
              </w:rPr>
              <w:t>None</w:t>
            </w:r>
          </w:p>
        </w:tc>
      </w:tr>
    </w:tbl>
    <w:p w14:paraId="15642078" w14:textId="77777777" w:rsidR="001A5D3A" w:rsidRDefault="001A5D3A" w:rsidP="0015506F">
      <w:pPr>
        <w:pStyle w:val="ListParagraph"/>
        <w:rPr>
          <w:rFonts w:cs="Arial"/>
          <w:b/>
          <w:bCs/>
          <w:szCs w:val="22"/>
        </w:rPr>
      </w:pPr>
    </w:p>
    <w:p w14:paraId="75127ECA" w14:textId="76A89D86" w:rsidR="005F6B93" w:rsidRDefault="005F6B93" w:rsidP="0039515D">
      <w:pPr>
        <w:pStyle w:val="ListParagraph"/>
        <w:numPr>
          <w:ilvl w:val="0"/>
          <w:numId w:val="28"/>
        </w:numPr>
        <w:rPr>
          <w:rFonts w:cs="Arial"/>
          <w:b/>
          <w:bCs/>
          <w:szCs w:val="22"/>
        </w:rPr>
      </w:pPr>
      <w:r w:rsidRPr="007D6446">
        <w:rPr>
          <w:rFonts w:cs="Arial"/>
          <w:b/>
          <w:bCs/>
          <w:szCs w:val="22"/>
        </w:rPr>
        <w:lastRenderedPageBreak/>
        <w:t xml:space="preserve">  </w:t>
      </w:r>
      <w:r w:rsidRPr="006349D1">
        <w:rPr>
          <w:rFonts w:cs="Arial"/>
          <w:b/>
          <w:bCs/>
          <w:szCs w:val="22"/>
        </w:rPr>
        <w:t>com</w:t>
      </w:r>
      <w:r>
        <w:rPr>
          <w:rFonts w:cs="Arial"/>
          <w:b/>
          <w:bCs/>
          <w:szCs w:val="22"/>
        </w:rPr>
        <w:t>.</w:t>
      </w:r>
      <w:r w:rsidRPr="006349D1">
        <w:rPr>
          <w:rFonts w:cs="Arial"/>
          <w:b/>
          <w:bCs/>
          <w:szCs w:val="22"/>
        </w:rPr>
        <w:t>nsn</w:t>
      </w:r>
      <w:r>
        <w:rPr>
          <w:rFonts w:cs="Arial"/>
          <w:b/>
          <w:bCs/>
          <w:szCs w:val="22"/>
        </w:rPr>
        <w:t>.</w:t>
      </w:r>
      <w:r w:rsidRPr="006349D1">
        <w:rPr>
          <w:rFonts w:cs="Arial"/>
          <w:b/>
          <w:bCs/>
          <w:szCs w:val="22"/>
        </w:rPr>
        <w:t>udal</w:t>
      </w:r>
      <w:r>
        <w:rPr>
          <w:rFonts w:cs="Arial"/>
          <w:b/>
          <w:bCs/>
          <w:szCs w:val="22"/>
        </w:rPr>
        <w:t>.</w:t>
      </w:r>
      <w:r w:rsidRPr="006349D1">
        <w:rPr>
          <w:rFonts w:cs="Arial"/>
          <w:b/>
          <w:bCs/>
          <w:szCs w:val="22"/>
        </w:rPr>
        <w:t>dao</w:t>
      </w:r>
      <w:r>
        <w:rPr>
          <w:rFonts w:cs="Arial"/>
          <w:b/>
          <w:bCs/>
          <w:szCs w:val="22"/>
        </w:rPr>
        <w:t>.</w:t>
      </w:r>
      <w:r w:rsidRPr="006349D1">
        <w:rPr>
          <w:rFonts w:cs="Arial"/>
          <w:b/>
          <w:bCs/>
          <w:szCs w:val="22"/>
        </w:rPr>
        <w:t>CompanyDao</w:t>
      </w:r>
      <w:r>
        <w:rPr>
          <w:rFonts w:cs="Arial"/>
          <w:b/>
          <w:bCs/>
          <w:szCs w:val="22"/>
        </w:rPr>
        <w:t>Impl</w:t>
      </w:r>
    </w:p>
    <w:p w14:paraId="61970EBB" w14:textId="77777777" w:rsidR="005F6B93" w:rsidRDefault="005F6B93" w:rsidP="005F6B93">
      <w:pPr>
        <w:pStyle w:val="ListParagraph"/>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5011"/>
        <w:gridCol w:w="2552"/>
        <w:gridCol w:w="1701"/>
      </w:tblGrid>
      <w:tr w:rsidR="005F6B93" w:rsidRPr="005C2183" w14:paraId="79BDC3DB" w14:textId="77777777" w:rsidTr="00836441">
        <w:tc>
          <w:tcPr>
            <w:tcW w:w="5011" w:type="dxa"/>
            <w:tcBorders>
              <w:top w:val="single" w:sz="4" w:space="0" w:color="auto"/>
              <w:left w:val="single" w:sz="4" w:space="0" w:color="auto"/>
              <w:bottom w:val="single" w:sz="4" w:space="0" w:color="auto"/>
              <w:right w:val="single" w:sz="4" w:space="0" w:color="auto"/>
            </w:tcBorders>
            <w:shd w:val="clear" w:color="auto" w:fill="000000"/>
          </w:tcPr>
          <w:p w14:paraId="7B1D05CE" w14:textId="77777777" w:rsidR="005F6B93" w:rsidRPr="006A0BC4" w:rsidRDefault="005F6B93" w:rsidP="004413E2">
            <w:pPr>
              <w:pStyle w:val="ListParagraph"/>
              <w:rPr>
                <w:rFonts w:cs="Arial"/>
                <w:b/>
                <w:bCs/>
                <w:szCs w:val="22"/>
              </w:rPr>
            </w:pPr>
            <w:r>
              <w:rPr>
                <w:rFonts w:cs="Arial"/>
                <w:b/>
                <w:bCs/>
                <w:szCs w:val="22"/>
              </w:rPr>
              <w:t xml:space="preserve">Creating </w:t>
            </w:r>
            <w:r w:rsidRPr="006A0BC4">
              <w:rPr>
                <w:rFonts w:cs="Arial"/>
                <w:b/>
                <w:bCs/>
                <w:szCs w:val="22"/>
              </w:rPr>
              <w:t xml:space="preserve"> Method</w:t>
            </w:r>
          </w:p>
        </w:tc>
        <w:tc>
          <w:tcPr>
            <w:tcW w:w="2552" w:type="dxa"/>
            <w:tcBorders>
              <w:top w:val="single" w:sz="4" w:space="0" w:color="auto"/>
              <w:left w:val="single" w:sz="4" w:space="0" w:color="auto"/>
              <w:bottom w:val="single" w:sz="4" w:space="0" w:color="auto"/>
              <w:right w:val="single" w:sz="4" w:space="0" w:color="auto"/>
            </w:tcBorders>
            <w:shd w:val="clear" w:color="auto" w:fill="000000"/>
          </w:tcPr>
          <w:p w14:paraId="2374A2EE" w14:textId="77777777" w:rsidR="005F6B93" w:rsidRPr="005C2183" w:rsidRDefault="005F6B93" w:rsidP="004413E2">
            <w:pPr>
              <w:numPr>
                <w:ilvl w:val="12"/>
                <w:numId w:val="0"/>
              </w:numPr>
              <w:rPr>
                <w:rFonts w:cs="Arial"/>
                <w:szCs w:val="22"/>
              </w:rPr>
            </w:pPr>
            <w:r w:rsidRPr="005C2183">
              <w:rPr>
                <w:rFonts w:cs="Arial"/>
                <w:szCs w:val="22"/>
              </w:rPr>
              <w:t xml:space="preserve">                      Description</w:t>
            </w:r>
          </w:p>
        </w:tc>
        <w:tc>
          <w:tcPr>
            <w:tcW w:w="1701" w:type="dxa"/>
            <w:tcBorders>
              <w:top w:val="single" w:sz="4" w:space="0" w:color="auto"/>
              <w:left w:val="single" w:sz="4" w:space="0" w:color="auto"/>
              <w:bottom w:val="single" w:sz="4" w:space="0" w:color="auto"/>
              <w:right w:val="single" w:sz="4" w:space="0" w:color="auto"/>
            </w:tcBorders>
            <w:shd w:val="clear" w:color="auto" w:fill="000000"/>
          </w:tcPr>
          <w:p w14:paraId="4C9B37F0" w14:textId="77777777" w:rsidR="005F6B93" w:rsidRPr="005C2183" w:rsidRDefault="005F6B93" w:rsidP="004413E2">
            <w:pPr>
              <w:numPr>
                <w:ilvl w:val="12"/>
                <w:numId w:val="0"/>
              </w:numPr>
              <w:rPr>
                <w:rFonts w:cs="Arial"/>
                <w:szCs w:val="22"/>
              </w:rPr>
            </w:pPr>
            <w:r w:rsidRPr="005C2183">
              <w:rPr>
                <w:rFonts w:cs="Arial"/>
                <w:szCs w:val="22"/>
              </w:rPr>
              <w:t>Exception</w:t>
            </w:r>
          </w:p>
        </w:tc>
      </w:tr>
      <w:tr w:rsidR="005F6B93" w14:paraId="298975DF" w14:textId="77777777" w:rsidTr="00836441">
        <w:tc>
          <w:tcPr>
            <w:tcW w:w="5011" w:type="dxa"/>
            <w:tcBorders>
              <w:top w:val="single" w:sz="4" w:space="0" w:color="auto"/>
              <w:bottom w:val="single" w:sz="4" w:space="0" w:color="auto"/>
              <w:right w:val="single" w:sz="4" w:space="0" w:color="auto"/>
            </w:tcBorders>
          </w:tcPr>
          <w:p w14:paraId="491EB0EA" w14:textId="209E3F57" w:rsidR="005F6B93" w:rsidRPr="00CE74FD" w:rsidRDefault="005F6B93" w:rsidP="00CE74FD">
            <w:pPr>
              <w:rPr>
                <w:rFonts w:cs="Arial"/>
                <w:szCs w:val="22"/>
              </w:rPr>
            </w:pPr>
            <w:r w:rsidRPr="00CE74FD">
              <w:rPr>
                <w:rFonts w:cs="Arial"/>
                <w:szCs w:val="22"/>
              </w:rPr>
              <w:t>public List&lt;CompanyServer&gt; findActiveCompanyODSS</w:t>
            </w:r>
            <w:r w:rsidR="005A6338">
              <w:rPr>
                <w:rFonts w:cs="Arial"/>
                <w:szCs w:val="22"/>
              </w:rPr>
              <w:t xml:space="preserve">erverByServerName(String name) </w:t>
            </w:r>
          </w:p>
          <w:p w14:paraId="000FA851" w14:textId="3C8B5A94" w:rsidR="005F6B93" w:rsidRDefault="005F6B93" w:rsidP="004413E2">
            <w:pPr>
              <w:numPr>
                <w:ilvl w:val="12"/>
                <w:numId w:val="0"/>
              </w:numPr>
              <w:rPr>
                <w:rFonts w:cs="Arial"/>
                <w:szCs w:val="22"/>
              </w:rPr>
            </w:pPr>
          </w:p>
        </w:tc>
        <w:tc>
          <w:tcPr>
            <w:tcW w:w="2552" w:type="dxa"/>
            <w:tcBorders>
              <w:top w:val="single" w:sz="4" w:space="0" w:color="auto"/>
              <w:left w:val="single" w:sz="4" w:space="0" w:color="auto"/>
              <w:bottom w:val="single" w:sz="4" w:space="0" w:color="auto"/>
              <w:right w:val="single" w:sz="4" w:space="0" w:color="auto"/>
            </w:tcBorders>
          </w:tcPr>
          <w:p w14:paraId="73B8D35C" w14:textId="77777777" w:rsidR="005F6B93" w:rsidRDefault="005F6B93" w:rsidP="004413E2">
            <w:pPr>
              <w:numPr>
                <w:ilvl w:val="12"/>
                <w:numId w:val="0"/>
              </w:numPr>
              <w:rPr>
                <w:rFonts w:cs="Arial"/>
                <w:szCs w:val="22"/>
              </w:rPr>
            </w:pPr>
            <w:r>
              <w:rPr>
                <w:rFonts w:cs="Arial"/>
                <w:szCs w:val="22"/>
              </w:rPr>
              <w:t>To find activeComapanyODSServerby Server Name</w:t>
            </w:r>
          </w:p>
        </w:tc>
        <w:tc>
          <w:tcPr>
            <w:tcW w:w="1701" w:type="dxa"/>
            <w:tcBorders>
              <w:top w:val="single" w:sz="4" w:space="0" w:color="auto"/>
              <w:left w:val="single" w:sz="4" w:space="0" w:color="auto"/>
              <w:bottom w:val="single" w:sz="4" w:space="0" w:color="auto"/>
            </w:tcBorders>
          </w:tcPr>
          <w:p w14:paraId="14916983" w14:textId="77777777" w:rsidR="005F6B93" w:rsidRDefault="005F6B93" w:rsidP="004413E2">
            <w:pPr>
              <w:numPr>
                <w:ilvl w:val="12"/>
                <w:numId w:val="0"/>
              </w:numPr>
              <w:rPr>
                <w:rFonts w:cs="Arial"/>
                <w:szCs w:val="22"/>
              </w:rPr>
            </w:pPr>
            <w:r>
              <w:rPr>
                <w:rFonts w:cs="Arial"/>
                <w:szCs w:val="22"/>
              </w:rPr>
              <w:t>None</w:t>
            </w:r>
          </w:p>
        </w:tc>
      </w:tr>
    </w:tbl>
    <w:p w14:paraId="3F71B08B" w14:textId="77777777" w:rsidR="001A5D3A" w:rsidRDefault="001A5D3A" w:rsidP="0015506F">
      <w:pPr>
        <w:pStyle w:val="ListParagraph"/>
        <w:rPr>
          <w:rFonts w:cs="Arial"/>
          <w:b/>
          <w:bCs/>
          <w:szCs w:val="22"/>
        </w:rPr>
      </w:pPr>
    </w:p>
    <w:p w14:paraId="566B9808" w14:textId="2489261D" w:rsidR="001A5242" w:rsidRDefault="001A5242" w:rsidP="0039515D">
      <w:pPr>
        <w:pStyle w:val="ListParagraph"/>
        <w:numPr>
          <w:ilvl w:val="0"/>
          <w:numId w:val="28"/>
        </w:numPr>
        <w:rPr>
          <w:rFonts w:cs="Arial"/>
          <w:b/>
          <w:bCs/>
          <w:szCs w:val="22"/>
        </w:rPr>
      </w:pPr>
      <w:r>
        <w:rPr>
          <w:rFonts w:cs="Arial"/>
          <w:b/>
          <w:bCs/>
          <w:szCs w:val="22"/>
        </w:rPr>
        <w:t>com.n</w:t>
      </w:r>
      <w:r w:rsidRPr="001A5242">
        <w:rPr>
          <w:rFonts w:cs="Arial"/>
          <w:b/>
          <w:bCs/>
          <w:szCs w:val="22"/>
        </w:rPr>
        <w:t>sn</w:t>
      </w:r>
      <w:r>
        <w:rPr>
          <w:rFonts w:cs="Arial"/>
          <w:b/>
          <w:bCs/>
          <w:szCs w:val="22"/>
        </w:rPr>
        <w:t>.</w:t>
      </w:r>
      <w:r w:rsidRPr="001A5242">
        <w:rPr>
          <w:rFonts w:cs="Arial"/>
          <w:b/>
          <w:bCs/>
          <w:szCs w:val="22"/>
        </w:rPr>
        <w:t>udal</w:t>
      </w:r>
      <w:r>
        <w:rPr>
          <w:rFonts w:cs="Arial"/>
          <w:b/>
          <w:bCs/>
          <w:szCs w:val="22"/>
        </w:rPr>
        <w:t>.</w:t>
      </w:r>
      <w:r w:rsidRPr="001A5242">
        <w:rPr>
          <w:rFonts w:cs="Arial"/>
          <w:b/>
          <w:bCs/>
          <w:szCs w:val="22"/>
        </w:rPr>
        <w:t>model</w:t>
      </w:r>
      <w:r>
        <w:rPr>
          <w:rFonts w:cs="Arial"/>
          <w:b/>
          <w:bCs/>
          <w:szCs w:val="22"/>
        </w:rPr>
        <w:t>.</w:t>
      </w:r>
      <w:r w:rsidRPr="001A5242">
        <w:rPr>
          <w:rFonts w:cs="Arial"/>
          <w:b/>
          <w:bCs/>
          <w:szCs w:val="22"/>
        </w:rPr>
        <w:t>opadevices</w:t>
      </w:r>
      <w:r>
        <w:rPr>
          <w:rFonts w:cs="Arial"/>
          <w:b/>
          <w:bCs/>
          <w:szCs w:val="22"/>
        </w:rPr>
        <w:t>.</w:t>
      </w:r>
      <w:r w:rsidRPr="001A5242">
        <w:rPr>
          <w:rFonts w:cs="Arial"/>
          <w:b/>
          <w:bCs/>
          <w:szCs w:val="22"/>
        </w:rPr>
        <w:t>SubscribersITVDevices</w:t>
      </w:r>
    </w:p>
    <w:p w14:paraId="3C9D09CF" w14:textId="77777777" w:rsidR="006D2DB5" w:rsidRPr="006D2DB5" w:rsidRDefault="006D2DB5" w:rsidP="006D2DB5">
      <w:pPr>
        <w:ind w:left="360"/>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5011"/>
        <w:gridCol w:w="2552"/>
        <w:gridCol w:w="1701"/>
      </w:tblGrid>
      <w:tr w:rsidR="001A5242" w:rsidRPr="005C2183" w14:paraId="64C20EDE" w14:textId="77777777" w:rsidTr="00C1042F">
        <w:tc>
          <w:tcPr>
            <w:tcW w:w="5011" w:type="dxa"/>
            <w:tcBorders>
              <w:top w:val="single" w:sz="4" w:space="0" w:color="auto"/>
              <w:left w:val="single" w:sz="4" w:space="0" w:color="auto"/>
              <w:bottom w:val="single" w:sz="4" w:space="0" w:color="auto"/>
              <w:right w:val="single" w:sz="4" w:space="0" w:color="auto"/>
            </w:tcBorders>
            <w:shd w:val="clear" w:color="auto" w:fill="000000"/>
          </w:tcPr>
          <w:p w14:paraId="78B44C03" w14:textId="77777777" w:rsidR="001A5242" w:rsidRPr="006A0BC4" w:rsidRDefault="001A5242" w:rsidP="004413E2">
            <w:pPr>
              <w:pStyle w:val="ListParagraph"/>
              <w:rPr>
                <w:rFonts w:cs="Arial"/>
                <w:b/>
                <w:bCs/>
                <w:szCs w:val="22"/>
              </w:rPr>
            </w:pPr>
            <w:r>
              <w:rPr>
                <w:rFonts w:cs="Arial"/>
                <w:b/>
                <w:bCs/>
                <w:szCs w:val="22"/>
              </w:rPr>
              <w:t xml:space="preserve">Creating </w:t>
            </w:r>
            <w:r w:rsidRPr="006A0BC4">
              <w:rPr>
                <w:rFonts w:cs="Arial"/>
                <w:b/>
                <w:bCs/>
                <w:szCs w:val="22"/>
              </w:rPr>
              <w:t xml:space="preserve"> </w:t>
            </w:r>
            <w:r>
              <w:rPr>
                <w:rFonts w:cs="Arial"/>
                <w:b/>
                <w:bCs/>
                <w:szCs w:val="22"/>
              </w:rPr>
              <w:t>Attributes</w:t>
            </w:r>
          </w:p>
        </w:tc>
        <w:tc>
          <w:tcPr>
            <w:tcW w:w="2552" w:type="dxa"/>
            <w:tcBorders>
              <w:top w:val="single" w:sz="4" w:space="0" w:color="auto"/>
              <w:left w:val="single" w:sz="4" w:space="0" w:color="auto"/>
              <w:bottom w:val="single" w:sz="4" w:space="0" w:color="auto"/>
              <w:right w:val="single" w:sz="4" w:space="0" w:color="auto"/>
            </w:tcBorders>
            <w:shd w:val="clear" w:color="auto" w:fill="000000"/>
          </w:tcPr>
          <w:p w14:paraId="37D4F884" w14:textId="164C6CA9" w:rsidR="001A5242" w:rsidRPr="005C2183" w:rsidRDefault="00842DD6" w:rsidP="004413E2">
            <w:pPr>
              <w:numPr>
                <w:ilvl w:val="12"/>
                <w:numId w:val="0"/>
              </w:numPr>
              <w:rPr>
                <w:rFonts w:cs="Arial"/>
                <w:szCs w:val="22"/>
              </w:rPr>
            </w:pPr>
            <w:r>
              <w:rPr>
                <w:rFonts w:cs="Arial"/>
                <w:szCs w:val="22"/>
              </w:rPr>
              <w:t xml:space="preserve"> </w:t>
            </w:r>
            <w:r w:rsidR="001A5242">
              <w:rPr>
                <w:b/>
                <w:bCs/>
                <w:i/>
                <w:iCs/>
                <w:color w:val="FFFFFF"/>
                <w:sz w:val="20"/>
              </w:rPr>
              <w:t>Attribute Type</w:t>
            </w:r>
          </w:p>
        </w:tc>
        <w:tc>
          <w:tcPr>
            <w:tcW w:w="1701" w:type="dxa"/>
            <w:tcBorders>
              <w:top w:val="single" w:sz="4" w:space="0" w:color="auto"/>
              <w:left w:val="single" w:sz="4" w:space="0" w:color="auto"/>
              <w:bottom w:val="single" w:sz="4" w:space="0" w:color="auto"/>
              <w:right w:val="single" w:sz="4" w:space="0" w:color="auto"/>
            </w:tcBorders>
            <w:shd w:val="clear" w:color="auto" w:fill="000000"/>
          </w:tcPr>
          <w:p w14:paraId="004EA950" w14:textId="15955AD4" w:rsidR="001A5242" w:rsidRPr="005C2183" w:rsidRDefault="001A5242" w:rsidP="004413E2">
            <w:pPr>
              <w:numPr>
                <w:ilvl w:val="12"/>
                <w:numId w:val="0"/>
              </w:numPr>
              <w:rPr>
                <w:rFonts w:cs="Arial"/>
                <w:szCs w:val="22"/>
              </w:rPr>
            </w:pPr>
            <w:r>
              <w:rPr>
                <w:rFonts w:cs="Arial"/>
                <w:szCs w:val="22"/>
              </w:rPr>
              <w:t>Description</w:t>
            </w:r>
          </w:p>
        </w:tc>
      </w:tr>
      <w:tr w:rsidR="001A5242" w14:paraId="407263FC" w14:textId="77777777" w:rsidTr="00C1042F">
        <w:tc>
          <w:tcPr>
            <w:tcW w:w="5011" w:type="dxa"/>
            <w:tcBorders>
              <w:top w:val="single" w:sz="4" w:space="0" w:color="auto"/>
              <w:bottom w:val="single" w:sz="4" w:space="0" w:color="auto"/>
              <w:right w:val="single" w:sz="4" w:space="0" w:color="auto"/>
            </w:tcBorders>
          </w:tcPr>
          <w:p w14:paraId="4696F587" w14:textId="26CB2B18" w:rsidR="001A5242" w:rsidRPr="00CE74FD" w:rsidRDefault="001A5242" w:rsidP="00CE74FD">
            <w:pPr>
              <w:rPr>
                <w:rFonts w:cs="Arial"/>
                <w:szCs w:val="22"/>
              </w:rPr>
            </w:pPr>
            <w:r w:rsidRPr="00CE74FD">
              <w:rPr>
                <w:rFonts w:cs="Arial"/>
                <w:szCs w:val="22"/>
              </w:rPr>
              <w:t>deviceType</w:t>
            </w:r>
          </w:p>
          <w:p w14:paraId="0B63FBD3" w14:textId="1E9CFC57" w:rsidR="001A5242" w:rsidRDefault="001A5242" w:rsidP="001A5242">
            <w:pPr>
              <w:pStyle w:val="ListParagraph"/>
              <w:rPr>
                <w:rFonts w:cs="Arial"/>
                <w:szCs w:val="22"/>
              </w:rPr>
            </w:pPr>
            <w:r w:rsidRPr="00F64C23">
              <w:rPr>
                <w:rFonts w:cs="Arial"/>
                <w:szCs w:val="22"/>
              </w:rPr>
              <w:tab/>
              <w:t xml:space="preserve">               </w:t>
            </w:r>
          </w:p>
        </w:tc>
        <w:tc>
          <w:tcPr>
            <w:tcW w:w="2552" w:type="dxa"/>
            <w:tcBorders>
              <w:top w:val="single" w:sz="4" w:space="0" w:color="auto"/>
              <w:left w:val="single" w:sz="4" w:space="0" w:color="auto"/>
              <w:bottom w:val="single" w:sz="4" w:space="0" w:color="auto"/>
              <w:right w:val="single" w:sz="4" w:space="0" w:color="auto"/>
            </w:tcBorders>
          </w:tcPr>
          <w:p w14:paraId="15C0979C" w14:textId="0DE35A56" w:rsidR="001A5242" w:rsidRDefault="001A5242" w:rsidP="004413E2">
            <w:pPr>
              <w:numPr>
                <w:ilvl w:val="12"/>
                <w:numId w:val="0"/>
              </w:numPr>
              <w:rPr>
                <w:rFonts w:cs="Arial"/>
                <w:szCs w:val="22"/>
              </w:rPr>
            </w:pPr>
            <w:r w:rsidRPr="00F64C23">
              <w:rPr>
                <w:rFonts w:cs="Arial"/>
                <w:szCs w:val="22"/>
              </w:rPr>
              <w:t>Private DeviceTypes</w:t>
            </w:r>
          </w:p>
        </w:tc>
        <w:tc>
          <w:tcPr>
            <w:tcW w:w="1701" w:type="dxa"/>
            <w:tcBorders>
              <w:top w:val="single" w:sz="4" w:space="0" w:color="auto"/>
              <w:left w:val="single" w:sz="4" w:space="0" w:color="auto"/>
              <w:bottom w:val="single" w:sz="4" w:space="0" w:color="auto"/>
            </w:tcBorders>
          </w:tcPr>
          <w:p w14:paraId="1884F9DD" w14:textId="156E056B" w:rsidR="001A5242" w:rsidRDefault="001A5242" w:rsidP="004413E2">
            <w:pPr>
              <w:numPr>
                <w:ilvl w:val="12"/>
                <w:numId w:val="0"/>
              </w:numPr>
              <w:rPr>
                <w:rFonts w:cs="Arial"/>
                <w:szCs w:val="22"/>
              </w:rPr>
            </w:pPr>
            <w:r>
              <w:rPr>
                <w:rFonts w:cs="Arial"/>
                <w:szCs w:val="22"/>
              </w:rPr>
              <w:t>Device type</w:t>
            </w:r>
          </w:p>
        </w:tc>
      </w:tr>
    </w:tbl>
    <w:p w14:paraId="4861439C" w14:textId="77777777" w:rsidR="001A5242" w:rsidRDefault="001A5242" w:rsidP="0015506F">
      <w:pPr>
        <w:pStyle w:val="ListParagraph"/>
        <w:rPr>
          <w:rFonts w:cs="Arial"/>
          <w:b/>
          <w:bCs/>
          <w:szCs w:val="22"/>
        </w:rPr>
      </w:pPr>
    </w:p>
    <w:p w14:paraId="29A8C9F4" w14:textId="3C87F775" w:rsidR="00422AAE" w:rsidRDefault="00422AAE" w:rsidP="0039515D">
      <w:pPr>
        <w:pStyle w:val="ListParagraph"/>
        <w:numPr>
          <w:ilvl w:val="0"/>
          <w:numId w:val="28"/>
        </w:numPr>
        <w:rPr>
          <w:rFonts w:cs="Arial"/>
          <w:b/>
          <w:bCs/>
          <w:szCs w:val="22"/>
        </w:rPr>
      </w:pPr>
      <w:r>
        <w:rPr>
          <w:rFonts w:cs="Arial"/>
          <w:b/>
          <w:bCs/>
          <w:szCs w:val="22"/>
        </w:rPr>
        <w:t>com.n</w:t>
      </w:r>
      <w:r w:rsidRPr="001A5242">
        <w:rPr>
          <w:rFonts w:cs="Arial"/>
          <w:b/>
          <w:bCs/>
          <w:szCs w:val="22"/>
        </w:rPr>
        <w:t>sn</w:t>
      </w:r>
      <w:r>
        <w:rPr>
          <w:rFonts w:cs="Arial"/>
          <w:b/>
          <w:bCs/>
          <w:szCs w:val="22"/>
        </w:rPr>
        <w:t>.</w:t>
      </w:r>
      <w:r w:rsidRPr="001A5242">
        <w:rPr>
          <w:rFonts w:cs="Arial"/>
          <w:b/>
          <w:bCs/>
          <w:szCs w:val="22"/>
        </w:rPr>
        <w:t>udal</w:t>
      </w:r>
      <w:r>
        <w:rPr>
          <w:rFonts w:cs="Arial"/>
          <w:b/>
          <w:bCs/>
          <w:szCs w:val="22"/>
        </w:rPr>
        <w:t>.</w:t>
      </w:r>
      <w:r w:rsidRPr="001A5242">
        <w:rPr>
          <w:rFonts w:cs="Arial"/>
          <w:b/>
          <w:bCs/>
          <w:szCs w:val="22"/>
        </w:rPr>
        <w:t>model</w:t>
      </w:r>
      <w:r>
        <w:rPr>
          <w:rFonts w:cs="Arial"/>
          <w:b/>
          <w:bCs/>
          <w:szCs w:val="22"/>
        </w:rPr>
        <w:t>.</w:t>
      </w:r>
      <w:r w:rsidRPr="00422AAE">
        <w:rPr>
          <w:rFonts w:cs="Arial"/>
          <w:b/>
          <w:bCs/>
          <w:szCs w:val="22"/>
        </w:rPr>
        <w:t>stb</w:t>
      </w:r>
      <w:r>
        <w:rPr>
          <w:rFonts w:cs="Arial"/>
          <w:b/>
          <w:bCs/>
          <w:szCs w:val="22"/>
        </w:rPr>
        <w:t>.</w:t>
      </w:r>
      <w:r w:rsidRPr="00422AAE">
        <w:rPr>
          <w:rFonts w:cs="Arial"/>
          <w:b/>
          <w:bCs/>
          <w:szCs w:val="22"/>
        </w:rPr>
        <w:t>SetTopBox</w:t>
      </w:r>
    </w:p>
    <w:p w14:paraId="4F0920E4" w14:textId="77777777" w:rsidR="006D2DB5" w:rsidRPr="006D2DB5" w:rsidRDefault="006D2DB5" w:rsidP="006D2DB5">
      <w:pPr>
        <w:ind w:left="360"/>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5011"/>
        <w:gridCol w:w="2552"/>
        <w:gridCol w:w="1701"/>
      </w:tblGrid>
      <w:tr w:rsidR="00422AAE" w:rsidRPr="005C2183" w14:paraId="63E2C014" w14:textId="77777777" w:rsidTr="00C1042F">
        <w:tc>
          <w:tcPr>
            <w:tcW w:w="5011" w:type="dxa"/>
            <w:tcBorders>
              <w:top w:val="single" w:sz="4" w:space="0" w:color="auto"/>
              <w:left w:val="single" w:sz="4" w:space="0" w:color="auto"/>
              <w:bottom w:val="single" w:sz="4" w:space="0" w:color="auto"/>
              <w:right w:val="single" w:sz="4" w:space="0" w:color="auto"/>
            </w:tcBorders>
            <w:shd w:val="clear" w:color="auto" w:fill="000000"/>
          </w:tcPr>
          <w:p w14:paraId="4B584BAA" w14:textId="77777777" w:rsidR="00422AAE" w:rsidRPr="006A0BC4" w:rsidRDefault="00422AAE" w:rsidP="004413E2">
            <w:pPr>
              <w:pStyle w:val="ListParagraph"/>
              <w:rPr>
                <w:rFonts w:cs="Arial"/>
                <w:b/>
                <w:bCs/>
                <w:szCs w:val="22"/>
              </w:rPr>
            </w:pPr>
            <w:r>
              <w:rPr>
                <w:rFonts w:cs="Arial"/>
                <w:b/>
                <w:bCs/>
                <w:szCs w:val="22"/>
              </w:rPr>
              <w:t xml:space="preserve">Creating </w:t>
            </w:r>
            <w:r w:rsidRPr="006A0BC4">
              <w:rPr>
                <w:rFonts w:cs="Arial"/>
                <w:b/>
                <w:bCs/>
                <w:szCs w:val="22"/>
              </w:rPr>
              <w:t xml:space="preserve"> </w:t>
            </w:r>
            <w:r>
              <w:rPr>
                <w:rFonts w:cs="Arial"/>
                <w:b/>
                <w:bCs/>
                <w:szCs w:val="22"/>
              </w:rPr>
              <w:t>Attributes</w:t>
            </w:r>
          </w:p>
        </w:tc>
        <w:tc>
          <w:tcPr>
            <w:tcW w:w="2552" w:type="dxa"/>
            <w:tcBorders>
              <w:top w:val="single" w:sz="4" w:space="0" w:color="auto"/>
              <w:left w:val="single" w:sz="4" w:space="0" w:color="auto"/>
              <w:bottom w:val="single" w:sz="4" w:space="0" w:color="auto"/>
              <w:right w:val="single" w:sz="4" w:space="0" w:color="auto"/>
            </w:tcBorders>
            <w:shd w:val="clear" w:color="auto" w:fill="000000"/>
          </w:tcPr>
          <w:p w14:paraId="155B912D" w14:textId="25AE1119" w:rsidR="00422AAE" w:rsidRPr="005C2183" w:rsidRDefault="00422AAE" w:rsidP="004413E2">
            <w:pPr>
              <w:numPr>
                <w:ilvl w:val="12"/>
                <w:numId w:val="0"/>
              </w:numPr>
              <w:rPr>
                <w:rFonts w:cs="Arial"/>
                <w:szCs w:val="22"/>
              </w:rPr>
            </w:pPr>
            <w:r>
              <w:rPr>
                <w:b/>
                <w:bCs/>
                <w:i/>
                <w:iCs/>
                <w:color w:val="FFFFFF"/>
                <w:sz w:val="20"/>
              </w:rPr>
              <w:t>Attribute Type</w:t>
            </w:r>
          </w:p>
        </w:tc>
        <w:tc>
          <w:tcPr>
            <w:tcW w:w="1701" w:type="dxa"/>
            <w:tcBorders>
              <w:top w:val="single" w:sz="4" w:space="0" w:color="auto"/>
              <w:left w:val="single" w:sz="4" w:space="0" w:color="auto"/>
              <w:bottom w:val="single" w:sz="4" w:space="0" w:color="auto"/>
              <w:right w:val="single" w:sz="4" w:space="0" w:color="auto"/>
            </w:tcBorders>
            <w:shd w:val="clear" w:color="auto" w:fill="000000"/>
          </w:tcPr>
          <w:p w14:paraId="74DD2BB5" w14:textId="77777777" w:rsidR="00422AAE" w:rsidRPr="005C2183" w:rsidRDefault="00422AAE" w:rsidP="004413E2">
            <w:pPr>
              <w:numPr>
                <w:ilvl w:val="12"/>
                <w:numId w:val="0"/>
              </w:numPr>
              <w:rPr>
                <w:rFonts w:cs="Arial"/>
                <w:szCs w:val="22"/>
              </w:rPr>
            </w:pPr>
            <w:r>
              <w:rPr>
                <w:rFonts w:cs="Arial"/>
                <w:szCs w:val="22"/>
              </w:rPr>
              <w:t>Description</w:t>
            </w:r>
          </w:p>
        </w:tc>
      </w:tr>
      <w:tr w:rsidR="00422AAE" w14:paraId="25484428" w14:textId="77777777" w:rsidTr="00C1042F">
        <w:tc>
          <w:tcPr>
            <w:tcW w:w="5011" w:type="dxa"/>
            <w:tcBorders>
              <w:top w:val="single" w:sz="4" w:space="0" w:color="auto"/>
              <w:bottom w:val="single" w:sz="4" w:space="0" w:color="auto"/>
              <w:right w:val="single" w:sz="4" w:space="0" w:color="auto"/>
            </w:tcBorders>
          </w:tcPr>
          <w:p w14:paraId="61C85056" w14:textId="19AE7C83" w:rsidR="00422AAE" w:rsidRPr="00CE74FD" w:rsidRDefault="00422AAE" w:rsidP="00CE74FD">
            <w:pPr>
              <w:rPr>
                <w:rFonts w:cs="Arial"/>
                <w:szCs w:val="22"/>
              </w:rPr>
            </w:pPr>
            <w:r w:rsidRPr="00CE74FD">
              <w:rPr>
                <w:rFonts w:cs="Arial"/>
                <w:szCs w:val="22"/>
              </w:rPr>
              <w:t>stbVMXSync</w:t>
            </w:r>
          </w:p>
        </w:tc>
        <w:tc>
          <w:tcPr>
            <w:tcW w:w="2552" w:type="dxa"/>
            <w:tcBorders>
              <w:top w:val="single" w:sz="4" w:space="0" w:color="auto"/>
              <w:left w:val="single" w:sz="4" w:space="0" w:color="auto"/>
              <w:bottom w:val="single" w:sz="4" w:space="0" w:color="auto"/>
              <w:right w:val="single" w:sz="4" w:space="0" w:color="auto"/>
            </w:tcBorders>
          </w:tcPr>
          <w:p w14:paraId="5CBEE535" w14:textId="119595F9" w:rsidR="00422AAE" w:rsidRDefault="00422AAE" w:rsidP="004413E2">
            <w:pPr>
              <w:numPr>
                <w:ilvl w:val="12"/>
                <w:numId w:val="0"/>
              </w:numPr>
              <w:rPr>
                <w:rFonts w:cs="Arial"/>
                <w:szCs w:val="22"/>
              </w:rPr>
            </w:pPr>
            <w:r w:rsidRPr="00F64C23">
              <w:rPr>
                <w:rFonts w:cs="Arial"/>
                <w:szCs w:val="22"/>
              </w:rPr>
              <w:t>private Long</w:t>
            </w:r>
          </w:p>
        </w:tc>
        <w:tc>
          <w:tcPr>
            <w:tcW w:w="1701" w:type="dxa"/>
            <w:tcBorders>
              <w:top w:val="single" w:sz="4" w:space="0" w:color="auto"/>
              <w:left w:val="single" w:sz="4" w:space="0" w:color="auto"/>
              <w:bottom w:val="single" w:sz="4" w:space="0" w:color="auto"/>
            </w:tcBorders>
          </w:tcPr>
          <w:p w14:paraId="226C06A9" w14:textId="610B4882" w:rsidR="00422AAE" w:rsidRDefault="00422AAE" w:rsidP="004413E2">
            <w:pPr>
              <w:numPr>
                <w:ilvl w:val="12"/>
                <w:numId w:val="0"/>
              </w:numPr>
              <w:rPr>
                <w:rFonts w:cs="Arial"/>
                <w:szCs w:val="22"/>
              </w:rPr>
            </w:pPr>
            <w:r w:rsidRPr="00F64C23">
              <w:rPr>
                <w:rFonts w:cs="Arial"/>
                <w:szCs w:val="22"/>
              </w:rPr>
              <w:t>stbVMXSync</w:t>
            </w:r>
          </w:p>
        </w:tc>
      </w:tr>
      <w:tr w:rsidR="00422AAE" w14:paraId="51779ADC" w14:textId="77777777" w:rsidTr="00C1042F">
        <w:tc>
          <w:tcPr>
            <w:tcW w:w="5011" w:type="dxa"/>
            <w:tcBorders>
              <w:top w:val="single" w:sz="4" w:space="0" w:color="auto"/>
              <w:bottom w:val="single" w:sz="4" w:space="0" w:color="auto"/>
              <w:right w:val="single" w:sz="4" w:space="0" w:color="auto"/>
            </w:tcBorders>
          </w:tcPr>
          <w:p w14:paraId="4C8B24C0" w14:textId="73485CC8" w:rsidR="00422AAE" w:rsidRPr="00CE74FD" w:rsidRDefault="00422AAE" w:rsidP="00CE74FD">
            <w:pPr>
              <w:rPr>
                <w:rFonts w:cs="Arial"/>
                <w:szCs w:val="22"/>
              </w:rPr>
            </w:pPr>
            <w:r w:rsidRPr="00CE74FD">
              <w:rPr>
                <w:rFonts w:cs="Arial"/>
                <w:szCs w:val="22"/>
              </w:rPr>
              <w:t>stbEnableSync</w:t>
            </w:r>
          </w:p>
        </w:tc>
        <w:tc>
          <w:tcPr>
            <w:tcW w:w="2552" w:type="dxa"/>
            <w:tcBorders>
              <w:top w:val="single" w:sz="4" w:space="0" w:color="auto"/>
              <w:left w:val="single" w:sz="4" w:space="0" w:color="auto"/>
              <w:bottom w:val="single" w:sz="4" w:space="0" w:color="auto"/>
              <w:right w:val="single" w:sz="4" w:space="0" w:color="auto"/>
            </w:tcBorders>
          </w:tcPr>
          <w:p w14:paraId="110DBC35" w14:textId="3A1C6097" w:rsidR="00422AAE" w:rsidRPr="00F64C23" w:rsidRDefault="00422AAE" w:rsidP="004413E2">
            <w:pPr>
              <w:numPr>
                <w:ilvl w:val="12"/>
                <w:numId w:val="0"/>
              </w:numPr>
              <w:rPr>
                <w:rFonts w:cs="Arial"/>
                <w:szCs w:val="22"/>
              </w:rPr>
            </w:pPr>
            <w:r w:rsidRPr="00F64C23">
              <w:rPr>
                <w:rFonts w:cs="Arial"/>
                <w:szCs w:val="22"/>
              </w:rPr>
              <w:t>private Long</w:t>
            </w:r>
          </w:p>
        </w:tc>
        <w:tc>
          <w:tcPr>
            <w:tcW w:w="1701" w:type="dxa"/>
            <w:tcBorders>
              <w:top w:val="single" w:sz="4" w:space="0" w:color="auto"/>
              <w:left w:val="single" w:sz="4" w:space="0" w:color="auto"/>
              <w:bottom w:val="single" w:sz="4" w:space="0" w:color="auto"/>
            </w:tcBorders>
          </w:tcPr>
          <w:p w14:paraId="56FA0AA7" w14:textId="022F065C" w:rsidR="00422AAE" w:rsidRDefault="00422AAE" w:rsidP="004413E2">
            <w:pPr>
              <w:numPr>
                <w:ilvl w:val="12"/>
                <w:numId w:val="0"/>
              </w:numPr>
              <w:rPr>
                <w:rFonts w:cs="Arial"/>
                <w:szCs w:val="22"/>
              </w:rPr>
            </w:pPr>
            <w:r w:rsidRPr="00F64C23">
              <w:rPr>
                <w:rFonts w:cs="Arial"/>
                <w:szCs w:val="22"/>
              </w:rPr>
              <w:t>stbEnableSync</w:t>
            </w:r>
          </w:p>
        </w:tc>
      </w:tr>
      <w:tr w:rsidR="00422AAE" w14:paraId="781D5127" w14:textId="77777777" w:rsidTr="00C1042F">
        <w:tc>
          <w:tcPr>
            <w:tcW w:w="5011" w:type="dxa"/>
            <w:tcBorders>
              <w:top w:val="single" w:sz="4" w:space="0" w:color="auto"/>
              <w:bottom w:val="single" w:sz="4" w:space="0" w:color="auto"/>
              <w:right w:val="single" w:sz="4" w:space="0" w:color="auto"/>
            </w:tcBorders>
          </w:tcPr>
          <w:p w14:paraId="58788705" w14:textId="2597B4CE" w:rsidR="00422AAE" w:rsidRPr="00CE74FD" w:rsidRDefault="00422AAE" w:rsidP="00CE74FD">
            <w:pPr>
              <w:rPr>
                <w:rFonts w:cs="Arial"/>
                <w:szCs w:val="22"/>
              </w:rPr>
            </w:pPr>
            <w:r w:rsidRPr="00CE74FD">
              <w:rPr>
                <w:rFonts w:cs="Arial"/>
                <w:szCs w:val="22"/>
              </w:rPr>
              <w:t>stbDisableSync</w:t>
            </w:r>
          </w:p>
        </w:tc>
        <w:tc>
          <w:tcPr>
            <w:tcW w:w="2552" w:type="dxa"/>
            <w:tcBorders>
              <w:top w:val="single" w:sz="4" w:space="0" w:color="auto"/>
              <w:left w:val="single" w:sz="4" w:space="0" w:color="auto"/>
              <w:bottom w:val="single" w:sz="4" w:space="0" w:color="auto"/>
              <w:right w:val="single" w:sz="4" w:space="0" w:color="auto"/>
            </w:tcBorders>
          </w:tcPr>
          <w:p w14:paraId="22E0A1A9" w14:textId="47FFFC88" w:rsidR="00422AAE" w:rsidRPr="00F64C23" w:rsidRDefault="00422AAE" w:rsidP="004413E2">
            <w:pPr>
              <w:numPr>
                <w:ilvl w:val="12"/>
                <w:numId w:val="0"/>
              </w:numPr>
              <w:rPr>
                <w:rFonts w:cs="Arial"/>
                <w:szCs w:val="22"/>
              </w:rPr>
            </w:pPr>
            <w:r w:rsidRPr="00F64C23">
              <w:rPr>
                <w:rFonts w:cs="Arial"/>
                <w:szCs w:val="22"/>
              </w:rPr>
              <w:t>private Long</w:t>
            </w:r>
          </w:p>
        </w:tc>
        <w:tc>
          <w:tcPr>
            <w:tcW w:w="1701" w:type="dxa"/>
            <w:tcBorders>
              <w:top w:val="single" w:sz="4" w:space="0" w:color="auto"/>
              <w:left w:val="single" w:sz="4" w:space="0" w:color="auto"/>
              <w:bottom w:val="single" w:sz="4" w:space="0" w:color="auto"/>
            </w:tcBorders>
          </w:tcPr>
          <w:p w14:paraId="1EA697E1" w14:textId="1093C0B0" w:rsidR="00422AAE" w:rsidRDefault="00422AAE" w:rsidP="004413E2">
            <w:pPr>
              <w:numPr>
                <w:ilvl w:val="12"/>
                <w:numId w:val="0"/>
              </w:numPr>
              <w:rPr>
                <w:rFonts w:cs="Arial"/>
                <w:szCs w:val="22"/>
              </w:rPr>
            </w:pPr>
            <w:r w:rsidRPr="00F64C23">
              <w:rPr>
                <w:rFonts w:cs="Arial"/>
                <w:szCs w:val="22"/>
              </w:rPr>
              <w:t>stbDisableSync</w:t>
            </w:r>
          </w:p>
        </w:tc>
      </w:tr>
      <w:tr w:rsidR="00422AAE" w14:paraId="767287B0" w14:textId="77777777" w:rsidTr="00C1042F">
        <w:tc>
          <w:tcPr>
            <w:tcW w:w="5011" w:type="dxa"/>
            <w:tcBorders>
              <w:top w:val="single" w:sz="4" w:space="0" w:color="auto"/>
              <w:bottom w:val="single" w:sz="4" w:space="0" w:color="auto"/>
              <w:right w:val="single" w:sz="4" w:space="0" w:color="auto"/>
            </w:tcBorders>
          </w:tcPr>
          <w:p w14:paraId="49959679" w14:textId="31C04E2C" w:rsidR="00422AAE" w:rsidRPr="00CE74FD" w:rsidRDefault="00422AAE" w:rsidP="00CE74FD">
            <w:pPr>
              <w:rPr>
                <w:rFonts w:cs="Arial"/>
                <w:szCs w:val="22"/>
              </w:rPr>
            </w:pPr>
            <w:r w:rsidRPr="00CE74FD">
              <w:rPr>
                <w:rFonts w:cs="Arial"/>
                <w:szCs w:val="22"/>
              </w:rPr>
              <w:t>stbSubscriberVMXSync</w:t>
            </w:r>
          </w:p>
        </w:tc>
        <w:tc>
          <w:tcPr>
            <w:tcW w:w="2552" w:type="dxa"/>
            <w:tcBorders>
              <w:top w:val="single" w:sz="4" w:space="0" w:color="auto"/>
              <w:left w:val="single" w:sz="4" w:space="0" w:color="auto"/>
              <w:bottom w:val="single" w:sz="4" w:space="0" w:color="auto"/>
              <w:right w:val="single" w:sz="4" w:space="0" w:color="auto"/>
            </w:tcBorders>
          </w:tcPr>
          <w:p w14:paraId="0ABA8244" w14:textId="7C8C69B5" w:rsidR="00422AAE" w:rsidRPr="00F64C23" w:rsidRDefault="00422AAE" w:rsidP="004413E2">
            <w:pPr>
              <w:numPr>
                <w:ilvl w:val="12"/>
                <w:numId w:val="0"/>
              </w:numPr>
              <w:rPr>
                <w:rFonts w:cs="Arial"/>
                <w:szCs w:val="22"/>
              </w:rPr>
            </w:pPr>
            <w:r w:rsidRPr="00F64C23">
              <w:rPr>
                <w:rFonts w:cs="Arial"/>
                <w:szCs w:val="22"/>
              </w:rPr>
              <w:t>private Long</w:t>
            </w:r>
          </w:p>
        </w:tc>
        <w:tc>
          <w:tcPr>
            <w:tcW w:w="1701" w:type="dxa"/>
            <w:tcBorders>
              <w:top w:val="single" w:sz="4" w:space="0" w:color="auto"/>
              <w:left w:val="single" w:sz="4" w:space="0" w:color="auto"/>
              <w:bottom w:val="single" w:sz="4" w:space="0" w:color="auto"/>
            </w:tcBorders>
          </w:tcPr>
          <w:p w14:paraId="30242A2B" w14:textId="4A931E83" w:rsidR="00422AAE" w:rsidRDefault="00422AAE" w:rsidP="004413E2">
            <w:pPr>
              <w:numPr>
                <w:ilvl w:val="12"/>
                <w:numId w:val="0"/>
              </w:numPr>
              <w:rPr>
                <w:rFonts w:cs="Arial"/>
                <w:szCs w:val="22"/>
              </w:rPr>
            </w:pPr>
            <w:r w:rsidRPr="00F64C23">
              <w:rPr>
                <w:rFonts w:cs="Arial"/>
                <w:szCs w:val="22"/>
              </w:rPr>
              <w:t>stbSubscriberVMXSync</w:t>
            </w:r>
          </w:p>
        </w:tc>
      </w:tr>
    </w:tbl>
    <w:p w14:paraId="41C22E1B" w14:textId="77777777" w:rsidR="00C0280D" w:rsidRDefault="00C0280D" w:rsidP="0015506F">
      <w:pPr>
        <w:pStyle w:val="ListParagraph"/>
        <w:rPr>
          <w:rFonts w:cs="Arial"/>
          <w:b/>
          <w:bCs/>
          <w:szCs w:val="22"/>
        </w:rPr>
      </w:pPr>
    </w:p>
    <w:p w14:paraId="3ADEC7B4" w14:textId="01E7131E" w:rsidR="00422AAE" w:rsidRDefault="00422AAE" w:rsidP="0039515D">
      <w:pPr>
        <w:pStyle w:val="ListParagraph"/>
        <w:numPr>
          <w:ilvl w:val="0"/>
          <w:numId w:val="28"/>
        </w:numPr>
        <w:rPr>
          <w:rFonts w:cs="Arial"/>
          <w:b/>
          <w:bCs/>
          <w:szCs w:val="22"/>
        </w:rPr>
      </w:pPr>
      <w:r>
        <w:rPr>
          <w:rFonts w:cs="Arial"/>
          <w:b/>
          <w:bCs/>
          <w:szCs w:val="22"/>
        </w:rPr>
        <w:t>com.</w:t>
      </w:r>
      <w:r w:rsidRPr="00422AAE">
        <w:rPr>
          <w:rFonts w:cs="Arial"/>
          <w:b/>
          <w:bCs/>
          <w:szCs w:val="22"/>
        </w:rPr>
        <w:t>nsn</w:t>
      </w:r>
      <w:r>
        <w:rPr>
          <w:rFonts w:cs="Arial"/>
          <w:b/>
          <w:bCs/>
          <w:szCs w:val="22"/>
        </w:rPr>
        <w:t>.</w:t>
      </w:r>
      <w:r w:rsidRPr="00422AAE">
        <w:rPr>
          <w:rFonts w:cs="Arial"/>
          <w:b/>
          <w:bCs/>
          <w:szCs w:val="22"/>
        </w:rPr>
        <w:t>udal</w:t>
      </w:r>
      <w:r>
        <w:rPr>
          <w:rFonts w:cs="Arial"/>
          <w:b/>
          <w:bCs/>
          <w:szCs w:val="22"/>
        </w:rPr>
        <w:t>.</w:t>
      </w:r>
      <w:r w:rsidRPr="00422AAE">
        <w:rPr>
          <w:rFonts w:cs="Arial"/>
          <w:b/>
          <w:bCs/>
          <w:szCs w:val="22"/>
        </w:rPr>
        <w:t>model</w:t>
      </w:r>
      <w:r>
        <w:rPr>
          <w:rFonts w:cs="Arial"/>
          <w:b/>
          <w:bCs/>
          <w:szCs w:val="22"/>
        </w:rPr>
        <w:t>.transactions.</w:t>
      </w:r>
      <w:r w:rsidRPr="00422AAE">
        <w:rPr>
          <w:rFonts w:cs="Arial"/>
          <w:b/>
          <w:bCs/>
          <w:szCs w:val="22"/>
        </w:rPr>
        <w:t>Transaction</w:t>
      </w:r>
    </w:p>
    <w:p w14:paraId="664DE357" w14:textId="45089E00" w:rsidR="00422AAE" w:rsidRDefault="00422AAE" w:rsidP="00422AAE">
      <w:pPr>
        <w:pStyle w:val="ListParagraph"/>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5011"/>
        <w:gridCol w:w="2552"/>
        <w:gridCol w:w="1701"/>
      </w:tblGrid>
      <w:tr w:rsidR="00422AAE" w:rsidRPr="005C2183" w14:paraId="0F8C65D7" w14:textId="77777777" w:rsidTr="00C1042F">
        <w:tc>
          <w:tcPr>
            <w:tcW w:w="5011" w:type="dxa"/>
            <w:tcBorders>
              <w:top w:val="single" w:sz="4" w:space="0" w:color="auto"/>
              <w:left w:val="single" w:sz="4" w:space="0" w:color="auto"/>
              <w:bottom w:val="single" w:sz="4" w:space="0" w:color="auto"/>
              <w:right w:val="single" w:sz="4" w:space="0" w:color="auto"/>
            </w:tcBorders>
            <w:shd w:val="clear" w:color="auto" w:fill="000000"/>
          </w:tcPr>
          <w:p w14:paraId="55176E60" w14:textId="77777777" w:rsidR="00422AAE" w:rsidRPr="006A0BC4" w:rsidRDefault="00422AAE" w:rsidP="004413E2">
            <w:pPr>
              <w:pStyle w:val="ListParagraph"/>
              <w:rPr>
                <w:rFonts w:cs="Arial"/>
                <w:b/>
                <w:bCs/>
                <w:szCs w:val="22"/>
              </w:rPr>
            </w:pPr>
            <w:r>
              <w:rPr>
                <w:rFonts w:cs="Arial"/>
                <w:b/>
                <w:bCs/>
                <w:szCs w:val="22"/>
              </w:rPr>
              <w:t xml:space="preserve">Creating </w:t>
            </w:r>
            <w:r w:rsidRPr="006A0BC4">
              <w:rPr>
                <w:rFonts w:cs="Arial"/>
                <w:b/>
                <w:bCs/>
                <w:szCs w:val="22"/>
              </w:rPr>
              <w:t xml:space="preserve"> </w:t>
            </w:r>
            <w:r>
              <w:rPr>
                <w:rFonts w:cs="Arial"/>
                <w:b/>
                <w:bCs/>
                <w:szCs w:val="22"/>
              </w:rPr>
              <w:t>Attributes</w:t>
            </w:r>
          </w:p>
        </w:tc>
        <w:tc>
          <w:tcPr>
            <w:tcW w:w="2552" w:type="dxa"/>
            <w:tcBorders>
              <w:top w:val="single" w:sz="4" w:space="0" w:color="auto"/>
              <w:left w:val="single" w:sz="4" w:space="0" w:color="auto"/>
              <w:bottom w:val="single" w:sz="4" w:space="0" w:color="auto"/>
              <w:right w:val="single" w:sz="4" w:space="0" w:color="auto"/>
            </w:tcBorders>
            <w:shd w:val="clear" w:color="auto" w:fill="000000"/>
          </w:tcPr>
          <w:p w14:paraId="7EF236AF" w14:textId="58D9BC71" w:rsidR="00422AAE" w:rsidRPr="005C2183" w:rsidRDefault="00422AAE" w:rsidP="004413E2">
            <w:pPr>
              <w:numPr>
                <w:ilvl w:val="12"/>
                <w:numId w:val="0"/>
              </w:numPr>
              <w:rPr>
                <w:rFonts w:cs="Arial"/>
                <w:szCs w:val="22"/>
              </w:rPr>
            </w:pPr>
            <w:r w:rsidRPr="005C2183">
              <w:rPr>
                <w:rFonts w:cs="Arial"/>
                <w:szCs w:val="22"/>
              </w:rPr>
              <w:t xml:space="preserve"> </w:t>
            </w:r>
            <w:r>
              <w:rPr>
                <w:b/>
                <w:bCs/>
                <w:i/>
                <w:iCs/>
                <w:color w:val="FFFFFF"/>
                <w:sz w:val="20"/>
              </w:rPr>
              <w:t>Attribute Type</w:t>
            </w:r>
          </w:p>
        </w:tc>
        <w:tc>
          <w:tcPr>
            <w:tcW w:w="1701" w:type="dxa"/>
            <w:tcBorders>
              <w:top w:val="single" w:sz="4" w:space="0" w:color="auto"/>
              <w:left w:val="single" w:sz="4" w:space="0" w:color="auto"/>
              <w:bottom w:val="single" w:sz="4" w:space="0" w:color="auto"/>
              <w:right w:val="single" w:sz="4" w:space="0" w:color="auto"/>
            </w:tcBorders>
            <w:shd w:val="clear" w:color="auto" w:fill="000000"/>
          </w:tcPr>
          <w:p w14:paraId="2D28C14D" w14:textId="77777777" w:rsidR="00422AAE" w:rsidRPr="005C2183" w:rsidRDefault="00422AAE" w:rsidP="004413E2">
            <w:pPr>
              <w:numPr>
                <w:ilvl w:val="12"/>
                <w:numId w:val="0"/>
              </w:numPr>
              <w:rPr>
                <w:rFonts w:cs="Arial"/>
                <w:szCs w:val="22"/>
              </w:rPr>
            </w:pPr>
            <w:r>
              <w:rPr>
                <w:rFonts w:cs="Arial"/>
                <w:szCs w:val="22"/>
              </w:rPr>
              <w:t>Description</w:t>
            </w:r>
          </w:p>
        </w:tc>
      </w:tr>
      <w:tr w:rsidR="00422AAE" w14:paraId="09AE4BAD" w14:textId="77777777" w:rsidTr="00C1042F">
        <w:tc>
          <w:tcPr>
            <w:tcW w:w="5011" w:type="dxa"/>
            <w:tcBorders>
              <w:top w:val="single" w:sz="4" w:space="0" w:color="auto"/>
              <w:bottom w:val="single" w:sz="4" w:space="0" w:color="auto"/>
              <w:right w:val="single" w:sz="4" w:space="0" w:color="auto"/>
            </w:tcBorders>
          </w:tcPr>
          <w:p w14:paraId="182BABCB" w14:textId="66733185" w:rsidR="00422AAE" w:rsidRPr="00CE74FD" w:rsidRDefault="00422AAE" w:rsidP="00CE74FD">
            <w:pPr>
              <w:rPr>
                <w:rFonts w:cs="Arial"/>
                <w:szCs w:val="22"/>
              </w:rPr>
            </w:pPr>
            <w:r w:rsidRPr="00CE74FD">
              <w:rPr>
                <w:rFonts w:cs="Arial"/>
                <w:szCs w:val="22"/>
              </w:rPr>
              <w:t>vmxSync</w:t>
            </w:r>
          </w:p>
        </w:tc>
        <w:tc>
          <w:tcPr>
            <w:tcW w:w="2552" w:type="dxa"/>
            <w:tcBorders>
              <w:top w:val="single" w:sz="4" w:space="0" w:color="auto"/>
              <w:left w:val="single" w:sz="4" w:space="0" w:color="auto"/>
              <w:bottom w:val="single" w:sz="4" w:space="0" w:color="auto"/>
              <w:right w:val="single" w:sz="4" w:space="0" w:color="auto"/>
            </w:tcBorders>
          </w:tcPr>
          <w:p w14:paraId="5E6A578C" w14:textId="77777777" w:rsidR="00422AAE" w:rsidRDefault="00422AAE" w:rsidP="004413E2">
            <w:pPr>
              <w:numPr>
                <w:ilvl w:val="12"/>
                <w:numId w:val="0"/>
              </w:numPr>
              <w:rPr>
                <w:rFonts w:cs="Arial"/>
                <w:szCs w:val="22"/>
              </w:rPr>
            </w:pPr>
            <w:r w:rsidRPr="00F64C23">
              <w:rPr>
                <w:rFonts w:cs="Arial"/>
                <w:szCs w:val="22"/>
              </w:rPr>
              <w:t>private Long</w:t>
            </w:r>
          </w:p>
        </w:tc>
        <w:tc>
          <w:tcPr>
            <w:tcW w:w="1701" w:type="dxa"/>
            <w:tcBorders>
              <w:top w:val="single" w:sz="4" w:space="0" w:color="auto"/>
              <w:left w:val="single" w:sz="4" w:space="0" w:color="auto"/>
              <w:bottom w:val="single" w:sz="4" w:space="0" w:color="auto"/>
            </w:tcBorders>
          </w:tcPr>
          <w:p w14:paraId="30AD76AB" w14:textId="61690D40" w:rsidR="00422AAE" w:rsidRDefault="00422AAE" w:rsidP="004413E2">
            <w:pPr>
              <w:numPr>
                <w:ilvl w:val="12"/>
                <w:numId w:val="0"/>
              </w:numPr>
              <w:rPr>
                <w:rFonts w:cs="Arial"/>
                <w:szCs w:val="22"/>
              </w:rPr>
            </w:pPr>
            <w:r w:rsidRPr="00F64C23">
              <w:rPr>
                <w:rFonts w:cs="Arial"/>
                <w:szCs w:val="22"/>
              </w:rPr>
              <w:t>vmxSync</w:t>
            </w:r>
          </w:p>
        </w:tc>
      </w:tr>
      <w:tr w:rsidR="00422AAE" w14:paraId="5267344D" w14:textId="77777777" w:rsidTr="00C1042F">
        <w:tc>
          <w:tcPr>
            <w:tcW w:w="5011" w:type="dxa"/>
            <w:tcBorders>
              <w:top w:val="single" w:sz="4" w:space="0" w:color="auto"/>
              <w:bottom w:val="single" w:sz="4" w:space="0" w:color="auto"/>
              <w:right w:val="single" w:sz="4" w:space="0" w:color="auto"/>
            </w:tcBorders>
          </w:tcPr>
          <w:p w14:paraId="3D375CE3" w14:textId="42CD6E6B" w:rsidR="00422AAE" w:rsidRPr="00422AAE" w:rsidRDefault="00422AAE" w:rsidP="004413E2">
            <w:pPr>
              <w:pStyle w:val="ListParagraph"/>
              <w:rPr>
                <w:rFonts w:cs="Arial"/>
                <w:b/>
                <w:bCs/>
                <w:szCs w:val="22"/>
              </w:rPr>
            </w:pPr>
          </w:p>
        </w:tc>
        <w:tc>
          <w:tcPr>
            <w:tcW w:w="2552" w:type="dxa"/>
            <w:tcBorders>
              <w:top w:val="single" w:sz="4" w:space="0" w:color="auto"/>
              <w:left w:val="single" w:sz="4" w:space="0" w:color="auto"/>
              <w:bottom w:val="single" w:sz="4" w:space="0" w:color="auto"/>
              <w:right w:val="single" w:sz="4" w:space="0" w:color="auto"/>
            </w:tcBorders>
          </w:tcPr>
          <w:p w14:paraId="0FF348CF" w14:textId="3A935FC2" w:rsidR="00422AAE" w:rsidRPr="001A5242" w:rsidRDefault="00422AAE" w:rsidP="004413E2">
            <w:pPr>
              <w:numPr>
                <w:ilvl w:val="12"/>
                <w:numId w:val="0"/>
              </w:numPr>
              <w:rPr>
                <w:rFonts w:cs="Arial"/>
                <w:b/>
                <w:bCs/>
                <w:szCs w:val="22"/>
              </w:rPr>
            </w:pPr>
          </w:p>
        </w:tc>
        <w:tc>
          <w:tcPr>
            <w:tcW w:w="1701" w:type="dxa"/>
            <w:tcBorders>
              <w:top w:val="single" w:sz="4" w:space="0" w:color="auto"/>
              <w:left w:val="single" w:sz="4" w:space="0" w:color="auto"/>
              <w:bottom w:val="single" w:sz="4" w:space="0" w:color="auto"/>
            </w:tcBorders>
          </w:tcPr>
          <w:p w14:paraId="033CE699" w14:textId="04C95375" w:rsidR="00422AAE" w:rsidRDefault="00422AAE" w:rsidP="004413E2">
            <w:pPr>
              <w:numPr>
                <w:ilvl w:val="12"/>
                <w:numId w:val="0"/>
              </w:numPr>
              <w:rPr>
                <w:rFonts w:cs="Arial"/>
                <w:szCs w:val="22"/>
              </w:rPr>
            </w:pPr>
          </w:p>
        </w:tc>
      </w:tr>
    </w:tbl>
    <w:p w14:paraId="5C4E5B12" w14:textId="77777777" w:rsidR="00422AAE" w:rsidRPr="00422AAE" w:rsidRDefault="00422AAE" w:rsidP="00422AAE">
      <w:pPr>
        <w:pStyle w:val="ListParagraph"/>
        <w:rPr>
          <w:rFonts w:cs="Arial"/>
          <w:bCs/>
          <w:szCs w:val="22"/>
        </w:rPr>
      </w:pPr>
    </w:p>
    <w:tbl>
      <w:tblPr>
        <w:tblW w:w="0" w:type="auto"/>
        <w:tblInd w:w="198" w:type="dxa"/>
        <w:tblCellMar>
          <w:left w:w="0" w:type="dxa"/>
          <w:right w:w="0" w:type="dxa"/>
        </w:tblCellMar>
        <w:tblLook w:val="04A0" w:firstRow="1" w:lastRow="0" w:firstColumn="1" w:lastColumn="0" w:noHBand="0" w:noVBand="1"/>
      </w:tblPr>
      <w:tblGrid>
        <w:gridCol w:w="2701"/>
        <w:gridCol w:w="4371"/>
        <w:gridCol w:w="2194"/>
      </w:tblGrid>
      <w:tr w:rsidR="00422AAE" w14:paraId="2A299E49" w14:textId="77777777" w:rsidTr="00F32F74">
        <w:tc>
          <w:tcPr>
            <w:tcW w:w="2701"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5C41FFAF" w14:textId="77777777" w:rsidR="00422AAE" w:rsidRDefault="00422AAE" w:rsidP="004413E2">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371"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6AFAB656" w14:textId="77777777" w:rsidR="00422AAE" w:rsidRDefault="00422AAE" w:rsidP="004413E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94"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2F31F24F" w14:textId="77777777" w:rsidR="00422AAE" w:rsidRDefault="00422AAE" w:rsidP="004413E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422AAE" w14:paraId="1B230FD0" w14:textId="77777777" w:rsidTr="00F32F74">
        <w:tc>
          <w:tcPr>
            <w:tcW w:w="270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9AA2B57" w14:textId="77777777" w:rsidR="00422AAE" w:rsidRDefault="00422AAE" w:rsidP="004413E2">
            <w:pPr>
              <w:spacing w:line="276" w:lineRule="auto"/>
              <w:rPr>
                <w:rFonts w:eastAsiaTheme="minorHAnsi" w:cs="Arial"/>
                <w:szCs w:val="22"/>
              </w:rPr>
            </w:pPr>
            <w:r>
              <w:t>public getXXX()</w:t>
            </w:r>
          </w:p>
        </w:tc>
        <w:tc>
          <w:tcPr>
            <w:tcW w:w="4371" w:type="dxa"/>
            <w:tcBorders>
              <w:top w:val="nil"/>
              <w:left w:val="nil"/>
              <w:bottom w:val="single" w:sz="8" w:space="0" w:color="auto"/>
              <w:right w:val="single" w:sz="8" w:space="0" w:color="auto"/>
            </w:tcBorders>
            <w:tcMar>
              <w:top w:w="0" w:type="dxa"/>
              <w:left w:w="108" w:type="dxa"/>
              <w:bottom w:w="0" w:type="dxa"/>
              <w:right w:w="108" w:type="dxa"/>
            </w:tcMar>
            <w:hideMark/>
          </w:tcPr>
          <w:p w14:paraId="304D73C3" w14:textId="77777777" w:rsidR="00422AAE" w:rsidRDefault="00422AAE" w:rsidP="004413E2">
            <w:pPr>
              <w:spacing w:line="276" w:lineRule="auto"/>
              <w:rPr>
                <w:rFonts w:eastAsiaTheme="minorHAnsi" w:cs="Arial"/>
                <w:szCs w:val="22"/>
              </w:rPr>
            </w:pPr>
            <w:r>
              <w:t>Method to get the attribute values. Should be defined a method for each class attribute. e.g.: getName()</w:t>
            </w:r>
          </w:p>
        </w:tc>
        <w:tc>
          <w:tcPr>
            <w:tcW w:w="2194" w:type="dxa"/>
            <w:tcBorders>
              <w:top w:val="nil"/>
              <w:left w:val="nil"/>
              <w:bottom w:val="single" w:sz="8" w:space="0" w:color="auto"/>
              <w:right w:val="single" w:sz="8" w:space="0" w:color="auto"/>
            </w:tcBorders>
            <w:tcMar>
              <w:top w:w="0" w:type="dxa"/>
              <w:left w:w="108" w:type="dxa"/>
              <w:bottom w:w="0" w:type="dxa"/>
              <w:right w:w="108" w:type="dxa"/>
            </w:tcMar>
            <w:hideMark/>
          </w:tcPr>
          <w:p w14:paraId="265EBA70" w14:textId="77777777" w:rsidR="00422AAE" w:rsidRDefault="00422AAE" w:rsidP="004413E2">
            <w:pPr>
              <w:spacing w:line="276" w:lineRule="auto"/>
              <w:ind w:left="200" w:hanging="200"/>
              <w:rPr>
                <w:rFonts w:eastAsiaTheme="minorHAnsi" w:cs="Arial"/>
                <w:sz w:val="20"/>
              </w:rPr>
            </w:pPr>
            <w:r>
              <w:t>None</w:t>
            </w:r>
          </w:p>
        </w:tc>
      </w:tr>
      <w:tr w:rsidR="00422AAE" w14:paraId="3EB8471B" w14:textId="77777777" w:rsidTr="00F32F74">
        <w:tc>
          <w:tcPr>
            <w:tcW w:w="270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B227016" w14:textId="77777777" w:rsidR="00422AAE" w:rsidRDefault="00422AAE" w:rsidP="004413E2">
            <w:pPr>
              <w:spacing w:line="276" w:lineRule="auto"/>
              <w:rPr>
                <w:rFonts w:eastAsiaTheme="minorHAnsi" w:cs="Arial"/>
                <w:szCs w:val="22"/>
              </w:rPr>
            </w:pPr>
            <w:r>
              <w:t>public setXXX(…)</w:t>
            </w:r>
          </w:p>
        </w:tc>
        <w:tc>
          <w:tcPr>
            <w:tcW w:w="4371" w:type="dxa"/>
            <w:tcBorders>
              <w:top w:val="nil"/>
              <w:left w:val="nil"/>
              <w:bottom w:val="single" w:sz="8" w:space="0" w:color="auto"/>
              <w:right w:val="single" w:sz="8" w:space="0" w:color="auto"/>
            </w:tcBorders>
            <w:tcMar>
              <w:top w:w="0" w:type="dxa"/>
              <w:left w:w="108" w:type="dxa"/>
              <w:bottom w:w="0" w:type="dxa"/>
              <w:right w:w="108" w:type="dxa"/>
            </w:tcMar>
            <w:hideMark/>
          </w:tcPr>
          <w:p w14:paraId="6332C771" w14:textId="77777777" w:rsidR="00422AAE" w:rsidRDefault="00422AAE" w:rsidP="004413E2">
            <w:pPr>
              <w:spacing w:line="276" w:lineRule="auto"/>
              <w:rPr>
                <w:rFonts w:eastAsiaTheme="minorHAnsi" w:cs="Arial"/>
                <w:szCs w:val="22"/>
              </w:rPr>
            </w:pPr>
            <w:r>
              <w:t>Method to set the attribute values. Should be defined a method for each class attribute. e.g.: setName(String name)</w:t>
            </w:r>
          </w:p>
        </w:tc>
        <w:tc>
          <w:tcPr>
            <w:tcW w:w="2194" w:type="dxa"/>
            <w:tcBorders>
              <w:top w:val="nil"/>
              <w:left w:val="nil"/>
              <w:bottom w:val="single" w:sz="8" w:space="0" w:color="auto"/>
              <w:right w:val="single" w:sz="8" w:space="0" w:color="auto"/>
            </w:tcBorders>
            <w:tcMar>
              <w:top w:w="0" w:type="dxa"/>
              <w:left w:w="108" w:type="dxa"/>
              <w:bottom w:w="0" w:type="dxa"/>
              <w:right w:w="108" w:type="dxa"/>
            </w:tcMar>
            <w:hideMark/>
          </w:tcPr>
          <w:p w14:paraId="2E1A36E2" w14:textId="77777777" w:rsidR="00422AAE" w:rsidRDefault="00422AAE" w:rsidP="004413E2">
            <w:pPr>
              <w:spacing w:line="276" w:lineRule="auto"/>
              <w:ind w:left="200" w:hanging="200"/>
              <w:rPr>
                <w:rFonts w:eastAsiaTheme="minorHAnsi" w:cs="Arial"/>
                <w:sz w:val="20"/>
              </w:rPr>
            </w:pPr>
            <w:r>
              <w:t>None</w:t>
            </w:r>
          </w:p>
        </w:tc>
      </w:tr>
    </w:tbl>
    <w:p w14:paraId="0FA01863" w14:textId="77777777" w:rsidR="00422AAE" w:rsidRDefault="00422AAE" w:rsidP="0015506F">
      <w:pPr>
        <w:pStyle w:val="ListParagraph"/>
        <w:rPr>
          <w:rFonts w:cs="Arial"/>
          <w:b/>
          <w:bCs/>
          <w:szCs w:val="22"/>
        </w:rPr>
      </w:pPr>
    </w:p>
    <w:p w14:paraId="46D2D63A" w14:textId="41BF6403" w:rsidR="00EB43BE" w:rsidRPr="00EB43BE" w:rsidRDefault="00EB43BE" w:rsidP="0039515D">
      <w:pPr>
        <w:pStyle w:val="ListParagraph"/>
        <w:numPr>
          <w:ilvl w:val="0"/>
          <w:numId w:val="28"/>
        </w:numPr>
        <w:rPr>
          <w:rFonts w:cs="Arial"/>
          <w:b/>
          <w:bCs/>
          <w:szCs w:val="22"/>
        </w:rPr>
      </w:pPr>
      <w:r w:rsidRPr="00EB43BE">
        <w:rPr>
          <w:rFonts w:cs="Arial"/>
          <w:b/>
          <w:bCs/>
          <w:szCs w:val="22"/>
        </w:rPr>
        <w:t>com.myrio.tm.products.dtvchannelitem.dba.C</w:t>
      </w:r>
      <w:r>
        <w:rPr>
          <w:rFonts w:cs="Arial"/>
          <w:b/>
          <w:bCs/>
          <w:szCs w:val="22"/>
        </w:rPr>
        <w:t>DTVChannelItemDAO</w:t>
      </w:r>
    </w:p>
    <w:p w14:paraId="13EF8E56" w14:textId="77777777" w:rsidR="00EB43BE" w:rsidRDefault="00EB43BE" w:rsidP="0015506F">
      <w:pPr>
        <w:pStyle w:val="ListParagraph"/>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877"/>
        <w:gridCol w:w="3261"/>
        <w:gridCol w:w="2126"/>
      </w:tblGrid>
      <w:tr w:rsidR="00EB43BE" w:rsidRPr="005C2183" w14:paraId="4C3A03E5" w14:textId="77777777" w:rsidTr="00E03306">
        <w:tc>
          <w:tcPr>
            <w:tcW w:w="3877" w:type="dxa"/>
            <w:tcBorders>
              <w:top w:val="single" w:sz="4" w:space="0" w:color="auto"/>
              <w:left w:val="single" w:sz="4" w:space="0" w:color="auto"/>
              <w:bottom w:val="single" w:sz="4" w:space="0" w:color="auto"/>
              <w:right w:val="single" w:sz="4" w:space="0" w:color="auto"/>
            </w:tcBorders>
            <w:shd w:val="clear" w:color="auto" w:fill="000000"/>
          </w:tcPr>
          <w:p w14:paraId="1D3ECC45" w14:textId="77777777" w:rsidR="00EB43BE" w:rsidRPr="006A0BC4" w:rsidRDefault="00EB43BE" w:rsidP="004413E2">
            <w:pPr>
              <w:pStyle w:val="ListParagraph"/>
              <w:rPr>
                <w:rFonts w:cs="Arial"/>
                <w:b/>
                <w:bCs/>
                <w:szCs w:val="22"/>
              </w:rPr>
            </w:pPr>
            <w:r>
              <w:rPr>
                <w:rFonts w:cs="Arial"/>
                <w:b/>
                <w:bCs/>
                <w:szCs w:val="22"/>
              </w:rPr>
              <w:t xml:space="preserve">Creating </w:t>
            </w:r>
            <w:r w:rsidRPr="006A0BC4">
              <w:rPr>
                <w:rFonts w:cs="Arial"/>
                <w:b/>
                <w:bCs/>
                <w:szCs w:val="22"/>
              </w:rPr>
              <w:t xml:space="preserve"> Method</w:t>
            </w:r>
          </w:p>
        </w:tc>
        <w:tc>
          <w:tcPr>
            <w:tcW w:w="3261" w:type="dxa"/>
            <w:tcBorders>
              <w:top w:val="single" w:sz="4" w:space="0" w:color="auto"/>
              <w:left w:val="single" w:sz="4" w:space="0" w:color="auto"/>
              <w:bottom w:val="single" w:sz="4" w:space="0" w:color="auto"/>
              <w:right w:val="single" w:sz="4" w:space="0" w:color="auto"/>
            </w:tcBorders>
            <w:shd w:val="clear" w:color="auto" w:fill="000000"/>
          </w:tcPr>
          <w:p w14:paraId="0D2F3921" w14:textId="77777777" w:rsidR="00EB43BE" w:rsidRPr="005C2183" w:rsidRDefault="00EB43BE" w:rsidP="004413E2">
            <w:pPr>
              <w:numPr>
                <w:ilvl w:val="12"/>
                <w:numId w:val="0"/>
              </w:numPr>
              <w:rPr>
                <w:rFonts w:cs="Arial"/>
                <w:szCs w:val="22"/>
              </w:rPr>
            </w:pPr>
            <w:r w:rsidRPr="005C2183">
              <w:rPr>
                <w:rFonts w:cs="Arial"/>
                <w:szCs w:val="22"/>
              </w:rPr>
              <w:t xml:space="preserve">                      Description</w:t>
            </w:r>
          </w:p>
        </w:tc>
        <w:tc>
          <w:tcPr>
            <w:tcW w:w="2126" w:type="dxa"/>
            <w:tcBorders>
              <w:top w:val="single" w:sz="4" w:space="0" w:color="auto"/>
              <w:left w:val="single" w:sz="4" w:space="0" w:color="auto"/>
              <w:bottom w:val="single" w:sz="4" w:space="0" w:color="auto"/>
              <w:right w:val="single" w:sz="4" w:space="0" w:color="auto"/>
            </w:tcBorders>
            <w:shd w:val="clear" w:color="auto" w:fill="000000"/>
          </w:tcPr>
          <w:p w14:paraId="67AF5418" w14:textId="77777777" w:rsidR="00EB43BE" w:rsidRPr="005C2183" w:rsidRDefault="00EB43BE" w:rsidP="004413E2">
            <w:pPr>
              <w:numPr>
                <w:ilvl w:val="12"/>
                <w:numId w:val="0"/>
              </w:numPr>
              <w:rPr>
                <w:rFonts w:cs="Arial"/>
                <w:szCs w:val="22"/>
              </w:rPr>
            </w:pPr>
            <w:r w:rsidRPr="005C2183">
              <w:rPr>
                <w:rFonts w:cs="Arial"/>
                <w:szCs w:val="22"/>
              </w:rPr>
              <w:t>Exception</w:t>
            </w:r>
          </w:p>
        </w:tc>
      </w:tr>
      <w:tr w:rsidR="00EB43BE" w14:paraId="3B62C0BD" w14:textId="77777777" w:rsidTr="00E03306">
        <w:tc>
          <w:tcPr>
            <w:tcW w:w="3877" w:type="dxa"/>
            <w:tcBorders>
              <w:top w:val="single" w:sz="4" w:space="0" w:color="auto"/>
              <w:bottom w:val="single" w:sz="4" w:space="0" w:color="auto"/>
              <w:right w:val="single" w:sz="4" w:space="0" w:color="auto"/>
            </w:tcBorders>
          </w:tcPr>
          <w:p w14:paraId="1A09CD20" w14:textId="78AA16DB" w:rsidR="00EB43BE" w:rsidRPr="00F64C23" w:rsidRDefault="00EB43BE" w:rsidP="00CE74FD">
            <w:r w:rsidRPr="00F64C23">
              <w:t xml:space="preserve">public static boolean updateChannelSync(int syncStatus, int id) </w:t>
            </w:r>
          </w:p>
          <w:p w14:paraId="670556B0" w14:textId="77777777" w:rsidR="00EB43BE" w:rsidRPr="00F64C23" w:rsidRDefault="00EB43BE" w:rsidP="004413E2">
            <w:pPr>
              <w:numPr>
                <w:ilvl w:val="12"/>
                <w:numId w:val="0"/>
              </w:numPr>
            </w:pPr>
          </w:p>
        </w:tc>
        <w:tc>
          <w:tcPr>
            <w:tcW w:w="3261" w:type="dxa"/>
            <w:tcBorders>
              <w:top w:val="single" w:sz="4" w:space="0" w:color="auto"/>
              <w:left w:val="single" w:sz="4" w:space="0" w:color="auto"/>
              <w:bottom w:val="single" w:sz="4" w:space="0" w:color="auto"/>
              <w:right w:val="single" w:sz="4" w:space="0" w:color="auto"/>
            </w:tcBorders>
          </w:tcPr>
          <w:p w14:paraId="52DB887C" w14:textId="66A09895" w:rsidR="00EB43BE" w:rsidRPr="00F64C23" w:rsidRDefault="00EB43BE" w:rsidP="004413E2">
            <w:pPr>
              <w:numPr>
                <w:ilvl w:val="12"/>
                <w:numId w:val="0"/>
              </w:numPr>
            </w:pPr>
            <w:r w:rsidRPr="00F64C23">
              <w:t>Update Sync status for data provisioning to VMX</w:t>
            </w:r>
          </w:p>
        </w:tc>
        <w:tc>
          <w:tcPr>
            <w:tcW w:w="2126" w:type="dxa"/>
            <w:tcBorders>
              <w:top w:val="single" w:sz="4" w:space="0" w:color="auto"/>
              <w:left w:val="single" w:sz="4" w:space="0" w:color="auto"/>
              <w:bottom w:val="single" w:sz="4" w:space="0" w:color="auto"/>
            </w:tcBorders>
          </w:tcPr>
          <w:p w14:paraId="4B0FE220" w14:textId="02FA0DDE" w:rsidR="00EB43BE" w:rsidRPr="00F64C23" w:rsidRDefault="00EB43BE" w:rsidP="004413E2">
            <w:pPr>
              <w:numPr>
                <w:ilvl w:val="12"/>
                <w:numId w:val="0"/>
              </w:numPr>
            </w:pPr>
            <w:r w:rsidRPr="00F64C23">
              <w:t>throws CException</w:t>
            </w:r>
          </w:p>
        </w:tc>
      </w:tr>
    </w:tbl>
    <w:p w14:paraId="529598A6" w14:textId="77777777" w:rsidR="00EB43BE" w:rsidRDefault="00EB43BE" w:rsidP="0015506F">
      <w:pPr>
        <w:pStyle w:val="ListParagraph"/>
        <w:rPr>
          <w:rFonts w:cs="Arial"/>
          <w:b/>
          <w:bCs/>
          <w:szCs w:val="22"/>
        </w:rPr>
      </w:pPr>
    </w:p>
    <w:p w14:paraId="17171FED" w14:textId="7111A39C" w:rsidR="0063604A" w:rsidRDefault="0063604A" w:rsidP="0039515D">
      <w:pPr>
        <w:pStyle w:val="ListParagraph"/>
        <w:numPr>
          <w:ilvl w:val="0"/>
          <w:numId w:val="28"/>
        </w:numPr>
        <w:rPr>
          <w:rFonts w:cs="Arial"/>
          <w:b/>
          <w:bCs/>
          <w:szCs w:val="22"/>
        </w:rPr>
      </w:pPr>
      <w:r>
        <w:rPr>
          <w:rFonts w:cs="Arial"/>
          <w:b/>
          <w:bCs/>
          <w:szCs w:val="22"/>
        </w:rPr>
        <w:t>com.</w:t>
      </w:r>
      <w:r w:rsidRPr="0063604A">
        <w:rPr>
          <w:rFonts w:cs="Arial"/>
          <w:b/>
          <w:bCs/>
          <w:szCs w:val="22"/>
        </w:rPr>
        <w:t>myrio</w:t>
      </w:r>
      <w:r>
        <w:rPr>
          <w:rFonts w:cs="Arial"/>
          <w:b/>
          <w:bCs/>
          <w:szCs w:val="22"/>
        </w:rPr>
        <w:t>.tm.</w:t>
      </w:r>
      <w:r w:rsidRPr="0063604A">
        <w:rPr>
          <w:rFonts w:cs="Arial"/>
          <w:b/>
          <w:bCs/>
          <w:szCs w:val="22"/>
        </w:rPr>
        <w:t>products</w:t>
      </w:r>
      <w:r>
        <w:rPr>
          <w:rFonts w:cs="Arial"/>
          <w:b/>
          <w:bCs/>
          <w:szCs w:val="22"/>
        </w:rPr>
        <w:t>.</w:t>
      </w:r>
      <w:r w:rsidRPr="0063604A">
        <w:rPr>
          <w:rFonts w:cs="Arial"/>
          <w:b/>
          <w:bCs/>
          <w:szCs w:val="22"/>
        </w:rPr>
        <w:t>packages</w:t>
      </w:r>
      <w:r>
        <w:rPr>
          <w:rFonts w:cs="Arial"/>
          <w:b/>
          <w:bCs/>
          <w:szCs w:val="22"/>
        </w:rPr>
        <w:t>.</w:t>
      </w:r>
      <w:r w:rsidRPr="0063604A">
        <w:rPr>
          <w:rFonts w:cs="Arial"/>
          <w:b/>
          <w:bCs/>
          <w:szCs w:val="22"/>
        </w:rPr>
        <w:t>pkgapi</w:t>
      </w:r>
      <w:r>
        <w:rPr>
          <w:rFonts w:cs="Arial"/>
          <w:b/>
          <w:bCs/>
          <w:szCs w:val="22"/>
        </w:rPr>
        <w:t>.</w:t>
      </w:r>
      <w:r w:rsidRPr="0063604A">
        <w:rPr>
          <w:rFonts w:cs="Arial"/>
          <w:b/>
          <w:bCs/>
          <w:szCs w:val="22"/>
        </w:rPr>
        <w:t>al</w:t>
      </w:r>
      <w:r>
        <w:rPr>
          <w:rFonts w:cs="Arial"/>
          <w:b/>
          <w:bCs/>
          <w:szCs w:val="22"/>
        </w:rPr>
        <w:t>.</w:t>
      </w:r>
      <w:r w:rsidRPr="0063604A">
        <w:rPr>
          <w:rFonts w:cs="Arial"/>
          <w:b/>
          <w:bCs/>
          <w:szCs w:val="22"/>
        </w:rPr>
        <w:t>CPackageMassAssign</w:t>
      </w:r>
    </w:p>
    <w:p w14:paraId="6BB156E9" w14:textId="77777777" w:rsidR="0063604A" w:rsidRDefault="0063604A" w:rsidP="0063604A">
      <w:pPr>
        <w:pStyle w:val="ListParagraph"/>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877"/>
        <w:gridCol w:w="3261"/>
        <w:gridCol w:w="2126"/>
      </w:tblGrid>
      <w:tr w:rsidR="0063604A" w:rsidRPr="005C2183" w14:paraId="2B30256B" w14:textId="77777777" w:rsidTr="00FF0D29">
        <w:tc>
          <w:tcPr>
            <w:tcW w:w="3877" w:type="dxa"/>
            <w:tcBorders>
              <w:top w:val="single" w:sz="4" w:space="0" w:color="auto"/>
              <w:left w:val="single" w:sz="4" w:space="0" w:color="auto"/>
              <w:bottom w:val="single" w:sz="4" w:space="0" w:color="auto"/>
              <w:right w:val="single" w:sz="4" w:space="0" w:color="auto"/>
            </w:tcBorders>
            <w:shd w:val="clear" w:color="auto" w:fill="000000"/>
          </w:tcPr>
          <w:p w14:paraId="0D601585" w14:textId="5F24E9A8" w:rsidR="0063604A" w:rsidRPr="006A0BC4" w:rsidRDefault="0063604A" w:rsidP="000D29D9">
            <w:pPr>
              <w:pStyle w:val="ListParagraph"/>
              <w:rPr>
                <w:rFonts w:cs="Arial"/>
                <w:b/>
                <w:bCs/>
                <w:szCs w:val="22"/>
              </w:rPr>
            </w:pPr>
            <w:r>
              <w:rPr>
                <w:rFonts w:cs="Arial"/>
                <w:b/>
                <w:bCs/>
                <w:szCs w:val="22"/>
              </w:rPr>
              <w:t xml:space="preserve">Existing </w:t>
            </w:r>
            <w:r w:rsidRPr="006A0BC4">
              <w:rPr>
                <w:rFonts w:cs="Arial"/>
                <w:b/>
                <w:bCs/>
                <w:szCs w:val="22"/>
              </w:rPr>
              <w:t xml:space="preserve"> Method</w:t>
            </w:r>
          </w:p>
        </w:tc>
        <w:tc>
          <w:tcPr>
            <w:tcW w:w="3261" w:type="dxa"/>
            <w:tcBorders>
              <w:top w:val="single" w:sz="4" w:space="0" w:color="auto"/>
              <w:left w:val="single" w:sz="4" w:space="0" w:color="auto"/>
              <w:bottom w:val="single" w:sz="4" w:space="0" w:color="auto"/>
              <w:right w:val="single" w:sz="4" w:space="0" w:color="auto"/>
            </w:tcBorders>
            <w:shd w:val="clear" w:color="auto" w:fill="000000"/>
          </w:tcPr>
          <w:p w14:paraId="3A263FF2" w14:textId="77777777" w:rsidR="0063604A" w:rsidRPr="005C2183" w:rsidRDefault="0063604A" w:rsidP="000D29D9">
            <w:pPr>
              <w:numPr>
                <w:ilvl w:val="12"/>
                <w:numId w:val="0"/>
              </w:numPr>
              <w:rPr>
                <w:rFonts w:cs="Arial"/>
                <w:szCs w:val="22"/>
              </w:rPr>
            </w:pPr>
            <w:r w:rsidRPr="005C2183">
              <w:rPr>
                <w:rFonts w:cs="Arial"/>
                <w:szCs w:val="22"/>
              </w:rPr>
              <w:t xml:space="preserve">                      Description</w:t>
            </w:r>
          </w:p>
        </w:tc>
        <w:tc>
          <w:tcPr>
            <w:tcW w:w="2126" w:type="dxa"/>
            <w:tcBorders>
              <w:top w:val="single" w:sz="4" w:space="0" w:color="auto"/>
              <w:left w:val="single" w:sz="4" w:space="0" w:color="auto"/>
              <w:bottom w:val="single" w:sz="4" w:space="0" w:color="auto"/>
              <w:right w:val="single" w:sz="4" w:space="0" w:color="auto"/>
            </w:tcBorders>
            <w:shd w:val="clear" w:color="auto" w:fill="000000"/>
          </w:tcPr>
          <w:p w14:paraId="686FFC55" w14:textId="77777777" w:rsidR="0063604A" w:rsidRPr="005C2183" w:rsidRDefault="0063604A" w:rsidP="000D29D9">
            <w:pPr>
              <w:numPr>
                <w:ilvl w:val="12"/>
                <w:numId w:val="0"/>
              </w:numPr>
              <w:rPr>
                <w:rFonts w:cs="Arial"/>
                <w:szCs w:val="22"/>
              </w:rPr>
            </w:pPr>
            <w:r w:rsidRPr="005C2183">
              <w:rPr>
                <w:rFonts w:cs="Arial"/>
                <w:szCs w:val="22"/>
              </w:rPr>
              <w:t>Exception</w:t>
            </w:r>
          </w:p>
        </w:tc>
      </w:tr>
      <w:tr w:rsidR="0063604A" w14:paraId="7B8B41F9" w14:textId="77777777" w:rsidTr="00FF0D29">
        <w:tc>
          <w:tcPr>
            <w:tcW w:w="3877" w:type="dxa"/>
            <w:tcBorders>
              <w:top w:val="single" w:sz="4" w:space="0" w:color="auto"/>
              <w:bottom w:val="single" w:sz="4" w:space="0" w:color="auto"/>
              <w:right w:val="single" w:sz="4" w:space="0" w:color="auto"/>
            </w:tcBorders>
          </w:tcPr>
          <w:p w14:paraId="7DA0F091" w14:textId="508005A1" w:rsidR="0063604A" w:rsidRPr="0072341D" w:rsidRDefault="00C87745" w:rsidP="00CE74FD">
            <w:r w:rsidRPr="0072341D">
              <w:t xml:space="preserve">public void run() </w:t>
            </w:r>
          </w:p>
        </w:tc>
        <w:tc>
          <w:tcPr>
            <w:tcW w:w="3261" w:type="dxa"/>
            <w:tcBorders>
              <w:top w:val="single" w:sz="4" w:space="0" w:color="auto"/>
              <w:left w:val="single" w:sz="4" w:space="0" w:color="auto"/>
              <w:bottom w:val="single" w:sz="4" w:space="0" w:color="auto"/>
              <w:right w:val="single" w:sz="4" w:space="0" w:color="auto"/>
            </w:tcBorders>
          </w:tcPr>
          <w:p w14:paraId="2239D813" w14:textId="36BF38FC" w:rsidR="0063604A" w:rsidRPr="0072341D" w:rsidRDefault="00C87745" w:rsidP="000D29D9">
            <w:pPr>
              <w:numPr>
                <w:ilvl w:val="12"/>
                <w:numId w:val="0"/>
              </w:numPr>
            </w:pPr>
            <w:r w:rsidRPr="0072341D">
              <w:t>Run package mass assign process.</w:t>
            </w:r>
          </w:p>
        </w:tc>
        <w:tc>
          <w:tcPr>
            <w:tcW w:w="2126" w:type="dxa"/>
            <w:tcBorders>
              <w:top w:val="single" w:sz="4" w:space="0" w:color="auto"/>
              <w:left w:val="single" w:sz="4" w:space="0" w:color="auto"/>
              <w:bottom w:val="single" w:sz="4" w:space="0" w:color="auto"/>
            </w:tcBorders>
          </w:tcPr>
          <w:p w14:paraId="20230BE0" w14:textId="77DAEFB2" w:rsidR="0063604A" w:rsidRPr="0072341D" w:rsidRDefault="00C87745" w:rsidP="000D29D9">
            <w:pPr>
              <w:numPr>
                <w:ilvl w:val="12"/>
                <w:numId w:val="0"/>
              </w:numPr>
            </w:pPr>
            <w:r w:rsidRPr="0072341D">
              <w:t>None</w:t>
            </w:r>
          </w:p>
        </w:tc>
      </w:tr>
    </w:tbl>
    <w:p w14:paraId="22499801" w14:textId="77777777" w:rsidR="0063604A" w:rsidRDefault="0063604A" w:rsidP="0015506F">
      <w:pPr>
        <w:pStyle w:val="ListParagraph"/>
        <w:rPr>
          <w:rFonts w:cs="Arial"/>
          <w:b/>
          <w:bCs/>
          <w:szCs w:val="22"/>
        </w:rPr>
      </w:pPr>
    </w:p>
    <w:p w14:paraId="055F8D22" w14:textId="7DA25750" w:rsidR="00DF0389" w:rsidRDefault="00DF0389" w:rsidP="0039515D">
      <w:pPr>
        <w:pStyle w:val="ListParagraph"/>
        <w:numPr>
          <w:ilvl w:val="0"/>
          <w:numId w:val="28"/>
        </w:numPr>
        <w:rPr>
          <w:rFonts w:cs="Arial"/>
          <w:b/>
          <w:bCs/>
          <w:szCs w:val="22"/>
        </w:rPr>
      </w:pPr>
      <w:r>
        <w:rPr>
          <w:rFonts w:cs="Arial"/>
          <w:b/>
          <w:bCs/>
          <w:szCs w:val="22"/>
        </w:rPr>
        <w:t>c</w:t>
      </w:r>
      <w:r w:rsidRPr="00DF0389">
        <w:rPr>
          <w:rFonts w:cs="Arial"/>
          <w:b/>
          <w:bCs/>
          <w:szCs w:val="22"/>
        </w:rPr>
        <w:t>om</w:t>
      </w:r>
      <w:r>
        <w:rPr>
          <w:rFonts w:cs="Arial"/>
          <w:b/>
          <w:bCs/>
          <w:szCs w:val="22"/>
        </w:rPr>
        <w:t>.</w:t>
      </w:r>
      <w:r w:rsidRPr="00DF0389">
        <w:rPr>
          <w:rFonts w:cs="Arial"/>
          <w:b/>
          <w:bCs/>
          <w:szCs w:val="22"/>
        </w:rPr>
        <w:t>myrio</w:t>
      </w:r>
      <w:r>
        <w:rPr>
          <w:rFonts w:cs="Arial"/>
          <w:b/>
          <w:bCs/>
          <w:szCs w:val="22"/>
        </w:rPr>
        <w:t>.tm.</w:t>
      </w:r>
      <w:r w:rsidRPr="00DF0389">
        <w:rPr>
          <w:rFonts w:cs="Arial"/>
          <w:b/>
          <w:bCs/>
          <w:szCs w:val="22"/>
        </w:rPr>
        <w:t>products</w:t>
      </w:r>
      <w:r>
        <w:rPr>
          <w:rFonts w:cs="Arial"/>
          <w:b/>
          <w:bCs/>
          <w:szCs w:val="22"/>
        </w:rPr>
        <w:t>.</w:t>
      </w:r>
      <w:r w:rsidRPr="00DF0389">
        <w:rPr>
          <w:rFonts w:cs="Arial"/>
          <w:b/>
          <w:bCs/>
          <w:szCs w:val="22"/>
        </w:rPr>
        <w:t>packages</w:t>
      </w:r>
      <w:r>
        <w:rPr>
          <w:rFonts w:cs="Arial"/>
          <w:b/>
          <w:bCs/>
          <w:szCs w:val="22"/>
        </w:rPr>
        <w:t>.</w:t>
      </w:r>
      <w:r w:rsidRPr="00DF0389">
        <w:rPr>
          <w:rFonts w:cs="Arial"/>
          <w:b/>
          <w:bCs/>
          <w:szCs w:val="22"/>
        </w:rPr>
        <w:t>pkgapi</w:t>
      </w:r>
      <w:r>
        <w:rPr>
          <w:rFonts w:cs="Arial"/>
          <w:b/>
          <w:bCs/>
          <w:szCs w:val="22"/>
        </w:rPr>
        <w:t>.</w:t>
      </w:r>
      <w:r w:rsidRPr="00DF0389">
        <w:rPr>
          <w:rFonts w:cs="Arial"/>
          <w:b/>
          <w:bCs/>
          <w:szCs w:val="22"/>
        </w:rPr>
        <w:t>al</w:t>
      </w:r>
      <w:r>
        <w:rPr>
          <w:rFonts w:cs="Arial"/>
          <w:b/>
          <w:bCs/>
          <w:szCs w:val="22"/>
        </w:rPr>
        <w:t>.</w:t>
      </w:r>
      <w:r w:rsidRPr="00DF0389">
        <w:rPr>
          <w:rFonts w:cs="Arial"/>
          <w:b/>
          <w:bCs/>
          <w:szCs w:val="22"/>
        </w:rPr>
        <w:t>CPackageMassUnassign</w:t>
      </w:r>
    </w:p>
    <w:p w14:paraId="3DB60C8C" w14:textId="77777777" w:rsidR="00DF0389" w:rsidRDefault="00DF0389" w:rsidP="00DF0389">
      <w:pPr>
        <w:pStyle w:val="ListParagraph"/>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877"/>
        <w:gridCol w:w="3261"/>
        <w:gridCol w:w="2126"/>
      </w:tblGrid>
      <w:tr w:rsidR="00DF0389" w:rsidRPr="005C2183" w14:paraId="4D1632C8" w14:textId="77777777" w:rsidTr="003756B8">
        <w:tc>
          <w:tcPr>
            <w:tcW w:w="3877" w:type="dxa"/>
            <w:tcBorders>
              <w:top w:val="single" w:sz="4" w:space="0" w:color="auto"/>
              <w:left w:val="single" w:sz="4" w:space="0" w:color="auto"/>
              <w:bottom w:val="single" w:sz="4" w:space="0" w:color="auto"/>
              <w:right w:val="single" w:sz="4" w:space="0" w:color="auto"/>
            </w:tcBorders>
            <w:shd w:val="clear" w:color="auto" w:fill="000000"/>
          </w:tcPr>
          <w:p w14:paraId="0C0C1D5F" w14:textId="77777777" w:rsidR="00DF0389" w:rsidRPr="006A0BC4" w:rsidRDefault="00DF0389" w:rsidP="000D29D9">
            <w:pPr>
              <w:pStyle w:val="ListParagraph"/>
              <w:rPr>
                <w:rFonts w:cs="Arial"/>
                <w:b/>
                <w:bCs/>
                <w:szCs w:val="22"/>
              </w:rPr>
            </w:pPr>
            <w:r>
              <w:rPr>
                <w:rFonts w:cs="Arial"/>
                <w:b/>
                <w:bCs/>
                <w:szCs w:val="22"/>
              </w:rPr>
              <w:t xml:space="preserve">Existing </w:t>
            </w:r>
            <w:r w:rsidRPr="006A0BC4">
              <w:rPr>
                <w:rFonts w:cs="Arial"/>
                <w:b/>
                <w:bCs/>
                <w:szCs w:val="22"/>
              </w:rPr>
              <w:t xml:space="preserve"> Method</w:t>
            </w:r>
          </w:p>
        </w:tc>
        <w:tc>
          <w:tcPr>
            <w:tcW w:w="3261" w:type="dxa"/>
            <w:tcBorders>
              <w:top w:val="single" w:sz="4" w:space="0" w:color="auto"/>
              <w:left w:val="single" w:sz="4" w:space="0" w:color="auto"/>
              <w:bottom w:val="single" w:sz="4" w:space="0" w:color="auto"/>
              <w:right w:val="single" w:sz="4" w:space="0" w:color="auto"/>
            </w:tcBorders>
            <w:shd w:val="clear" w:color="auto" w:fill="000000"/>
          </w:tcPr>
          <w:p w14:paraId="47CF7611" w14:textId="77777777" w:rsidR="00DF0389" w:rsidRPr="005C2183" w:rsidRDefault="00DF0389" w:rsidP="000D29D9">
            <w:pPr>
              <w:numPr>
                <w:ilvl w:val="12"/>
                <w:numId w:val="0"/>
              </w:numPr>
              <w:rPr>
                <w:rFonts w:cs="Arial"/>
                <w:szCs w:val="22"/>
              </w:rPr>
            </w:pPr>
            <w:r w:rsidRPr="005C2183">
              <w:rPr>
                <w:rFonts w:cs="Arial"/>
                <w:szCs w:val="22"/>
              </w:rPr>
              <w:t xml:space="preserve">                      Description</w:t>
            </w:r>
          </w:p>
        </w:tc>
        <w:tc>
          <w:tcPr>
            <w:tcW w:w="2126" w:type="dxa"/>
            <w:tcBorders>
              <w:top w:val="single" w:sz="4" w:space="0" w:color="auto"/>
              <w:left w:val="single" w:sz="4" w:space="0" w:color="auto"/>
              <w:bottom w:val="single" w:sz="4" w:space="0" w:color="auto"/>
              <w:right w:val="single" w:sz="4" w:space="0" w:color="auto"/>
            </w:tcBorders>
            <w:shd w:val="clear" w:color="auto" w:fill="000000"/>
          </w:tcPr>
          <w:p w14:paraId="7CF1389F" w14:textId="77777777" w:rsidR="00DF0389" w:rsidRPr="005C2183" w:rsidRDefault="00DF0389" w:rsidP="000D29D9">
            <w:pPr>
              <w:numPr>
                <w:ilvl w:val="12"/>
                <w:numId w:val="0"/>
              </w:numPr>
              <w:rPr>
                <w:rFonts w:cs="Arial"/>
                <w:szCs w:val="22"/>
              </w:rPr>
            </w:pPr>
            <w:r w:rsidRPr="005C2183">
              <w:rPr>
                <w:rFonts w:cs="Arial"/>
                <w:szCs w:val="22"/>
              </w:rPr>
              <w:t>Exception</w:t>
            </w:r>
          </w:p>
        </w:tc>
      </w:tr>
      <w:tr w:rsidR="00DF0389" w14:paraId="3335EE3D" w14:textId="77777777" w:rsidTr="003756B8">
        <w:tc>
          <w:tcPr>
            <w:tcW w:w="3877" w:type="dxa"/>
            <w:tcBorders>
              <w:top w:val="single" w:sz="4" w:space="0" w:color="auto"/>
              <w:bottom w:val="single" w:sz="4" w:space="0" w:color="auto"/>
              <w:right w:val="single" w:sz="4" w:space="0" w:color="auto"/>
            </w:tcBorders>
          </w:tcPr>
          <w:p w14:paraId="0E08D09A" w14:textId="77777777" w:rsidR="00DF0389" w:rsidRPr="0072341D" w:rsidRDefault="00DF0389" w:rsidP="00CE74FD">
            <w:r w:rsidRPr="0072341D">
              <w:t xml:space="preserve">public void run() </w:t>
            </w:r>
          </w:p>
          <w:p w14:paraId="033765A9" w14:textId="77777777" w:rsidR="00DF0389" w:rsidRPr="0072341D" w:rsidRDefault="00DF0389" w:rsidP="000D29D9">
            <w:pPr>
              <w:numPr>
                <w:ilvl w:val="12"/>
                <w:numId w:val="0"/>
              </w:numPr>
            </w:pPr>
          </w:p>
        </w:tc>
        <w:tc>
          <w:tcPr>
            <w:tcW w:w="3261" w:type="dxa"/>
            <w:tcBorders>
              <w:top w:val="single" w:sz="4" w:space="0" w:color="auto"/>
              <w:left w:val="single" w:sz="4" w:space="0" w:color="auto"/>
              <w:bottom w:val="single" w:sz="4" w:space="0" w:color="auto"/>
              <w:right w:val="single" w:sz="4" w:space="0" w:color="auto"/>
            </w:tcBorders>
          </w:tcPr>
          <w:p w14:paraId="7F43C355" w14:textId="05BCA937" w:rsidR="00DF0389" w:rsidRPr="0072341D" w:rsidRDefault="00DF0389" w:rsidP="000D29D9">
            <w:pPr>
              <w:numPr>
                <w:ilvl w:val="12"/>
                <w:numId w:val="0"/>
              </w:numPr>
            </w:pPr>
            <w:r w:rsidRPr="0072341D">
              <w:t>Run package mass unassign process.</w:t>
            </w:r>
          </w:p>
        </w:tc>
        <w:tc>
          <w:tcPr>
            <w:tcW w:w="2126" w:type="dxa"/>
            <w:tcBorders>
              <w:top w:val="single" w:sz="4" w:space="0" w:color="auto"/>
              <w:left w:val="single" w:sz="4" w:space="0" w:color="auto"/>
              <w:bottom w:val="single" w:sz="4" w:space="0" w:color="auto"/>
            </w:tcBorders>
          </w:tcPr>
          <w:p w14:paraId="65A983E6" w14:textId="77777777" w:rsidR="00DF0389" w:rsidRPr="0072341D" w:rsidRDefault="00DF0389" w:rsidP="000D29D9">
            <w:pPr>
              <w:numPr>
                <w:ilvl w:val="12"/>
                <w:numId w:val="0"/>
              </w:numPr>
            </w:pPr>
            <w:r w:rsidRPr="0072341D">
              <w:t>None</w:t>
            </w:r>
          </w:p>
        </w:tc>
      </w:tr>
    </w:tbl>
    <w:p w14:paraId="37017247" w14:textId="77777777" w:rsidR="00DF0389" w:rsidRDefault="00DF0389" w:rsidP="00DF0389">
      <w:pPr>
        <w:pStyle w:val="ListParagraph"/>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868"/>
        <w:gridCol w:w="3240"/>
        <w:gridCol w:w="2156"/>
      </w:tblGrid>
      <w:tr w:rsidR="00DF0389" w14:paraId="554CA595" w14:textId="77777777" w:rsidTr="003756B8">
        <w:tc>
          <w:tcPr>
            <w:tcW w:w="3868" w:type="dxa"/>
            <w:tcBorders>
              <w:top w:val="single" w:sz="4" w:space="0" w:color="auto"/>
              <w:bottom w:val="single" w:sz="4" w:space="0" w:color="auto"/>
              <w:right w:val="single" w:sz="4" w:space="0" w:color="auto"/>
            </w:tcBorders>
            <w:shd w:val="clear" w:color="auto" w:fill="000000"/>
          </w:tcPr>
          <w:p w14:paraId="2ADB977F" w14:textId="77777777" w:rsidR="00DF0389" w:rsidRDefault="00DF0389" w:rsidP="000D29D9">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3240" w:type="dxa"/>
            <w:tcBorders>
              <w:top w:val="single" w:sz="4" w:space="0" w:color="auto"/>
              <w:left w:val="single" w:sz="4" w:space="0" w:color="auto"/>
              <w:bottom w:val="single" w:sz="4" w:space="0" w:color="auto"/>
              <w:right w:val="single" w:sz="4" w:space="0" w:color="auto"/>
            </w:tcBorders>
            <w:shd w:val="clear" w:color="auto" w:fill="000000"/>
          </w:tcPr>
          <w:p w14:paraId="454FB735" w14:textId="77777777" w:rsidR="00DF0389" w:rsidRDefault="00DF0389" w:rsidP="000D29D9">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1E343E74" w14:textId="77777777" w:rsidR="00DF0389" w:rsidRDefault="00DF0389" w:rsidP="000D29D9">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DF0389" w14:paraId="1AD19083" w14:textId="77777777" w:rsidTr="003756B8">
        <w:tc>
          <w:tcPr>
            <w:tcW w:w="3868" w:type="dxa"/>
            <w:tcBorders>
              <w:top w:val="single" w:sz="4" w:space="0" w:color="auto"/>
              <w:bottom w:val="single" w:sz="4" w:space="0" w:color="auto"/>
              <w:right w:val="single" w:sz="4" w:space="0" w:color="auto"/>
            </w:tcBorders>
          </w:tcPr>
          <w:p w14:paraId="78791CDE" w14:textId="4E63130A" w:rsidR="00DF0389" w:rsidRPr="0072341D" w:rsidRDefault="00CE136D" w:rsidP="000D29D9">
            <w:pPr>
              <w:numPr>
                <w:ilvl w:val="12"/>
                <w:numId w:val="0"/>
              </w:numPr>
            </w:pPr>
            <w:r w:rsidRPr="0072341D">
              <w:t>public void notifyCreate(List&lt;CPackageDetailFeature&gt; pkgDetailList, Map&lt;String, String&gt; subscriberMap)</w:t>
            </w:r>
          </w:p>
        </w:tc>
        <w:tc>
          <w:tcPr>
            <w:tcW w:w="3240" w:type="dxa"/>
            <w:tcBorders>
              <w:top w:val="single" w:sz="4" w:space="0" w:color="auto"/>
              <w:left w:val="single" w:sz="4" w:space="0" w:color="auto"/>
              <w:bottom w:val="single" w:sz="4" w:space="0" w:color="auto"/>
              <w:right w:val="single" w:sz="4" w:space="0" w:color="auto"/>
            </w:tcBorders>
          </w:tcPr>
          <w:p w14:paraId="59556563" w14:textId="7C621782" w:rsidR="00DF0389" w:rsidRPr="0072341D" w:rsidRDefault="00CE136D" w:rsidP="000D29D9">
            <w:pPr>
              <w:numPr>
                <w:ilvl w:val="12"/>
                <w:numId w:val="0"/>
              </w:numPr>
            </w:pPr>
            <w:r w:rsidRPr="0072341D">
              <w:t>notifyCreate</w:t>
            </w:r>
          </w:p>
        </w:tc>
        <w:tc>
          <w:tcPr>
            <w:tcW w:w="2156" w:type="dxa"/>
            <w:tcBorders>
              <w:top w:val="single" w:sz="4" w:space="0" w:color="auto"/>
              <w:left w:val="single" w:sz="4" w:space="0" w:color="auto"/>
              <w:bottom w:val="single" w:sz="4" w:space="0" w:color="auto"/>
            </w:tcBorders>
          </w:tcPr>
          <w:p w14:paraId="3C1F60CE" w14:textId="2CCA8456" w:rsidR="00DF0389" w:rsidRPr="0072341D" w:rsidRDefault="00CE136D" w:rsidP="000D29D9">
            <w:pPr>
              <w:numPr>
                <w:ilvl w:val="12"/>
                <w:numId w:val="0"/>
              </w:numPr>
            </w:pPr>
            <w:r w:rsidRPr="0072341D">
              <w:t>Exception</w:t>
            </w:r>
          </w:p>
        </w:tc>
      </w:tr>
      <w:tr w:rsidR="00DF0389" w14:paraId="2B83DBCB" w14:textId="77777777" w:rsidTr="003756B8">
        <w:tc>
          <w:tcPr>
            <w:tcW w:w="3868" w:type="dxa"/>
            <w:tcBorders>
              <w:top w:val="single" w:sz="4" w:space="0" w:color="auto"/>
              <w:bottom w:val="single" w:sz="4" w:space="0" w:color="auto"/>
              <w:right w:val="single" w:sz="4" w:space="0" w:color="auto"/>
            </w:tcBorders>
          </w:tcPr>
          <w:p w14:paraId="74A1A49D" w14:textId="5F330898" w:rsidR="00DF0389" w:rsidRPr="0072341D" w:rsidRDefault="00CE136D" w:rsidP="000D29D9">
            <w:pPr>
              <w:numPr>
                <w:ilvl w:val="12"/>
                <w:numId w:val="0"/>
              </w:numPr>
            </w:pPr>
            <w:r w:rsidRPr="0072341D">
              <w:t>public CPackageMassAssignNotify(Map&lt;Integer, CPackageDetailFeature&gt; packageDetailsFeatureMap, Map&lt;String, String&gt; subscriberMap)</w:t>
            </w:r>
          </w:p>
        </w:tc>
        <w:tc>
          <w:tcPr>
            <w:tcW w:w="3240" w:type="dxa"/>
            <w:tcBorders>
              <w:top w:val="single" w:sz="4" w:space="0" w:color="auto"/>
              <w:left w:val="single" w:sz="4" w:space="0" w:color="auto"/>
              <w:bottom w:val="single" w:sz="4" w:space="0" w:color="auto"/>
              <w:right w:val="single" w:sz="4" w:space="0" w:color="auto"/>
            </w:tcBorders>
          </w:tcPr>
          <w:p w14:paraId="78350F9F" w14:textId="73B11D99" w:rsidR="00DF0389" w:rsidRPr="0072341D" w:rsidRDefault="00CE136D" w:rsidP="000D29D9">
            <w:pPr>
              <w:numPr>
                <w:ilvl w:val="12"/>
                <w:numId w:val="0"/>
              </w:numPr>
            </w:pPr>
            <w:r w:rsidRPr="0072341D">
              <w:t>Parameterized constructor</w:t>
            </w:r>
          </w:p>
        </w:tc>
        <w:tc>
          <w:tcPr>
            <w:tcW w:w="2156" w:type="dxa"/>
            <w:tcBorders>
              <w:top w:val="single" w:sz="4" w:space="0" w:color="auto"/>
              <w:left w:val="single" w:sz="4" w:space="0" w:color="auto"/>
              <w:bottom w:val="single" w:sz="4" w:space="0" w:color="auto"/>
            </w:tcBorders>
          </w:tcPr>
          <w:p w14:paraId="26A538E1" w14:textId="4F621B47" w:rsidR="00DF0389" w:rsidRPr="0072341D" w:rsidRDefault="001E656F" w:rsidP="000D29D9">
            <w:pPr>
              <w:numPr>
                <w:ilvl w:val="12"/>
                <w:numId w:val="0"/>
              </w:numPr>
            </w:pPr>
            <w:r w:rsidRPr="0072341D">
              <w:t>None</w:t>
            </w:r>
          </w:p>
        </w:tc>
      </w:tr>
      <w:tr w:rsidR="00DF0389" w14:paraId="52E8A080" w14:textId="77777777" w:rsidTr="003756B8">
        <w:tc>
          <w:tcPr>
            <w:tcW w:w="3868" w:type="dxa"/>
            <w:tcBorders>
              <w:top w:val="single" w:sz="4" w:space="0" w:color="auto"/>
              <w:bottom w:val="single" w:sz="4" w:space="0" w:color="auto"/>
              <w:right w:val="single" w:sz="4" w:space="0" w:color="auto"/>
            </w:tcBorders>
          </w:tcPr>
          <w:p w14:paraId="7C93BC3B" w14:textId="38EF03A5" w:rsidR="00DF0389" w:rsidRPr="00A87B56" w:rsidRDefault="00CE136D" w:rsidP="000D29D9">
            <w:pPr>
              <w:numPr>
                <w:ilvl w:val="12"/>
                <w:numId w:val="0"/>
              </w:numPr>
              <w:rPr>
                <w:rFonts w:cs="Arial"/>
                <w:szCs w:val="22"/>
              </w:rPr>
            </w:pPr>
            <w:r w:rsidRPr="00CE136D">
              <w:rPr>
                <w:rFonts w:cs="Arial"/>
                <w:szCs w:val="22"/>
              </w:rPr>
              <w:t>public void run() {</w:t>
            </w:r>
          </w:p>
        </w:tc>
        <w:tc>
          <w:tcPr>
            <w:tcW w:w="3240" w:type="dxa"/>
            <w:tcBorders>
              <w:top w:val="single" w:sz="4" w:space="0" w:color="auto"/>
              <w:left w:val="single" w:sz="4" w:space="0" w:color="auto"/>
              <w:bottom w:val="single" w:sz="4" w:space="0" w:color="auto"/>
              <w:right w:val="single" w:sz="4" w:space="0" w:color="auto"/>
            </w:tcBorders>
          </w:tcPr>
          <w:p w14:paraId="4AA91A32" w14:textId="586615FE" w:rsidR="00DF0389" w:rsidRDefault="00CE136D" w:rsidP="000D29D9">
            <w:pPr>
              <w:numPr>
                <w:ilvl w:val="12"/>
                <w:numId w:val="0"/>
              </w:numPr>
              <w:rPr>
                <w:rFonts w:cs="Arial"/>
                <w:szCs w:val="22"/>
              </w:rPr>
            </w:pPr>
            <w:r>
              <w:rPr>
                <w:rFonts w:cs="Arial"/>
                <w:szCs w:val="22"/>
              </w:rPr>
              <w:t>Run method</w:t>
            </w:r>
          </w:p>
        </w:tc>
        <w:tc>
          <w:tcPr>
            <w:tcW w:w="2156" w:type="dxa"/>
            <w:tcBorders>
              <w:top w:val="single" w:sz="4" w:space="0" w:color="auto"/>
              <w:left w:val="single" w:sz="4" w:space="0" w:color="auto"/>
              <w:bottom w:val="single" w:sz="4" w:space="0" w:color="auto"/>
            </w:tcBorders>
          </w:tcPr>
          <w:p w14:paraId="545EC641" w14:textId="2B2D784F" w:rsidR="00DF0389" w:rsidRPr="001E656F" w:rsidRDefault="001E656F" w:rsidP="001E656F">
            <w:pPr>
              <w:rPr>
                <w:rFonts w:cs="Arial"/>
                <w:szCs w:val="22"/>
              </w:rPr>
            </w:pPr>
            <w:r w:rsidRPr="001E656F">
              <w:rPr>
                <w:rFonts w:cs="Arial"/>
                <w:szCs w:val="22"/>
              </w:rPr>
              <w:t>None</w:t>
            </w:r>
          </w:p>
        </w:tc>
      </w:tr>
      <w:tr w:rsidR="00DF0389" w14:paraId="7F2AA2AE" w14:textId="77777777" w:rsidTr="003756B8">
        <w:trPr>
          <w:trHeight w:hRule="exact" w:val="793"/>
        </w:trPr>
        <w:tc>
          <w:tcPr>
            <w:tcW w:w="3868" w:type="dxa"/>
            <w:tcBorders>
              <w:top w:val="single" w:sz="4" w:space="0" w:color="auto"/>
              <w:bottom w:val="single" w:sz="4" w:space="0" w:color="auto"/>
              <w:right w:val="single" w:sz="4" w:space="0" w:color="auto"/>
            </w:tcBorders>
          </w:tcPr>
          <w:p w14:paraId="41623620" w14:textId="3D3CC3DF" w:rsidR="00DF0389" w:rsidRPr="00A87B56" w:rsidRDefault="00CE136D" w:rsidP="00CE136D">
            <w:pPr>
              <w:numPr>
                <w:ilvl w:val="12"/>
                <w:numId w:val="0"/>
              </w:numPr>
              <w:rPr>
                <w:rFonts w:cs="Arial"/>
                <w:szCs w:val="22"/>
              </w:rPr>
            </w:pPr>
            <w:r w:rsidRPr="00CE136D">
              <w:rPr>
                <w:rFonts w:cs="Arial"/>
                <w:szCs w:val="22"/>
              </w:rPr>
              <w:t>public void shutDownExecutorService() {</w:t>
            </w:r>
          </w:p>
        </w:tc>
        <w:tc>
          <w:tcPr>
            <w:tcW w:w="3240" w:type="dxa"/>
            <w:tcBorders>
              <w:top w:val="single" w:sz="4" w:space="0" w:color="auto"/>
              <w:left w:val="single" w:sz="4" w:space="0" w:color="auto"/>
              <w:bottom w:val="single" w:sz="4" w:space="0" w:color="auto"/>
              <w:right w:val="single" w:sz="4" w:space="0" w:color="auto"/>
            </w:tcBorders>
          </w:tcPr>
          <w:p w14:paraId="6FC34B7B" w14:textId="6DF61F43" w:rsidR="00DF0389" w:rsidRDefault="00CE136D" w:rsidP="000D29D9">
            <w:pPr>
              <w:numPr>
                <w:ilvl w:val="12"/>
                <w:numId w:val="0"/>
              </w:numPr>
              <w:rPr>
                <w:rFonts w:cs="Arial"/>
                <w:szCs w:val="22"/>
              </w:rPr>
            </w:pPr>
            <w:r>
              <w:rPr>
                <w:rFonts w:cs="Arial"/>
                <w:szCs w:val="22"/>
              </w:rPr>
              <w:t>Shutdown service</w:t>
            </w:r>
          </w:p>
        </w:tc>
        <w:tc>
          <w:tcPr>
            <w:tcW w:w="2156" w:type="dxa"/>
            <w:tcBorders>
              <w:top w:val="single" w:sz="4" w:space="0" w:color="auto"/>
              <w:left w:val="single" w:sz="4" w:space="0" w:color="auto"/>
              <w:bottom w:val="single" w:sz="4" w:space="0" w:color="auto"/>
            </w:tcBorders>
          </w:tcPr>
          <w:p w14:paraId="32339011" w14:textId="01BD5D0C" w:rsidR="00DF0389" w:rsidRDefault="001E656F" w:rsidP="000D29D9">
            <w:pPr>
              <w:numPr>
                <w:ilvl w:val="12"/>
                <w:numId w:val="0"/>
              </w:numPr>
              <w:rPr>
                <w:rFonts w:cs="Arial"/>
                <w:szCs w:val="22"/>
              </w:rPr>
            </w:pPr>
            <w:r>
              <w:rPr>
                <w:rFonts w:cs="Arial"/>
                <w:szCs w:val="22"/>
              </w:rPr>
              <w:t>None</w:t>
            </w:r>
          </w:p>
        </w:tc>
      </w:tr>
      <w:tr w:rsidR="00DF0389" w14:paraId="627A5F04" w14:textId="77777777" w:rsidTr="003756B8">
        <w:trPr>
          <w:trHeight w:hRule="exact" w:val="793"/>
        </w:trPr>
        <w:tc>
          <w:tcPr>
            <w:tcW w:w="3868" w:type="dxa"/>
            <w:tcBorders>
              <w:top w:val="single" w:sz="4" w:space="0" w:color="auto"/>
              <w:bottom w:val="single" w:sz="4" w:space="0" w:color="auto"/>
              <w:right w:val="single" w:sz="4" w:space="0" w:color="auto"/>
            </w:tcBorders>
          </w:tcPr>
          <w:p w14:paraId="3AEC7257" w14:textId="09AC9780" w:rsidR="00DF0389" w:rsidRPr="00DF0389" w:rsidRDefault="00CE136D" w:rsidP="000D29D9">
            <w:pPr>
              <w:numPr>
                <w:ilvl w:val="12"/>
                <w:numId w:val="0"/>
              </w:numPr>
              <w:rPr>
                <w:rFonts w:cs="Arial"/>
                <w:szCs w:val="22"/>
              </w:rPr>
            </w:pPr>
            <w:r w:rsidRPr="00CE136D">
              <w:rPr>
                <w:rFonts w:cs="Arial"/>
                <w:szCs w:val="22"/>
              </w:rPr>
              <w:t>public OMIIntegratorRequest addEntitlement(){</w:t>
            </w:r>
          </w:p>
        </w:tc>
        <w:tc>
          <w:tcPr>
            <w:tcW w:w="3240" w:type="dxa"/>
            <w:tcBorders>
              <w:top w:val="single" w:sz="4" w:space="0" w:color="auto"/>
              <w:left w:val="single" w:sz="4" w:space="0" w:color="auto"/>
              <w:bottom w:val="single" w:sz="4" w:space="0" w:color="auto"/>
              <w:right w:val="single" w:sz="4" w:space="0" w:color="auto"/>
            </w:tcBorders>
          </w:tcPr>
          <w:p w14:paraId="1BEB42BB" w14:textId="1DCDC36E" w:rsidR="00DF0389" w:rsidRDefault="00CE136D" w:rsidP="000D29D9">
            <w:pPr>
              <w:numPr>
                <w:ilvl w:val="12"/>
                <w:numId w:val="0"/>
              </w:numPr>
              <w:rPr>
                <w:rFonts w:cs="Arial"/>
                <w:szCs w:val="22"/>
              </w:rPr>
            </w:pPr>
            <w:r>
              <w:rPr>
                <w:rFonts w:cs="Arial"/>
                <w:szCs w:val="22"/>
              </w:rPr>
              <w:t>Add entitlement</w:t>
            </w:r>
          </w:p>
        </w:tc>
        <w:tc>
          <w:tcPr>
            <w:tcW w:w="2156" w:type="dxa"/>
            <w:tcBorders>
              <w:top w:val="single" w:sz="4" w:space="0" w:color="auto"/>
              <w:left w:val="single" w:sz="4" w:space="0" w:color="auto"/>
              <w:bottom w:val="single" w:sz="4" w:space="0" w:color="auto"/>
            </w:tcBorders>
          </w:tcPr>
          <w:p w14:paraId="2B6BD295" w14:textId="0A6D4B50" w:rsidR="00DF0389" w:rsidRDefault="001E656F" w:rsidP="000D29D9">
            <w:pPr>
              <w:numPr>
                <w:ilvl w:val="12"/>
                <w:numId w:val="0"/>
              </w:numPr>
              <w:rPr>
                <w:rFonts w:cs="Arial"/>
                <w:szCs w:val="22"/>
              </w:rPr>
            </w:pPr>
            <w:r>
              <w:rPr>
                <w:rFonts w:cs="Arial"/>
                <w:szCs w:val="22"/>
              </w:rPr>
              <w:t>None</w:t>
            </w:r>
          </w:p>
        </w:tc>
      </w:tr>
      <w:tr w:rsidR="00CE136D" w14:paraId="4235CED6" w14:textId="77777777" w:rsidTr="003756B8">
        <w:trPr>
          <w:trHeight w:hRule="exact" w:val="793"/>
        </w:trPr>
        <w:tc>
          <w:tcPr>
            <w:tcW w:w="3868" w:type="dxa"/>
            <w:tcBorders>
              <w:top w:val="single" w:sz="4" w:space="0" w:color="auto"/>
              <w:bottom w:val="single" w:sz="4" w:space="0" w:color="auto"/>
              <w:right w:val="single" w:sz="4" w:space="0" w:color="auto"/>
            </w:tcBorders>
          </w:tcPr>
          <w:p w14:paraId="3D7BFE1A" w14:textId="0F1DE69C" w:rsidR="00CE136D" w:rsidRPr="00DF0389" w:rsidRDefault="00CE136D" w:rsidP="000D29D9">
            <w:pPr>
              <w:numPr>
                <w:ilvl w:val="12"/>
                <w:numId w:val="0"/>
              </w:numPr>
              <w:rPr>
                <w:rFonts w:cs="Arial"/>
                <w:szCs w:val="22"/>
              </w:rPr>
            </w:pPr>
            <w:r w:rsidRPr="00CE136D">
              <w:rPr>
                <w:rFonts w:cs="Arial"/>
                <w:szCs w:val="22"/>
              </w:rPr>
              <w:t>private List&lt;TResult&gt; sendRequestToOmiClient(String operationType, OMIIntegratorRequest omiIntegratorRequest)</w:t>
            </w:r>
          </w:p>
        </w:tc>
        <w:tc>
          <w:tcPr>
            <w:tcW w:w="3240" w:type="dxa"/>
            <w:tcBorders>
              <w:top w:val="single" w:sz="4" w:space="0" w:color="auto"/>
              <w:left w:val="single" w:sz="4" w:space="0" w:color="auto"/>
              <w:bottom w:val="single" w:sz="4" w:space="0" w:color="auto"/>
              <w:right w:val="single" w:sz="4" w:space="0" w:color="auto"/>
            </w:tcBorders>
          </w:tcPr>
          <w:p w14:paraId="58D0128C" w14:textId="3C9FAEDD" w:rsidR="00CE136D" w:rsidRPr="00DF0389" w:rsidRDefault="00CE136D" w:rsidP="000D29D9">
            <w:pPr>
              <w:numPr>
                <w:ilvl w:val="12"/>
                <w:numId w:val="0"/>
              </w:numPr>
              <w:rPr>
                <w:rFonts w:cs="Arial"/>
                <w:szCs w:val="22"/>
              </w:rPr>
            </w:pPr>
            <w:r w:rsidRPr="00CE136D">
              <w:rPr>
                <w:rFonts w:cs="Arial"/>
                <w:szCs w:val="22"/>
              </w:rPr>
              <w:t>Method used to send request to OMI client</w:t>
            </w:r>
          </w:p>
        </w:tc>
        <w:tc>
          <w:tcPr>
            <w:tcW w:w="2156" w:type="dxa"/>
            <w:tcBorders>
              <w:top w:val="single" w:sz="4" w:space="0" w:color="auto"/>
              <w:left w:val="single" w:sz="4" w:space="0" w:color="auto"/>
              <w:bottom w:val="single" w:sz="4" w:space="0" w:color="auto"/>
            </w:tcBorders>
          </w:tcPr>
          <w:p w14:paraId="41645C4D" w14:textId="2197A123" w:rsidR="00CE136D" w:rsidRDefault="00CE136D" w:rsidP="000D29D9">
            <w:pPr>
              <w:numPr>
                <w:ilvl w:val="12"/>
                <w:numId w:val="0"/>
              </w:numPr>
              <w:rPr>
                <w:rFonts w:cs="Arial"/>
                <w:szCs w:val="22"/>
              </w:rPr>
            </w:pPr>
            <w:r>
              <w:rPr>
                <w:rFonts w:cs="Arial"/>
                <w:szCs w:val="22"/>
              </w:rPr>
              <w:t>None</w:t>
            </w:r>
          </w:p>
        </w:tc>
      </w:tr>
      <w:tr w:rsidR="00CE136D" w14:paraId="3D8EEB0F" w14:textId="77777777" w:rsidTr="003756B8">
        <w:trPr>
          <w:trHeight w:hRule="exact" w:val="793"/>
        </w:trPr>
        <w:tc>
          <w:tcPr>
            <w:tcW w:w="3868" w:type="dxa"/>
            <w:tcBorders>
              <w:top w:val="single" w:sz="4" w:space="0" w:color="auto"/>
              <w:bottom w:val="single" w:sz="4" w:space="0" w:color="auto"/>
              <w:right w:val="single" w:sz="4" w:space="0" w:color="auto"/>
            </w:tcBorders>
          </w:tcPr>
          <w:p w14:paraId="52EF918D" w14:textId="5A10EB4A" w:rsidR="00CE136D" w:rsidRPr="00CE136D" w:rsidRDefault="00CE136D" w:rsidP="000D29D9">
            <w:pPr>
              <w:numPr>
                <w:ilvl w:val="12"/>
                <w:numId w:val="0"/>
              </w:numPr>
              <w:rPr>
                <w:rFonts w:cs="Arial"/>
                <w:szCs w:val="22"/>
              </w:rPr>
            </w:pPr>
            <w:r w:rsidRPr="00CE136D">
              <w:rPr>
                <w:rFonts w:cs="Arial"/>
                <w:szCs w:val="22"/>
              </w:rPr>
              <w:t>private String convertDateToExpectedFormat(Calendar date) {</w:t>
            </w:r>
          </w:p>
        </w:tc>
        <w:tc>
          <w:tcPr>
            <w:tcW w:w="3240" w:type="dxa"/>
            <w:tcBorders>
              <w:top w:val="single" w:sz="4" w:space="0" w:color="auto"/>
              <w:left w:val="single" w:sz="4" w:space="0" w:color="auto"/>
              <w:bottom w:val="single" w:sz="4" w:space="0" w:color="auto"/>
              <w:right w:val="single" w:sz="4" w:space="0" w:color="auto"/>
            </w:tcBorders>
          </w:tcPr>
          <w:p w14:paraId="4BAFA178" w14:textId="0F289386" w:rsidR="00CE136D" w:rsidRPr="00DF0389" w:rsidRDefault="00CE136D" w:rsidP="000D29D9">
            <w:pPr>
              <w:numPr>
                <w:ilvl w:val="12"/>
                <w:numId w:val="0"/>
              </w:numPr>
              <w:rPr>
                <w:rFonts w:cs="Arial"/>
                <w:szCs w:val="22"/>
              </w:rPr>
            </w:pPr>
            <w:r>
              <w:rPr>
                <w:rFonts w:cs="Arial"/>
                <w:szCs w:val="22"/>
              </w:rPr>
              <w:t>Convert date format</w:t>
            </w:r>
          </w:p>
        </w:tc>
        <w:tc>
          <w:tcPr>
            <w:tcW w:w="2156" w:type="dxa"/>
            <w:tcBorders>
              <w:top w:val="single" w:sz="4" w:space="0" w:color="auto"/>
              <w:left w:val="single" w:sz="4" w:space="0" w:color="auto"/>
              <w:bottom w:val="single" w:sz="4" w:space="0" w:color="auto"/>
            </w:tcBorders>
          </w:tcPr>
          <w:p w14:paraId="2BD24ADE" w14:textId="510D818C" w:rsidR="00CE136D" w:rsidRDefault="00CE136D" w:rsidP="000D29D9">
            <w:pPr>
              <w:numPr>
                <w:ilvl w:val="12"/>
                <w:numId w:val="0"/>
              </w:numPr>
              <w:rPr>
                <w:rFonts w:cs="Arial"/>
                <w:szCs w:val="22"/>
              </w:rPr>
            </w:pPr>
            <w:r>
              <w:rPr>
                <w:rFonts w:cs="Arial"/>
                <w:szCs w:val="22"/>
              </w:rPr>
              <w:t>None</w:t>
            </w:r>
          </w:p>
        </w:tc>
      </w:tr>
      <w:tr w:rsidR="00CE136D" w14:paraId="4DCC59D1" w14:textId="77777777" w:rsidTr="003756B8">
        <w:trPr>
          <w:trHeight w:hRule="exact" w:val="1310"/>
        </w:trPr>
        <w:tc>
          <w:tcPr>
            <w:tcW w:w="3868" w:type="dxa"/>
            <w:tcBorders>
              <w:top w:val="single" w:sz="4" w:space="0" w:color="auto"/>
              <w:bottom w:val="single" w:sz="4" w:space="0" w:color="auto"/>
              <w:right w:val="single" w:sz="4" w:space="0" w:color="auto"/>
            </w:tcBorders>
          </w:tcPr>
          <w:p w14:paraId="3AF1F847" w14:textId="0A30B56C" w:rsidR="00CE136D" w:rsidRPr="00CE136D" w:rsidRDefault="00CE136D" w:rsidP="00CE74FD">
            <w:pPr>
              <w:numPr>
                <w:ilvl w:val="12"/>
                <w:numId w:val="0"/>
              </w:numPr>
              <w:rPr>
                <w:rFonts w:cs="Arial"/>
                <w:szCs w:val="22"/>
              </w:rPr>
            </w:pPr>
            <w:r w:rsidRPr="00CE136D">
              <w:rPr>
                <w:rFonts w:cs="Arial"/>
                <w:szCs w:val="22"/>
              </w:rPr>
              <w:t>private Map&lt;Integer, CPackageDetailFeature&gt; createPackageDetailsMap(List&lt;CPackageDetailFeature&gt; pkgDetailList)</w:t>
            </w:r>
          </w:p>
        </w:tc>
        <w:tc>
          <w:tcPr>
            <w:tcW w:w="3240" w:type="dxa"/>
            <w:tcBorders>
              <w:top w:val="single" w:sz="4" w:space="0" w:color="auto"/>
              <w:left w:val="single" w:sz="4" w:space="0" w:color="auto"/>
              <w:bottom w:val="single" w:sz="4" w:space="0" w:color="auto"/>
              <w:right w:val="single" w:sz="4" w:space="0" w:color="auto"/>
            </w:tcBorders>
          </w:tcPr>
          <w:p w14:paraId="6FCE9AA6" w14:textId="4E384E23" w:rsidR="00CE136D" w:rsidRPr="00DF0389" w:rsidRDefault="00CE136D" w:rsidP="000D29D9">
            <w:pPr>
              <w:numPr>
                <w:ilvl w:val="12"/>
                <w:numId w:val="0"/>
              </w:numPr>
              <w:rPr>
                <w:rFonts w:cs="Arial"/>
                <w:szCs w:val="22"/>
              </w:rPr>
            </w:pPr>
            <w:r>
              <w:rPr>
                <w:rFonts w:cs="Arial"/>
                <w:szCs w:val="22"/>
              </w:rPr>
              <w:t xml:space="preserve">Package details map </w:t>
            </w:r>
          </w:p>
        </w:tc>
        <w:tc>
          <w:tcPr>
            <w:tcW w:w="2156" w:type="dxa"/>
            <w:tcBorders>
              <w:top w:val="single" w:sz="4" w:space="0" w:color="auto"/>
              <w:left w:val="single" w:sz="4" w:space="0" w:color="auto"/>
              <w:bottom w:val="single" w:sz="4" w:space="0" w:color="auto"/>
            </w:tcBorders>
          </w:tcPr>
          <w:p w14:paraId="640FD0DB" w14:textId="0E2FBCCB" w:rsidR="00CE136D" w:rsidRDefault="00CE136D" w:rsidP="000D29D9">
            <w:pPr>
              <w:numPr>
                <w:ilvl w:val="12"/>
                <w:numId w:val="0"/>
              </w:numPr>
              <w:rPr>
                <w:rFonts w:cs="Arial"/>
                <w:szCs w:val="22"/>
              </w:rPr>
            </w:pPr>
            <w:r>
              <w:rPr>
                <w:rFonts w:cs="Arial"/>
                <w:szCs w:val="22"/>
              </w:rPr>
              <w:t>None</w:t>
            </w:r>
          </w:p>
        </w:tc>
      </w:tr>
      <w:tr w:rsidR="00CE136D" w14:paraId="5B052AEE" w14:textId="77777777" w:rsidTr="003756B8">
        <w:trPr>
          <w:trHeight w:hRule="exact" w:val="793"/>
        </w:trPr>
        <w:tc>
          <w:tcPr>
            <w:tcW w:w="3868" w:type="dxa"/>
            <w:tcBorders>
              <w:top w:val="single" w:sz="4" w:space="0" w:color="auto"/>
              <w:bottom w:val="single" w:sz="4" w:space="0" w:color="auto"/>
              <w:right w:val="single" w:sz="4" w:space="0" w:color="auto"/>
            </w:tcBorders>
          </w:tcPr>
          <w:p w14:paraId="0BEE73EC" w14:textId="40F4E4D3" w:rsidR="00CE136D" w:rsidRPr="00CE136D" w:rsidRDefault="00CE136D" w:rsidP="000D29D9">
            <w:pPr>
              <w:numPr>
                <w:ilvl w:val="12"/>
                <w:numId w:val="0"/>
              </w:numPr>
              <w:rPr>
                <w:rFonts w:cs="Arial"/>
                <w:szCs w:val="22"/>
              </w:rPr>
            </w:pPr>
            <w:r w:rsidRPr="00CE136D">
              <w:rPr>
                <w:rFonts w:cs="Arial"/>
                <w:szCs w:val="22"/>
              </w:rPr>
              <w:t>public vo</w:t>
            </w:r>
            <w:r w:rsidR="00CE74FD">
              <w:rPr>
                <w:rFonts w:cs="Arial"/>
                <w:szCs w:val="22"/>
              </w:rPr>
              <w:t>id initializeExecutorService()</w:t>
            </w:r>
          </w:p>
        </w:tc>
        <w:tc>
          <w:tcPr>
            <w:tcW w:w="3240" w:type="dxa"/>
            <w:tcBorders>
              <w:top w:val="single" w:sz="4" w:space="0" w:color="auto"/>
              <w:left w:val="single" w:sz="4" w:space="0" w:color="auto"/>
              <w:bottom w:val="single" w:sz="4" w:space="0" w:color="auto"/>
              <w:right w:val="single" w:sz="4" w:space="0" w:color="auto"/>
            </w:tcBorders>
          </w:tcPr>
          <w:p w14:paraId="55E1DC8E" w14:textId="68D97F60" w:rsidR="00CE136D" w:rsidRPr="00DF0389" w:rsidRDefault="00CE136D" w:rsidP="000D29D9">
            <w:pPr>
              <w:numPr>
                <w:ilvl w:val="12"/>
                <w:numId w:val="0"/>
              </w:numPr>
              <w:rPr>
                <w:rFonts w:cs="Arial"/>
                <w:szCs w:val="22"/>
              </w:rPr>
            </w:pPr>
            <w:r>
              <w:rPr>
                <w:rFonts w:cs="Arial"/>
                <w:szCs w:val="22"/>
              </w:rPr>
              <w:t>Initialize service</w:t>
            </w:r>
          </w:p>
        </w:tc>
        <w:tc>
          <w:tcPr>
            <w:tcW w:w="2156" w:type="dxa"/>
            <w:tcBorders>
              <w:top w:val="single" w:sz="4" w:space="0" w:color="auto"/>
              <w:left w:val="single" w:sz="4" w:space="0" w:color="auto"/>
              <w:bottom w:val="single" w:sz="4" w:space="0" w:color="auto"/>
            </w:tcBorders>
          </w:tcPr>
          <w:p w14:paraId="54D719CA" w14:textId="586A5E8F" w:rsidR="00CE136D" w:rsidRDefault="00CE136D" w:rsidP="000D29D9">
            <w:pPr>
              <w:numPr>
                <w:ilvl w:val="12"/>
                <w:numId w:val="0"/>
              </w:numPr>
              <w:rPr>
                <w:rFonts w:cs="Arial"/>
                <w:szCs w:val="22"/>
              </w:rPr>
            </w:pPr>
            <w:r>
              <w:rPr>
                <w:rFonts w:cs="Arial"/>
                <w:szCs w:val="22"/>
              </w:rPr>
              <w:t>None</w:t>
            </w:r>
          </w:p>
        </w:tc>
      </w:tr>
    </w:tbl>
    <w:p w14:paraId="4D89D8A5" w14:textId="77777777" w:rsidR="00DF0389" w:rsidRDefault="00DF0389" w:rsidP="00DF0389">
      <w:pPr>
        <w:pStyle w:val="ListParagraph"/>
        <w:rPr>
          <w:rFonts w:cs="Arial"/>
          <w:b/>
          <w:bCs/>
          <w:szCs w:val="22"/>
        </w:rPr>
      </w:pPr>
    </w:p>
    <w:p w14:paraId="62DE06DB" w14:textId="51D2765D" w:rsidR="00CE136D" w:rsidRDefault="00CE136D" w:rsidP="0039515D">
      <w:pPr>
        <w:pStyle w:val="ListParagraph"/>
        <w:numPr>
          <w:ilvl w:val="0"/>
          <w:numId w:val="28"/>
        </w:numPr>
        <w:rPr>
          <w:rFonts w:eastAsiaTheme="minorHAnsi" w:cs="Arial"/>
          <w:b/>
          <w:szCs w:val="22"/>
        </w:rPr>
      </w:pPr>
      <w:r w:rsidRPr="00CE136D">
        <w:rPr>
          <w:rFonts w:eastAsiaTheme="minorHAnsi" w:cs="Arial"/>
          <w:b/>
          <w:szCs w:val="22"/>
        </w:rPr>
        <w:t>com.myrio.tm.products.packages.pkgapi.util.CPackageMassAssignNotify</w:t>
      </w:r>
    </w:p>
    <w:p w14:paraId="7D8D02BC" w14:textId="77777777" w:rsidR="00820CA6" w:rsidRPr="00820CA6" w:rsidRDefault="00820CA6" w:rsidP="00820CA6">
      <w:pPr>
        <w:ind w:left="36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868"/>
        <w:gridCol w:w="3240"/>
        <w:gridCol w:w="2156"/>
      </w:tblGrid>
      <w:tr w:rsidR="00CE136D" w14:paraId="3EB2F31C" w14:textId="77777777" w:rsidTr="00DA416C">
        <w:tc>
          <w:tcPr>
            <w:tcW w:w="3868" w:type="dxa"/>
            <w:tcBorders>
              <w:top w:val="single" w:sz="4" w:space="0" w:color="auto"/>
              <w:left w:val="single" w:sz="4" w:space="0" w:color="auto"/>
              <w:bottom w:val="single" w:sz="4" w:space="0" w:color="auto"/>
              <w:right w:val="single" w:sz="4" w:space="0" w:color="auto"/>
            </w:tcBorders>
            <w:shd w:val="clear" w:color="auto" w:fill="000000"/>
          </w:tcPr>
          <w:p w14:paraId="75591664" w14:textId="77777777" w:rsidR="00CE136D" w:rsidRPr="00CE136D" w:rsidRDefault="00CE136D" w:rsidP="00CE136D">
            <w:pPr>
              <w:numPr>
                <w:ilvl w:val="12"/>
                <w:numId w:val="0"/>
              </w:numPr>
              <w:rPr>
                <w:rFonts w:cs="Arial"/>
                <w:szCs w:val="22"/>
              </w:rPr>
            </w:pPr>
            <w:r w:rsidRPr="00CE136D">
              <w:rPr>
                <w:rFonts w:cs="Arial"/>
                <w:szCs w:val="22"/>
              </w:rPr>
              <w:t>Creating Method</w:t>
            </w:r>
          </w:p>
        </w:tc>
        <w:tc>
          <w:tcPr>
            <w:tcW w:w="3240" w:type="dxa"/>
            <w:tcBorders>
              <w:top w:val="single" w:sz="4" w:space="0" w:color="auto"/>
              <w:left w:val="single" w:sz="4" w:space="0" w:color="auto"/>
              <w:bottom w:val="single" w:sz="4" w:space="0" w:color="auto"/>
              <w:right w:val="single" w:sz="4" w:space="0" w:color="auto"/>
            </w:tcBorders>
            <w:shd w:val="clear" w:color="auto" w:fill="000000"/>
          </w:tcPr>
          <w:p w14:paraId="75BCE506" w14:textId="77777777" w:rsidR="00CE136D" w:rsidRPr="00CE136D" w:rsidRDefault="00CE136D" w:rsidP="00CE136D">
            <w:pPr>
              <w:numPr>
                <w:ilvl w:val="12"/>
                <w:numId w:val="0"/>
              </w:numPr>
              <w:rPr>
                <w:rFonts w:cs="Arial"/>
                <w:szCs w:val="22"/>
              </w:rPr>
            </w:pPr>
            <w:r w:rsidRPr="00CE136D">
              <w:rPr>
                <w:rFonts w:cs="Arial"/>
                <w:szCs w:val="22"/>
              </w:rPr>
              <w:t>Change Description</w:t>
            </w:r>
          </w:p>
        </w:tc>
        <w:tc>
          <w:tcPr>
            <w:tcW w:w="2156" w:type="dxa"/>
            <w:tcBorders>
              <w:top w:val="single" w:sz="4" w:space="0" w:color="auto"/>
              <w:left w:val="single" w:sz="4" w:space="0" w:color="auto"/>
              <w:bottom w:val="single" w:sz="4" w:space="0" w:color="auto"/>
              <w:right w:val="single" w:sz="4" w:space="0" w:color="auto"/>
            </w:tcBorders>
            <w:shd w:val="clear" w:color="auto" w:fill="000000"/>
          </w:tcPr>
          <w:p w14:paraId="6AAB0A31" w14:textId="77777777" w:rsidR="00CE136D" w:rsidRPr="00CE136D" w:rsidRDefault="00CE136D" w:rsidP="00CE136D">
            <w:pPr>
              <w:numPr>
                <w:ilvl w:val="12"/>
                <w:numId w:val="0"/>
              </w:numPr>
              <w:rPr>
                <w:rFonts w:cs="Arial"/>
                <w:szCs w:val="22"/>
              </w:rPr>
            </w:pPr>
            <w:r w:rsidRPr="00CE136D">
              <w:rPr>
                <w:rFonts w:cs="Arial"/>
                <w:szCs w:val="22"/>
              </w:rPr>
              <w:t>Exception</w:t>
            </w:r>
          </w:p>
        </w:tc>
      </w:tr>
      <w:tr w:rsidR="00CE136D" w14:paraId="68AB255D" w14:textId="77777777" w:rsidTr="00DA416C">
        <w:tc>
          <w:tcPr>
            <w:tcW w:w="3868" w:type="dxa"/>
            <w:tcBorders>
              <w:top w:val="single" w:sz="4" w:space="0" w:color="auto"/>
              <w:bottom w:val="single" w:sz="4" w:space="0" w:color="auto"/>
              <w:right w:val="single" w:sz="4" w:space="0" w:color="auto"/>
            </w:tcBorders>
          </w:tcPr>
          <w:p w14:paraId="4842088F" w14:textId="77777777" w:rsidR="00CE136D" w:rsidRDefault="00CE136D" w:rsidP="000D29D9">
            <w:pPr>
              <w:numPr>
                <w:ilvl w:val="12"/>
                <w:numId w:val="0"/>
              </w:numPr>
              <w:rPr>
                <w:rFonts w:cs="Arial"/>
                <w:szCs w:val="22"/>
              </w:rPr>
            </w:pPr>
            <w:r w:rsidRPr="00DF0389">
              <w:rPr>
                <w:rFonts w:cs="Arial"/>
                <w:szCs w:val="22"/>
              </w:rPr>
              <w:t>public OMIIntegratorRequest removeEntitlement(int subscriberID, CPackageDetailFeature cPackageDetailFeature)</w:t>
            </w:r>
          </w:p>
        </w:tc>
        <w:tc>
          <w:tcPr>
            <w:tcW w:w="3240" w:type="dxa"/>
            <w:tcBorders>
              <w:top w:val="single" w:sz="4" w:space="0" w:color="auto"/>
              <w:left w:val="single" w:sz="4" w:space="0" w:color="auto"/>
              <w:bottom w:val="single" w:sz="4" w:space="0" w:color="auto"/>
              <w:right w:val="single" w:sz="4" w:space="0" w:color="auto"/>
            </w:tcBorders>
          </w:tcPr>
          <w:p w14:paraId="284F2B12" w14:textId="77777777" w:rsidR="00CE136D" w:rsidRDefault="00CE136D" w:rsidP="000D29D9">
            <w:pPr>
              <w:numPr>
                <w:ilvl w:val="12"/>
                <w:numId w:val="0"/>
              </w:numPr>
              <w:rPr>
                <w:rFonts w:cs="Arial"/>
                <w:szCs w:val="22"/>
              </w:rPr>
            </w:pPr>
            <w:r w:rsidRPr="001E656F">
              <w:rPr>
                <w:rFonts w:cs="Arial"/>
                <w:szCs w:val="22"/>
              </w:rPr>
              <w:t>Method for creating request of remove Entitlement</w:t>
            </w:r>
          </w:p>
        </w:tc>
        <w:tc>
          <w:tcPr>
            <w:tcW w:w="2156" w:type="dxa"/>
            <w:tcBorders>
              <w:top w:val="single" w:sz="4" w:space="0" w:color="auto"/>
              <w:left w:val="single" w:sz="4" w:space="0" w:color="auto"/>
              <w:bottom w:val="single" w:sz="4" w:space="0" w:color="auto"/>
            </w:tcBorders>
          </w:tcPr>
          <w:p w14:paraId="00341235" w14:textId="77777777" w:rsidR="00CE136D" w:rsidRDefault="00CE136D" w:rsidP="000D29D9">
            <w:pPr>
              <w:numPr>
                <w:ilvl w:val="12"/>
                <w:numId w:val="0"/>
              </w:numPr>
              <w:rPr>
                <w:rFonts w:cs="Arial"/>
                <w:szCs w:val="22"/>
              </w:rPr>
            </w:pPr>
            <w:r>
              <w:rPr>
                <w:rFonts w:cs="Arial"/>
                <w:szCs w:val="22"/>
              </w:rPr>
              <w:t>None</w:t>
            </w:r>
          </w:p>
        </w:tc>
      </w:tr>
      <w:tr w:rsidR="00CE136D" w14:paraId="2908F440" w14:textId="77777777" w:rsidTr="00DA416C">
        <w:tc>
          <w:tcPr>
            <w:tcW w:w="3868" w:type="dxa"/>
            <w:tcBorders>
              <w:top w:val="single" w:sz="4" w:space="0" w:color="auto"/>
              <w:bottom w:val="single" w:sz="4" w:space="0" w:color="auto"/>
              <w:right w:val="single" w:sz="4" w:space="0" w:color="auto"/>
            </w:tcBorders>
          </w:tcPr>
          <w:p w14:paraId="08C53DC7" w14:textId="67F1E6F7" w:rsidR="00CE136D" w:rsidRPr="00A87B56" w:rsidRDefault="00CE136D" w:rsidP="000D29D9">
            <w:pPr>
              <w:numPr>
                <w:ilvl w:val="12"/>
                <w:numId w:val="0"/>
              </w:numPr>
              <w:rPr>
                <w:rFonts w:cs="Arial"/>
                <w:szCs w:val="22"/>
              </w:rPr>
            </w:pPr>
            <w:r w:rsidRPr="00DF0389">
              <w:rPr>
                <w:rFonts w:cs="Arial"/>
                <w:szCs w:val="22"/>
              </w:rPr>
              <w:t>public OMIIntegratorRequest addEntitlement(int subscriberID, CPackageDetailFeature cPackageDetailFeature)</w:t>
            </w:r>
          </w:p>
        </w:tc>
        <w:tc>
          <w:tcPr>
            <w:tcW w:w="3240" w:type="dxa"/>
            <w:tcBorders>
              <w:top w:val="single" w:sz="4" w:space="0" w:color="auto"/>
              <w:left w:val="single" w:sz="4" w:space="0" w:color="auto"/>
              <w:bottom w:val="single" w:sz="4" w:space="0" w:color="auto"/>
              <w:right w:val="single" w:sz="4" w:space="0" w:color="auto"/>
            </w:tcBorders>
          </w:tcPr>
          <w:p w14:paraId="11DFA6C1" w14:textId="77777777" w:rsidR="00CE136D" w:rsidRDefault="00CE136D" w:rsidP="000D29D9">
            <w:pPr>
              <w:numPr>
                <w:ilvl w:val="12"/>
                <w:numId w:val="0"/>
              </w:numPr>
              <w:rPr>
                <w:rFonts w:cs="Arial"/>
                <w:szCs w:val="22"/>
              </w:rPr>
            </w:pPr>
            <w:r w:rsidRPr="001E656F">
              <w:rPr>
                <w:rFonts w:cs="Arial"/>
                <w:szCs w:val="22"/>
              </w:rPr>
              <w:t>Method for creating request of add Entitlement</w:t>
            </w:r>
          </w:p>
        </w:tc>
        <w:tc>
          <w:tcPr>
            <w:tcW w:w="2156" w:type="dxa"/>
            <w:tcBorders>
              <w:top w:val="single" w:sz="4" w:space="0" w:color="auto"/>
              <w:left w:val="single" w:sz="4" w:space="0" w:color="auto"/>
              <w:bottom w:val="single" w:sz="4" w:space="0" w:color="auto"/>
            </w:tcBorders>
          </w:tcPr>
          <w:p w14:paraId="4C0CFB13" w14:textId="77777777" w:rsidR="00CE136D" w:rsidRDefault="00CE136D" w:rsidP="000D29D9">
            <w:pPr>
              <w:numPr>
                <w:ilvl w:val="12"/>
                <w:numId w:val="0"/>
              </w:numPr>
              <w:rPr>
                <w:rFonts w:cs="Arial"/>
                <w:szCs w:val="22"/>
              </w:rPr>
            </w:pPr>
            <w:r>
              <w:rPr>
                <w:rFonts w:cs="Arial"/>
                <w:szCs w:val="22"/>
              </w:rPr>
              <w:t>None</w:t>
            </w:r>
          </w:p>
        </w:tc>
      </w:tr>
      <w:tr w:rsidR="00CE136D" w:rsidRPr="001E656F" w14:paraId="7F57D8F4" w14:textId="77777777" w:rsidTr="00DA416C">
        <w:tc>
          <w:tcPr>
            <w:tcW w:w="3868" w:type="dxa"/>
            <w:tcBorders>
              <w:top w:val="single" w:sz="4" w:space="0" w:color="auto"/>
              <w:bottom w:val="single" w:sz="4" w:space="0" w:color="auto"/>
              <w:right w:val="single" w:sz="4" w:space="0" w:color="auto"/>
            </w:tcBorders>
          </w:tcPr>
          <w:p w14:paraId="578F07C0" w14:textId="26F6DFBC" w:rsidR="00CE136D" w:rsidRPr="00A87B56" w:rsidRDefault="00CE136D" w:rsidP="000D29D9">
            <w:pPr>
              <w:numPr>
                <w:ilvl w:val="12"/>
                <w:numId w:val="0"/>
              </w:numPr>
              <w:rPr>
                <w:rFonts w:cs="Arial"/>
                <w:szCs w:val="22"/>
              </w:rPr>
            </w:pPr>
            <w:r w:rsidRPr="00DF0389">
              <w:rPr>
                <w:rFonts w:cs="Arial"/>
                <w:szCs w:val="22"/>
              </w:rPr>
              <w:t>private boolean isCallSync(String operation){</w:t>
            </w:r>
          </w:p>
        </w:tc>
        <w:tc>
          <w:tcPr>
            <w:tcW w:w="3240" w:type="dxa"/>
            <w:tcBorders>
              <w:top w:val="single" w:sz="4" w:space="0" w:color="auto"/>
              <w:left w:val="single" w:sz="4" w:space="0" w:color="auto"/>
              <w:bottom w:val="single" w:sz="4" w:space="0" w:color="auto"/>
              <w:right w:val="single" w:sz="4" w:space="0" w:color="auto"/>
            </w:tcBorders>
          </w:tcPr>
          <w:p w14:paraId="25293C0D" w14:textId="77777777" w:rsidR="00CE136D" w:rsidRDefault="00CE136D" w:rsidP="000D29D9">
            <w:pPr>
              <w:numPr>
                <w:ilvl w:val="12"/>
                <w:numId w:val="0"/>
              </w:numPr>
              <w:rPr>
                <w:rFonts w:cs="Arial"/>
                <w:szCs w:val="22"/>
              </w:rPr>
            </w:pPr>
            <w:r w:rsidRPr="00DF0389">
              <w:rPr>
                <w:rFonts w:cs="Arial"/>
                <w:szCs w:val="22"/>
              </w:rPr>
              <w:t>Method used to check if request is Synchronous</w:t>
            </w:r>
          </w:p>
        </w:tc>
        <w:tc>
          <w:tcPr>
            <w:tcW w:w="2156" w:type="dxa"/>
            <w:tcBorders>
              <w:top w:val="single" w:sz="4" w:space="0" w:color="auto"/>
              <w:left w:val="single" w:sz="4" w:space="0" w:color="auto"/>
              <w:bottom w:val="single" w:sz="4" w:space="0" w:color="auto"/>
            </w:tcBorders>
          </w:tcPr>
          <w:p w14:paraId="39F17665" w14:textId="77777777" w:rsidR="00CE136D" w:rsidRPr="001E656F" w:rsidRDefault="00CE136D" w:rsidP="000D29D9">
            <w:pPr>
              <w:rPr>
                <w:rFonts w:cs="Arial"/>
                <w:szCs w:val="22"/>
              </w:rPr>
            </w:pPr>
            <w:r w:rsidRPr="001E656F">
              <w:rPr>
                <w:rFonts w:cs="Arial"/>
                <w:szCs w:val="22"/>
              </w:rPr>
              <w:t>None</w:t>
            </w:r>
          </w:p>
        </w:tc>
      </w:tr>
      <w:tr w:rsidR="00CE136D" w14:paraId="280F2EDF" w14:textId="77777777" w:rsidTr="00DA416C">
        <w:trPr>
          <w:trHeight w:hRule="exact" w:val="793"/>
        </w:trPr>
        <w:tc>
          <w:tcPr>
            <w:tcW w:w="3868" w:type="dxa"/>
            <w:tcBorders>
              <w:top w:val="single" w:sz="4" w:space="0" w:color="auto"/>
              <w:bottom w:val="single" w:sz="4" w:space="0" w:color="auto"/>
              <w:right w:val="single" w:sz="4" w:space="0" w:color="auto"/>
            </w:tcBorders>
          </w:tcPr>
          <w:p w14:paraId="682B07CB" w14:textId="3179C13C" w:rsidR="00CE136D" w:rsidRPr="00A87B56" w:rsidRDefault="00CE136D" w:rsidP="000D29D9">
            <w:pPr>
              <w:numPr>
                <w:ilvl w:val="12"/>
                <w:numId w:val="0"/>
              </w:numPr>
              <w:rPr>
                <w:rFonts w:cs="Arial"/>
                <w:szCs w:val="22"/>
              </w:rPr>
            </w:pPr>
            <w:r w:rsidRPr="00DF0389">
              <w:rPr>
                <w:rFonts w:cs="Arial"/>
                <w:szCs w:val="22"/>
              </w:rPr>
              <w:lastRenderedPageBreak/>
              <w:t>private boolean sendRequestToOmiClient(String operationType, OMIIntegratorRequest omiIntegratorRequest) {</w:t>
            </w:r>
          </w:p>
        </w:tc>
        <w:tc>
          <w:tcPr>
            <w:tcW w:w="3240" w:type="dxa"/>
            <w:tcBorders>
              <w:top w:val="single" w:sz="4" w:space="0" w:color="auto"/>
              <w:left w:val="single" w:sz="4" w:space="0" w:color="auto"/>
              <w:bottom w:val="single" w:sz="4" w:space="0" w:color="auto"/>
              <w:right w:val="single" w:sz="4" w:space="0" w:color="auto"/>
            </w:tcBorders>
          </w:tcPr>
          <w:p w14:paraId="55D6DA06" w14:textId="77777777" w:rsidR="00CE136D" w:rsidRDefault="00CE136D" w:rsidP="000D29D9">
            <w:pPr>
              <w:numPr>
                <w:ilvl w:val="12"/>
                <w:numId w:val="0"/>
              </w:numPr>
              <w:rPr>
                <w:rFonts w:cs="Arial"/>
                <w:szCs w:val="22"/>
              </w:rPr>
            </w:pPr>
            <w:r w:rsidRPr="00DF0389">
              <w:rPr>
                <w:rFonts w:cs="Arial"/>
                <w:szCs w:val="22"/>
              </w:rPr>
              <w:t>Method used to send request to OMI client</w:t>
            </w:r>
          </w:p>
        </w:tc>
        <w:tc>
          <w:tcPr>
            <w:tcW w:w="2156" w:type="dxa"/>
            <w:tcBorders>
              <w:top w:val="single" w:sz="4" w:space="0" w:color="auto"/>
              <w:left w:val="single" w:sz="4" w:space="0" w:color="auto"/>
              <w:bottom w:val="single" w:sz="4" w:space="0" w:color="auto"/>
            </w:tcBorders>
          </w:tcPr>
          <w:p w14:paraId="2E770BDF" w14:textId="77777777" w:rsidR="00CE136D" w:rsidRDefault="00CE136D" w:rsidP="000D29D9">
            <w:pPr>
              <w:numPr>
                <w:ilvl w:val="12"/>
                <w:numId w:val="0"/>
              </w:numPr>
              <w:rPr>
                <w:rFonts w:cs="Arial"/>
                <w:szCs w:val="22"/>
              </w:rPr>
            </w:pPr>
            <w:r>
              <w:rPr>
                <w:rFonts w:cs="Arial"/>
                <w:szCs w:val="22"/>
              </w:rPr>
              <w:t>None</w:t>
            </w:r>
          </w:p>
        </w:tc>
      </w:tr>
      <w:tr w:rsidR="00CE136D" w14:paraId="116BDA5C" w14:textId="77777777" w:rsidTr="00DA416C">
        <w:trPr>
          <w:trHeight w:hRule="exact" w:val="793"/>
        </w:trPr>
        <w:tc>
          <w:tcPr>
            <w:tcW w:w="3868" w:type="dxa"/>
            <w:tcBorders>
              <w:top w:val="single" w:sz="4" w:space="0" w:color="auto"/>
              <w:bottom w:val="single" w:sz="4" w:space="0" w:color="auto"/>
              <w:right w:val="single" w:sz="4" w:space="0" w:color="auto"/>
            </w:tcBorders>
          </w:tcPr>
          <w:p w14:paraId="6985F814" w14:textId="3EE6A5F7" w:rsidR="00CE136D" w:rsidRPr="00DF0389" w:rsidRDefault="00CE136D" w:rsidP="000D29D9">
            <w:pPr>
              <w:numPr>
                <w:ilvl w:val="12"/>
                <w:numId w:val="0"/>
              </w:numPr>
              <w:rPr>
                <w:rFonts w:cs="Arial"/>
                <w:szCs w:val="22"/>
              </w:rPr>
            </w:pPr>
            <w:r w:rsidRPr="00DF0389">
              <w:rPr>
                <w:rFonts w:cs="Arial"/>
                <w:szCs w:val="22"/>
              </w:rPr>
              <w:t xml:space="preserve">private String convertDateToExpectedFormat(Calendar date) </w:t>
            </w:r>
          </w:p>
        </w:tc>
        <w:tc>
          <w:tcPr>
            <w:tcW w:w="3240" w:type="dxa"/>
            <w:tcBorders>
              <w:top w:val="single" w:sz="4" w:space="0" w:color="auto"/>
              <w:left w:val="single" w:sz="4" w:space="0" w:color="auto"/>
              <w:bottom w:val="single" w:sz="4" w:space="0" w:color="auto"/>
              <w:right w:val="single" w:sz="4" w:space="0" w:color="auto"/>
            </w:tcBorders>
          </w:tcPr>
          <w:p w14:paraId="538AF3A7" w14:textId="77777777" w:rsidR="00CE136D" w:rsidRDefault="00CE136D" w:rsidP="000D29D9">
            <w:pPr>
              <w:numPr>
                <w:ilvl w:val="12"/>
                <w:numId w:val="0"/>
              </w:numPr>
              <w:rPr>
                <w:rFonts w:cs="Arial"/>
                <w:szCs w:val="22"/>
              </w:rPr>
            </w:pPr>
            <w:r w:rsidRPr="00DF0389">
              <w:rPr>
                <w:rFonts w:cs="Arial"/>
                <w:szCs w:val="22"/>
              </w:rPr>
              <w:t>convertDateToExpectedFormat</w:t>
            </w:r>
          </w:p>
        </w:tc>
        <w:tc>
          <w:tcPr>
            <w:tcW w:w="2156" w:type="dxa"/>
            <w:tcBorders>
              <w:top w:val="single" w:sz="4" w:space="0" w:color="auto"/>
              <w:left w:val="single" w:sz="4" w:space="0" w:color="auto"/>
              <w:bottom w:val="single" w:sz="4" w:space="0" w:color="auto"/>
            </w:tcBorders>
          </w:tcPr>
          <w:p w14:paraId="14B22616" w14:textId="77777777" w:rsidR="00CE136D" w:rsidRDefault="00CE136D" w:rsidP="000D29D9">
            <w:pPr>
              <w:numPr>
                <w:ilvl w:val="12"/>
                <w:numId w:val="0"/>
              </w:numPr>
              <w:rPr>
                <w:rFonts w:cs="Arial"/>
                <w:szCs w:val="22"/>
              </w:rPr>
            </w:pPr>
            <w:r>
              <w:rPr>
                <w:rFonts w:cs="Arial"/>
                <w:szCs w:val="22"/>
              </w:rPr>
              <w:t>None</w:t>
            </w:r>
          </w:p>
        </w:tc>
      </w:tr>
    </w:tbl>
    <w:p w14:paraId="61E7FF12" w14:textId="77777777" w:rsidR="00DF0389" w:rsidRDefault="00DF0389" w:rsidP="0015506F">
      <w:pPr>
        <w:pStyle w:val="ListParagraph"/>
        <w:rPr>
          <w:rFonts w:cs="Arial"/>
          <w:b/>
          <w:bCs/>
          <w:szCs w:val="22"/>
        </w:rPr>
      </w:pPr>
    </w:p>
    <w:p w14:paraId="040E7E42" w14:textId="76D86850" w:rsidR="00A963DB" w:rsidRDefault="00A963DB" w:rsidP="0039515D">
      <w:pPr>
        <w:pStyle w:val="ListParagraph"/>
        <w:numPr>
          <w:ilvl w:val="0"/>
          <w:numId w:val="28"/>
        </w:numPr>
        <w:rPr>
          <w:rFonts w:cs="Arial"/>
          <w:b/>
          <w:bCs/>
          <w:szCs w:val="22"/>
        </w:rPr>
      </w:pPr>
      <w:r w:rsidRPr="00A963DB">
        <w:rPr>
          <w:rFonts w:cs="Arial"/>
          <w:b/>
          <w:bCs/>
          <w:szCs w:val="22"/>
        </w:rPr>
        <w:t>com.myrio.tm.company.al. CCompanyBean</w:t>
      </w:r>
    </w:p>
    <w:p w14:paraId="12E67DA4" w14:textId="77777777" w:rsidR="00A963DB" w:rsidRPr="00A963DB" w:rsidRDefault="00A963DB" w:rsidP="00A963DB">
      <w:pPr>
        <w:pStyle w:val="ListParagraph"/>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877"/>
        <w:gridCol w:w="1881"/>
        <w:gridCol w:w="1380"/>
        <w:gridCol w:w="2126"/>
      </w:tblGrid>
      <w:tr w:rsidR="009A2D1F" w:rsidRPr="005C2183" w14:paraId="5F768454" w14:textId="77777777" w:rsidTr="00076DFE">
        <w:tc>
          <w:tcPr>
            <w:tcW w:w="5758" w:type="dxa"/>
            <w:gridSpan w:val="2"/>
            <w:tcBorders>
              <w:top w:val="single" w:sz="4" w:space="0" w:color="auto"/>
              <w:left w:val="single" w:sz="4" w:space="0" w:color="auto"/>
              <w:bottom w:val="single" w:sz="4" w:space="0" w:color="auto"/>
              <w:right w:val="single" w:sz="4" w:space="0" w:color="auto"/>
            </w:tcBorders>
            <w:shd w:val="clear" w:color="auto" w:fill="000000"/>
          </w:tcPr>
          <w:p w14:paraId="3C66F4C1" w14:textId="77777777" w:rsidR="009A2D1F" w:rsidRPr="006A0BC4" w:rsidRDefault="009A2D1F" w:rsidP="00076DFE">
            <w:pPr>
              <w:pStyle w:val="ListParagraph"/>
              <w:tabs>
                <w:tab w:val="right" w:pos="5542"/>
              </w:tabs>
              <w:rPr>
                <w:rFonts w:cs="Arial"/>
                <w:b/>
                <w:bCs/>
                <w:szCs w:val="22"/>
              </w:rPr>
            </w:pPr>
            <w:r>
              <w:rPr>
                <w:rFonts w:cs="Arial"/>
                <w:b/>
                <w:bCs/>
                <w:szCs w:val="22"/>
              </w:rPr>
              <w:t xml:space="preserve">New </w:t>
            </w:r>
            <w:r w:rsidRPr="006A0BC4">
              <w:rPr>
                <w:rFonts w:cs="Arial"/>
                <w:b/>
                <w:bCs/>
                <w:szCs w:val="22"/>
              </w:rPr>
              <w:t xml:space="preserve"> Method</w:t>
            </w:r>
            <w:r>
              <w:rPr>
                <w:rFonts w:cs="Arial"/>
                <w:b/>
                <w:bCs/>
                <w:szCs w:val="22"/>
              </w:rPr>
              <w:t>s</w:t>
            </w:r>
            <w:r>
              <w:rPr>
                <w:rFonts w:cs="Arial"/>
                <w:b/>
                <w:bCs/>
                <w:szCs w:val="22"/>
              </w:rPr>
              <w:tab/>
            </w:r>
          </w:p>
        </w:tc>
        <w:tc>
          <w:tcPr>
            <w:tcW w:w="1380" w:type="dxa"/>
            <w:tcBorders>
              <w:top w:val="single" w:sz="4" w:space="0" w:color="auto"/>
              <w:left w:val="single" w:sz="4" w:space="0" w:color="auto"/>
              <w:bottom w:val="single" w:sz="4" w:space="0" w:color="auto"/>
              <w:right w:val="single" w:sz="4" w:space="0" w:color="auto"/>
            </w:tcBorders>
            <w:shd w:val="clear" w:color="auto" w:fill="000000"/>
          </w:tcPr>
          <w:p w14:paraId="54C872F1" w14:textId="77777777" w:rsidR="009A2D1F" w:rsidRPr="005C2183" w:rsidRDefault="009A2D1F" w:rsidP="00076DFE">
            <w:pPr>
              <w:numPr>
                <w:ilvl w:val="12"/>
                <w:numId w:val="0"/>
              </w:numPr>
              <w:jc w:val="both"/>
              <w:rPr>
                <w:rFonts w:cs="Arial"/>
                <w:szCs w:val="22"/>
              </w:rPr>
            </w:pPr>
            <w:r w:rsidRPr="005C2183">
              <w:rPr>
                <w:rFonts w:cs="Arial"/>
                <w:szCs w:val="22"/>
              </w:rPr>
              <w:t>Description</w:t>
            </w:r>
          </w:p>
        </w:tc>
        <w:tc>
          <w:tcPr>
            <w:tcW w:w="2126" w:type="dxa"/>
            <w:tcBorders>
              <w:top w:val="single" w:sz="4" w:space="0" w:color="auto"/>
              <w:left w:val="single" w:sz="4" w:space="0" w:color="auto"/>
              <w:bottom w:val="single" w:sz="4" w:space="0" w:color="auto"/>
              <w:right w:val="single" w:sz="4" w:space="0" w:color="auto"/>
            </w:tcBorders>
            <w:shd w:val="clear" w:color="auto" w:fill="000000"/>
          </w:tcPr>
          <w:p w14:paraId="28EE77CC" w14:textId="77777777" w:rsidR="009A2D1F" w:rsidRPr="005C2183" w:rsidRDefault="009A2D1F" w:rsidP="00076DFE">
            <w:pPr>
              <w:numPr>
                <w:ilvl w:val="12"/>
                <w:numId w:val="0"/>
              </w:numPr>
              <w:jc w:val="center"/>
              <w:rPr>
                <w:rFonts w:cs="Arial"/>
                <w:szCs w:val="22"/>
              </w:rPr>
            </w:pPr>
            <w:r w:rsidRPr="005C2183">
              <w:rPr>
                <w:rFonts w:cs="Arial"/>
                <w:szCs w:val="22"/>
              </w:rPr>
              <w:t>Exception</w:t>
            </w:r>
          </w:p>
        </w:tc>
      </w:tr>
      <w:tr w:rsidR="009A2D1F" w14:paraId="76F9B39B" w14:textId="77777777" w:rsidTr="00076DFE">
        <w:tc>
          <w:tcPr>
            <w:tcW w:w="3877" w:type="dxa"/>
            <w:tcBorders>
              <w:top w:val="single" w:sz="4" w:space="0" w:color="auto"/>
              <w:bottom w:val="single" w:sz="4" w:space="0" w:color="auto"/>
              <w:right w:val="single" w:sz="4" w:space="0" w:color="auto"/>
            </w:tcBorders>
          </w:tcPr>
          <w:p w14:paraId="60BF85B2" w14:textId="77777777" w:rsidR="009A2D1F" w:rsidRDefault="009A2D1F" w:rsidP="00076DFE">
            <w:pPr>
              <w:numPr>
                <w:ilvl w:val="12"/>
                <w:numId w:val="0"/>
              </w:numPr>
              <w:rPr>
                <w:rFonts w:cs="Arial"/>
                <w:szCs w:val="22"/>
              </w:rPr>
            </w:pPr>
            <w:r w:rsidRPr="00DA416C">
              <w:rPr>
                <w:rFonts w:cs="Arial"/>
                <w:szCs w:val="22"/>
              </w:rPr>
              <w:t xml:space="preserve">public Collection getEntities(String itemType, int startIndex, int endIndex) </w:t>
            </w:r>
          </w:p>
        </w:tc>
        <w:tc>
          <w:tcPr>
            <w:tcW w:w="3261" w:type="dxa"/>
            <w:gridSpan w:val="2"/>
            <w:tcBorders>
              <w:top w:val="single" w:sz="4" w:space="0" w:color="auto"/>
              <w:left w:val="single" w:sz="4" w:space="0" w:color="auto"/>
              <w:bottom w:val="single" w:sz="4" w:space="0" w:color="auto"/>
              <w:right w:val="single" w:sz="4" w:space="0" w:color="auto"/>
            </w:tcBorders>
          </w:tcPr>
          <w:p w14:paraId="2E78EF2F" w14:textId="77777777" w:rsidR="009A2D1F" w:rsidRDefault="009A2D1F" w:rsidP="00076DFE">
            <w:pPr>
              <w:numPr>
                <w:ilvl w:val="12"/>
                <w:numId w:val="0"/>
              </w:numPr>
              <w:rPr>
                <w:rFonts w:cs="Arial"/>
                <w:szCs w:val="22"/>
              </w:rPr>
            </w:pPr>
            <w:r w:rsidRPr="00210582">
              <w:rPr>
                <w:rFonts w:cs="Arial"/>
                <w:szCs w:val="22"/>
              </w:rPr>
              <w:t>This method gets all types of entities based on entities type</w:t>
            </w:r>
          </w:p>
        </w:tc>
        <w:tc>
          <w:tcPr>
            <w:tcW w:w="2126" w:type="dxa"/>
            <w:tcBorders>
              <w:top w:val="single" w:sz="4" w:space="0" w:color="auto"/>
              <w:left w:val="single" w:sz="4" w:space="0" w:color="auto"/>
              <w:bottom w:val="single" w:sz="4" w:space="0" w:color="auto"/>
            </w:tcBorders>
          </w:tcPr>
          <w:p w14:paraId="707C98AA" w14:textId="77777777" w:rsidR="009A2D1F" w:rsidRDefault="009A2D1F" w:rsidP="00076DFE">
            <w:pPr>
              <w:numPr>
                <w:ilvl w:val="12"/>
                <w:numId w:val="0"/>
              </w:numPr>
              <w:rPr>
                <w:rFonts w:cs="Arial"/>
                <w:szCs w:val="22"/>
              </w:rPr>
            </w:pPr>
            <w:r w:rsidRPr="00DA416C">
              <w:rPr>
                <w:rFonts w:cs="Arial"/>
                <w:szCs w:val="22"/>
              </w:rPr>
              <w:t>CException , RemoteException</w:t>
            </w:r>
          </w:p>
        </w:tc>
      </w:tr>
      <w:tr w:rsidR="009A2D1F" w14:paraId="05EDCEC0" w14:textId="77777777" w:rsidTr="00076DFE">
        <w:tc>
          <w:tcPr>
            <w:tcW w:w="3877" w:type="dxa"/>
            <w:tcBorders>
              <w:top w:val="single" w:sz="4" w:space="0" w:color="auto"/>
              <w:bottom w:val="single" w:sz="4" w:space="0" w:color="auto"/>
              <w:right w:val="single" w:sz="4" w:space="0" w:color="auto"/>
            </w:tcBorders>
          </w:tcPr>
          <w:p w14:paraId="646C3944" w14:textId="77777777" w:rsidR="009A2D1F" w:rsidRPr="00DA416C" w:rsidRDefault="009A2D1F" w:rsidP="00076DFE">
            <w:pPr>
              <w:numPr>
                <w:ilvl w:val="12"/>
                <w:numId w:val="0"/>
              </w:numPr>
              <w:rPr>
                <w:rFonts w:cs="Arial"/>
                <w:szCs w:val="22"/>
              </w:rPr>
            </w:pPr>
            <w:r w:rsidRPr="00DA416C">
              <w:rPr>
                <w:rFonts w:cs="Arial"/>
                <w:szCs w:val="22"/>
              </w:rPr>
              <w:t>public Collection getAssociations(String itemType, int startIndex, int endIndex)</w:t>
            </w:r>
          </w:p>
        </w:tc>
        <w:tc>
          <w:tcPr>
            <w:tcW w:w="3261" w:type="dxa"/>
            <w:gridSpan w:val="2"/>
            <w:tcBorders>
              <w:top w:val="single" w:sz="4" w:space="0" w:color="auto"/>
              <w:left w:val="single" w:sz="4" w:space="0" w:color="auto"/>
              <w:bottom w:val="single" w:sz="4" w:space="0" w:color="auto"/>
              <w:right w:val="single" w:sz="4" w:space="0" w:color="auto"/>
            </w:tcBorders>
          </w:tcPr>
          <w:p w14:paraId="26DDDE90" w14:textId="77777777" w:rsidR="009A2D1F" w:rsidRPr="00210582" w:rsidRDefault="009A2D1F" w:rsidP="00076DFE">
            <w:pPr>
              <w:numPr>
                <w:ilvl w:val="12"/>
                <w:numId w:val="0"/>
              </w:numPr>
              <w:rPr>
                <w:rFonts w:cs="Arial"/>
                <w:szCs w:val="22"/>
              </w:rPr>
            </w:pPr>
            <w:r w:rsidRPr="00210582">
              <w:rPr>
                <w:rFonts w:cs="Arial"/>
                <w:szCs w:val="22"/>
              </w:rPr>
              <w:t>This method gets all types of associations based on item typ</w:t>
            </w:r>
            <w:r>
              <w:rPr>
                <w:rFonts w:cs="Arial"/>
                <w:szCs w:val="22"/>
              </w:rPr>
              <w:t>e</w:t>
            </w:r>
          </w:p>
        </w:tc>
        <w:tc>
          <w:tcPr>
            <w:tcW w:w="2126" w:type="dxa"/>
            <w:tcBorders>
              <w:top w:val="single" w:sz="4" w:space="0" w:color="auto"/>
              <w:left w:val="single" w:sz="4" w:space="0" w:color="auto"/>
              <w:bottom w:val="single" w:sz="4" w:space="0" w:color="auto"/>
            </w:tcBorders>
          </w:tcPr>
          <w:p w14:paraId="28B013A1" w14:textId="77777777" w:rsidR="009A2D1F" w:rsidRPr="00DA416C" w:rsidRDefault="009A2D1F" w:rsidP="00076DFE">
            <w:pPr>
              <w:numPr>
                <w:ilvl w:val="12"/>
                <w:numId w:val="0"/>
              </w:numPr>
              <w:rPr>
                <w:rFonts w:cs="Arial"/>
                <w:szCs w:val="22"/>
              </w:rPr>
            </w:pPr>
            <w:r w:rsidRPr="00DA416C">
              <w:rPr>
                <w:rFonts w:cs="Arial"/>
                <w:szCs w:val="22"/>
              </w:rPr>
              <w:t>CException , RemoteException</w:t>
            </w:r>
          </w:p>
        </w:tc>
      </w:tr>
      <w:tr w:rsidR="009A2D1F" w14:paraId="75E16CC3" w14:textId="77777777" w:rsidTr="00076DFE">
        <w:tc>
          <w:tcPr>
            <w:tcW w:w="3877" w:type="dxa"/>
            <w:tcBorders>
              <w:top w:val="single" w:sz="4" w:space="0" w:color="auto"/>
              <w:bottom w:val="single" w:sz="4" w:space="0" w:color="auto"/>
              <w:right w:val="single" w:sz="4" w:space="0" w:color="auto"/>
            </w:tcBorders>
          </w:tcPr>
          <w:p w14:paraId="0F214543" w14:textId="77777777" w:rsidR="009A2D1F" w:rsidRPr="00DA416C" w:rsidRDefault="009A2D1F" w:rsidP="00076DFE">
            <w:pPr>
              <w:numPr>
                <w:ilvl w:val="12"/>
                <w:numId w:val="0"/>
              </w:numPr>
              <w:rPr>
                <w:rFonts w:cs="Arial"/>
                <w:szCs w:val="22"/>
              </w:rPr>
            </w:pPr>
            <w:r w:rsidRPr="00DA416C">
              <w:rPr>
                <w:rFonts w:cs="Arial"/>
                <w:szCs w:val="22"/>
              </w:rPr>
              <w:t>public Collection getTransactions(String itemType, int startIndex, int endIndex)</w:t>
            </w:r>
          </w:p>
        </w:tc>
        <w:tc>
          <w:tcPr>
            <w:tcW w:w="3261" w:type="dxa"/>
            <w:gridSpan w:val="2"/>
            <w:tcBorders>
              <w:top w:val="single" w:sz="4" w:space="0" w:color="auto"/>
              <w:left w:val="single" w:sz="4" w:space="0" w:color="auto"/>
              <w:bottom w:val="single" w:sz="4" w:space="0" w:color="auto"/>
              <w:right w:val="single" w:sz="4" w:space="0" w:color="auto"/>
            </w:tcBorders>
          </w:tcPr>
          <w:p w14:paraId="0A6AE6F2" w14:textId="77777777" w:rsidR="009A2D1F" w:rsidRPr="00210582" w:rsidRDefault="009A2D1F" w:rsidP="00076DFE">
            <w:pPr>
              <w:numPr>
                <w:ilvl w:val="12"/>
                <w:numId w:val="0"/>
              </w:numPr>
              <w:rPr>
                <w:rFonts w:cs="Arial"/>
                <w:szCs w:val="22"/>
              </w:rPr>
            </w:pPr>
            <w:r w:rsidRPr="00210582">
              <w:rPr>
                <w:rFonts w:cs="Arial"/>
                <w:szCs w:val="22"/>
              </w:rPr>
              <w:t>This method gets all types of transactions based on item type.</w:t>
            </w:r>
          </w:p>
        </w:tc>
        <w:tc>
          <w:tcPr>
            <w:tcW w:w="2126" w:type="dxa"/>
            <w:tcBorders>
              <w:top w:val="single" w:sz="4" w:space="0" w:color="auto"/>
              <w:left w:val="single" w:sz="4" w:space="0" w:color="auto"/>
              <w:bottom w:val="single" w:sz="4" w:space="0" w:color="auto"/>
            </w:tcBorders>
          </w:tcPr>
          <w:p w14:paraId="422A8FF4" w14:textId="77777777" w:rsidR="009A2D1F" w:rsidRPr="00DA416C" w:rsidRDefault="009A2D1F" w:rsidP="00076DFE">
            <w:pPr>
              <w:numPr>
                <w:ilvl w:val="12"/>
                <w:numId w:val="0"/>
              </w:numPr>
              <w:rPr>
                <w:rFonts w:cs="Arial"/>
                <w:szCs w:val="22"/>
              </w:rPr>
            </w:pPr>
            <w:r w:rsidRPr="00DA416C">
              <w:rPr>
                <w:rFonts w:cs="Arial"/>
                <w:szCs w:val="22"/>
              </w:rPr>
              <w:t>CException , RemoteException</w:t>
            </w:r>
          </w:p>
        </w:tc>
      </w:tr>
      <w:tr w:rsidR="009A2D1F" w14:paraId="2386902D" w14:textId="77777777" w:rsidTr="00076DFE">
        <w:tc>
          <w:tcPr>
            <w:tcW w:w="3877" w:type="dxa"/>
            <w:tcBorders>
              <w:top w:val="single" w:sz="4" w:space="0" w:color="auto"/>
              <w:bottom w:val="single" w:sz="4" w:space="0" w:color="auto"/>
              <w:right w:val="single" w:sz="4" w:space="0" w:color="auto"/>
            </w:tcBorders>
          </w:tcPr>
          <w:p w14:paraId="64166EF9" w14:textId="77777777" w:rsidR="009A2D1F" w:rsidRPr="00DA416C" w:rsidRDefault="009A2D1F" w:rsidP="00076DFE">
            <w:pPr>
              <w:numPr>
                <w:ilvl w:val="12"/>
                <w:numId w:val="0"/>
              </w:numPr>
              <w:rPr>
                <w:rFonts w:cs="Arial"/>
                <w:szCs w:val="22"/>
              </w:rPr>
            </w:pPr>
            <w:r w:rsidRPr="00DA416C">
              <w:rPr>
                <w:rFonts w:cs="Arial"/>
                <w:szCs w:val="22"/>
              </w:rPr>
              <w:t>public void sendRequestToOMIClientForEntity(String selectedRadioButton, String cmbType, List entityList)</w:t>
            </w:r>
          </w:p>
        </w:tc>
        <w:tc>
          <w:tcPr>
            <w:tcW w:w="3261" w:type="dxa"/>
            <w:gridSpan w:val="2"/>
            <w:tcBorders>
              <w:top w:val="single" w:sz="4" w:space="0" w:color="auto"/>
              <w:left w:val="single" w:sz="4" w:space="0" w:color="auto"/>
              <w:bottom w:val="single" w:sz="4" w:space="0" w:color="auto"/>
              <w:right w:val="single" w:sz="4" w:space="0" w:color="auto"/>
            </w:tcBorders>
          </w:tcPr>
          <w:p w14:paraId="4BAC234B" w14:textId="77777777" w:rsidR="009A2D1F" w:rsidRPr="00210582" w:rsidRDefault="009A2D1F" w:rsidP="00076DFE">
            <w:pPr>
              <w:numPr>
                <w:ilvl w:val="12"/>
                <w:numId w:val="0"/>
              </w:numPr>
              <w:rPr>
                <w:rFonts w:cs="Arial"/>
                <w:szCs w:val="22"/>
              </w:rPr>
            </w:pPr>
            <w:r w:rsidRPr="00210582">
              <w:rPr>
                <w:rFonts w:cs="Arial"/>
                <w:szCs w:val="22"/>
              </w:rPr>
              <w:t>send Request to OMIClient For Entity</w:t>
            </w:r>
          </w:p>
        </w:tc>
        <w:tc>
          <w:tcPr>
            <w:tcW w:w="2126" w:type="dxa"/>
            <w:tcBorders>
              <w:top w:val="single" w:sz="4" w:space="0" w:color="auto"/>
              <w:left w:val="single" w:sz="4" w:space="0" w:color="auto"/>
              <w:bottom w:val="single" w:sz="4" w:space="0" w:color="auto"/>
            </w:tcBorders>
          </w:tcPr>
          <w:p w14:paraId="25D2D01C" w14:textId="77777777" w:rsidR="009A2D1F" w:rsidRPr="00DA416C" w:rsidRDefault="009A2D1F" w:rsidP="00076DFE">
            <w:pPr>
              <w:numPr>
                <w:ilvl w:val="12"/>
                <w:numId w:val="0"/>
              </w:numPr>
              <w:rPr>
                <w:rFonts w:cs="Arial"/>
                <w:szCs w:val="22"/>
              </w:rPr>
            </w:pPr>
            <w:r w:rsidRPr="00DA416C">
              <w:rPr>
                <w:rFonts w:cs="Arial"/>
                <w:szCs w:val="22"/>
              </w:rPr>
              <w:t>CException , RemoteException</w:t>
            </w:r>
          </w:p>
        </w:tc>
      </w:tr>
      <w:tr w:rsidR="009A2D1F" w14:paraId="7C9CD5B7" w14:textId="77777777" w:rsidTr="00076DFE">
        <w:tc>
          <w:tcPr>
            <w:tcW w:w="3877" w:type="dxa"/>
            <w:tcBorders>
              <w:top w:val="single" w:sz="4" w:space="0" w:color="auto"/>
              <w:bottom w:val="single" w:sz="4" w:space="0" w:color="auto"/>
              <w:right w:val="single" w:sz="4" w:space="0" w:color="auto"/>
            </w:tcBorders>
          </w:tcPr>
          <w:p w14:paraId="7C55C531" w14:textId="77777777" w:rsidR="009A2D1F" w:rsidRPr="00DA416C" w:rsidRDefault="009A2D1F" w:rsidP="00076DFE">
            <w:pPr>
              <w:numPr>
                <w:ilvl w:val="12"/>
                <w:numId w:val="0"/>
              </w:numPr>
              <w:rPr>
                <w:rFonts w:cs="Arial"/>
                <w:szCs w:val="22"/>
              </w:rPr>
            </w:pPr>
            <w:r w:rsidRPr="00DA416C">
              <w:rPr>
                <w:rFonts w:cs="Arial"/>
                <w:szCs w:val="22"/>
              </w:rPr>
              <w:t>public void syncAllEntities(String selectedRadioButton, String cmbType, Integer batchSizeValue)</w:t>
            </w:r>
          </w:p>
        </w:tc>
        <w:tc>
          <w:tcPr>
            <w:tcW w:w="3261" w:type="dxa"/>
            <w:gridSpan w:val="2"/>
            <w:tcBorders>
              <w:top w:val="single" w:sz="4" w:space="0" w:color="auto"/>
              <w:left w:val="single" w:sz="4" w:space="0" w:color="auto"/>
              <w:bottom w:val="single" w:sz="4" w:space="0" w:color="auto"/>
              <w:right w:val="single" w:sz="4" w:space="0" w:color="auto"/>
            </w:tcBorders>
          </w:tcPr>
          <w:p w14:paraId="017AE782" w14:textId="77777777" w:rsidR="009A2D1F" w:rsidRPr="00210582" w:rsidRDefault="009A2D1F" w:rsidP="00076DFE">
            <w:pPr>
              <w:numPr>
                <w:ilvl w:val="12"/>
                <w:numId w:val="0"/>
              </w:numPr>
              <w:rPr>
                <w:rFonts w:cs="Arial"/>
                <w:szCs w:val="22"/>
              </w:rPr>
            </w:pPr>
            <w:r w:rsidRPr="00210582">
              <w:rPr>
                <w:rFonts w:cs="Arial"/>
                <w:szCs w:val="22"/>
              </w:rPr>
              <w:t>This method will start thread for syncAll for entity</w:t>
            </w:r>
          </w:p>
        </w:tc>
        <w:tc>
          <w:tcPr>
            <w:tcW w:w="2126" w:type="dxa"/>
            <w:tcBorders>
              <w:top w:val="single" w:sz="4" w:space="0" w:color="auto"/>
              <w:left w:val="single" w:sz="4" w:space="0" w:color="auto"/>
              <w:bottom w:val="single" w:sz="4" w:space="0" w:color="auto"/>
            </w:tcBorders>
          </w:tcPr>
          <w:p w14:paraId="63101FB2" w14:textId="77777777" w:rsidR="009A2D1F" w:rsidRPr="00DA416C" w:rsidRDefault="009A2D1F" w:rsidP="00076DFE">
            <w:pPr>
              <w:numPr>
                <w:ilvl w:val="12"/>
                <w:numId w:val="0"/>
              </w:numPr>
              <w:rPr>
                <w:rFonts w:cs="Arial"/>
                <w:szCs w:val="22"/>
              </w:rPr>
            </w:pPr>
            <w:r w:rsidRPr="00DA416C">
              <w:rPr>
                <w:rFonts w:cs="Arial"/>
                <w:szCs w:val="22"/>
              </w:rPr>
              <w:t>CException , RemoteException</w:t>
            </w:r>
          </w:p>
        </w:tc>
      </w:tr>
      <w:tr w:rsidR="009A2D1F" w14:paraId="07999BF9" w14:textId="77777777" w:rsidTr="00076DFE">
        <w:tc>
          <w:tcPr>
            <w:tcW w:w="3877" w:type="dxa"/>
            <w:tcBorders>
              <w:top w:val="single" w:sz="4" w:space="0" w:color="auto"/>
              <w:bottom w:val="single" w:sz="4" w:space="0" w:color="auto"/>
              <w:right w:val="single" w:sz="4" w:space="0" w:color="auto"/>
            </w:tcBorders>
          </w:tcPr>
          <w:p w14:paraId="27BFC1EC" w14:textId="77777777" w:rsidR="009A2D1F" w:rsidRPr="00DA416C" w:rsidRDefault="009A2D1F" w:rsidP="00076DFE">
            <w:pPr>
              <w:numPr>
                <w:ilvl w:val="12"/>
                <w:numId w:val="0"/>
              </w:numPr>
              <w:rPr>
                <w:rFonts w:cs="Arial"/>
                <w:szCs w:val="22"/>
              </w:rPr>
            </w:pPr>
            <w:r w:rsidRPr="00DA416C">
              <w:rPr>
                <w:rFonts w:cs="Arial"/>
                <w:szCs w:val="22"/>
              </w:rPr>
              <w:t>public void syncAllForCompleteMigration(String optionType, Integer batchSizeValue)</w:t>
            </w:r>
          </w:p>
        </w:tc>
        <w:tc>
          <w:tcPr>
            <w:tcW w:w="3261" w:type="dxa"/>
            <w:gridSpan w:val="2"/>
            <w:tcBorders>
              <w:top w:val="single" w:sz="4" w:space="0" w:color="auto"/>
              <w:left w:val="single" w:sz="4" w:space="0" w:color="auto"/>
              <w:bottom w:val="single" w:sz="4" w:space="0" w:color="auto"/>
              <w:right w:val="single" w:sz="4" w:space="0" w:color="auto"/>
            </w:tcBorders>
          </w:tcPr>
          <w:p w14:paraId="027F38B4" w14:textId="77777777" w:rsidR="009A2D1F" w:rsidRPr="00210582" w:rsidRDefault="009A2D1F" w:rsidP="00076DFE">
            <w:pPr>
              <w:numPr>
                <w:ilvl w:val="12"/>
                <w:numId w:val="0"/>
              </w:numPr>
              <w:rPr>
                <w:rFonts w:cs="Arial"/>
                <w:szCs w:val="22"/>
              </w:rPr>
            </w:pPr>
            <w:r w:rsidRPr="00210582">
              <w:rPr>
                <w:rFonts w:cs="Arial"/>
                <w:szCs w:val="22"/>
              </w:rPr>
              <w:t>This method will start thread for complete migratio</w:t>
            </w:r>
          </w:p>
        </w:tc>
        <w:tc>
          <w:tcPr>
            <w:tcW w:w="2126" w:type="dxa"/>
            <w:tcBorders>
              <w:top w:val="single" w:sz="4" w:space="0" w:color="auto"/>
              <w:left w:val="single" w:sz="4" w:space="0" w:color="auto"/>
              <w:bottom w:val="single" w:sz="4" w:space="0" w:color="auto"/>
            </w:tcBorders>
          </w:tcPr>
          <w:p w14:paraId="65AF0D2E" w14:textId="77777777" w:rsidR="009A2D1F" w:rsidRPr="00DA416C" w:rsidRDefault="009A2D1F" w:rsidP="00076DFE">
            <w:pPr>
              <w:numPr>
                <w:ilvl w:val="12"/>
                <w:numId w:val="0"/>
              </w:numPr>
              <w:rPr>
                <w:rFonts w:cs="Arial"/>
                <w:szCs w:val="22"/>
              </w:rPr>
            </w:pPr>
            <w:r w:rsidRPr="00DA416C">
              <w:rPr>
                <w:rFonts w:cs="Arial"/>
                <w:szCs w:val="22"/>
              </w:rPr>
              <w:t>CException , RemoteException</w:t>
            </w:r>
          </w:p>
        </w:tc>
      </w:tr>
      <w:tr w:rsidR="009A2D1F" w14:paraId="0DB5AF78" w14:textId="77777777" w:rsidTr="00076DFE">
        <w:tc>
          <w:tcPr>
            <w:tcW w:w="3877" w:type="dxa"/>
            <w:tcBorders>
              <w:top w:val="single" w:sz="4" w:space="0" w:color="auto"/>
              <w:bottom w:val="single" w:sz="4" w:space="0" w:color="auto"/>
              <w:right w:val="single" w:sz="4" w:space="0" w:color="auto"/>
            </w:tcBorders>
          </w:tcPr>
          <w:p w14:paraId="2B01460C" w14:textId="77777777" w:rsidR="009A2D1F" w:rsidRPr="00DA416C" w:rsidRDefault="009A2D1F" w:rsidP="00076DFE">
            <w:pPr>
              <w:numPr>
                <w:ilvl w:val="12"/>
                <w:numId w:val="0"/>
              </w:numPr>
              <w:rPr>
                <w:rFonts w:cs="Arial"/>
                <w:szCs w:val="22"/>
              </w:rPr>
            </w:pPr>
            <w:r w:rsidRPr="00DA416C">
              <w:rPr>
                <w:rFonts w:cs="Arial"/>
                <w:szCs w:val="22"/>
              </w:rPr>
              <w:t>public void stopSyncAllProcess(String  selectedRadioButton)</w:t>
            </w:r>
          </w:p>
        </w:tc>
        <w:tc>
          <w:tcPr>
            <w:tcW w:w="3261" w:type="dxa"/>
            <w:gridSpan w:val="2"/>
            <w:tcBorders>
              <w:top w:val="single" w:sz="4" w:space="0" w:color="auto"/>
              <w:left w:val="single" w:sz="4" w:space="0" w:color="auto"/>
              <w:bottom w:val="single" w:sz="4" w:space="0" w:color="auto"/>
              <w:right w:val="single" w:sz="4" w:space="0" w:color="auto"/>
            </w:tcBorders>
          </w:tcPr>
          <w:p w14:paraId="6AE902BD" w14:textId="77777777" w:rsidR="009A2D1F" w:rsidRPr="00210582" w:rsidRDefault="009A2D1F" w:rsidP="00076DFE">
            <w:pPr>
              <w:numPr>
                <w:ilvl w:val="12"/>
                <w:numId w:val="0"/>
              </w:numPr>
              <w:rPr>
                <w:rFonts w:cs="Arial"/>
                <w:szCs w:val="22"/>
              </w:rPr>
            </w:pPr>
            <w:r w:rsidRPr="00210582">
              <w:rPr>
                <w:rFonts w:cs="Arial"/>
                <w:szCs w:val="22"/>
              </w:rPr>
              <w:t>This method stops the already going on sync all process</w:t>
            </w:r>
          </w:p>
        </w:tc>
        <w:tc>
          <w:tcPr>
            <w:tcW w:w="2126" w:type="dxa"/>
            <w:tcBorders>
              <w:top w:val="single" w:sz="4" w:space="0" w:color="auto"/>
              <w:left w:val="single" w:sz="4" w:space="0" w:color="auto"/>
              <w:bottom w:val="single" w:sz="4" w:space="0" w:color="auto"/>
            </w:tcBorders>
          </w:tcPr>
          <w:p w14:paraId="081AF856" w14:textId="77777777" w:rsidR="009A2D1F" w:rsidRPr="00DA416C" w:rsidRDefault="009A2D1F" w:rsidP="00076DFE">
            <w:pPr>
              <w:numPr>
                <w:ilvl w:val="12"/>
                <w:numId w:val="0"/>
              </w:numPr>
              <w:rPr>
                <w:rFonts w:cs="Arial"/>
                <w:szCs w:val="22"/>
              </w:rPr>
            </w:pPr>
            <w:r w:rsidRPr="00DA416C">
              <w:rPr>
                <w:rFonts w:cs="Arial"/>
                <w:szCs w:val="22"/>
              </w:rPr>
              <w:t>CException , RemoteException</w:t>
            </w:r>
          </w:p>
        </w:tc>
      </w:tr>
      <w:tr w:rsidR="009A2D1F" w14:paraId="203C64C2" w14:textId="77777777" w:rsidTr="00076DFE">
        <w:tc>
          <w:tcPr>
            <w:tcW w:w="3877" w:type="dxa"/>
            <w:tcBorders>
              <w:top w:val="single" w:sz="4" w:space="0" w:color="auto"/>
              <w:bottom w:val="single" w:sz="4" w:space="0" w:color="auto"/>
              <w:right w:val="single" w:sz="4" w:space="0" w:color="auto"/>
            </w:tcBorders>
          </w:tcPr>
          <w:p w14:paraId="0E19593A" w14:textId="77777777" w:rsidR="009A2D1F" w:rsidRPr="00DA416C" w:rsidRDefault="009A2D1F" w:rsidP="00076DFE">
            <w:pPr>
              <w:numPr>
                <w:ilvl w:val="12"/>
                <w:numId w:val="0"/>
              </w:numPr>
              <w:rPr>
                <w:rFonts w:cs="Arial"/>
                <w:szCs w:val="22"/>
              </w:rPr>
            </w:pPr>
            <w:r w:rsidRPr="00CD6B63">
              <w:rPr>
                <w:rFonts w:cs="Arial"/>
                <w:szCs w:val="22"/>
              </w:rPr>
              <w:t>private void checkDrmRunningProcess</w:t>
            </w:r>
            <w:r>
              <w:rPr>
                <w:rFonts w:cs="Arial"/>
                <w:szCs w:val="22"/>
              </w:rPr>
              <w:t>()</w:t>
            </w:r>
          </w:p>
        </w:tc>
        <w:tc>
          <w:tcPr>
            <w:tcW w:w="3261" w:type="dxa"/>
            <w:gridSpan w:val="2"/>
            <w:tcBorders>
              <w:top w:val="single" w:sz="4" w:space="0" w:color="auto"/>
              <w:left w:val="single" w:sz="4" w:space="0" w:color="auto"/>
              <w:bottom w:val="single" w:sz="4" w:space="0" w:color="auto"/>
              <w:right w:val="single" w:sz="4" w:space="0" w:color="auto"/>
            </w:tcBorders>
          </w:tcPr>
          <w:p w14:paraId="7D80B63F" w14:textId="77777777" w:rsidR="009A2D1F" w:rsidRPr="00210582" w:rsidRDefault="009A2D1F" w:rsidP="00076DFE">
            <w:pPr>
              <w:numPr>
                <w:ilvl w:val="12"/>
                <w:numId w:val="0"/>
              </w:numPr>
              <w:rPr>
                <w:rFonts w:cs="Arial"/>
                <w:szCs w:val="22"/>
              </w:rPr>
            </w:pPr>
            <w:r>
              <w:rPr>
                <w:rFonts w:cs="Arial"/>
                <w:szCs w:val="22"/>
              </w:rPr>
              <w:t>Check sync process running status</w:t>
            </w:r>
          </w:p>
        </w:tc>
        <w:tc>
          <w:tcPr>
            <w:tcW w:w="2126" w:type="dxa"/>
            <w:tcBorders>
              <w:top w:val="single" w:sz="4" w:space="0" w:color="auto"/>
              <w:left w:val="single" w:sz="4" w:space="0" w:color="auto"/>
              <w:bottom w:val="single" w:sz="4" w:space="0" w:color="auto"/>
            </w:tcBorders>
          </w:tcPr>
          <w:p w14:paraId="4DDC8739" w14:textId="77777777" w:rsidR="009A2D1F" w:rsidRPr="00DA416C" w:rsidRDefault="009A2D1F" w:rsidP="00076DFE">
            <w:pPr>
              <w:numPr>
                <w:ilvl w:val="12"/>
                <w:numId w:val="0"/>
              </w:numPr>
              <w:rPr>
                <w:rFonts w:cs="Arial"/>
                <w:szCs w:val="22"/>
              </w:rPr>
            </w:pPr>
            <w:r w:rsidRPr="00CD6B63">
              <w:rPr>
                <w:rFonts w:cs="Arial"/>
                <w:szCs w:val="22"/>
              </w:rPr>
              <w:t>CException</w:t>
            </w:r>
          </w:p>
        </w:tc>
      </w:tr>
    </w:tbl>
    <w:p w14:paraId="2E6D4D73" w14:textId="77777777" w:rsidR="00A963DB" w:rsidRDefault="00A963DB" w:rsidP="0015506F">
      <w:pPr>
        <w:pStyle w:val="ListParagraph"/>
        <w:rPr>
          <w:rFonts w:cs="Arial"/>
          <w:b/>
          <w:bCs/>
          <w:szCs w:val="22"/>
        </w:rPr>
      </w:pPr>
    </w:p>
    <w:p w14:paraId="2EA649B8" w14:textId="77777777" w:rsidR="009A2D1F" w:rsidRDefault="009A2D1F" w:rsidP="0015506F">
      <w:pPr>
        <w:pStyle w:val="ListParagraph"/>
        <w:rPr>
          <w:rFonts w:cs="Arial"/>
          <w:b/>
          <w:bCs/>
          <w:szCs w:val="22"/>
        </w:rPr>
      </w:pPr>
    </w:p>
    <w:p w14:paraId="0DF16E1D" w14:textId="34659DA0" w:rsidR="006A0935" w:rsidRDefault="006A0935" w:rsidP="0039515D">
      <w:pPr>
        <w:pStyle w:val="ListParagraph"/>
        <w:numPr>
          <w:ilvl w:val="0"/>
          <w:numId w:val="28"/>
        </w:numPr>
        <w:rPr>
          <w:rFonts w:cs="Arial"/>
          <w:b/>
          <w:bCs/>
          <w:szCs w:val="22"/>
        </w:rPr>
      </w:pPr>
      <w:r>
        <w:rPr>
          <w:rFonts w:cs="Arial"/>
          <w:b/>
          <w:bCs/>
          <w:szCs w:val="22"/>
        </w:rPr>
        <w:t>com.</w:t>
      </w:r>
      <w:r w:rsidRPr="006A0935">
        <w:rPr>
          <w:rFonts w:cs="Arial"/>
          <w:b/>
          <w:bCs/>
          <w:szCs w:val="22"/>
        </w:rPr>
        <w:t>myrio</w:t>
      </w:r>
      <w:r>
        <w:rPr>
          <w:rFonts w:cs="Arial"/>
          <w:b/>
          <w:bCs/>
          <w:szCs w:val="22"/>
        </w:rPr>
        <w:t>.tm.company.</w:t>
      </w:r>
      <w:r w:rsidRPr="006A0935">
        <w:rPr>
          <w:rFonts w:cs="Arial"/>
          <w:b/>
          <w:bCs/>
          <w:szCs w:val="22"/>
        </w:rPr>
        <w:t>al</w:t>
      </w:r>
      <w:r>
        <w:rPr>
          <w:rFonts w:cs="Arial"/>
          <w:b/>
          <w:bCs/>
          <w:szCs w:val="22"/>
        </w:rPr>
        <w:t>.</w:t>
      </w:r>
      <w:r w:rsidRPr="006A0935">
        <w:rPr>
          <w:rFonts w:cs="Arial"/>
          <w:b/>
          <w:bCs/>
          <w:szCs w:val="22"/>
        </w:rPr>
        <w:t>ICompanyBusinessMethods</w:t>
      </w:r>
    </w:p>
    <w:p w14:paraId="7ECD01BA" w14:textId="77777777" w:rsidR="006A0935" w:rsidRPr="00A963DB" w:rsidRDefault="006A0935" w:rsidP="006A0935">
      <w:pPr>
        <w:pStyle w:val="ListParagraph"/>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877"/>
        <w:gridCol w:w="3261"/>
        <w:gridCol w:w="2126"/>
      </w:tblGrid>
      <w:tr w:rsidR="00A439F5" w:rsidRPr="005C2183" w14:paraId="693CF001" w14:textId="77777777" w:rsidTr="00076DFE">
        <w:tc>
          <w:tcPr>
            <w:tcW w:w="3877" w:type="dxa"/>
            <w:tcBorders>
              <w:top w:val="single" w:sz="4" w:space="0" w:color="auto"/>
              <w:left w:val="single" w:sz="4" w:space="0" w:color="auto"/>
              <w:bottom w:val="single" w:sz="4" w:space="0" w:color="auto"/>
              <w:right w:val="single" w:sz="4" w:space="0" w:color="auto"/>
            </w:tcBorders>
            <w:shd w:val="clear" w:color="auto" w:fill="000000"/>
          </w:tcPr>
          <w:p w14:paraId="52855E08" w14:textId="77777777" w:rsidR="00A439F5" w:rsidRPr="006A0BC4" w:rsidRDefault="00A439F5" w:rsidP="00076DFE">
            <w:pPr>
              <w:pStyle w:val="ListParagraph"/>
              <w:rPr>
                <w:rFonts w:cs="Arial"/>
                <w:b/>
                <w:bCs/>
                <w:szCs w:val="22"/>
              </w:rPr>
            </w:pPr>
            <w:r>
              <w:rPr>
                <w:rFonts w:cs="Arial"/>
                <w:b/>
                <w:bCs/>
                <w:szCs w:val="22"/>
              </w:rPr>
              <w:t xml:space="preserve">New </w:t>
            </w:r>
            <w:r w:rsidRPr="006A0BC4">
              <w:rPr>
                <w:rFonts w:cs="Arial"/>
                <w:b/>
                <w:bCs/>
                <w:szCs w:val="22"/>
              </w:rPr>
              <w:t xml:space="preserve"> Method</w:t>
            </w:r>
            <w:r>
              <w:rPr>
                <w:rFonts w:cs="Arial"/>
                <w:b/>
                <w:bCs/>
                <w:szCs w:val="22"/>
              </w:rPr>
              <w:t>s</w:t>
            </w:r>
          </w:p>
        </w:tc>
        <w:tc>
          <w:tcPr>
            <w:tcW w:w="3261" w:type="dxa"/>
            <w:tcBorders>
              <w:top w:val="single" w:sz="4" w:space="0" w:color="auto"/>
              <w:left w:val="single" w:sz="4" w:space="0" w:color="auto"/>
              <w:bottom w:val="single" w:sz="4" w:space="0" w:color="auto"/>
              <w:right w:val="single" w:sz="4" w:space="0" w:color="auto"/>
            </w:tcBorders>
            <w:shd w:val="clear" w:color="auto" w:fill="000000"/>
          </w:tcPr>
          <w:p w14:paraId="61752BC6" w14:textId="77777777" w:rsidR="00A439F5" w:rsidRPr="005C2183" w:rsidRDefault="00A439F5" w:rsidP="00076DFE">
            <w:pPr>
              <w:numPr>
                <w:ilvl w:val="12"/>
                <w:numId w:val="0"/>
              </w:numPr>
              <w:rPr>
                <w:rFonts w:cs="Arial"/>
                <w:szCs w:val="22"/>
              </w:rPr>
            </w:pPr>
            <w:r w:rsidRPr="005C2183">
              <w:rPr>
                <w:rFonts w:cs="Arial"/>
                <w:szCs w:val="22"/>
              </w:rPr>
              <w:t xml:space="preserve">                      Description</w:t>
            </w:r>
          </w:p>
        </w:tc>
        <w:tc>
          <w:tcPr>
            <w:tcW w:w="2126" w:type="dxa"/>
            <w:tcBorders>
              <w:top w:val="single" w:sz="4" w:space="0" w:color="auto"/>
              <w:left w:val="single" w:sz="4" w:space="0" w:color="auto"/>
              <w:bottom w:val="single" w:sz="4" w:space="0" w:color="auto"/>
              <w:right w:val="single" w:sz="4" w:space="0" w:color="auto"/>
            </w:tcBorders>
            <w:shd w:val="clear" w:color="auto" w:fill="000000"/>
          </w:tcPr>
          <w:p w14:paraId="671D4715" w14:textId="77777777" w:rsidR="00A439F5" w:rsidRPr="005C2183" w:rsidRDefault="00A439F5" w:rsidP="00076DFE">
            <w:pPr>
              <w:numPr>
                <w:ilvl w:val="12"/>
                <w:numId w:val="0"/>
              </w:numPr>
              <w:rPr>
                <w:rFonts w:cs="Arial"/>
                <w:szCs w:val="22"/>
              </w:rPr>
            </w:pPr>
            <w:r w:rsidRPr="005C2183">
              <w:rPr>
                <w:rFonts w:cs="Arial"/>
                <w:szCs w:val="22"/>
              </w:rPr>
              <w:t>Exception</w:t>
            </w:r>
          </w:p>
        </w:tc>
      </w:tr>
      <w:tr w:rsidR="00A439F5" w14:paraId="44315E89" w14:textId="77777777" w:rsidTr="00076DFE">
        <w:tc>
          <w:tcPr>
            <w:tcW w:w="3877" w:type="dxa"/>
            <w:tcBorders>
              <w:top w:val="single" w:sz="4" w:space="0" w:color="auto"/>
              <w:bottom w:val="single" w:sz="4" w:space="0" w:color="auto"/>
              <w:right w:val="single" w:sz="4" w:space="0" w:color="auto"/>
            </w:tcBorders>
          </w:tcPr>
          <w:p w14:paraId="61D04E79" w14:textId="77777777" w:rsidR="00A439F5" w:rsidRDefault="00A439F5" w:rsidP="00076DFE">
            <w:pPr>
              <w:numPr>
                <w:ilvl w:val="12"/>
                <w:numId w:val="0"/>
              </w:numPr>
              <w:rPr>
                <w:rFonts w:cs="Arial"/>
                <w:szCs w:val="22"/>
              </w:rPr>
            </w:pPr>
            <w:r w:rsidRPr="00C6437B">
              <w:rPr>
                <w:rFonts w:cs="Arial"/>
                <w:szCs w:val="22"/>
              </w:rPr>
              <w:t>Collection getEntities(String itemType, int startIndex, int endIndex) throws CException, RemoteException;</w:t>
            </w:r>
          </w:p>
        </w:tc>
        <w:tc>
          <w:tcPr>
            <w:tcW w:w="3261" w:type="dxa"/>
            <w:tcBorders>
              <w:top w:val="single" w:sz="4" w:space="0" w:color="auto"/>
              <w:left w:val="single" w:sz="4" w:space="0" w:color="auto"/>
              <w:bottom w:val="single" w:sz="4" w:space="0" w:color="auto"/>
              <w:right w:val="single" w:sz="4" w:space="0" w:color="auto"/>
            </w:tcBorders>
          </w:tcPr>
          <w:p w14:paraId="0F5F5851" w14:textId="77777777" w:rsidR="00A439F5" w:rsidRDefault="00A439F5" w:rsidP="00076DFE">
            <w:pPr>
              <w:numPr>
                <w:ilvl w:val="12"/>
                <w:numId w:val="0"/>
              </w:numPr>
              <w:rPr>
                <w:rFonts w:cs="Arial"/>
                <w:szCs w:val="22"/>
              </w:rPr>
            </w:pPr>
            <w:r w:rsidRPr="00210582">
              <w:rPr>
                <w:rFonts w:cs="Arial"/>
                <w:szCs w:val="22"/>
              </w:rPr>
              <w:t>This method gets all types of entities based on entities type</w:t>
            </w:r>
          </w:p>
        </w:tc>
        <w:tc>
          <w:tcPr>
            <w:tcW w:w="2126" w:type="dxa"/>
            <w:tcBorders>
              <w:top w:val="single" w:sz="4" w:space="0" w:color="auto"/>
              <w:left w:val="single" w:sz="4" w:space="0" w:color="auto"/>
              <w:bottom w:val="single" w:sz="4" w:space="0" w:color="auto"/>
            </w:tcBorders>
          </w:tcPr>
          <w:p w14:paraId="57CBE587" w14:textId="77777777" w:rsidR="00A439F5" w:rsidRDefault="00A439F5" w:rsidP="00076DFE">
            <w:pPr>
              <w:numPr>
                <w:ilvl w:val="12"/>
                <w:numId w:val="0"/>
              </w:numPr>
              <w:rPr>
                <w:rFonts w:cs="Arial"/>
                <w:szCs w:val="22"/>
              </w:rPr>
            </w:pPr>
            <w:r w:rsidRPr="00C6437B">
              <w:rPr>
                <w:rFonts w:cs="Arial"/>
                <w:szCs w:val="22"/>
              </w:rPr>
              <w:t>CException , RemoteException</w:t>
            </w:r>
          </w:p>
        </w:tc>
      </w:tr>
      <w:tr w:rsidR="00A439F5" w14:paraId="01A1129C" w14:textId="77777777" w:rsidTr="00076DFE">
        <w:tc>
          <w:tcPr>
            <w:tcW w:w="3877" w:type="dxa"/>
            <w:tcBorders>
              <w:top w:val="single" w:sz="4" w:space="0" w:color="auto"/>
              <w:bottom w:val="single" w:sz="4" w:space="0" w:color="auto"/>
              <w:right w:val="single" w:sz="4" w:space="0" w:color="auto"/>
            </w:tcBorders>
          </w:tcPr>
          <w:p w14:paraId="3504763A" w14:textId="77777777" w:rsidR="00A439F5" w:rsidRPr="00CE74FD" w:rsidRDefault="00A439F5" w:rsidP="00076DFE">
            <w:pPr>
              <w:rPr>
                <w:rFonts w:cs="Arial"/>
                <w:szCs w:val="22"/>
              </w:rPr>
            </w:pPr>
            <w:r w:rsidRPr="00CE74FD">
              <w:rPr>
                <w:rFonts w:cs="Arial"/>
                <w:szCs w:val="22"/>
              </w:rPr>
              <w:t>Collection getAssociations(String itemType, int startIndex, int endIndex) throws CException, RemoteException;</w:t>
            </w:r>
          </w:p>
        </w:tc>
        <w:tc>
          <w:tcPr>
            <w:tcW w:w="3261" w:type="dxa"/>
            <w:tcBorders>
              <w:top w:val="single" w:sz="4" w:space="0" w:color="auto"/>
              <w:left w:val="single" w:sz="4" w:space="0" w:color="auto"/>
              <w:bottom w:val="single" w:sz="4" w:space="0" w:color="auto"/>
              <w:right w:val="single" w:sz="4" w:space="0" w:color="auto"/>
            </w:tcBorders>
          </w:tcPr>
          <w:p w14:paraId="07385B5A" w14:textId="77777777" w:rsidR="00A439F5" w:rsidRPr="00210582" w:rsidRDefault="00A439F5" w:rsidP="00076DFE">
            <w:pPr>
              <w:numPr>
                <w:ilvl w:val="12"/>
                <w:numId w:val="0"/>
              </w:numPr>
              <w:rPr>
                <w:rFonts w:cs="Arial"/>
                <w:szCs w:val="22"/>
              </w:rPr>
            </w:pPr>
            <w:r w:rsidRPr="00210582">
              <w:rPr>
                <w:rFonts w:cs="Arial"/>
                <w:szCs w:val="22"/>
              </w:rPr>
              <w:t>This method gets all types of associations based on item typ</w:t>
            </w:r>
            <w:r>
              <w:rPr>
                <w:rFonts w:cs="Arial"/>
                <w:szCs w:val="22"/>
              </w:rPr>
              <w:t>e</w:t>
            </w:r>
          </w:p>
        </w:tc>
        <w:tc>
          <w:tcPr>
            <w:tcW w:w="2126" w:type="dxa"/>
            <w:tcBorders>
              <w:top w:val="single" w:sz="4" w:space="0" w:color="auto"/>
              <w:left w:val="single" w:sz="4" w:space="0" w:color="auto"/>
              <w:bottom w:val="single" w:sz="4" w:space="0" w:color="auto"/>
            </w:tcBorders>
          </w:tcPr>
          <w:p w14:paraId="18153BBA" w14:textId="77777777" w:rsidR="00A439F5" w:rsidRPr="00C6437B" w:rsidRDefault="00A439F5" w:rsidP="00076DFE">
            <w:pPr>
              <w:numPr>
                <w:ilvl w:val="12"/>
                <w:numId w:val="0"/>
              </w:numPr>
              <w:rPr>
                <w:rFonts w:cs="Arial"/>
                <w:szCs w:val="22"/>
              </w:rPr>
            </w:pPr>
            <w:r w:rsidRPr="00C6437B">
              <w:rPr>
                <w:rFonts w:cs="Arial"/>
                <w:szCs w:val="22"/>
              </w:rPr>
              <w:t>CException , RemoteException</w:t>
            </w:r>
          </w:p>
        </w:tc>
      </w:tr>
      <w:tr w:rsidR="00A439F5" w14:paraId="5EACF74D" w14:textId="77777777" w:rsidTr="00076DFE">
        <w:tc>
          <w:tcPr>
            <w:tcW w:w="3877" w:type="dxa"/>
            <w:tcBorders>
              <w:top w:val="single" w:sz="4" w:space="0" w:color="auto"/>
              <w:bottom w:val="single" w:sz="4" w:space="0" w:color="auto"/>
              <w:right w:val="single" w:sz="4" w:space="0" w:color="auto"/>
            </w:tcBorders>
          </w:tcPr>
          <w:p w14:paraId="1B539B74" w14:textId="77777777" w:rsidR="00A439F5" w:rsidRPr="00CE74FD" w:rsidRDefault="00A439F5" w:rsidP="00076DFE">
            <w:pPr>
              <w:rPr>
                <w:rFonts w:cs="Arial"/>
                <w:szCs w:val="22"/>
              </w:rPr>
            </w:pPr>
            <w:r w:rsidRPr="00CE74FD">
              <w:rPr>
                <w:rFonts w:cs="Arial"/>
                <w:szCs w:val="22"/>
              </w:rPr>
              <w:t>Collection getTransactions(String itemType, int startIndex, int endIndex)</w:t>
            </w:r>
          </w:p>
        </w:tc>
        <w:tc>
          <w:tcPr>
            <w:tcW w:w="3261" w:type="dxa"/>
            <w:tcBorders>
              <w:top w:val="single" w:sz="4" w:space="0" w:color="auto"/>
              <w:left w:val="single" w:sz="4" w:space="0" w:color="auto"/>
              <w:bottom w:val="single" w:sz="4" w:space="0" w:color="auto"/>
              <w:right w:val="single" w:sz="4" w:space="0" w:color="auto"/>
            </w:tcBorders>
          </w:tcPr>
          <w:p w14:paraId="717F6E21" w14:textId="77777777" w:rsidR="00A439F5" w:rsidRPr="00210582" w:rsidRDefault="00A439F5" w:rsidP="00076DFE">
            <w:pPr>
              <w:numPr>
                <w:ilvl w:val="12"/>
                <w:numId w:val="0"/>
              </w:numPr>
              <w:rPr>
                <w:rFonts w:cs="Arial"/>
                <w:szCs w:val="22"/>
              </w:rPr>
            </w:pPr>
            <w:r w:rsidRPr="00210582">
              <w:rPr>
                <w:rFonts w:cs="Arial"/>
                <w:szCs w:val="22"/>
              </w:rPr>
              <w:t>This method gets all types of transactions based on item type.</w:t>
            </w:r>
          </w:p>
        </w:tc>
        <w:tc>
          <w:tcPr>
            <w:tcW w:w="2126" w:type="dxa"/>
            <w:tcBorders>
              <w:top w:val="single" w:sz="4" w:space="0" w:color="auto"/>
              <w:left w:val="single" w:sz="4" w:space="0" w:color="auto"/>
              <w:bottom w:val="single" w:sz="4" w:space="0" w:color="auto"/>
            </w:tcBorders>
          </w:tcPr>
          <w:p w14:paraId="40B0EE26" w14:textId="77777777" w:rsidR="00A439F5" w:rsidRPr="00C6437B" w:rsidRDefault="00A439F5" w:rsidP="00076DFE">
            <w:pPr>
              <w:numPr>
                <w:ilvl w:val="12"/>
                <w:numId w:val="0"/>
              </w:numPr>
              <w:rPr>
                <w:rFonts w:cs="Arial"/>
                <w:szCs w:val="22"/>
              </w:rPr>
            </w:pPr>
            <w:r w:rsidRPr="00C6437B">
              <w:rPr>
                <w:rFonts w:cs="Arial"/>
                <w:szCs w:val="22"/>
              </w:rPr>
              <w:t>CException , RemoteException</w:t>
            </w:r>
          </w:p>
        </w:tc>
      </w:tr>
      <w:tr w:rsidR="00A439F5" w14:paraId="73A7F07B" w14:textId="77777777" w:rsidTr="00076DFE">
        <w:tc>
          <w:tcPr>
            <w:tcW w:w="3877" w:type="dxa"/>
            <w:tcBorders>
              <w:top w:val="single" w:sz="4" w:space="0" w:color="auto"/>
              <w:bottom w:val="single" w:sz="4" w:space="0" w:color="auto"/>
              <w:right w:val="single" w:sz="4" w:space="0" w:color="auto"/>
            </w:tcBorders>
          </w:tcPr>
          <w:p w14:paraId="2C983A76" w14:textId="77777777" w:rsidR="00A439F5" w:rsidRPr="00CE74FD" w:rsidRDefault="00A439F5" w:rsidP="00076DFE">
            <w:pPr>
              <w:rPr>
                <w:rFonts w:cs="Arial"/>
                <w:szCs w:val="22"/>
              </w:rPr>
            </w:pPr>
            <w:r w:rsidRPr="00CE74FD">
              <w:rPr>
                <w:rFonts w:cs="Arial"/>
                <w:szCs w:val="22"/>
              </w:rPr>
              <w:t>void sendRequestToOMIClientForEntity(String dataObj, List dataObj1)</w:t>
            </w:r>
          </w:p>
        </w:tc>
        <w:tc>
          <w:tcPr>
            <w:tcW w:w="3261" w:type="dxa"/>
            <w:tcBorders>
              <w:top w:val="single" w:sz="4" w:space="0" w:color="auto"/>
              <w:left w:val="single" w:sz="4" w:space="0" w:color="auto"/>
              <w:bottom w:val="single" w:sz="4" w:space="0" w:color="auto"/>
              <w:right w:val="single" w:sz="4" w:space="0" w:color="auto"/>
            </w:tcBorders>
          </w:tcPr>
          <w:p w14:paraId="67079383" w14:textId="77777777" w:rsidR="00A439F5" w:rsidRPr="00210582" w:rsidRDefault="00A439F5" w:rsidP="00076DFE">
            <w:pPr>
              <w:numPr>
                <w:ilvl w:val="12"/>
                <w:numId w:val="0"/>
              </w:numPr>
              <w:rPr>
                <w:rFonts w:cs="Arial"/>
                <w:szCs w:val="22"/>
              </w:rPr>
            </w:pPr>
            <w:r w:rsidRPr="00210582">
              <w:rPr>
                <w:rFonts w:cs="Arial"/>
                <w:szCs w:val="22"/>
              </w:rPr>
              <w:t>send Request to OMIClient For Entity</w:t>
            </w:r>
          </w:p>
        </w:tc>
        <w:tc>
          <w:tcPr>
            <w:tcW w:w="2126" w:type="dxa"/>
            <w:tcBorders>
              <w:top w:val="single" w:sz="4" w:space="0" w:color="auto"/>
              <w:left w:val="single" w:sz="4" w:space="0" w:color="auto"/>
              <w:bottom w:val="single" w:sz="4" w:space="0" w:color="auto"/>
            </w:tcBorders>
          </w:tcPr>
          <w:p w14:paraId="28B2EFD8" w14:textId="77777777" w:rsidR="00A439F5" w:rsidRPr="00C6437B" w:rsidRDefault="00A439F5" w:rsidP="00076DFE">
            <w:pPr>
              <w:numPr>
                <w:ilvl w:val="12"/>
                <w:numId w:val="0"/>
              </w:numPr>
              <w:rPr>
                <w:rFonts w:cs="Arial"/>
                <w:szCs w:val="22"/>
              </w:rPr>
            </w:pPr>
            <w:r w:rsidRPr="00C6437B">
              <w:rPr>
                <w:rFonts w:cs="Arial"/>
                <w:szCs w:val="22"/>
              </w:rPr>
              <w:t>CException , RemoteException</w:t>
            </w:r>
          </w:p>
        </w:tc>
      </w:tr>
      <w:tr w:rsidR="00A439F5" w14:paraId="5D85253E" w14:textId="77777777" w:rsidTr="00076DFE">
        <w:tc>
          <w:tcPr>
            <w:tcW w:w="3877" w:type="dxa"/>
            <w:tcBorders>
              <w:top w:val="single" w:sz="4" w:space="0" w:color="auto"/>
              <w:bottom w:val="single" w:sz="4" w:space="0" w:color="auto"/>
              <w:right w:val="single" w:sz="4" w:space="0" w:color="auto"/>
            </w:tcBorders>
          </w:tcPr>
          <w:p w14:paraId="0CC195AC" w14:textId="77777777" w:rsidR="00A439F5" w:rsidRPr="00CE74FD" w:rsidRDefault="00A439F5" w:rsidP="00076DFE">
            <w:pPr>
              <w:rPr>
                <w:rFonts w:cs="Arial"/>
                <w:szCs w:val="22"/>
              </w:rPr>
            </w:pPr>
            <w:r w:rsidRPr="00CE74FD">
              <w:rPr>
                <w:rFonts w:cs="Arial"/>
                <w:szCs w:val="22"/>
              </w:rPr>
              <w:lastRenderedPageBreak/>
              <w:t>void syncAllEntities(String cmbType, Integer batchSizeValue)</w:t>
            </w:r>
          </w:p>
        </w:tc>
        <w:tc>
          <w:tcPr>
            <w:tcW w:w="3261" w:type="dxa"/>
            <w:tcBorders>
              <w:top w:val="single" w:sz="4" w:space="0" w:color="auto"/>
              <w:left w:val="single" w:sz="4" w:space="0" w:color="auto"/>
              <w:bottom w:val="single" w:sz="4" w:space="0" w:color="auto"/>
              <w:right w:val="single" w:sz="4" w:space="0" w:color="auto"/>
            </w:tcBorders>
          </w:tcPr>
          <w:p w14:paraId="7997AC0A" w14:textId="77777777" w:rsidR="00A439F5" w:rsidRPr="00210582" w:rsidRDefault="00A439F5" w:rsidP="00076DFE">
            <w:pPr>
              <w:numPr>
                <w:ilvl w:val="12"/>
                <w:numId w:val="0"/>
              </w:numPr>
              <w:rPr>
                <w:rFonts w:cs="Arial"/>
                <w:szCs w:val="22"/>
              </w:rPr>
            </w:pPr>
            <w:r w:rsidRPr="00210582">
              <w:rPr>
                <w:rFonts w:cs="Arial"/>
                <w:szCs w:val="22"/>
              </w:rPr>
              <w:t>This method will start thread for syncAll for entity</w:t>
            </w:r>
          </w:p>
        </w:tc>
        <w:tc>
          <w:tcPr>
            <w:tcW w:w="2126" w:type="dxa"/>
            <w:tcBorders>
              <w:top w:val="single" w:sz="4" w:space="0" w:color="auto"/>
              <w:left w:val="single" w:sz="4" w:space="0" w:color="auto"/>
              <w:bottom w:val="single" w:sz="4" w:space="0" w:color="auto"/>
            </w:tcBorders>
          </w:tcPr>
          <w:p w14:paraId="4AB0038D" w14:textId="77777777" w:rsidR="00A439F5" w:rsidRPr="00C6437B" w:rsidRDefault="00A439F5" w:rsidP="00076DFE">
            <w:pPr>
              <w:numPr>
                <w:ilvl w:val="12"/>
                <w:numId w:val="0"/>
              </w:numPr>
              <w:rPr>
                <w:rFonts w:cs="Arial"/>
                <w:szCs w:val="22"/>
              </w:rPr>
            </w:pPr>
            <w:r w:rsidRPr="00C6437B">
              <w:rPr>
                <w:rFonts w:cs="Arial"/>
                <w:szCs w:val="22"/>
              </w:rPr>
              <w:t>CException , RemoteException</w:t>
            </w:r>
          </w:p>
        </w:tc>
      </w:tr>
    </w:tbl>
    <w:p w14:paraId="0ED31030" w14:textId="77777777" w:rsidR="00D9457F" w:rsidRDefault="00D9457F" w:rsidP="00D9457F">
      <w:pPr>
        <w:pStyle w:val="BodyText"/>
      </w:pPr>
    </w:p>
    <w:p w14:paraId="5220CC37" w14:textId="77777777" w:rsidR="00D9457F" w:rsidRDefault="00D9457F" w:rsidP="00D9457F">
      <w:pPr>
        <w:pStyle w:val="ListParagraph"/>
        <w:numPr>
          <w:ilvl w:val="0"/>
          <w:numId w:val="10"/>
        </w:numPr>
        <w:rPr>
          <w:rFonts w:cs="Arial"/>
          <w:b/>
          <w:bCs/>
          <w:szCs w:val="22"/>
        </w:rPr>
      </w:pPr>
      <w:r w:rsidRPr="009C2421">
        <w:rPr>
          <w:rFonts w:cs="Arial"/>
          <w:b/>
          <w:bCs/>
          <w:szCs w:val="22"/>
        </w:rPr>
        <w:t>com.myrio.tm.company.pl.CCompanyDRMSyncPanel</w:t>
      </w:r>
    </w:p>
    <w:p w14:paraId="4F473E75" w14:textId="77777777" w:rsidR="00D9457F" w:rsidRPr="009C2421" w:rsidRDefault="00D9457F" w:rsidP="00D9457F">
      <w:pPr>
        <w:pStyle w:val="ListParagraph"/>
        <w:rPr>
          <w:rFonts w:cs="Arial"/>
          <w:b/>
          <w:bCs/>
          <w:szCs w:val="22"/>
        </w:rPr>
      </w:pPr>
    </w:p>
    <w:tbl>
      <w:tblPr>
        <w:tblW w:w="9553" w:type="dxa"/>
        <w:tblInd w:w="1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881"/>
        <w:gridCol w:w="4371"/>
        <w:gridCol w:w="2301"/>
      </w:tblGrid>
      <w:tr w:rsidR="007B5000" w:rsidRPr="00936B30" w14:paraId="35FC537C" w14:textId="77777777" w:rsidTr="00076DFE">
        <w:tc>
          <w:tcPr>
            <w:tcW w:w="2881" w:type="dxa"/>
            <w:tcBorders>
              <w:top w:val="single" w:sz="4" w:space="0" w:color="auto"/>
              <w:bottom w:val="single" w:sz="4" w:space="0" w:color="auto"/>
              <w:right w:val="single" w:sz="4" w:space="0" w:color="auto"/>
            </w:tcBorders>
            <w:shd w:val="clear" w:color="auto" w:fill="000000"/>
          </w:tcPr>
          <w:p w14:paraId="6ED6C76D" w14:textId="77777777" w:rsidR="007B5000" w:rsidRPr="00936B30" w:rsidRDefault="007B5000" w:rsidP="00076DFE">
            <w:pPr>
              <w:numPr>
                <w:ilvl w:val="12"/>
                <w:numId w:val="0"/>
              </w:numPr>
              <w:tabs>
                <w:tab w:val="right" w:pos="3960"/>
              </w:tabs>
              <w:jc w:val="center"/>
              <w:rPr>
                <w:rFonts w:cs="Calibri"/>
                <w:b/>
                <w:bCs/>
                <w:i/>
                <w:iCs/>
                <w:color w:val="FFFFFF"/>
                <w:sz w:val="20"/>
              </w:rPr>
            </w:pPr>
            <w:r w:rsidRPr="00936B30">
              <w:rPr>
                <w:rFonts w:cs="Calibri"/>
                <w:b/>
                <w:bCs/>
                <w:i/>
                <w:iCs/>
                <w:color w:val="FFFFFF"/>
                <w:sz w:val="20"/>
              </w:rPr>
              <w:t>New Method</w:t>
            </w:r>
            <w:r>
              <w:rPr>
                <w:rFonts w:cs="Calibri"/>
                <w:b/>
                <w:bCs/>
                <w:i/>
                <w:iCs/>
                <w:color w:val="FFFFFF"/>
                <w:sz w:val="20"/>
              </w:rPr>
              <w:t>s</w:t>
            </w:r>
          </w:p>
        </w:tc>
        <w:tc>
          <w:tcPr>
            <w:tcW w:w="4371" w:type="dxa"/>
            <w:tcBorders>
              <w:top w:val="single" w:sz="4" w:space="0" w:color="auto"/>
              <w:left w:val="single" w:sz="4" w:space="0" w:color="auto"/>
              <w:bottom w:val="single" w:sz="4" w:space="0" w:color="auto"/>
              <w:right w:val="single" w:sz="4" w:space="0" w:color="auto"/>
            </w:tcBorders>
            <w:shd w:val="clear" w:color="auto" w:fill="000000"/>
          </w:tcPr>
          <w:p w14:paraId="40ADA5BF" w14:textId="77777777" w:rsidR="007B5000" w:rsidRPr="00936B30" w:rsidRDefault="007B5000" w:rsidP="00076DFE">
            <w:pPr>
              <w:numPr>
                <w:ilvl w:val="12"/>
                <w:numId w:val="0"/>
              </w:numPr>
              <w:tabs>
                <w:tab w:val="right" w:pos="3960"/>
              </w:tabs>
              <w:jc w:val="center"/>
              <w:rPr>
                <w:rFonts w:cs="Calibri"/>
                <w:b/>
                <w:bCs/>
                <w:i/>
                <w:iCs/>
                <w:color w:val="FFFFFF"/>
                <w:sz w:val="20"/>
              </w:rPr>
            </w:pPr>
            <w:r w:rsidRPr="00936B30">
              <w:rPr>
                <w:rFonts w:cs="Calibri"/>
                <w:b/>
                <w:bCs/>
                <w:i/>
                <w:iCs/>
                <w:color w:val="FFFFFF"/>
                <w:sz w:val="20"/>
              </w:rPr>
              <w:t>Change Description</w:t>
            </w:r>
          </w:p>
        </w:tc>
        <w:tc>
          <w:tcPr>
            <w:tcW w:w="2301" w:type="dxa"/>
            <w:tcBorders>
              <w:top w:val="single" w:sz="4" w:space="0" w:color="auto"/>
              <w:left w:val="single" w:sz="4" w:space="0" w:color="auto"/>
              <w:bottom w:val="single" w:sz="4" w:space="0" w:color="auto"/>
            </w:tcBorders>
            <w:shd w:val="clear" w:color="auto" w:fill="000000"/>
          </w:tcPr>
          <w:p w14:paraId="60BC61AF" w14:textId="77777777" w:rsidR="007B5000" w:rsidRPr="00936B30" w:rsidRDefault="007B5000" w:rsidP="00076DFE">
            <w:pPr>
              <w:numPr>
                <w:ilvl w:val="12"/>
                <w:numId w:val="0"/>
              </w:numPr>
              <w:tabs>
                <w:tab w:val="right" w:pos="3960"/>
              </w:tabs>
              <w:jc w:val="center"/>
              <w:rPr>
                <w:rFonts w:cs="Calibri"/>
                <w:b/>
                <w:bCs/>
                <w:i/>
                <w:iCs/>
                <w:color w:val="FFFFFF"/>
                <w:sz w:val="20"/>
              </w:rPr>
            </w:pPr>
            <w:r w:rsidRPr="00936B30">
              <w:rPr>
                <w:rFonts w:cs="Calibri"/>
                <w:b/>
                <w:bCs/>
                <w:i/>
                <w:iCs/>
                <w:color w:val="FFFFFF"/>
                <w:sz w:val="20"/>
              </w:rPr>
              <w:t>Exception</w:t>
            </w:r>
          </w:p>
        </w:tc>
      </w:tr>
      <w:tr w:rsidR="007B5000" w:rsidRPr="00936B30" w14:paraId="79AF195D" w14:textId="77777777" w:rsidTr="00076DFE">
        <w:tc>
          <w:tcPr>
            <w:tcW w:w="2881" w:type="dxa"/>
            <w:tcBorders>
              <w:top w:val="single" w:sz="4" w:space="0" w:color="auto"/>
              <w:bottom w:val="single" w:sz="4" w:space="0" w:color="auto"/>
              <w:right w:val="single" w:sz="4" w:space="0" w:color="auto"/>
            </w:tcBorders>
          </w:tcPr>
          <w:p w14:paraId="2C1B9EE1" w14:textId="77777777" w:rsidR="007B5000" w:rsidRPr="00936B30" w:rsidRDefault="007B5000" w:rsidP="00076DFE">
            <w:pPr>
              <w:rPr>
                <w:rFonts w:cs="Calibri"/>
              </w:rPr>
            </w:pPr>
            <w:r w:rsidRPr="00936B30">
              <w:rPr>
                <w:rFonts w:cs="Calibri"/>
              </w:rPr>
              <w:t>public CCompanyDRMSyncPanel()</w:t>
            </w:r>
          </w:p>
        </w:tc>
        <w:tc>
          <w:tcPr>
            <w:tcW w:w="4371" w:type="dxa"/>
            <w:tcBorders>
              <w:top w:val="single" w:sz="4" w:space="0" w:color="auto"/>
              <w:left w:val="single" w:sz="4" w:space="0" w:color="auto"/>
              <w:bottom w:val="single" w:sz="4" w:space="0" w:color="auto"/>
              <w:right w:val="single" w:sz="4" w:space="0" w:color="auto"/>
            </w:tcBorders>
          </w:tcPr>
          <w:p w14:paraId="3AAAE79E" w14:textId="77777777" w:rsidR="007B5000" w:rsidRPr="00936B30" w:rsidRDefault="007B5000" w:rsidP="00076DFE">
            <w:pPr>
              <w:rPr>
                <w:rFonts w:cs="Calibri"/>
              </w:rPr>
            </w:pPr>
            <w:r w:rsidRPr="00936B30">
              <w:rPr>
                <w:rFonts w:cs="Calibri"/>
              </w:rPr>
              <w:t>Constructor</w:t>
            </w:r>
          </w:p>
        </w:tc>
        <w:tc>
          <w:tcPr>
            <w:tcW w:w="2301" w:type="dxa"/>
            <w:tcBorders>
              <w:top w:val="single" w:sz="4" w:space="0" w:color="auto"/>
              <w:left w:val="single" w:sz="4" w:space="0" w:color="auto"/>
              <w:bottom w:val="single" w:sz="4" w:space="0" w:color="auto"/>
            </w:tcBorders>
          </w:tcPr>
          <w:p w14:paraId="498475FC" w14:textId="77777777" w:rsidR="007B5000" w:rsidRPr="00936B30" w:rsidRDefault="007B5000" w:rsidP="00076DFE">
            <w:pPr>
              <w:tabs>
                <w:tab w:val="right" w:pos="3960"/>
              </w:tabs>
              <w:ind w:left="200" w:hanging="200"/>
              <w:rPr>
                <w:rFonts w:cs="Calibri"/>
                <w:sz w:val="20"/>
              </w:rPr>
            </w:pPr>
            <w:r w:rsidRPr="00936B30">
              <w:rPr>
                <w:rFonts w:cs="Calibri"/>
              </w:rPr>
              <w:t>None</w:t>
            </w:r>
          </w:p>
        </w:tc>
      </w:tr>
      <w:tr w:rsidR="007B5000" w:rsidRPr="00936B30" w14:paraId="6593FEB0" w14:textId="77777777" w:rsidTr="00076DFE">
        <w:tc>
          <w:tcPr>
            <w:tcW w:w="2881" w:type="dxa"/>
            <w:tcBorders>
              <w:top w:val="single" w:sz="4" w:space="0" w:color="auto"/>
              <w:bottom w:val="single" w:sz="4" w:space="0" w:color="auto"/>
              <w:right w:val="single" w:sz="4" w:space="0" w:color="auto"/>
            </w:tcBorders>
          </w:tcPr>
          <w:p w14:paraId="4D6CF64D" w14:textId="77777777" w:rsidR="007B5000" w:rsidRPr="00936B30" w:rsidRDefault="007B5000" w:rsidP="00076DFE">
            <w:pPr>
              <w:rPr>
                <w:rFonts w:cs="Calibri"/>
              </w:rPr>
            </w:pPr>
            <w:r w:rsidRPr="00936B30">
              <w:rPr>
                <w:rFonts w:cs="Calibri"/>
              </w:rPr>
              <w:t>private void layoutComponents()</w:t>
            </w:r>
          </w:p>
        </w:tc>
        <w:tc>
          <w:tcPr>
            <w:tcW w:w="4371" w:type="dxa"/>
            <w:tcBorders>
              <w:top w:val="single" w:sz="4" w:space="0" w:color="auto"/>
              <w:left w:val="single" w:sz="4" w:space="0" w:color="auto"/>
              <w:bottom w:val="single" w:sz="4" w:space="0" w:color="auto"/>
              <w:right w:val="single" w:sz="4" w:space="0" w:color="auto"/>
            </w:tcBorders>
          </w:tcPr>
          <w:p w14:paraId="6831C901" w14:textId="77777777" w:rsidR="007B5000" w:rsidRPr="00936B30" w:rsidRDefault="007B5000" w:rsidP="00076DFE">
            <w:pPr>
              <w:rPr>
                <w:rFonts w:cs="Calibri"/>
              </w:rPr>
            </w:pPr>
            <w:r w:rsidRPr="00936B30">
              <w:rPr>
                <w:rFonts w:cs="Calibri"/>
              </w:rPr>
              <w:t>Creates layout</w:t>
            </w:r>
          </w:p>
        </w:tc>
        <w:tc>
          <w:tcPr>
            <w:tcW w:w="2301" w:type="dxa"/>
            <w:tcBorders>
              <w:top w:val="single" w:sz="4" w:space="0" w:color="auto"/>
              <w:left w:val="single" w:sz="4" w:space="0" w:color="auto"/>
              <w:bottom w:val="single" w:sz="4" w:space="0" w:color="auto"/>
            </w:tcBorders>
          </w:tcPr>
          <w:p w14:paraId="58F90DD1" w14:textId="77777777" w:rsidR="007B5000" w:rsidRPr="00936B30" w:rsidRDefault="007B5000" w:rsidP="00076DFE">
            <w:pPr>
              <w:tabs>
                <w:tab w:val="right" w:pos="3960"/>
              </w:tabs>
              <w:ind w:left="200" w:hanging="200"/>
              <w:rPr>
                <w:rFonts w:cs="Calibri"/>
              </w:rPr>
            </w:pPr>
            <w:r w:rsidRPr="00936B30">
              <w:rPr>
                <w:rFonts w:cs="Calibri"/>
              </w:rPr>
              <w:t>None</w:t>
            </w:r>
          </w:p>
        </w:tc>
      </w:tr>
      <w:tr w:rsidR="007B5000" w:rsidRPr="00936B30" w14:paraId="5F02E441" w14:textId="77777777" w:rsidTr="00076DFE">
        <w:tc>
          <w:tcPr>
            <w:tcW w:w="2881" w:type="dxa"/>
            <w:tcBorders>
              <w:top w:val="single" w:sz="4" w:space="0" w:color="auto"/>
              <w:bottom w:val="single" w:sz="4" w:space="0" w:color="auto"/>
              <w:right w:val="single" w:sz="4" w:space="0" w:color="auto"/>
            </w:tcBorders>
          </w:tcPr>
          <w:p w14:paraId="799E9820" w14:textId="77777777" w:rsidR="007B5000" w:rsidRPr="00936B30" w:rsidRDefault="007B5000" w:rsidP="00076DFE">
            <w:pPr>
              <w:rPr>
                <w:rFonts w:cs="Calibri"/>
              </w:rPr>
            </w:pPr>
            <w:r w:rsidRPr="00936B30">
              <w:rPr>
                <w:rFonts w:cs="Calibri"/>
              </w:rPr>
              <w:t>private void createComponents()</w:t>
            </w:r>
          </w:p>
        </w:tc>
        <w:tc>
          <w:tcPr>
            <w:tcW w:w="4371" w:type="dxa"/>
            <w:tcBorders>
              <w:top w:val="single" w:sz="4" w:space="0" w:color="auto"/>
              <w:left w:val="single" w:sz="4" w:space="0" w:color="auto"/>
              <w:bottom w:val="single" w:sz="4" w:space="0" w:color="auto"/>
              <w:right w:val="single" w:sz="4" w:space="0" w:color="auto"/>
            </w:tcBorders>
          </w:tcPr>
          <w:p w14:paraId="543EFCEF" w14:textId="77777777" w:rsidR="007B5000" w:rsidRPr="00936B30" w:rsidRDefault="007B5000" w:rsidP="00076DFE">
            <w:pPr>
              <w:rPr>
                <w:rFonts w:cs="Calibri"/>
              </w:rPr>
            </w:pPr>
            <w:r w:rsidRPr="00936B30">
              <w:rPr>
                <w:rFonts w:cs="Calibri"/>
              </w:rPr>
              <w:t>Creates components</w:t>
            </w:r>
          </w:p>
        </w:tc>
        <w:tc>
          <w:tcPr>
            <w:tcW w:w="2301" w:type="dxa"/>
            <w:tcBorders>
              <w:top w:val="single" w:sz="4" w:space="0" w:color="auto"/>
              <w:left w:val="single" w:sz="4" w:space="0" w:color="auto"/>
              <w:bottom w:val="single" w:sz="4" w:space="0" w:color="auto"/>
            </w:tcBorders>
          </w:tcPr>
          <w:p w14:paraId="0F7A39AA" w14:textId="77777777" w:rsidR="007B5000" w:rsidRPr="00936B30" w:rsidRDefault="007B5000" w:rsidP="00076DFE">
            <w:pPr>
              <w:tabs>
                <w:tab w:val="right" w:pos="3960"/>
              </w:tabs>
              <w:ind w:left="200" w:hanging="200"/>
              <w:rPr>
                <w:rFonts w:cs="Calibri"/>
              </w:rPr>
            </w:pPr>
            <w:r w:rsidRPr="00936B30">
              <w:rPr>
                <w:rFonts w:cs="Calibri"/>
              </w:rPr>
              <w:t>None</w:t>
            </w:r>
          </w:p>
        </w:tc>
      </w:tr>
      <w:tr w:rsidR="007B5000" w:rsidRPr="00936B30" w14:paraId="132BDCA6" w14:textId="77777777" w:rsidTr="00076DFE">
        <w:tc>
          <w:tcPr>
            <w:tcW w:w="2881" w:type="dxa"/>
            <w:tcBorders>
              <w:top w:val="single" w:sz="4" w:space="0" w:color="auto"/>
              <w:bottom w:val="single" w:sz="4" w:space="0" w:color="auto"/>
              <w:right w:val="single" w:sz="4" w:space="0" w:color="auto"/>
            </w:tcBorders>
          </w:tcPr>
          <w:p w14:paraId="0CFB85FB" w14:textId="77777777" w:rsidR="007B5000" w:rsidRPr="00936B30" w:rsidRDefault="007B5000" w:rsidP="00076DFE">
            <w:pPr>
              <w:rPr>
                <w:rFonts w:cs="Calibri"/>
              </w:rPr>
            </w:pPr>
            <w:r w:rsidRPr="00936B30">
              <w:rPr>
                <w:rFonts w:cs="Calibri"/>
              </w:rPr>
              <w:t>public void initializeComponents()</w:t>
            </w:r>
          </w:p>
        </w:tc>
        <w:tc>
          <w:tcPr>
            <w:tcW w:w="4371" w:type="dxa"/>
            <w:tcBorders>
              <w:top w:val="single" w:sz="4" w:space="0" w:color="auto"/>
              <w:left w:val="single" w:sz="4" w:space="0" w:color="auto"/>
              <w:bottom w:val="single" w:sz="4" w:space="0" w:color="auto"/>
              <w:right w:val="single" w:sz="4" w:space="0" w:color="auto"/>
            </w:tcBorders>
          </w:tcPr>
          <w:p w14:paraId="284FA508" w14:textId="77777777" w:rsidR="007B5000" w:rsidRPr="00936B30" w:rsidRDefault="007B5000" w:rsidP="00076DFE">
            <w:pPr>
              <w:rPr>
                <w:rFonts w:cs="Calibri"/>
              </w:rPr>
            </w:pPr>
            <w:r w:rsidRPr="00936B30">
              <w:rPr>
                <w:rFonts w:cs="Calibri"/>
              </w:rPr>
              <w:t>Initialize all panel components: Adds listeners, sets Enabled, visibility and permissions</w:t>
            </w:r>
          </w:p>
        </w:tc>
        <w:tc>
          <w:tcPr>
            <w:tcW w:w="2301" w:type="dxa"/>
            <w:tcBorders>
              <w:top w:val="single" w:sz="4" w:space="0" w:color="auto"/>
              <w:left w:val="single" w:sz="4" w:space="0" w:color="auto"/>
              <w:bottom w:val="single" w:sz="4" w:space="0" w:color="auto"/>
            </w:tcBorders>
          </w:tcPr>
          <w:p w14:paraId="127AFC40" w14:textId="77777777" w:rsidR="007B5000" w:rsidRPr="00936B30" w:rsidRDefault="007B5000" w:rsidP="00076DFE">
            <w:pPr>
              <w:tabs>
                <w:tab w:val="right" w:pos="3960"/>
              </w:tabs>
              <w:ind w:left="200" w:hanging="200"/>
              <w:rPr>
                <w:rFonts w:cs="Calibri"/>
              </w:rPr>
            </w:pPr>
            <w:r w:rsidRPr="00936B30">
              <w:rPr>
                <w:rFonts w:cs="Calibri"/>
              </w:rPr>
              <w:t>None</w:t>
            </w:r>
          </w:p>
        </w:tc>
      </w:tr>
      <w:tr w:rsidR="007B5000" w:rsidRPr="00936B30" w14:paraId="1A65E8B4" w14:textId="77777777" w:rsidTr="00076DFE">
        <w:tc>
          <w:tcPr>
            <w:tcW w:w="2881" w:type="dxa"/>
            <w:tcBorders>
              <w:top w:val="single" w:sz="4" w:space="0" w:color="auto"/>
              <w:bottom w:val="single" w:sz="4" w:space="0" w:color="auto"/>
              <w:right w:val="single" w:sz="4" w:space="0" w:color="auto"/>
            </w:tcBorders>
          </w:tcPr>
          <w:p w14:paraId="14BC8507" w14:textId="77777777" w:rsidR="007B5000" w:rsidRPr="00936B30" w:rsidRDefault="007B5000" w:rsidP="00076DFE">
            <w:pPr>
              <w:rPr>
                <w:rFonts w:cs="Calibri"/>
              </w:rPr>
            </w:pPr>
            <w:r w:rsidRPr="004F789B">
              <w:rPr>
                <w:rFonts w:cs="Calibri"/>
              </w:rPr>
              <w:t>private void sendSelectedRecordsForSync()</w:t>
            </w:r>
          </w:p>
        </w:tc>
        <w:tc>
          <w:tcPr>
            <w:tcW w:w="4371" w:type="dxa"/>
            <w:tcBorders>
              <w:top w:val="single" w:sz="4" w:space="0" w:color="auto"/>
              <w:left w:val="single" w:sz="4" w:space="0" w:color="auto"/>
              <w:bottom w:val="single" w:sz="4" w:space="0" w:color="auto"/>
              <w:right w:val="single" w:sz="4" w:space="0" w:color="auto"/>
            </w:tcBorders>
          </w:tcPr>
          <w:p w14:paraId="1F482447" w14:textId="77777777" w:rsidR="007B5000" w:rsidRPr="006600B0" w:rsidRDefault="007B5000" w:rsidP="00076DFE">
            <w:pPr>
              <w:rPr>
                <w:rFonts w:cs="Calibri"/>
              </w:rPr>
            </w:pPr>
            <w:r w:rsidRPr="005D0B48">
              <w:rPr>
                <w:rFonts w:cs="Calibri"/>
              </w:rPr>
              <w:t>This method get selected list from Non-Sync table and send its VMX for sync</w:t>
            </w:r>
          </w:p>
        </w:tc>
        <w:tc>
          <w:tcPr>
            <w:tcW w:w="2301" w:type="dxa"/>
            <w:tcBorders>
              <w:top w:val="single" w:sz="4" w:space="0" w:color="auto"/>
              <w:left w:val="single" w:sz="4" w:space="0" w:color="auto"/>
              <w:bottom w:val="single" w:sz="4" w:space="0" w:color="auto"/>
            </w:tcBorders>
          </w:tcPr>
          <w:p w14:paraId="2DA47D41" w14:textId="77777777" w:rsidR="007B5000" w:rsidRPr="00936B30" w:rsidRDefault="007B5000" w:rsidP="00076DFE">
            <w:pPr>
              <w:tabs>
                <w:tab w:val="right" w:pos="3960"/>
              </w:tabs>
              <w:ind w:left="200" w:hanging="200"/>
              <w:rPr>
                <w:rFonts w:cs="Calibri"/>
              </w:rPr>
            </w:pPr>
            <w:r>
              <w:rPr>
                <w:rFonts w:cs="Calibri"/>
              </w:rPr>
              <w:t>None</w:t>
            </w:r>
          </w:p>
        </w:tc>
      </w:tr>
      <w:tr w:rsidR="007B5000" w:rsidRPr="00936B30" w14:paraId="2B1EA981" w14:textId="77777777" w:rsidTr="00076DFE">
        <w:tc>
          <w:tcPr>
            <w:tcW w:w="2881" w:type="dxa"/>
            <w:tcBorders>
              <w:top w:val="single" w:sz="4" w:space="0" w:color="auto"/>
              <w:bottom w:val="single" w:sz="4" w:space="0" w:color="auto"/>
              <w:right w:val="single" w:sz="4" w:space="0" w:color="auto"/>
            </w:tcBorders>
          </w:tcPr>
          <w:p w14:paraId="529CFCCF" w14:textId="77777777" w:rsidR="007B5000" w:rsidRPr="00936B30" w:rsidRDefault="007B5000" w:rsidP="00076DFE">
            <w:pPr>
              <w:rPr>
                <w:rFonts w:cs="Calibri"/>
              </w:rPr>
            </w:pPr>
            <w:r w:rsidRPr="004F789B">
              <w:rPr>
                <w:rFonts w:cs="Calibri"/>
              </w:rPr>
              <w:t>public void sendSyncAllRecords()</w:t>
            </w:r>
          </w:p>
        </w:tc>
        <w:tc>
          <w:tcPr>
            <w:tcW w:w="4371" w:type="dxa"/>
            <w:tcBorders>
              <w:top w:val="single" w:sz="4" w:space="0" w:color="auto"/>
              <w:left w:val="single" w:sz="4" w:space="0" w:color="auto"/>
              <w:bottom w:val="single" w:sz="4" w:space="0" w:color="auto"/>
              <w:right w:val="single" w:sz="4" w:space="0" w:color="auto"/>
            </w:tcBorders>
          </w:tcPr>
          <w:p w14:paraId="6B9B6C9C" w14:textId="77777777" w:rsidR="007B5000" w:rsidRPr="006600B0" w:rsidRDefault="007B5000" w:rsidP="00076DFE">
            <w:pPr>
              <w:rPr>
                <w:rFonts w:cs="Calibri"/>
              </w:rPr>
            </w:pPr>
            <w:r w:rsidRPr="005D0B48">
              <w:rPr>
                <w:rFonts w:cs="Calibri"/>
              </w:rPr>
              <w:t>This method send the request to OMI-Client for sync with VMX</w:t>
            </w:r>
          </w:p>
        </w:tc>
        <w:tc>
          <w:tcPr>
            <w:tcW w:w="2301" w:type="dxa"/>
            <w:tcBorders>
              <w:top w:val="single" w:sz="4" w:space="0" w:color="auto"/>
              <w:left w:val="single" w:sz="4" w:space="0" w:color="auto"/>
              <w:bottom w:val="single" w:sz="4" w:space="0" w:color="auto"/>
            </w:tcBorders>
          </w:tcPr>
          <w:p w14:paraId="44A28D97" w14:textId="77777777" w:rsidR="007B5000" w:rsidRPr="00936B30" w:rsidRDefault="007B5000" w:rsidP="00076DFE">
            <w:pPr>
              <w:tabs>
                <w:tab w:val="right" w:pos="3960"/>
              </w:tabs>
              <w:ind w:left="200" w:hanging="200"/>
              <w:rPr>
                <w:rFonts w:cs="Calibri"/>
              </w:rPr>
            </w:pPr>
            <w:r w:rsidRPr="00936B30">
              <w:rPr>
                <w:rFonts w:cs="Calibri"/>
              </w:rPr>
              <w:t>None</w:t>
            </w:r>
          </w:p>
        </w:tc>
      </w:tr>
      <w:tr w:rsidR="007B5000" w:rsidRPr="00936B30" w14:paraId="287F36D6" w14:textId="77777777" w:rsidTr="00076DFE">
        <w:tc>
          <w:tcPr>
            <w:tcW w:w="2881" w:type="dxa"/>
            <w:tcBorders>
              <w:top w:val="single" w:sz="4" w:space="0" w:color="auto"/>
              <w:bottom w:val="single" w:sz="4" w:space="0" w:color="auto"/>
              <w:right w:val="single" w:sz="4" w:space="0" w:color="auto"/>
            </w:tcBorders>
          </w:tcPr>
          <w:p w14:paraId="525996EC" w14:textId="77777777" w:rsidR="007B5000" w:rsidRPr="00936B30" w:rsidRDefault="007B5000" w:rsidP="00076DFE">
            <w:pPr>
              <w:tabs>
                <w:tab w:val="right" w:pos="3960"/>
              </w:tabs>
              <w:ind w:left="200" w:hanging="200"/>
              <w:rPr>
                <w:rFonts w:cs="Calibri"/>
              </w:rPr>
            </w:pPr>
            <w:r w:rsidRPr="00BD182D">
              <w:rPr>
                <w:rFonts w:cs="Calibri"/>
              </w:rPr>
              <w:t>private void populateData(String itemType)</w:t>
            </w:r>
          </w:p>
        </w:tc>
        <w:tc>
          <w:tcPr>
            <w:tcW w:w="4371" w:type="dxa"/>
            <w:tcBorders>
              <w:top w:val="single" w:sz="4" w:space="0" w:color="auto"/>
              <w:left w:val="single" w:sz="4" w:space="0" w:color="auto"/>
              <w:bottom w:val="single" w:sz="4" w:space="0" w:color="auto"/>
              <w:right w:val="single" w:sz="4" w:space="0" w:color="auto"/>
            </w:tcBorders>
          </w:tcPr>
          <w:p w14:paraId="51FFCC80" w14:textId="77777777" w:rsidR="007B5000" w:rsidRPr="006600B0" w:rsidRDefault="007B5000" w:rsidP="00076DFE">
            <w:pPr>
              <w:tabs>
                <w:tab w:val="right" w:pos="3960"/>
              </w:tabs>
              <w:ind w:left="200" w:hanging="200"/>
              <w:rPr>
                <w:rFonts w:cs="Calibri"/>
              </w:rPr>
            </w:pPr>
            <w:r w:rsidRPr="00BD182D">
              <w:rPr>
                <w:rFonts w:cs="Calibri"/>
              </w:rPr>
              <w:t>This method load data into non-sync table from database on based on item-type</w:t>
            </w:r>
          </w:p>
        </w:tc>
        <w:tc>
          <w:tcPr>
            <w:tcW w:w="2301" w:type="dxa"/>
            <w:tcBorders>
              <w:top w:val="single" w:sz="4" w:space="0" w:color="auto"/>
              <w:left w:val="single" w:sz="4" w:space="0" w:color="auto"/>
              <w:bottom w:val="single" w:sz="4" w:space="0" w:color="auto"/>
            </w:tcBorders>
          </w:tcPr>
          <w:p w14:paraId="5D553280" w14:textId="77777777" w:rsidR="007B5000" w:rsidRPr="00936B30" w:rsidRDefault="007B5000" w:rsidP="00076DFE">
            <w:pPr>
              <w:tabs>
                <w:tab w:val="right" w:pos="3960"/>
              </w:tabs>
              <w:ind w:left="200" w:hanging="200"/>
              <w:rPr>
                <w:rFonts w:cs="Calibri"/>
              </w:rPr>
            </w:pPr>
            <w:r>
              <w:rPr>
                <w:rFonts w:cs="Calibri"/>
              </w:rPr>
              <w:t>None</w:t>
            </w:r>
          </w:p>
        </w:tc>
      </w:tr>
      <w:tr w:rsidR="007B5000" w:rsidRPr="00936B30" w14:paraId="097FE2DE" w14:textId="77777777" w:rsidTr="00076DFE">
        <w:tc>
          <w:tcPr>
            <w:tcW w:w="2881" w:type="dxa"/>
            <w:tcBorders>
              <w:top w:val="single" w:sz="4" w:space="0" w:color="auto"/>
              <w:bottom w:val="single" w:sz="4" w:space="0" w:color="auto"/>
              <w:right w:val="single" w:sz="4" w:space="0" w:color="auto"/>
            </w:tcBorders>
          </w:tcPr>
          <w:p w14:paraId="33677D85" w14:textId="77777777" w:rsidR="007B5000" w:rsidRPr="00936B30" w:rsidRDefault="007B5000" w:rsidP="00076DFE">
            <w:pPr>
              <w:tabs>
                <w:tab w:val="right" w:pos="3960"/>
              </w:tabs>
              <w:ind w:left="200" w:hanging="200"/>
              <w:rPr>
                <w:rFonts w:cs="Calibri"/>
              </w:rPr>
            </w:pPr>
            <w:r w:rsidRPr="009A585D">
              <w:rPr>
                <w:rFonts w:cs="Calibri"/>
              </w:rPr>
              <w:t>private void enableComponent(String radioSelectedValue)</w:t>
            </w:r>
          </w:p>
        </w:tc>
        <w:tc>
          <w:tcPr>
            <w:tcW w:w="4371" w:type="dxa"/>
            <w:tcBorders>
              <w:top w:val="single" w:sz="4" w:space="0" w:color="auto"/>
              <w:left w:val="single" w:sz="4" w:space="0" w:color="auto"/>
              <w:bottom w:val="single" w:sz="4" w:space="0" w:color="auto"/>
              <w:right w:val="single" w:sz="4" w:space="0" w:color="auto"/>
            </w:tcBorders>
          </w:tcPr>
          <w:p w14:paraId="24471FA0" w14:textId="77777777" w:rsidR="007B5000" w:rsidRPr="006600B0" w:rsidRDefault="007B5000" w:rsidP="00076DFE">
            <w:pPr>
              <w:tabs>
                <w:tab w:val="right" w:pos="3960"/>
              </w:tabs>
              <w:ind w:left="200" w:hanging="200"/>
              <w:rPr>
                <w:rFonts w:cs="Calibri"/>
              </w:rPr>
            </w:pPr>
            <w:r w:rsidRPr="009A585D">
              <w:rPr>
                <w:rFonts w:cs="Calibri"/>
              </w:rPr>
              <w:t xml:space="preserve">This method </w:t>
            </w:r>
            <w:r>
              <w:rPr>
                <w:rFonts w:cs="Calibri"/>
              </w:rPr>
              <w:t>enables</w:t>
            </w:r>
            <w:r w:rsidRPr="009A585D">
              <w:rPr>
                <w:rFonts w:cs="Calibri"/>
              </w:rPr>
              <w:t xml:space="preserve"> components</w:t>
            </w:r>
          </w:p>
        </w:tc>
        <w:tc>
          <w:tcPr>
            <w:tcW w:w="2301" w:type="dxa"/>
            <w:tcBorders>
              <w:top w:val="single" w:sz="4" w:space="0" w:color="auto"/>
              <w:left w:val="single" w:sz="4" w:space="0" w:color="auto"/>
              <w:bottom w:val="single" w:sz="4" w:space="0" w:color="auto"/>
            </w:tcBorders>
          </w:tcPr>
          <w:p w14:paraId="5794FB77" w14:textId="77777777" w:rsidR="007B5000" w:rsidRPr="00936B30" w:rsidRDefault="007B5000" w:rsidP="00076DFE">
            <w:pPr>
              <w:tabs>
                <w:tab w:val="right" w:pos="3960"/>
              </w:tabs>
              <w:ind w:left="200" w:hanging="200"/>
              <w:rPr>
                <w:rFonts w:cs="Calibri"/>
              </w:rPr>
            </w:pPr>
            <w:r>
              <w:rPr>
                <w:rFonts w:cs="Calibri"/>
              </w:rPr>
              <w:t>None</w:t>
            </w:r>
          </w:p>
        </w:tc>
      </w:tr>
      <w:tr w:rsidR="007B5000" w:rsidRPr="00936B30" w14:paraId="7787B101" w14:textId="77777777" w:rsidTr="00076DFE">
        <w:tc>
          <w:tcPr>
            <w:tcW w:w="2881" w:type="dxa"/>
            <w:tcBorders>
              <w:top w:val="single" w:sz="4" w:space="0" w:color="auto"/>
              <w:bottom w:val="single" w:sz="4" w:space="0" w:color="auto"/>
              <w:right w:val="single" w:sz="4" w:space="0" w:color="auto"/>
            </w:tcBorders>
          </w:tcPr>
          <w:p w14:paraId="0A2F21F0" w14:textId="77777777" w:rsidR="007B5000" w:rsidRPr="00936B30" w:rsidRDefault="007B5000" w:rsidP="00076DFE">
            <w:pPr>
              <w:tabs>
                <w:tab w:val="right" w:pos="3960"/>
              </w:tabs>
              <w:ind w:left="200" w:hanging="200"/>
              <w:rPr>
                <w:rFonts w:cs="Calibri"/>
              </w:rPr>
            </w:pPr>
            <w:r w:rsidRPr="00185778">
              <w:rPr>
                <w:rFonts w:cs="Calibri"/>
              </w:rPr>
              <w:t>private void disableComponent(String radioSelectedValue)</w:t>
            </w:r>
          </w:p>
        </w:tc>
        <w:tc>
          <w:tcPr>
            <w:tcW w:w="4371" w:type="dxa"/>
            <w:tcBorders>
              <w:top w:val="single" w:sz="4" w:space="0" w:color="auto"/>
              <w:left w:val="single" w:sz="4" w:space="0" w:color="auto"/>
              <w:bottom w:val="single" w:sz="4" w:space="0" w:color="auto"/>
              <w:right w:val="single" w:sz="4" w:space="0" w:color="auto"/>
            </w:tcBorders>
          </w:tcPr>
          <w:p w14:paraId="4D35AC02" w14:textId="77777777" w:rsidR="007B5000" w:rsidRPr="006600B0" w:rsidRDefault="007B5000" w:rsidP="00076DFE">
            <w:pPr>
              <w:rPr>
                <w:rFonts w:cs="Calibri"/>
              </w:rPr>
            </w:pPr>
            <w:r w:rsidRPr="009A585D">
              <w:rPr>
                <w:rFonts w:cs="Calibri"/>
              </w:rPr>
              <w:t xml:space="preserve">This method </w:t>
            </w:r>
            <w:r>
              <w:rPr>
                <w:rFonts w:cs="Calibri"/>
              </w:rPr>
              <w:t>enables</w:t>
            </w:r>
            <w:r w:rsidRPr="009A585D">
              <w:rPr>
                <w:rFonts w:cs="Calibri"/>
              </w:rPr>
              <w:t xml:space="preserve"> components</w:t>
            </w:r>
          </w:p>
        </w:tc>
        <w:tc>
          <w:tcPr>
            <w:tcW w:w="2301" w:type="dxa"/>
            <w:tcBorders>
              <w:top w:val="single" w:sz="4" w:space="0" w:color="auto"/>
              <w:left w:val="single" w:sz="4" w:space="0" w:color="auto"/>
              <w:bottom w:val="single" w:sz="4" w:space="0" w:color="auto"/>
            </w:tcBorders>
          </w:tcPr>
          <w:p w14:paraId="1F14AEEE" w14:textId="77777777" w:rsidR="007B5000" w:rsidRPr="00936B30" w:rsidRDefault="007B5000" w:rsidP="00076DFE">
            <w:pPr>
              <w:tabs>
                <w:tab w:val="right" w:pos="3960"/>
              </w:tabs>
              <w:ind w:left="200" w:hanging="200"/>
              <w:rPr>
                <w:rFonts w:cs="Calibri"/>
              </w:rPr>
            </w:pPr>
            <w:r>
              <w:rPr>
                <w:rFonts w:cs="Calibri"/>
              </w:rPr>
              <w:t>None</w:t>
            </w:r>
          </w:p>
        </w:tc>
      </w:tr>
      <w:tr w:rsidR="007B5000" w:rsidRPr="00936B30" w14:paraId="20DCE4BD" w14:textId="77777777" w:rsidTr="00076DFE">
        <w:tc>
          <w:tcPr>
            <w:tcW w:w="2881" w:type="dxa"/>
            <w:tcBorders>
              <w:top w:val="single" w:sz="4" w:space="0" w:color="auto"/>
              <w:bottom w:val="single" w:sz="4" w:space="0" w:color="auto"/>
              <w:right w:val="single" w:sz="4" w:space="0" w:color="auto"/>
            </w:tcBorders>
          </w:tcPr>
          <w:p w14:paraId="2B9E7DAF" w14:textId="77777777" w:rsidR="007B5000" w:rsidRPr="00936B30" w:rsidRDefault="007B5000" w:rsidP="00076DFE">
            <w:pPr>
              <w:tabs>
                <w:tab w:val="right" w:pos="3960"/>
              </w:tabs>
              <w:ind w:left="200" w:hanging="200"/>
              <w:rPr>
                <w:rFonts w:cs="Calibri"/>
              </w:rPr>
            </w:pPr>
            <w:r w:rsidRPr="00170E87">
              <w:rPr>
                <w:rFonts w:cs="Calibri"/>
              </w:rPr>
              <w:t>private void enableActionButton(boolean flag)</w:t>
            </w:r>
          </w:p>
        </w:tc>
        <w:tc>
          <w:tcPr>
            <w:tcW w:w="4371" w:type="dxa"/>
            <w:tcBorders>
              <w:top w:val="single" w:sz="4" w:space="0" w:color="auto"/>
              <w:left w:val="single" w:sz="4" w:space="0" w:color="auto"/>
              <w:bottom w:val="single" w:sz="4" w:space="0" w:color="auto"/>
              <w:right w:val="single" w:sz="4" w:space="0" w:color="auto"/>
            </w:tcBorders>
          </w:tcPr>
          <w:p w14:paraId="7A486209" w14:textId="77777777" w:rsidR="007B5000" w:rsidRPr="006600B0" w:rsidRDefault="007B5000" w:rsidP="00076DFE">
            <w:pPr>
              <w:tabs>
                <w:tab w:val="right" w:pos="3960"/>
              </w:tabs>
              <w:ind w:left="200" w:hanging="200"/>
              <w:rPr>
                <w:rFonts w:cs="Calibri"/>
              </w:rPr>
            </w:pPr>
            <w:r w:rsidRPr="00170E87">
              <w:rPr>
                <w:rFonts w:cs="Calibri"/>
              </w:rPr>
              <w:t>This method enables action button.</w:t>
            </w:r>
          </w:p>
        </w:tc>
        <w:tc>
          <w:tcPr>
            <w:tcW w:w="2301" w:type="dxa"/>
            <w:tcBorders>
              <w:top w:val="single" w:sz="4" w:space="0" w:color="auto"/>
              <w:left w:val="single" w:sz="4" w:space="0" w:color="auto"/>
              <w:bottom w:val="single" w:sz="4" w:space="0" w:color="auto"/>
            </w:tcBorders>
          </w:tcPr>
          <w:p w14:paraId="45E5EDB4" w14:textId="77777777" w:rsidR="007B5000" w:rsidRPr="00936B30" w:rsidRDefault="007B5000" w:rsidP="00076DFE">
            <w:pPr>
              <w:tabs>
                <w:tab w:val="right" w:pos="3960"/>
              </w:tabs>
              <w:ind w:left="200" w:hanging="200"/>
              <w:rPr>
                <w:rFonts w:cs="Calibri"/>
              </w:rPr>
            </w:pPr>
            <w:r>
              <w:rPr>
                <w:rFonts w:cs="Calibri"/>
              </w:rPr>
              <w:t>None</w:t>
            </w:r>
          </w:p>
        </w:tc>
      </w:tr>
      <w:tr w:rsidR="007B5000" w:rsidRPr="00936B30" w14:paraId="6DC8C6F7" w14:textId="77777777" w:rsidTr="00076DFE">
        <w:tc>
          <w:tcPr>
            <w:tcW w:w="2881" w:type="dxa"/>
            <w:tcBorders>
              <w:top w:val="single" w:sz="4" w:space="0" w:color="auto"/>
              <w:bottom w:val="single" w:sz="4" w:space="0" w:color="auto"/>
              <w:right w:val="single" w:sz="4" w:space="0" w:color="auto"/>
            </w:tcBorders>
          </w:tcPr>
          <w:p w14:paraId="553FF209" w14:textId="77777777" w:rsidR="007B5000" w:rsidRPr="00936B30" w:rsidRDefault="007B5000" w:rsidP="00076DFE">
            <w:pPr>
              <w:rPr>
                <w:rFonts w:cs="Calibri"/>
              </w:rPr>
            </w:pPr>
            <w:r w:rsidRPr="00936B30">
              <w:rPr>
                <w:rFonts w:cs="Calibri"/>
              </w:rPr>
              <w:t xml:space="preserve">private void </w:t>
            </w:r>
            <w:r>
              <w:rPr>
                <w:rFonts w:cs="Calibri"/>
              </w:rPr>
              <w:t>doN</w:t>
            </w:r>
            <w:r w:rsidRPr="00936B30">
              <w:rPr>
                <w:rFonts w:cs="Calibri"/>
              </w:rPr>
              <w:t>ext(String type)</w:t>
            </w:r>
          </w:p>
        </w:tc>
        <w:tc>
          <w:tcPr>
            <w:tcW w:w="4371" w:type="dxa"/>
            <w:tcBorders>
              <w:top w:val="single" w:sz="4" w:space="0" w:color="auto"/>
              <w:left w:val="single" w:sz="4" w:space="0" w:color="auto"/>
              <w:bottom w:val="single" w:sz="4" w:space="0" w:color="auto"/>
              <w:right w:val="single" w:sz="4" w:space="0" w:color="auto"/>
            </w:tcBorders>
          </w:tcPr>
          <w:p w14:paraId="11353923" w14:textId="77777777" w:rsidR="007B5000" w:rsidRPr="006600B0" w:rsidRDefault="007B5000" w:rsidP="00076DFE">
            <w:pPr>
              <w:rPr>
                <w:rFonts w:cs="Calibri"/>
              </w:rPr>
            </w:pPr>
            <w:r w:rsidRPr="00936B30">
              <w:rPr>
                <w:rFonts w:cs="Calibri"/>
              </w:rPr>
              <w:t>Moves table data to next page</w:t>
            </w:r>
          </w:p>
        </w:tc>
        <w:tc>
          <w:tcPr>
            <w:tcW w:w="2301" w:type="dxa"/>
            <w:tcBorders>
              <w:top w:val="single" w:sz="4" w:space="0" w:color="auto"/>
              <w:left w:val="single" w:sz="4" w:space="0" w:color="auto"/>
              <w:bottom w:val="single" w:sz="4" w:space="0" w:color="auto"/>
            </w:tcBorders>
          </w:tcPr>
          <w:p w14:paraId="41DD9C7A" w14:textId="77777777" w:rsidR="007B5000" w:rsidRPr="00936B30" w:rsidRDefault="007B5000" w:rsidP="00076DFE">
            <w:pPr>
              <w:tabs>
                <w:tab w:val="right" w:pos="3960"/>
              </w:tabs>
              <w:ind w:left="200" w:hanging="200"/>
              <w:rPr>
                <w:rFonts w:cs="Calibri"/>
              </w:rPr>
            </w:pPr>
            <w:r w:rsidRPr="00936B30">
              <w:rPr>
                <w:rFonts w:cs="Calibri"/>
              </w:rPr>
              <w:t>None</w:t>
            </w:r>
          </w:p>
        </w:tc>
      </w:tr>
      <w:tr w:rsidR="007B5000" w:rsidRPr="00936B30" w14:paraId="1E132D88" w14:textId="77777777" w:rsidTr="00076DFE">
        <w:tc>
          <w:tcPr>
            <w:tcW w:w="2881" w:type="dxa"/>
            <w:tcBorders>
              <w:top w:val="single" w:sz="4" w:space="0" w:color="auto"/>
              <w:bottom w:val="single" w:sz="4" w:space="0" w:color="auto"/>
              <w:right w:val="single" w:sz="4" w:space="0" w:color="auto"/>
            </w:tcBorders>
          </w:tcPr>
          <w:p w14:paraId="4A85D8FB" w14:textId="77777777" w:rsidR="007B5000" w:rsidRPr="00936B30" w:rsidRDefault="007B5000" w:rsidP="00076DFE">
            <w:pPr>
              <w:rPr>
                <w:rFonts w:cs="Calibri"/>
              </w:rPr>
            </w:pPr>
            <w:r w:rsidRPr="00936B30">
              <w:rPr>
                <w:rFonts w:cs="Calibri"/>
              </w:rPr>
              <w:t>private void previous(String type)</w:t>
            </w:r>
          </w:p>
        </w:tc>
        <w:tc>
          <w:tcPr>
            <w:tcW w:w="4371" w:type="dxa"/>
            <w:tcBorders>
              <w:top w:val="single" w:sz="4" w:space="0" w:color="auto"/>
              <w:left w:val="single" w:sz="4" w:space="0" w:color="auto"/>
              <w:bottom w:val="single" w:sz="4" w:space="0" w:color="auto"/>
              <w:right w:val="single" w:sz="4" w:space="0" w:color="auto"/>
            </w:tcBorders>
          </w:tcPr>
          <w:p w14:paraId="0BE1FAB7" w14:textId="77777777" w:rsidR="007B5000" w:rsidRPr="006600B0" w:rsidRDefault="007B5000" w:rsidP="00076DFE">
            <w:pPr>
              <w:rPr>
                <w:rFonts w:cs="Calibri"/>
              </w:rPr>
            </w:pPr>
            <w:r w:rsidRPr="00936B30">
              <w:rPr>
                <w:rFonts w:cs="Calibri"/>
              </w:rPr>
              <w:t>Moves table data to previous page</w:t>
            </w:r>
          </w:p>
        </w:tc>
        <w:tc>
          <w:tcPr>
            <w:tcW w:w="2301" w:type="dxa"/>
            <w:tcBorders>
              <w:top w:val="single" w:sz="4" w:space="0" w:color="auto"/>
              <w:left w:val="single" w:sz="4" w:space="0" w:color="auto"/>
              <w:bottom w:val="single" w:sz="4" w:space="0" w:color="auto"/>
            </w:tcBorders>
          </w:tcPr>
          <w:p w14:paraId="775BF6AC" w14:textId="77777777" w:rsidR="007B5000" w:rsidRPr="00936B30" w:rsidRDefault="007B5000" w:rsidP="00076DFE">
            <w:pPr>
              <w:tabs>
                <w:tab w:val="right" w:pos="3960"/>
              </w:tabs>
              <w:ind w:left="200" w:hanging="200"/>
              <w:rPr>
                <w:rFonts w:cs="Calibri"/>
              </w:rPr>
            </w:pPr>
            <w:r w:rsidRPr="00936B30">
              <w:rPr>
                <w:rFonts w:cs="Calibri"/>
              </w:rPr>
              <w:t>None</w:t>
            </w:r>
          </w:p>
        </w:tc>
      </w:tr>
      <w:tr w:rsidR="007B5000" w:rsidRPr="00936B30" w14:paraId="6127A821" w14:textId="77777777" w:rsidTr="00076DFE">
        <w:tc>
          <w:tcPr>
            <w:tcW w:w="2881" w:type="dxa"/>
            <w:tcBorders>
              <w:top w:val="single" w:sz="4" w:space="0" w:color="auto"/>
              <w:bottom w:val="single" w:sz="4" w:space="0" w:color="auto"/>
              <w:right w:val="single" w:sz="4" w:space="0" w:color="auto"/>
            </w:tcBorders>
          </w:tcPr>
          <w:p w14:paraId="60C6766C" w14:textId="77777777" w:rsidR="007B5000" w:rsidRPr="00936B30" w:rsidRDefault="007B5000" w:rsidP="00076DFE">
            <w:pPr>
              <w:rPr>
                <w:rFonts w:cs="Calibri"/>
              </w:rPr>
            </w:pPr>
            <w:r w:rsidRPr="00936B30">
              <w:rPr>
                <w:rFonts w:cs="Calibri"/>
              </w:rPr>
              <w:t>public void doOk()</w:t>
            </w:r>
          </w:p>
        </w:tc>
        <w:tc>
          <w:tcPr>
            <w:tcW w:w="4371" w:type="dxa"/>
            <w:tcBorders>
              <w:top w:val="single" w:sz="4" w:space="0" w:color="auto"/>
              <w:left w:val="single" w:sz="4" w:space="0" w:color="auto"/>
              <w:bottom w:val="single" w:sz="4" w:space="0" w:color="auto"/>
              <w:right w:val="single" w:sz="4" w:space="0" w:color="auto"/>
            </w:tcBorders>
          </w:tcPr>
          <w:p w14:paraId="38B9FA08" w14:textId="77777777" w:rsidR="007B5000" w:rsidRPr="00936B30" w:rsidRDefault="007B5000" w:rsidP="00076DFE">
            <w:pPr>
              <w:rPr>
                <w:rFonts w:ascii="Consolas" w:hAnsi="Consolas" w:cs="Consolas"/>
                <w:color w:val="3F5FBF"/>
                <w:sz w:val="20"/>
                <w:highlight w:val="blue"/>
              </w:rPr>
            </w:pPr>
            <w:r w:rsidRPr="006600B0">
              <w:rPr>
                <w:rFonts w:cs="Calibri"/>
              </w:rPr>
              <w:t>Overridden method</w:t>
            </w:r>
          </w:p>
        </w:tc>
        <w:tc>
          <w:tcPr>
            <w:tcW w:w="2301" w:type="dxa"/>
            <w:tcBorders>
              <w:top w:val="single" w:sz="4" w:space="0" w:color="auto"/>
              <w:left w:val="single" w:sz="4" w:space="0" w:color="auto"/>
              <w:bottom w:val="single" w:sz="4" w:space="0" w:color="auto"/>
            </w:tcBorders>
          </w:tcPr>
          <w:p w14:paraId="51B9D4DB" w14:textId="77777777" w:rsidR="007B5000" w:rsidRPr="00936B30" w:rsidRDefault="007B5000" w:rsidP="00076DFE">
            <w:pPr>
              <w:tabs>
                <w:tab w:val="right" w:pos="3960"/>
              </w:tabs>
              <w:ind w:left="200" w:hanging="200"/>
              <w:rPr>
                <w:rFonts w:cs="Calibri"/>
              </w:rPr>
            </w:pPr>
            <w:r w:rsidRPr="00936B30">
              <w:rPr>
                <w:rFonts w:cs="Calibri"/>
              </w:rPr>
              <w:t>None</w:t>
            </w:r>
          </w:p>
        </w:tc>
      </w:tr>
      <w:tr w:rsidR="007B5000" w:rsidRPr="00936B30" w14:paraId="161AF042" w14:textId="77777777" w:rsidTr="00076DFE">
        <w:tc>
          <w:tcPr>
            <w:tcW w:w="2881" w:type="dxa"/>
            <w:tcBorders>
              <w:top w:val="single" w:sz="4" w:space="0" w:color="auto"/>
              <w:bottom w:val="single" w:sz="4" w:space="0" w:color="auto"/>
              <w:right w:val="single" w:sz="4" w:space="0" w:color="auto"/>
            </w:tcBorders>
          </w:tcPr>
          <w:p w14:paraId="4969DA45" w14:textId="77777777" w:rsidR="007B5000" w:rsidRPr="00936B30" w:rsidRDefault="007B5000" w:rsidP="00076DFE">
            <w:pPr>
              <w:rPr>
                <w:rFonts w:cs="Calibri"/>
              </w:rPr>
            </w:pPr>
            <w:r w:rsidRPr="00936B30">
              <w:rPr>
                <w:rFonts w:cs="Calibri"/>
              </w:rPr>
              <w:t>public void doCancel()</w:t>
            </w:r>
          </w:p>
        </w:tc>
        <w:tc>
          <w:tcPr>
            <w:tcW w:w="4371" w:type="dxa"/>
            <w:tcBorders>
              <w:top w:val="single" w:sz="4" w:space="0" w:color="auto"/>
              <w:left w:val="single" w:sz="4" w:space="0" w:color="auto"/>
              <w:bottom w:val="single" w:sz="4" w:space="0" w:color="auto"/>
              <w:right w:val="single" w:sz="4" w:space="0" w:color="auto"/>
            </w:tcBorders>
          </w:tcPr>
          <w:p w14:paraId="7CE77290" w14:textId="77777777" w:rsidR="007B5000" w:rsidRPr="00936B30" w:rsidRDefault="007B5000" w:rsidP="00076DFE">
            <w:pPr>
              <w:rPr>
                <w:rFonts w:ascii="Consolas" w:hAnsi="Consolas" w:cs="Consolas"/>
                <w:color w:val="3F5FBF"/>
                <w:sz w:val="20"/>
                <w:highlight w:val="blue"/>
              </w:rPr>
            </w:pPr>
            <w:r w:rsidRPr="006600B0">
              <w:rPr>
                <w:rFonts w:cs="Calibri"/>
              </w:rPr>
              <w:t>Overridden method</w:t>
            </w:r>
          </w:p>
        </w:tc>
        <w:tc>
          <w:tcPr>
            <w:tcW w:w="2301" w:type="dxa"/>
            <w:tcBorders>
              <w:top w:val="single" w:sz="4" w:space="0" w:color="auto"/>
              <w:left w:val="single" w:sz="4" w:space="0" w:color="auto"/>
              <w:bottom w:val="single" w:sz="4" w:space="0" w:color="auto"/>
            </w:tcBorders>
          </w:tcPr>
          <w:p w14:paraId="5622F4EC" w14:textId="77777777" w:rsidR="007B5000" w:rsidRPr="00936B30" w:rsidRDefault="007B5000" w:rsidP="00076DFE">
            <w:pPr>
              <w:tabs>
                <w:tab w:val="right" w:pos="3960"/>
              </w:tabs>
              <w:ind w:left="200" w:hanging="200"/>
              <w:rPr>
                <w:rFonts w:cs="Calibri"/>
              </w:rPr>
            </w:pPr>
            <w:r w:rsidRPr="00936B30">
              <w:rPr>
                <w:rFonts w:cs="Calibri"/>
              </w:rPr>
              <w:t>None</w:t>
            </w:r>
          </w:p>
        </w:tc>
      </w:tr>
      <w:tr w:rsidR="007B5000" w:rsidRPr="00936B30" w14:paraId="23E1E88E" w14:textId="77777777" w:rsidTr="00076DFE">
        <w:tc>
          <w:tcPr>
            <w:tcW w:w="2881" w:type="dxa"/>
            <w:tcBorders>
              <w:top w:val="single" w:sz="4" w:space="0" w:color="auto"/>
              <w:bottom w:val="single" w:sz="4" w:space="0" w:color="auto"/>
              <w:right w:val="single" w:sz="4" w:space="0" w:color="auto"/>
            </w:tcBorders>
          </w:tcPr>
          <w:p w14:paraId="227FC462" w14:textId="77777777" w:rsidR="007B5000" w:rsidRPr="00936B30" w:rsidRDefault="007B5000" w:rsidP="00076DFE">
            <w:pPr>
              <w:rPr>
                <w:rFonts w:cs="Calibri"/>
              </w:rPr>
            </w:pPr>
            <w:r w:rsidRPr="00936B30">
              <w:rPr>
                <w:rFonts w:cs="Calibri"/>
              </w:rPr>
              <w:t>public void doEdit()</w:t>
            </w:r>
          </w:p>
        </w:tc>
        <w:tc>
          <w:tcPr>
            <w:tcW w:w="4371" w:type="dxa"/>
            <w:tcBorders>
              <w:top w:val="single" w:sz="4" w:space="0" w:color="auto"/>
              <w:left w:val="single" w:sz="4" w:space="0" w:color="auto"/>
              <w:bottom w:val="single" w:sz="4" w:space="0" w:color="auto"/>
              <w:right w:val="single" w:sz="4" w:space="0" w:color="auto"/>
            </w:tcBorders>
          </w:tcPr>
          <w:p w14:paraId="1A9DA41E" w14:textId="77777777" w:rsidR="007B5000" w:rsidRPr="00936B30" w:rsidRDefault="007B5000" w:rsidP="00076DFE">
            <w:pPr>
              <w:rPr>
                <w:rFonts w:ascii="Consolas" w:hAnsi="Consolas" w:cs="Consolas"/>
                <w:color w:val="3F5FBF"/>
                <w:sz w:val="20"/>
                <w:highlight w:val="blue"/>
              </w:rPr>
            </w:pPr>
            <w:r w:rsidRPr="006600B0">
              <w:rPr>
                <w:rFonts w:cs="Calibri"/>
              </w:rPr>
              <w:t>Overridden method</w:t>
            </w:r>
          </w:p>
        </w:tc>
        <w:tc>
          <w:tcPr>
            <w:tcW w:w="2301" w:type="dxa"/>
            <w:tcBorders>
              <w:top w:val="single" w:sz="4" w:space="0" w:color="auto"/>
              <w:left w:val="single" w:sz="4" w:space="0" w:color="auto"/>
              <w:bottom w:val="single" w:sz="4" w:space="0" w:color="auto"/>
            </w:tcBorders>
          </w:tcPr>
          <w:p w14:paraId="2CADD570" w14:textId="77777777" w:rsidR="007B5000" w:rsidRPr="00936B30" w:rsidRDefault="007B5000" w:rsidP="00076DFE">
            <w:pPr>
              <w:tabs>
                <w:tab w:val="right" w:pos="3960"/>
              </w:tabs>
              <w:ind w:left="200" w:hanging="200"/>
              <w:rPr>
                <w:rFonts w:cs="Calibri"/>
              </w:rPr>
            </w:pPr>
            <w:r w:rsidRPr="00936B30">
              <w:rPr>
                <w:rFonts w:cs="Calibri"/>
              </w:rPr>
              <w:t>None</w:t>
            </w:r>
          </w:p>
        </w:tc>
      </w:tr>
      <w:tr w:rsidR="007B5000" w:rsidRPr="00936B30" w14:paraId="6575A412" w14:textId="77777777" w:rsidTr="00076DFE">
        <w:tc>
          <w:tcPr>
            <w:tcW w:w="2881" w:type="dxa"/>
            <w:tcBorders>
              <w:top w:val="single" w:sz="4" w:space="0" w:color="auto"/>
              <w:bottom w:val="single" w:sz="4" w:space="0" w:color="auto"/>
              <w:right w:val="single" w:sz="4" w:space="0" w:color="auto"/>
            </w:tcBorders>
          </w:tcPr>
          <w:p w14:paraId="2CA35246" w14:textId="77777777" w:rsidR="007B5000" w:rsidRPr="00936B30" w:rsidRDefault="007B5000" w:rsidP="00076DFE">
            <w:pPr>
              <w:rPr>
                <w:rFonts w:cs="Calibri"/>
              </w:rPr>
            </w:pPr>
            <w:r w:rsidRPr="00936B30">
              <w:rPr>
                <w:rFonts w:cs="Calibri"/>
              </w:rPr>
              <w:t>public void doCreate()</w:t>
            </w:r>
          </w:p>
        </w:tc>
        <w:tc>
          <w:tcPr>
            <w:tcW w:w="4371" w:type="dxa"/>
            <w:tcBorders>
              <w:top w:val="single" w:sz="4" w:space="0" w:color="auto"/>
              <w:left w:val="single" w:sz="4" w:space="0" w:color="auto"/>
              <w:bottom w:val="single" w:sz="4" w:space="0" w:color="auto"/>
              <w:right w:val="single" w:sz="4" w:space="0" w:color="auto"/>
            </w:tcBorders>
          </w:tcPr>
          <w:p w14:paraId="1098143C" w14:textId="77777777" w:rsidR="007B5000" w:rsidRPr="00936B30" w:rsidRDefault="007B5000" w:rsidP="00076DFE">
            <w:pPr>
              <w:rPr>
                <w:rFonts w:ascii="Consolas" w:hAnsi="Consolas" w:cs="Consolas"/>
                <w:color w:val="3F5FBF"/>
                <w:sz w:val="20"/>
                <w:highlight w:val="blue"/>
              </w:rPr>
            </w:pPr>
            <w:r w:rsidRPr="006600B0">
              <w:rPr>
                <w:rFonts w:cs="Calibri"/>
              </w:rPr>
              <w:t>Overridden method</w:t>
            </w:r>
          </w:p>
        </w:tc>
        <w:tc>
          <w:tcPr>
            <w:tcW w:w="2301" w:type="dxa"/>
            <w:tcBorders>
              <w:top w:val="single" w:sz="4" w:space="0" w:color="auto"/>
              <w:left w:val="single" w:sz="4" w:space="0" w:color="auto"/>
              <w:bottom w:val="single" w:sz="4" w:space="0" w:color="auto"/>
            </w:tcBorders>
          </w:tcPr>
          <w:p w14:paraId="354CFC3E" w14:textId="77777777" w:rsidR="007B5000" w:rsidRPr="00936B30" w:rsidRDefault="007B5000" w:rsidP="00076DFE">
            <w:pPr>
              <w:tabs>
                <w:tab w:val="right" w:pos="3960"/>
              </w:tabs>
              <w:ind w:left="200" w:hanging="200"/>
              <w:rPr>
                <w:rFonts w:cs="Calibri"/>
              </w:rPr>
            </w:pPr>
            <w:r w:rsidRPr="00936B30">
              <w:rPr>
                <w:rFonts w:cs="Calibri"/>
              </w:rPr>
              <w:t>None</w:t>
            </w:r>
          </w:p>
        </w:tc>
      </w:tr>
      <w:tr w:rsidR="007B5000" w:rsidRPr="00936B30" w14:paraId="02779CFC" w14:textId="77777777" w:rsidTr="00076DFE">
        <w:tc>
          <w:tcPr>
            <w:tcW w:w="2881" w:type="dxa"/>
            <w:tcBorders>
              <w:top w:val="single" w:sz="4" w:space="0" w:color="auto"/>
              <w:bottom w:val="single" w:sz="4" w:space="0" w:color="auto"/>
              <w:right w:val="single" w:sz="4" w:space="0" w:color="auto"/>
            </w:tcBorders>
          </w:tcPr>
          <w:p w14:paraId="6D2446AA" w14:textId="77777777" w:rsidR="007B5000" w:rsidRPr="00936B30" w:rsidRDefault="007B5000" w:rsidP="00076DFE">
            <w:pPr>
              <w:rPr>
                <w:rFonts w:cs="Calibri"/>
              </w:rPr>
            </w:pPr>
            <w:r w:rsidRPr="00936B30">
              <w:rPr>
                <w:rFonts w:cs="Calibri"/>
              </w:rPr>
              <w:t>public void doRefresh()</w:t>
            </w:r>
          </w:p>
        </w:tc>
        <w:tc>
          <w:tcPr>
            <w:tcW w:w="4371" w:type="dxa"/>
            <w:tcBorders>
              <w:top w:val="single" w:sz="4" w:space="0" w:color="auto"/>
              <w:left w:val="single" w:sz="4" w:space="0" w:color="auto"/>
              <w:bottom w:val="single" w:sz="4" w:space="0" w:color="auto"/>
              <w:right w:val="single" w:sz="4" w:space="0" w:color="auto"/>
            </w:tcBorders>
          </w:tcPr>
          <w:p w14:paraId="23B7D8D4" w14:textId="77777777" w:rsidR="007B5000" w:rsidRPr="00936B30" w:rsidRDefault="007B5000" w:rsidP="00076DFE">
            <w:pPr>
              <w:rPr>
                <w:rFonts w:ascii="Consolas" w:hAnsi="Consolas" w:cs="Consolas"/>
                <w:color w:val="3F5FBF"/>
                <w:sz w:val="20"/>
                <w:highlight w:val="blue"/>
              </w:rPr>
            </w:pPr>
            <w:r w:rsidRPr="006600B0">
              <w:rPr>
                <w:rFonts w:cs="Calibri"/>
              </w:rPr>
              <w:t xml:space="preserve">This </w:t>
            </w:r>
            <w:r>
              <w:rPr>
                <w:rFonts w:cs="Calibri"/>
              </w:rPr>
              <w:t>method refreshes the panel.</w:t>
            </w:r>
          </w:p>
        </w:tc>
        <w:tc>
          <w:tcPr>
            <w:tcW w:w="2301" w:type="dxa"/>
            <w:tcBorders>
              <w:top w:val="single" w:sz="4" w:space="0" w:color="auto"/>
              <w:left w:val="single" w:sz="4" w:space="0" w:color="auto"/>
              <w:bottom w:val="single" w:sz="4" w:space="0" w:color="auto"/>
            </w:tcBorders>
          </w:tcPr>
          <w:p w14:paraId="5F05F43C" w14:textId="77777777" w:rsidR="007B5000" w:rsidRPr="00936B30" w:rsidRDefault="007B5000" w:rsidP="00076DFE">
            <w:pPr>
              <w:tabs>
                <w:tab w:val="right" w:pos="3960"/>
              </w:tabs>
              <w:ind w:left="200" w:hanging="200"/>
              <w:rPr>
                <w:rFonts w:cs="Calibri"/>
              </w:rPr>
            </w:pPr>
            <w:r w:rsidRPr="00936B30">
              <w:rPr>
                <w:rFonts w:cs="Calibri"/>
              </w:rPr>
              <w:t>None</w:t>
            </w:r>
          </w:p>
        </w:tc>
      </w:tr>
      <w:tr w:rsidR="007B5000" w:rsidRPr="00936B30" w14:paraId="4D87AB46" w14:textId="77777777" w:rsidTr="00076DFE">
        <w:tc>
          <w:tcPr>
            <w:tcW w:w="2881" w:type="dxa"/>
            <w:tcBorders>
              <w:top w:val="single" w:sz="4" w:space="0" w:color="auto"/>
              <w:bottom w:val="single" w:sz="4" w:space="0" w:color="auto"/>
              <w:right w:val="single" w:sz="4" w:space="0" w:color="auto"/>
            </w:tcBorders>
          </w:tcPr>
          <w:p w14:paraId="41CE1456" w14:textId="77777777" w:rsidR="007B5000" w:rsidRPr="00936B30" w:rsidRDefault="007B5000" w:rsidP="00076DFE">
            <w:pPr>
              <w:tabs>
                <w:tab w:val="right" w:pos="3960"/>
              </w:tabs>
              <w:ind w:left="200" w:hanging="200"/>
              <w:rPr>
                <w:rFonts w:cs="Calibri"/>
              </w:rPr>
            </w:pPr>
            <w:r w:rsidRPr="00A05413">
              <w:rPr>
                <w:rFonts w:cs="Calibri"/>
              </w:rPr>
              <w:t>public void loadData()</w:t>
            </w:r>
          </w:p>
        </w:tc>
        <w:tc>
          <w:tcPr>
            <w:tcW w:w="4371" w:type="dxa"/>
            <w:tcBorders>
              <w:top w:val="single" w:sz="4" w:space="0" w:color="auto"/>
              <w:left w:val="single" w:sz="4" w:space="0" w:color="auto"/>
              <w:bottom w:val="single" w:sz="4" w:space="0" w:color="auto"/>
              <w:right w:val="single" w:sz="4" w:space="0" w:color="auto"/>
            </w:tcBorders>
          </w:tcPr>
          <w:p w14:paraId="19EF0834" w14:textId="77777777" w:rsidR="007B5000" w:rsidRPr="00936B30" w:rsidRDefault="007B5000" w:rsidP="00076DFE">
            <w:pPr>
              <w:tabs>
                <w:tab w:val="right" w:pos="3960"/>
              </w:tabs>
              <w:ind w:left="200" w:hanging="200"/>
              <w:rPr>
                <w:rFonts w:cs="Calibri"/>
              </w:rPr>
            </w:pPr>
            <w:r w:rsidRPr="00A05413">
              <w:rPr>
                <w:rFonts w:cs="Calibri"/>
              </w:rPr>
              <w:t>This method load data after company panel refresh and select DRM tab.</w:t>
            </w:r>
          </w:p>
        </w:tc>
        <w:tc>
          <w:tcPr>
            <w:tcW w:w="2301" w:type="dxa"/>
            <w:tcBorders>
              <w:top w:val="single" w:sz="4" w:space="0" w:color="auto"/>
              <w:left w:val="single" w:sz="4" w:space="0" w:color="auto"/>
              <w:bottom w:val="single" w:sz="4" w:space="0" w:color="auto"/>
            </w:tcBorders>
          </w:tcPr>
          <w:p w14:paraId="021A7F06" w14:textId="77777777" w:rsidR="007B5000" w:rsidRPr="00936B30" w:rsidRDefault="007B5000" w:rsidP="00076DFE">
            <w:pPr>
              <w:tabs>
                <w:tab w:val="right" w:pos="3960"/>
              </w:tabs>
              <w:ind w:left="200" w:hanging="200"/>
              <w:rPr>
                <w:rFonts w:cs="Calibri"/>
              </w:rPr>
            </w:pPr>
            <w:r>
              <w:rPr>
                <w:rFonts w:cs="Calibri"/>
              </w:rPr>
              <w:t>None</w:t>
            </w:r>
          </w:p>
        </w:tc>
      </w:tr>
      <w:tr w:rsidR="007B5000" w:rsidRPr="00936B30" w14:paraId="6EBABAAE" w14:textId="77777777" w:rsidTr="00076DFE">
        <w:tc>
          <w:tcPr>
            <w:tcW w:w="2881" w:type="dxa"/>
            <w:tcBorders>
              <w:top w:val="single" w:sz="4" w:space="0" w:color="auto"/>
              <w:bottom w:val="single" w:sz="4" w:space="0" w:color="auto"/>
              <w:right w:val="single" w:sz="4" w:space="0" w:color="auto"/>
            </w:tcBorders>
          </w:tcPr>
          <w:p w14:paraId="68C268B5" w14:textId="77777777" w:rsidR="007B5000" w:rsidRPr="00936B30" w:rsidRDefault="007B5000" w:rsidP="00076DFE">
            <w:pPr>
              <w:tabs>
                <w:tab w:val="right" w:pos="3960"/>
              </w:tabs>
              <w:ind w:left="200" w:hanging="200"/>
              <w:rPr>
                <w:rFonts w:cs="Calibri"/>
              </w:rPr>
            </w:pPr>
            <w:r w:rsidRPr="00E373B0">
              <w:rPr>
                <w:rFonts w:cs="Calibri"/>
              </w:rPr>
              <w:t>private void initializePageValues()</w:t>
            </w:r>
          </w:p>
        </w:tc>
        <w:tc>
          <w:tcPr>
            <w:tcW w:w="4371" w:type="dxa"/>
            <w:tcBorders>
              <w:top w:val="single" w:sz="4" w:space="0" w:color="auto"/>
              <w:left w:val="single" w:sz="4" w:space="0" w:color="auto"/>
              <w:bottom w:val="single" w:sz="4" w:space="0" w:color="auto"/>
              <w:right w:val="single" w:sz="4" w:space="0" w:color="auto"/>
            </w:tcBorders>
          </w:tcPr>
          <w:p w14:paraId="0537D527" w14:textId="77777777" w:rsidR="007B5000" w:rsidRPr="00936B30" w:rsidRDefault="007B5000" w:rsidP="00076DFE">
            <w:pPr>
              <w:tabs>
                <w:tab w:val="right" w:pos="3960"/>
              </w:tabs>
              <w:ind w:left="200" w:hanging="200"/>
              <w:rPr>
                <w:rFonts w:cs="Calibri"/>
              </w:rPr>
            </w:pPr>
            <w:r w:rsidRPr="00E373B0">
              <w:rPr>
                <w:rFonts w:cs="Calibri"/>
              </w:rPr>
              <w:t>This method sets initial value for page move.</w:t>
            </w:r>
          </w:p>
        </w:tc>
        <w:tc>
          <w:tcPr>
            <w:tcW w:w="2301" w:type="dxa"/>
            <w:tcBorders>
              <w:top w:val="single" w:sz="4" w:space="0" w:color="auto"/>
              <w:left w:val="single" w:sz="4" w:space="0" w:color="auto"/>
              <w:bottom w:val="single" w:sz="4" w:space="0" w:color="auto"/>
            </w:tcBorders>
          </w:tcPr>
          <w:p w14:paraId="49F8F423" w14:textId="77777777" w:rsidR="007B5000" w:rsidRPr="00936B30" w:rsidRDefault="007B5000" w:rsidP="00076DFE">
            <w:pPr>
              <w:tabs>
                <w:tab w:val="right" w:pos="3960"/>
              </w:tabs>
              <w:ind w:left="200" w:hanging="200"/>
              <w:rPr>
                <w:rFonts w:cs="Calibri"/>
              </w:rPr>
            </w:pPr>
            <w:r>
              <w:rPr>
                <w:rFonts w:cs="Calibri"/>
              </w:rPr>
              <w:t>None</w:t>
            </w:r>
          </w:p>
        </w:tc>
      </w:tr>
      <w:tr w:rsidR="007B5000" w:rsidRPr="00936B30" w14:paraId="19F6C24C" w14:textId="77777777" w:rsidTr="00076DFE">
        <w:tc>
          <w:tcPr>
            <w:tcW w:w="2881" w:type="dxa"/>
            <w:tcBorders>
              <w:top w:val="single" w:sz="4" w:space="0" w:color="auto"/>
              <w:bottom w:val="single" w:sz="4" w:space="0" w:color="auto"/>
              <w:right w:val="single" w:sz="4" w:space="0" w:color="auto"/>
            </w:tcBorders>
          </w:tcPr>
          <w:p w14:paraId="0C98887F" w14:textId="77777777" w:rsidR="007B5000" w:rsidRPr="00936B30" w:rsidRDefault="007B5000" w:rsidP="00076DFE">
            <w:pPr>
              <w:tabs>
                <w:tab w:val="right" w:pos="3960"/>
              </w:tabs>
              <w:ind w:left="200" w:hanging="200"/>
              <w:rPr>
                <w:rFonts w:cs="Calibri"/>
              </w:rPr>
            </w:pPr>
            <w:r w:rsidRPr="00AE48EF">
              <w:rPr>
                <w:rFonts w:cs="Calibri"/>
              </w:rPr>
              <w:t>private void getPageMoveData()</w:t>
            </w:r>
          </w:p>
        </w:tc>
        <w:tc>
          <w:tcPr>
            <w:tcW w:w="4371" w:type="dxa"/>
            <w:tcBorders>
              <w:top w:val="single" w:sz="4" w:space="0" w:color="auto"/>
              <w:left w:val="single" w:sz="4" w:space="0" w:color="auto"/>
              <w:bottom w:val="single" w:sz="4" w:space="0" w:color="auto"/>
              <w:right w:val="single" w:sz="4" w:space="0" w:color="auto"/>
            </w:tcBorders>
          </w:tcPr>
          <w:p w14:paraId="52B9172C" w14:textId="77777777" w:rsidR="007B5000" w:rsidRPr="00936B30" w:rsidRDefault="007B5000" w:rsidP="00076DFE">
            <w:pPr>
              <w:tabs>
                <w:tab w:val="right" w:pos="3960"/>
              </w:tabs>
              <w:ind w:left="200" w:hanging="200"/>
              <w:rPr>
                <w:rFonts w:cs="Calibri"/>
              </w:rPr>
            </w:pPr>
            <w:r w:rsidRPr="00AE48EF">
              <w:rPr>
                <w:rFonts w:cs="Calibri"/>
              </w:rPr>
              <w:t>This method show page wise data based on selected item type.</w:t>
            </w:r>
          </w:p>
        </w:tc>
        <w:tc>
          <w:tcPr>
            <w:tcW w:w="2301" w:type="dxa"/>
            <w:tcBorders>
              <w:top w:val="single" w:sz="4" w:space="0" w:color="auto"/>
              <w:left w:val="single" w:sz="4" w:space="0" w:color="auto"/>
              <w:bottom w:val="single" w:sz="4" w:space="0" w:color="auto"/>
            </w:tcBorders>
          </w:tcPr>
          <w:p w14:paraId="21BAE52D" w14:textId="77777777" w:rsidR="007B5000" w:rsidRPr="00936B30" w:rsidRDefault="007B5000" w:rsidP="00076DFE">
            <w:pPr>
              <w:tabs>
                <w:tab w:val="right" w:pos="3960"/>
              </w:tabs>
              <w:ind w:left="200" w:hanging="200"/>
              <w:rPr>
                <w:rFonts w:cs="Calibri"/>
              </w:rPr>
            </w:pPr>
            <w:r>
              <w:rPr>
                <w:rFonts w:cs="Calibri"/>
              </w:rPr>
              <w:t>None</w:t>
            </w:r>
          </w:p>
        </w:tc>
      </w:tr>
      <w:tr w:rsidR="007B5000" w:rsidRPr="00936B30" w14:paraId="79F378EF" w14:textId="77777777" w:rsidTr="00076DFE">
        <w:tc>
          <w:tcPr>
            <w:tcW w:w="2881" w:type="dxa"/>
            <w:tcBorders>
              <w:top w:val="single" w:sz="4" w:space="0" w:color="auto"/>
              <w:bottom w:val="single" w:sz="4" w:space="0" w:color="auto"/>
              <w:right w:val="single" w:sz="4" w:space="0" w:color="auto"/>
            </w:tcBorders>
          </w:tcPr>
          <w:p w14:paraId="2A889402" w14:textId="77777777" w:rsidR="007B5000" w:rsidRPr="00936B30" w:rsidRDefault="007B5000" w:rsidP="00076DFE">
            <w:pPr>
              <w:tabs>
                <w:tab w:val="right" w:pos="3960"/>
              </w:tabs>
              <w:ind w:left="200" w:hanging="200"/>
              <w:rPr>
                <w:rFonts w:cs="Calibri"/>
              </w:rPr>
            </w:pPr>
            <w:r w:rsidRPr="00AE48EF">
              <w:rPr>
                <w:rFonts w:cs="Calibri"/>
              </w:rPr>
              <w:t>private List&lt;DRMSyncFeature&gt; getPageMoveData(int startInd, int endInd)</w:t>
            </w:r>
          </w:p>
        </w:tc>
        <w:tc>
          <w:tcPr>
            <w:tcW w:w="4371" w:type="dxa"/>
            <w:tcBorders>
              <w:top w:val="single" w:sz="4" w:space="0" w:color="auto"/>
              <w:left w:val="single" w:sz="4" w:space="0" w:color="auto"/>
              <w:bottom w:val="single" w:sz="4" w:space="0" w:color="auto"/>
              <w:right w:val="single" w:sz="4" w:space="0" w:color="auto"/>
            </w:tcBorders>
          </w:tcPr>
          <w:p w14:paraId="54A2E59F" w14:textId="77777777" w:rsidR="007B5000" w:rsidRPr="00936B30" w:rsidRDefault="007B5000" w:rsidP="00076DFE">
            <w:pPr>
              <w:tabs>
                <w:tab w:val="right" w:pos="3960"/>
              </w:tabs>
              <w:ind w:left="200" w:hanging="200"/>
              <w:rPr>
                <w:rFonts w:cs="Calibri"/>
              </w:rPr>
            </w:pPr>
            <w:r w:rsidRPr="00AE48EF">
              <w:rPr>
                <w:rFonts w:cs="Calibri"/>
              </w:rPr>
              <w:t>This method fetches data from DB while using next/prev actions</w:t>
            </w:r>
          </w:p>
        </w:tc>
        <w:tc>
          <w:tcPr>
            <w:tcW w:w="2301" w:type="dxa"/>
            <w:tcBorders>
              <w:top w:val="single" w:sz="4" w:space="0" w:color="auto"/>
              <w:left w:val="single" w:sz="4" w:space="0" w:color="auto"/>
              <w:bottom w:val="single" w:sz="4" w:space="0" w:color="auto"/>
            </w:tcBorders>
          </w:tcPr>
          <w:p w14:paraId="084FD6E3" w14:textId="77777777" w:rsidR="007B5000" w:rsidRPr="00936B30" w:rsidRDefault="007B5000" w:rsidP="00076DFE">
            <w:pPr>
              <w:tabs>
                <w:tab w:val="right" w:pos="3960"/>
              </w:tabs>
              <w:ind w:left="200" w:hanging="200"/>
              <w:rPr>
                <w:rFonts w:cs="Calibri"/>
              </w:rPr>
            </w:pPr>
            <w:r>
              <w:rPr>
                <w:rFonts w:cs="Calibri"/>
              </w:rPr>
              <w:t>None</w:t>
            </w:r>
          </w:p>
        </w:tc>
      </w:tr>
      <w:tr w:rsidR="007B5000" w:rsidRPr="00936B30" w14:paraId="58DA09FE" w14:textId="77777777" w:rsidTr="00076DFE">
        <w:tc>
          <w:tcPr>
            <w:tcW w:w="2881" w:type="dxa"/>
            <w:tcBorders>
              <w:top w:val="single" w:sz="4" w:space="0" w:color="auto"/>
              <w:bottom w:val="single" w:sz="4" w:space="0" w:color="auto"/>
              <w:right w:val="single" w:sz="4" w:space="0" w:color="auto"/>
            </w:tcBorders>
          </w:tcPr>
          <w:p w14:paraId="0C736B0E" w14:textId="77777777" w:rsidR="007B5000" w:rsidRPr="00936B30" w:rsidRDefault="007B5000" w:rsidP="00076DFE">
            <w:pPr>
              <w:tabs>
                <w:tab w:val="right" w:pos="3960"/>
              </w:tabs>
              <w:ind w:left="200" w:hanging="200"/>
              <w:rPr>
                <w:rFonts w:cs="Calibri"/>
              </w:rPr>
            </w:pPr>
            <w:r w:rsidRPr="00B3132A">
              <w:rPr>
                <w:rFonts w:cs="Calibri"/>
              </w:rPr>
              <w:t xml:space="preserve">public void </w:t>
            </w:r>
            <w:r w:rsidRPr="00B3132A">
              <w:rPr>
                <w:rFonts w:cs="Calibri"/>
              </w:rPr>
              <w:lastRenderedPageBreak/>
              <w:t>stopSyncAllProccess()</w:t>
            </w:r>
          </w:p>
        </w:tc>
        <w:tc>
          <w:tcPr>
            <w:tcW w:w="4371" w:type="dxa"/>
            <w:tcBorders>
              <w:top w:val="single" w:sz="4" w:space="0" w:color="auto"/>
              <w:left w:val="single" w:sz="4" w:space="0" w:color="auto"/>
              <w:bottom w:val="single" w:sz="4" w:space="0" w:color="auto"/>
              <w:right w:val="single" w:sz="4" w:space="0" w:color="auto"/>
            </w:tcBorders>
          </w:tcPr>
          <w:p w14:paraId="42DE9FDF" w14:textId="77777777" w:rsidR="007B5000" w:rsidRPr="00936B30" w:rsidRDefault="007B5000" w:rsidP="00076DFE">
            <w:pPr>
              <w:tabs>
                <w:tab w:val="right" w:pos="3960"/>
              </w:tabs>
              <w:ind w:left="200" w:hanging="200"/>
              <w:rPr>
                <w:rFonts w:cs="Calibri"/>
              </w:rPr>
            </w:pPr>
            <w:r w:rsidRPr="00B3132A">
              <w:rPr>
                <w:rFonts w:cs="Calibri"/>
              </w:rPr>
              <w:lastRenderedPageBreak/>
              <w:t xml:space="preserve">This method stops sync all running </w:t>
            </w:r>
            <w:r w:rsidRPr="00B3132A">
              <w:rPr>
                <w:rFonts w:cs="Calibri"/>
              </w:rPr>
              <w:lastRenderedPageBreak/>
              <w:t>process.</w:t>
            </w:r>
          </w:p>
        </w:tc>
        <w:tc>
          <w:tcPr>
            <w:tcW w:w="2301" w:type="dxa"/>
            <w:tcBorders>
              <w:top w:val="single" w:sz="4" w:space="0" w:color="auto"/>
              <w:left w:val="single" w:sz="4" w:space="0" w:color="auto"/>
              <w:bottom w:val="single" w:sz="4" w:space="0" w:color="auto"/>
            </w:tcBorders>
          </w:tcPr>
          <w:p w14:paraId="71A81928" w14:textId="77777777" w:rsidR="007B5000" w:rsidRPr="00936B30" w:rsidRDefault="007B5000" w:rsidP="00076DFE">
            <w:pPr>
              <w:tabs>
                <w:tab w:val="right" w:pos="3960"/>
              </w:tabs>
              <w:ind w:left="200" w:hanging="200"/>
              <w:rPr>
                <w:rFonts w:cs="Calibri"/>
              </w:rPr>
            </w:pPr>
            <w:r>
              <w:rPr>
                <w:rFonts w:cs="Calibri"/>
              </w:rPr>
              <w:lastRenderedPageBreak/>
              <w:t>None</w:t>
            </w:r>
          </w:p>
        </w:tc>
      </w:tr>
      <w:tr w:rsidR="007B5000" w:rsidRPr="00936B30" w14:paraId="036E017F" w14:textId="77777777" w:rsidTr="00076DFE">
        <w:tc>
          <w:tcPr>
            <w:tcW w:w="2881" w:type="dxa"/>
            <w:tcBorders>
              <w:top w:val="single" w:sz="4" w:space="0" w:color="auto"/>
              <w:bottom w:val="single" w:sz="4" w:space="0" w:color="auto"/>
              <w:right w:val="single" w:sz="4" w:space="0" w:color="auto"/>
            </w:tcBorders>
          </w:tcPr>
          <w:p w14:paraId="3FBE35DB" w14:textId="77777777" w:rsidR="007B5000" w:rsidRPr="00936B30" w:rsidRDefault="007B5000" w:rsidP="00076DFE">
            <w:pPr>
              <w:tabs>
                <w:tab w:val="right" w:pos="3960"/>
              </w:tabs>
              <w:ind w:left="200" w:hanging="200"/>
              <w:rPr>
                <w:rFonts w:cs="Calibri"/>
              </w:rPr>
            </w:pPr>
            <w:r w:rsidRPr="00162E32">
              <w:rPr>
                <w:rFonts w:cs="Calibri"/>
              </w:rPr>
              <w:lastRenderedPageBreak/>
              <w:t>public void setHelpId(String helpId)</w:t>
            </w:r>
          </w:p>
        </w:tc>
        <w:tc>
          <w:tcPr>
            <w:tcW w:w="4371" w:type="dxa"/>
            <w:tcBorders>
              <w:top w:val="single" w:sz="4" w:space="0" w:color="auto"/>
              <w:left w:val="single" w:sz="4" w:space="0" w:color="auto"/>
              <w:bottom w:val="single" w:sz="4" w:space="0" w:color="auto"/>
              <w:right w:val="single" w:sz="4" w:space="0" w:color="auto"/>
            </w:tcBorders>
          </w:tcPr>
          <w:p w14:paraId="7F24F190" w14:textId="77777777" w:rsidR="007B5000" w:rsidRPr="00936B30" w:rsidRDefault="007B5000" w:rsidP="00076DFE">
            <w:pPr>
              <w:tabs>
                <w:tab w:val="right" w:pos="3960"/>
              </w:tabs>
              <w:ind w:left="200" w:hanging="200"/>
              <w:rPr>
                <w:rFonts w:cs="Calibri"/>
              </w:rPr>
            </w:pPr>
            <w:r w:rsidRPr="00162E32">
              <w:rPr>
                <w:rFonts w:cs="Calibri"/>
              </w:rPr>
              <w:t>Sets the help id</w:t>
            </w:r>
          </w:p>
        </w:tc>
        <w:tc>
          <w:tcPr>
            <w:tcW w:w="2301" w:type="dxa"/>
            <w:tcBorders>
              <w:top w:val="single" w:sz="4" w:space="0" w:color="auto"/>
              <w:left w:val="single" w:sz="4" w:space="0" w:color="auto"/>
              <w:bottom w:val="single" w:sz="4" w:space="0" w:color="auto"/>
            </w:tcBorders>
          </w:tcPr>
          <w:p w14:paraId="47542DCE" w14:textId="77777777" w:rsidR="007B5000" w:rsidRPr="00936B30" w:rsidRDefault="007B5000" w:rsidP="00076DFE">
            <w:pPr>
              <w:tabs>
                <w:tab w:val="right" w:pos="3960"/>
              </w:tabs>
              <w:ind w:left="200" w:hanging="200"/>
              <w:rPr>
                <w:rFonts w:cs="Calibri"/>
              </w:rPr>
            </w:pPr>
            <w:r>
              <w:rPr>
                <w:rFonts w:cs="Calibri"/>
              </w:rPr>
              <w:t>None</w:t>
            </w:r>
          </w:p>
        </w:tc>
      </w:tr>
    </w:tbl>
    <w:p w14:paraId="7FC1F976" w14:textId="77777777" w:rsidR="00D9457F" w:rsidRDefault="00D9457F" w:rsidP="00D9457F"/>
    <w:p w14:paraId="52BE6FE0" w14:textId="77777777" w:rsidR="007B5000" w:rsidRDefault="007B5000" w:rsidP="00D9457F"/>
    <w:p w14:paraId="4F8C2B43" w14:textId="77777777" w:rsidR="00D9457F" w:rsidRDefault="00D9457F" w:rsidP="00D9457F">
      <w:pPr>
        <w:pStyle w:val="ListParagraph"/>
        <w:numPr>
          <w:ilvl w:val="0"/>
          <w:numId w:val="10"/>
        </w:numPr>
        <w:rPr>
          <w:rFonts w:cs="Arial"/>
          <w:b/>
          <w:bCs/>
          <w:szCs w:val="22"/>
        </w:rPr>
      </w:pPr>
      <w:r w:rsidRPr="00CB5029">
        <w:rPr>
          <w:rFonts w:cs="Arial"/>
          <w:b/>
          <w:bCs/>
          <w:szCs w:val="22"/>
        </w:rPr>
        <w:t>com.myrio.tm.company.pl.DRMSyncAssociationTable</w:t>
      </w:r>
    </w:p>
    <w:p w14:paraId="4F648BDF" w14:textId="77777777" w:rsidR="00D9457F" w:rsidRPr="00CB5029" w:rsidRDefault="00D9457F" w:rsidP="00D9457F">
      <w:pPr>
        <w:pStyle w:val="ListParagraph"/>
        <w:rPr>
          <w:rFonts w:cs="Arial"/>
          <w:b/>
          <w:bCs/>
          <w:szCs w:val="22"/>
        </w:rPr>
      </w:pPr>
    </w:p>
    <w:tbl>
      <w:tblPr>
        <w:tblW w:w="9553" w:type="dxa"/>
        <w:tblInd w:w="1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881"/>
        <w:gridCol w:w="4371"/>
        <w:gridCol w:w="2301"/>
      </w:tblGrid>
      <w:tr w:rsidR="002B57FB" w:rsidRPr="00936B30" w14:paraId="033A9DCA" w14:textId="77777777" w:rsidTr="00076DFE">
        <w:tc>
          <w:tcPr>
            <w:tcW w:w="2881" w:type="dxa"/>
            <w:tcBorders>
              <w:top w:val="single" w:sz="4" w:space="0" w:color="auto"/>
              <w:bottom w:val="single" w:sz="4" w:space="0" w:color="auto"/>
              <w:right w:val="single" w:sz="4" w:space="0" w:color="auto"/>
            </w:tcBorders>
            <w:shd w:val="clear" w:color="auto" w:fill="000000"/>
          </w:tcPr>
          <w:p w14:paraId="75513814" w14:textId="77777777" w:rsidR="002B57FB" w:rsidRPr="00936B30" w:rsidRDefault="002B57FB" w:rsidP="00076DFE">
            <w:pPr>
              <w:numPr>
                <w:ilvl w:val="12"/>
                <w:numId w:val="0"/>
              </w:numPr>
              <w:tabs>
                <w:tab w:val="right" w:pos="3960"/>
              </w:tabs>
              <w:jc w:val="center"/>
              <w:rPr>
                <w:rFonts w:cs="Calibri"/>
                <w:b/>
                <w:bCs/>
                <w:i/>
                <w:iCs/>
                <w:color w:val="FFFFFF"/>
                <w:sz w:val="20"/>
              </w:rPr>
            </w:pPr>
            <w:r w:rsidRPr="00936B30">
              <w:rPr>
                <w:rFonts w:cs="Calibri"/>
                <w:b/>
                <w:bCs/>
                <w:i/>
                <w:iCs/>
                <w:color w:val="FFFFFF"/>
                <w:sz w:val="20"/>
              </w:rPr>
              <w:t>New Method</w:t>
            </w:r>
          </w:p>
        </w:tc>
        <w:tc>
          <w:tcPr>
            <w:tcW w:w="4371" w:type="dxa"/>
            <w:tcBorders>
              <w:top w:val="single" w:sz="4" w:space="0" w:color="auto"/>
              <w:left w:val="single" w:sz="4" w:space="0" w:color="auto"/>
              <w:bottom w:val="single" w:sz="4" w:space="0" w:color="auto"/>
              <w:right w:val="single" w:sz="4" w:space="0" w:color="auto"/>
            </w:tcBorders>
            <w:shd w:val="clear" w:color="auto" w:fill="000000"/>
          </w:tcPr>
          <w:p w14:paraId="47E145DC" w14:textId="77777777" w:rsidR="002B57FB" w:rsidRPr="00936B30" w:rsidRDefault="002B57FB" w:rsidP="00076DFE">
            <w:pPr>
              <w:numPr>
                <w:ilvl w:val="12"/>
                <w:numId w:val="0"/>
              </w:numPr>
              <w:tabs>
                <w:tab w:val="right" w:pos="3960"/>
              </w:tabs>
              <w:jc w:val="center"/>
              <w:rPr>
                <w:rFonts w:cs="Calibri"/>
                <w:b/>
                <w:bCs/>
                <w:i/>
                <w:iCs/>
                <w:color w:val="FFFFFF"/>
                <w:sz w:val="20"/>
              </w:rPr>
            </w:pPr>
            <w:r w:rsidRPr="00936B30">
              <w:rPr>
                <w:rFonts w:cs="Calibri"/>
                <w:b/>
                <w:bCs/>
                <w:i/>
                <w:iCs/>
                <w:color w:val="FFFFFF"/>
                <w:sz w:val="20"/>
              </w:rPr>
              <w:t>Change Description</w:t>
            </w:r>
          </w:p>
        </w:tc>
        <w:tc>
          <w:tcPr>
            <w:tcW w:w="2301" w:type="dxa"/>
            <w:tcBorders>
              <w:top w:val="single" w:sz="4" w:space="0" w:color="auto"/>
              <w:left w:val="single" w:sz="4" w:space="0" w:color="auto"/>
              <w:bottom w:val="single" w:sz="4" w:space="0" w:color="auto"/>
            </w:tcBorders>
            <w:shd w:val="clear" w:color="auto" w:fill="000000"/>
          </w:tcPr>
          <w:p w14:paraId="2841E6A9" w14:textId="77777777" w:rsidR="002B57FB" w:rsidRPr="00936B30" w:rsidRDefault="002B57FB" w:rsidP="00076DFE">
            <w:pPr>
              <w:numPr>
                <w:ilvl w:val="12"/>
                <w:numId w:val="0"/>
              </w:numPr>
              <w:tabs>
                <w:tab w:val="right" w:pos="3960"/>
              </w:tabs>
              <w:jc w:val="center"/>
              <w:rPr>
                <w:rFonts w:cs="Calibri"/>
                <w:b/>
                <w:bCs/>
                <w:i/>
                <w:iCs/>
                <w:color w:val="FFFFFF"/>
                <w:sz w:val="20"/>
              </w:rPr>
            </w:pPr>
            <w:r w:rsidRPr="00936B30">
              <w:rPr>
                <w:rFonts w:cs="Calibri"/>
                <w:b/>
                <w:bCs/>
                <w:i/>
                <w:iCs/>
                <w:color w:val="FFFFFF"/>
                <w:sz w:val="20"/>
              </w:rPr>
              <w:t>Exception</w:t>
            </w:r>
          </w:p>
        </w:tc>
      </w:tr>
      <w:tr w:rsidR="002B57FB" w:rsidRPr="00936B30" w14:paraId="60A706D5" w14:textId="77777777" w:rsidTr="00076DFE">
        <w:tc>
          <w:tcPr>
            <w:tcW w:w="2881" w:type="dxa"/>
            <w:tcBorders>
              <w:top w:val="single" w:sz="4" w:space="0" w:color="auto"/>
              <w:bottom w:val="single" w:sz="4" w:space="0" w:color="auto"/>
              <w:right w:val="single" w:sz="4" w:space="0" w:color="auto"/>
            </w:tcBorders>
          </w:tcPr>
          <w:p w14:paraId="7AC4114A" w14:textId="77777777" w:rsidR="002B57FB" w:rsidRPr="00936B30" w:rsidRDefault="002B57FB" w:rsidP="00076DFE">
            <w:pPr>
              <w:rPr>
                <w:rFonts w:cs="Calibri"/>
              </w:rPr>
            </w:pPr>
            <w:r w:rsidRPr="004C0510">
              <w:rPr>
                <w:rFonts w:cs="Calibri"/>
              </w:rPr>
              <w:t>public DRMSyncEntityTable(String permissions, EventListener eventListener)</w:t>
            </w:r>
          </w:p>
        </w:tc>
        <w:tc>
          <w:tcPr>
            <w:tcW w:w="4371" w:type="dxa"/>
            <w:tcBorders>
              <w:top w:val="single" w:sz="4" w:space="0" w:color="auto"/>
              <w:left w:val="single" w:sz="4" w:space="0" w:color="auto"/>
              <w:bottom w:val="single" w:sz="4" w:space="0" w:color="auto"/>
              <w:right w:val="single" w:sz="4" w:space="0" w:color="auto"/>
            </w:tcBorders>
          </w:tcPr>
          <w:p w14:paraId="4ED84BF4" w14:textId="77777777" w:rsidR="002B57FB" w:rsidRPr="00936B30" w:rsidRDefault="002B57FB" w:rsidP="00076DFE">
            <w:pPr>
              <w:rPr>
                <w:rFonts w:cs="Calibri"/>
              </w:rPr>
            </w:pPr>
            <w:r w:rsidRPr="00936B30">
              <w:rPr>
                <w:rFonts w:cs="Calibri"/>
              </w:rPr>
              <w:t>Constructor</w:t>
            </w:r>
          </w:p>
        </w:tc>
        <w:tc>
          <w:tcPr>
            <w:tcW w:w="2301" w:type="dxa"/>
            <w:tcBorders>
              <w:top w:val="single" w:sz="4" w:space="0" w:color="auto"/>
              <w:left w:val="single" w:sz="4" w:space="0" w:color="auto"/>
              <w:bottom w:val="single" w:sz="4" w:space="0" w:color="auto"/>
            </w:tcBorders>
          </w:tcPr>
          <w:p w14:paraId="5AE6BB29" w14:textId="77777777" w:rsidR="002B57FB" w:rsidRPr="00936B30" w:rsidRDefault="002B57FB" w:rsidP="00076DFE">
            <w:pPr>
              <w:tabs>
                <w:tab w:val="right" w:pos="3960"/>
              </w:tabs>
              <w:ind w:left="200" w:hanging="200"/>
              <w:rPr>
                <w:rFonts w:cs="Calibri"/>
                <w:sz w:val="20"/>
              </w:rPr>
            </w:pPr>
            <w:r>
              <w:rPr>
                <w:rFonts w:cs="Calibri"/>
              </w:rPr>
              <w:t>None</w:t>
            </w:r>
          </w:p>
        </w:tc>
      </w:tr>
      <w:tr w:rsidR="002B57FB" w:rsidRPr="00936B30" w14:paraId="143CF4CD" w14:textId="77777777" w:rsidTr="00076DFE">
        <w:tc>
          <w:tcPr>
            <w:tcW w:w="2881" w:type="dxa"/>
            <w:tcBorders>
              <w:top w:val="single" w:sz="4" w:space="0" w:color="auto"/>
              <w:bottom w:val="single" w:sz="4" w:space="0" w:color="auto"/>
              <w:right w:val="single" w:sz="4" w:space="0" w:color="auto"/>
            </w:tcBorders>
          </w:tcPr>
          <w:p w14:paraId="02BE0BA6" w14:textId="77777777" w:rsidR="002B57FB" w:rsidRPr="00936B30" w:rsidRDefault="002B57FB" w:rsidP="00076DFE">
            <w:pPr>
              <w:rPr>
                <w:rFonts w:cs="Calibri"/>
              </w:rPr>
            </w:pPr>
            <w:r w:rsidRPr="004C0510">
              <w:rPr>
                <w:rFonts w:cs="Calibri"/>
              </w:rPr>
              <w:t>public DRMSyncEntityTable(String permissions, EventListener eventListener, String itemType)</w:t>
            </w:r>
          </w:p>
        </w:tc>
        <w:tc>
          <w:tcPr>
            <w:tcW w:w="4371" w:type="dxa"/>
            <w:tcBorders>
              <w:top w:val="single" w:sz="4" w:space="0" w:color="auto"/>
              <w:left w:val="single" w:sz="4" w:space="0" w:color="auto"/>
              <w:bottom w:val="single" w:sz="4" w:space="0" w:color="auto"/>
              <w:right w:val="single" w:sz="4" w:space="0" w:color="auto"/>
            </w:tcBorders>
          </w:tcPr>
          <w:p w14:paraId="4FD192DB" w14:textId="77777777" w:rsidR="002B57FB" w:rsidRPr="00936B30" w:rsidRDefault="002B57FB" w:rsidP="00076DFE">
            <w:pPr>
              <w:rPr>
                <w:rFonts w:cs="Calibri"/>
              </w:rPr>
            </w:pPr>
            <w:r w:rsidRPr="00936B30">
              <w:rPr>
                <w:rFonts w:cs="Calibri"/>
              </w:rPr>
              <w:t>Constructor</w:t>
            </w:r>
          </w:p>
        </w:tc>
        <w:tc>
          <w:tcPr>
            <w:tcW w:w="2301" w:type="dxa"/>
            <w:tcBorders>
              <w:top w:val="single" w:sz="4" w:space="0" w:color="auto"/>
              <w:left w:val="single" w:sz="4" w:space="0" w:color="auto"/>
              <w:bottom w:val="single" w:sz="4" w:space="0" w:color="auto"/>
            </w:tcBorders>
          </w:tcPr>
          <w:p w14:paraId="35FBB434" w14:textId="77777777" w:rsidR="002B57FB" w:rsidRPr="00936B30" w:rsidRDefault="002B57FB" w:rsidP="00076DFE">
            <w:pPr>
              <w:tabs>
                <w:tab w:val="right" w:pos="3960"/>
              </w:tabs>
              <w:ind w:left="200" w:hanging="200"/>
              <w:rPr>
                <w:rFonts w:cs="Calibri"/>
              </w:rPr>
            </w:pPr>
            <w:r>
              <w:rPr>
                <w:rFonts w:cs="Calibri"/>
              </w:rPr>
              <w:t>None</w:t>
            </w:r>
          </w:p>
        </w:tc>
      </w:tr>
      <w:tr w:rsidR="002B57FB" w:rsidRPr="00936B30" w14:paraId="4E6BEFAD" w14:textId="77777777" w:rsidTr="00076DFE">
        <w:tc>
          <w:tcPr>
            <w:tcW w:w="2881" w:type="dxa"/>
            <w:tcBorders>
              <w:top w:val="single" w:sz="4" w:space="0" w:color="auto"/>
              <w:bottom w:val="single" w:sz="4" w:space="0" w:color="auto"/>
              <w:right w:val="single" w:sz="4" w:space="0" w:color="auto"/>
            </w:tcBorders>
          </w:tcPr>
          <w:p w14:paraId="01882203" w14:textId="77777777" w:rsidR="002B57FB" w:rsidRPr="00936B30" w:rsidRDefault="002B57FB" w:rsidP="00076DFE">
            <w:pPr>
              <w:rPr>
                <w:rFonts w:cs="Calibri"/>
              </w:rPr>
            </w:pPr>
            <w:r w:rsidRPr="004C0510">
              <w:rPr>
                <w:rFonts w:cs="Calibri"/>
              </w:rPr>
              <w:t>public void settings()</w:t>
            </w:r>
          </w:p>
        </w:tc>
        <w:tc>
          <w:tcPr>
            <w:tcW w:w="4371" w:type="dxa"/>
            <w:tcBorders>
              <w:top w:val="single" w:sz="4" w:space="0" w:color="auto"/>
              <w:left w:val="single" w:sz="4" w:space="0" w:color="auto"/>
              <w:bottom w:val="single" w:sz="4" w:space="0" w:color="auto"/>
              <w:right w:val="single" w:sz="4" w:space="0" w:color="auto"/>
            </w:tcBorders>
          </w:tcPr>
          <w:p w14:paraId="5E8D6FC8" w14:textId="77777777" w:rsidR="002B57FB" w:rsidRPr="00936B30" w:rsidRDefault="002B57FB" w:rsidP="00076DFE">
            <w:pPr>
              <w:rPr>
                <w:rFonts w:cs="Calibri"/>
              </w:rPr>
            </w:pPr>
            <w:r w:rsidRPr="004C0510">
              <w:rPr>
                <w:rFonts w:cs="Calibri"/>
              </w:rPr>
              <w:t>Define table layout settings</w:t>
            </w:r>
          </w:p>
        </w:tc>
        <w:tc>
          <w:tcPr>
            <w:tcW w:w="2301" w:type="dxa"/>
            <w:tcBorders>
              <w:top w:val="single" w:sz="4" w:space="0" w:color="auto"/>
              <w:left w:val="single" w:sz="4" w:space="0" w:color="auto"/>
              <w:bottom w:val="single" w:sz="4" w:space="0" w:color="auto"/>
            </w:tcBorders>
          </w:tcPr>
          <w:p w14:paraId="73062951" w14:textId="77777777" w:rsidR="002B57FB" w:rsidRPr="00936B30" w:rsidRDefault="002B57FB" w:rsidP="00076DFE">
            <w:pPr>
              <w:tabs>
                <w:tab w:val="right" w:pos="3960"/>
              </w:tabs>
              <w:ind w:left="200" w:hanging="200"/>
              <w:rPr>
                <w:rFonts w:cs="Calibri"/>
              </w:rPr>
            </w:pPr>
            <w:r w:rsidRPr="008529DF">
              <w:rPr>
                <w:rFonts w:cs="Calibri"/>
              </w:rPr>
              <w:t>None</w:t>
            </w:r>
          </w:p>
        </w:tc>
      </w:tr>
      <w:tr w:rsidR="002B57FB" w:rsidRPr="00936B30" w14:paraId="02009BAC" w14:textId="77777777" w:rsidTr="00076DFE">
        <w:tc>
          <w:tcPr>
            <w:tcW w:w="2881" w:type="dxa"/>
            <w:tcBorders>
              <w:top w:val="single" w:sz="4" w:space="0" w:color="auto"/>
              <w:bottom w:val="single" w:sz="4" w:space="0" w:color="auto"/>
              <w:right w:val="single" w:sz="4" w:space="0" w:color="auto"/>
            </w:tcBorders>
          </w:tcPr>
          <w:p w14:paraId="1DD6A561" w14:textId="77777777" w:rsidR="002B57FB" w:rsidRPr="00936B30" w:rsidRDefault="002B57FB" w:rsidP="00076DFE">
            <w:pPr>
              <w:rPr>
                <w:rFonts w:cs="Calibri"/>
              </w:rPr>
            </w:pPr>
            <w:r w:rsidRPr="004C0510">
              <w:rPr>
                <w:rFonts w:cs="Calibri"/>
              </w:rPr>
              <w:t>private DRMSyncEntityTableModel setEntitiesColName(String itemType)</w:t>
            </w:r>
          </w:p>
        </w:tc>
        <w:tc>
          <w:tcPr>
            <w:tcW w:w="4371" w:type="dxa"/>
            <w:tcBorders>
              <w:top w:val="single" w:sz="4" w:space="0" w:color="auto"/>
              <w:left w:val="single" w:sz="4" w:space="0" w:color="auto"/>
              <w:bottom w:val="single" w:sz="4" w:space="0" w:color="auto"/>
              <w:right w:val="single" w:sz="4" w:space="0" w:color="auto"/>
            </w:tcBorders>
          </w:tcPr>
          <w:p w14:paraId="4E93326F" w14:textId="77777777" w:rsidR="002B57FB" w:rsidRPr="00936B30" w:rsidRDefault="002B57FB" w:rsidP="00076DFE">
            <w:pPr>
              <w:rPr>
                <w:rFonts w:cs="Calibri"/>
              </w:rPr>
            </w:pPr>
            <w:r w:rsidRPr="004C0510">
              <w:rPr>
                <w:rFonts w:cs="Calibri"/>
              </w:rPr>
              <w:t>Set columns name for Entities items</w:t>
            </w:r>
          </w:p>
        </w:tc>
        <w:tc>
          <w:tcPr>
            <w:tcW w:w="2301" w:type="dxa"/>
            <w:tcBorders>
              <w:top w:val="single" w:sz="4" w:space="0" w:color="auto"/>
              <w:left w:val="single" w:sz="4" w:space="0" w:color="auto"/>
              <w:bottom w:val="single" w:sz="4" w:space="0" w:color="auto"/>
            </w:tcBorders>
          </w:tcPr>
          <w:p w14:paraId="0002AF02" w14:textId="77777777" w:rsidR="002B57FB" w:rsidRPr="00936B30" w:rsidRDefault="002B57FB" w:rsidP="00076DFE">
            <w:pPr>
              <w:tabs>
                <w:tab w:val="right" w:pos="3960"/>
              </w:tabs>
              <w:ind w:left="200" w:hanging="200"/>
              <w:rPr>
                <w:rFonts w:cs="Calibri"/>
              </w:rPr>
            </w:pPr>
            <w:r w:rsidRPr="008529DF">
              <w:rPr>
                <w:rFonts w:cs="Calibri"/>
              </w:rPr>
              <w:t>None</w:t>
            </w:r>
          </w:p>
        </w:tc>
      </w:tr>
      <w:tr w:rsidR="002B57FB" w:rsidRPr="00936B30" w14:paraId="56829318" w14:textId="77777777" w:rsidTr="00076DFE">
        <w:tc>
          <w:tcPr>
            <w:tcW w:w="2881" w:type="dxa"/>
            <w:tcBorders>
              <w:top w:val="single" w:sz="4" w:space="0" w:color="auto"/>
              <w:bottom w:val="single" w:sz="4" w:space="0" w:color="auto"/>
              <w:right w:val="single" w:sz="4" w:space="0" w:color="auto"/>
            </w:tcBorders>
          </w:tcPr>
          <w:p w14:paraId="6C60D4F3" w14:textId="77777777" w:rsidR="002B57FB" w:rsidRPr="00936B30" w:rsidRDefault="002B57FB" w:rsidP="00076DFE">
            <w:pPr>
              <w:rPr>
                <w:rFonts w:cs="Calibri"/>
              </w:rPr>
            </w:pPr>
            <w:r w:rsidRPr="004C0510">
              <w:rPr>
                <w:rFonts w:cs="Calibri"/>
              </w:rPr>
              <w:t>private DRMSyncEntityTableModel setAssociationsColName(String itemType)</w:t>
            </w:r>
          </w:p>
        </w:tc>
        <w:tc>
          <w:tcPr>
            <w:tcW w:w="4371" w:type="dxa"/>
            <w:tcBorders>
              <w:top w:val="single" w:sz="4" w:space="0" w:color="auto"/>
              <w:left w:val="single" w:sz="4" w:space="0" w:color="auto"/>
              <w:bottom w:val="single" w:sz="4" w:space="0" w:color="auto"/>
              <w:right w:val="single" w:sz="4" w:space="0" w:color="auto"/>
            </w:tcBorders>
          </w:tcPr>
          <w:p w14:paraId="59D6502E" w14:textId="77777777" w:rsidR="002B57FB" w:rsidRPr="00936B30" w:rsidRDefault="002B57FB" w:rsidP="00076DFE">
            <w:pPr>
              <w:rPr>
                <w:rFonts w:cs="Calibri"/>
              </w:rPr>
            </w:pPr>
            <w:r w:rsidRPr="004C0510">
              <w:rPr>
                <w:rFonts w:cs="Calibri"/>
              </w:rPr>
              <w:t>Set columns name for Associations items</w:t>
            </w:r>
          </w:p>
        </w:tc>
        <w:tc>
          <w:tcPr>
            <w:tcW w:w="2301" w:type="dxa"/>
            <w:tcBorders>
              <w:top w:val="single" w:sz="4" w:space="0" w:color="auto"/>
              <w:left w:val="single" w:sz="4" w:space="0" w:color="auto"/>
              <w:bottom w:val="single" w:sz="4" w:space="0" w:color="auto"/>
            </w:tcBorders>
          </w:tcPr>
          <w:p w14:paraId="0DCEEDB9" w14:textId="77777777" w:rsidR="002B57FB" w:rsidRPr="00936B30" w:rsidRDefault="002B57FB" w:rsidP="00076DFE">
            <w:pPr>
              <w:tabs>
                <w:tab w:val="right" w:pos="3960"/>
              </w:tabs>
              <w:ind w:left="200" w:hanging="200"/>
              <w:rPr>
                <w:rFonts w:cs="Calibri"/>
              </w:rPr>
            </w:pPr>
            <w:r>
              <w:rPr>
                <w:rFonts w:cs="Calibri"/>
              </w:rPr>
              <w:t>None</w:t>
            </w:r>
          </w:p>
        </w:tc>
      </w:tr>
      <w:tr w:rsidR="002B57FB" w:rsidRPr="00936B30" w14:paraId="5C83729E" w14:textId="77777777" w:rsidTr="00076DFE">
        <w:tc>
          <w:tcPr>
            <w:tcW w:w="2881" w:type="dxa"/>
            <w:tcBorders>
              <w:top w:val="single" w:sz="4" w:space="0" w:color="auto"/>
              <w:bottom w:val="single" w:sz="4" w:space="0" w:color="auto"/>
              <w:right w:val="single" w:sz="4" w:space="0" w:color="auto"/>
            </w:tcBorders>
          </w:tcPr>
          <w:p w14:paraId="6A51E518" w14:textId="77777777" w:rsidR="002B57FB" w:rsidRPr="00936B30" w:rsidRDefault="002B57FB" w:rsidP="00076DFE">
            <w:pPr>
              <w:rPr>
                <w:rFonts w:cs="Calibri"/>
              </w:rPr>
            </w:pPr>
            <w:r w:rsidRPr="004C0510">
              <w:rPr>
                <w:rFonts w:cs="Calibri"/>
              </w:rPr>
              <w:t>private DRMSyncEntityTableModel setTransactionColName(String itemType)</w:t>
            </w:r>
          </w:p>
        </w:tc>
        <w:tc>
          <w:tcPr>
            <w:tcW w:w="4371" w:type="dxa"/>
            <w:tcBorders>
              <w:top w:val="single" w:sz="4" w:space="0" w:color="auto"/>
              <w:left w:val="single" w:sz="4" w:space="0" w:color="auto"/>
              <w:bottom w:val="single" w:sz="4" w:space="0" w:color="auto"/>
              <w:right w:val="single" w:sz="4" w:space="0" w:color="auto"/>
            </w:tcBorders>
          </w:tcPr>
          <w:p w14:paraId="62CEC0B4" w14:textId="77777777" w:rsidR="002B57FB" w:rsidRPr="00936B30" w:rsidRDefault="002B57FB" w:rsidP="00076DFE">
            <w:pPr>
              <w:rPr>
                <w:rFonts w:cs="Calibri"/>
              </w:rPr>
            </w:pPr>
            <w:r w:rsidRPr="004C0510">
              <w:rPr>
                <w:rFonts w:cs="Calibri"/>
              </w:rPr>
              <w:t>Set columns name for Transactions items</w:t>
            </w:r>
          </w:p>
        </w:tc>
        <w:tc>
          <w:tcPr>
            <w:tcW w:w="2301" w:type="dxa"/>
            <w:tcBorders>
              <w:top w:val="single" w:sz="4" w:space="0" w:color="auto"/>
              <w:left w:val="single" w:sz="4" w:space="0" w:color="auto"/>
              <w:bottom w:val="single" w:sz="4" w:space="0" w:color="auto"/>
            </w:tcBorders>
          </w:tcPr>
          <w:p w14:paraId="30C3A451" w14:textId="77777777" w:rsidR="002B57FB" w:rsidRPr="00936B30" w:rsidRDefault="002B57FB" w:rsidP="00076DFE">
            <w:pPr>
              <w:tabs>
                <w:tab w:val="right" w:pos="3960"/>
              </w:tabs>
              <w:ind w:left="200" w:hanging="200"/>
              <w:rPr>
                <w:rFonts w:cs="Calibri"/>
              </w:rPr>
            </w:pPr>
            <w:r w:rsidRPr="00C85BEA">
              <w:rPr>
                <w:rFonts w:cs="Calibri"/>
              </w:rPr>
              <w:t>None</w:t>
            </w:r>
          </w:p>
        </w:tc>
      </w:tr>
      <w:tr w:rsidR="002B57FB" w:rsidRPr="00936B30" w14:paraId="2AB82D4C" w14:textId="77777777" w:rsidTr="00076DFE">
        <w:tc>
          <w:tcPr>
            <w:tcW w:w="2881" w:type="dxa"/>
            <w:tcBorders>
              <w:top w:val="single" w:sz="4" w:space="0" w:color="auto"/>
              <w:bottom w:val="single" w:sz="4" w:space="0" w:color="auto"/>
              <w:right w:val="single" w:sz="4" w:space="0" w:color="auto"/>
            </w:tcBorders>
          </w:tcPr>
          <w:p w14:paraId="39D10445" w14:textId="77777777" w:rsidR="002B57FB" w:rsidRPr="00936B30" w:rsidRDefault="002B57FB" w:rsidP="00076DFE">
            <w:pPr>
              <w:rPr>
                <w:rFonts w:cs="Calibri"/>
              </w:rPr>
            </w:pPr>
            <w:r w:rsidRPr="004C0510">
              <w:rPr>
                <w:rFonts w:cs="Calibri"/>
              </w:rPr>
              <w:t>public void refresh(List data)</w:t>
            </w:r>
          </w:p>
        </w:tc>
        <w:tc>
          <w:tcPr>
            <w:tcW w:w="4371" w:type="dxa"/>
            <w:tcBorders>
              <w:top w:val="single" w:sz="4" w:space="0" w:color="auto"/>
              <w:left w:val="single" w:sz="4" w:space="0" w:color="auto"/>
              <w:bottom w:val="single" w:sz="4" w:space="0" w:color="auto"/>
              <w:right w:val="single" w:sz="4" w:space="0" w:color="auto"/>
            </w:tcBorders>
          </w:tcPr>
          <w:p w14:paraId="229DA1FC" w14:textId="77777777" w:rsidR="002B57FB" w:rsidRPr="00936B30" w:rsidRDefault="002B57FB" w:rsidP="00076DFE">
            <w:pPr>
              <w:rPr>
                <w:rFonts w:cs="Calibri"/>
              </w:rPr>
            </w:pPr>
            <w:r w:rsidRPr="004C0510">
              <w:rPr>
                <w:rFonts w:cs="Calibri"/>
              </w:rPr>
              <w:t>Refresh table information</w:t>
            </w:r>
          </w:p>
        </w:tc>
        <w:tc>
          <w:tcPr>
            <w:tcW w:w="2301" w:type="dxa"/>
            <w:tcBorders>
              <w:top w:val="single" w:sz="4" w:space="0" w:color="auto"/>
              <w:left w:val="single" w:sz="4" w:space="0" w:color="auto"/>
              <w:bottom w:val="single" w:sz="4" w:space="0" w:color="auto"/>
            </w:tcBorders>
          </w:tcPr>
          <w:p w14:paraId="145C0F00" w14:textId="77777777" w:rsidR="002B57FB" w:rsidRPr="00936B30" w:rsidRDefault="002B57FB" w:rsidP="00076DFE">
            <w:pPr>
              <w:tabs>
                <w:tab w:val="right" w:pos="3960"/>
              </w:tabs>
              <w:ind w:left="200" w:hanging="200"/>
              <w:rPr>
                <w:rFonts w:cs="Calibri"/>
              </w:rPr>
            </w:pPr>
            <w:r w:rsidRPr="00C85BEA">
              <w:rPr>
                <w:rFonts w:cs="Calibri"/>
              </w:rPr>
              <w:t>None</w:t>
            </w:r>
          </w:p>
        </w:tc>
      </w:tr>
      <w:tr w:rsidR="002B57FB" w:rsidRPr="00936B30" w14:paraId="6F935CE0" w14:textId="77777777" w:rsidTr="00076DFE">
        <w:tc>
          <w:tcPr>
            <w:tcW w:w="2881" w:type="dxa"/>
            <w:tcBorders>
              <w:top w:val="single" w:sz="4" w:space="0" w:color="auto"/>
              <w:bottom w:val="single" w:sz="4" w:space="0" w:color="auto"/>
              <w:right w:val="single" w:sz="4" w:space="0" w:color="auto"/>
            </w:tcBorders>
          </w:tcPr>
          <w:p w14:paraId="76AE7C38" w14:textId="77777777" w:rsidR="002B57FB" w:rsidRPr="00936B30" w:rsidRDefault="002B57FB" w:rsidP="00076DFE">
            <w:pPr>
              <w:rPr>
                <w:rFonts w:cs="Calibri"/>
              </w:rPr>
            </w:pPr>
            <w:r w:rsidRPr="004C0510">
              <w:rPr>
                <w:rFonts w:cs="Calibri"/>
              </w:rPr>
              <w:t>public void refresh()</w:t>
            </w:r>
          </w:p>
        </w:tc>
        <w:tc>
          <w:tcPr>
            <w:tcW w:w="4371" w:type="dxa"/>
            <w:tcBorders>
              <w:top w:val="single" w:sz="4" w:space="0" w:color="auto"/>
              <w:left w:val="single" w:sz="4" w:space="0" w:color="auto"/>
              <w:bottom w:val="single" w:sz="4" w:space="0" w:color="auto"/>
              <w:right w:val="single" w:sz="4" w:space="0" w:color="auto"/>
            </w:tcBorders>
          </w:tcPr>
          <w:p w14:paraId="1EE078B7" w14:textId="77777777" w:rsidR="002B57FB" w:rsidRPr="00936B30" w:rsidRDefault="002B57FB" w:rsidP="00076DFE">
            <w:pPr>
              <w:rPr>
                <w:rFonts w:cs="Calibri"/>
              </w:rPr>
            </w:pPr>
            <w:r w:rsidRPr="004C0510">
              <w:rPr>
                <w:rFonts w:cs="Calibri"/>
              </w:rPr>
              <w:t>Refresh model data</w:t>
            </w:r>
          </w:p>
        </w:tc>
        <w:tc>
          <w:tcPr>
            <w:tcW w:w="2301" w:type="dxa"/>
            <w:tcBorders>
              <w:top w:val="single" w:sz="4" w:space="0" w:color="auto"/>
              <w:left w:val="single" w:sz="4" w:space="0" w:color="auto"/>
              <w:bottom w:val="single" w:sz="4" w:space="0" w:color="auto"/>
            </w:tcBorders>
          </w:tcPr>
          <w:p w14:paraId="2483CE70" w14:textId="77777777" w:rsidR="002B57FB" w:rsidRPr="00936B30" w:rsidRDefault="002B57FB" w:rsidP="00076DFE">
            <w:pPr>
              <w:tabs>
                <w:tab w:val="right" w:pos="3960"/>
              </w:tabs>
              <w:ind w:left="200" w:hanging="200"/>
              <w:rPr>
                <w:rFonts w:cs="Calibri"/>
              </w:rPr>
            </w:pPr>
            <w:r w:rsidRPr="00C85BEA">
              <w:rPr>
                <w:rFonts w:cs="Calibri"/>
              </w:rPr>
              <w:t>None</w:t>
            </w:r>
          </w:p>
        </w:tc>
      </w:tr>
      <w:tr w:rsidR="002B57FB" w:rsidRPr="00936B30" w14:paraId="6A0800A4" w14:textId="77777777" w:rsidTr="00076DFE">
        <w:tc>
          <w:tcPr>
            <w:tcW w:w="2881" w:type="dxa"/>
            <w:tcBorders>
              <w:top w:val="single" w:sz="4" w:space="0" w:color="auto"/>
              <w:bottom w:val="single" w:sz="4" w:space="0" w:color="auto"/>
              <w:right w:val="single" w:sz="4" w:space="0" w:color="auto"/>
            </w:tcBorders>
          </w:tcPr>
          <w:p w14:paraId="035EF471" w14:textId="77777777" w:rsidR="002B57FB" w:rsidRPr="00936B30" w:rsidRDefault="002B57FB" w:rsidP="00076DFE">
            <w:pPr>
              <w:rPr>
                <w:rFonts w:cs="Calibri"/>
              </w:rPr>
            </w:pPr>
            <w:r w:rsidRPr="004C0510">
              <w:rPr>
                <w:rFonts w:cs="Calibri"/>
              </w:rPr>
              <w:t>public DRMSyncFeature getRowData(int iRowNo)</w:t>
            </w:r>
          </w:p>
        </w:tc>
        <w:tc>
          <w:tcPr>
            <w:tcW w:w="4371" w:type="dxa"/>
            <w:tcBorders>
              <w:top w:val="single" w:sz="4" w:space="0" w:color="auto"/>
              <w:left w:val="single" w:sz="4" w:space="0" w:color="auto"/>
              <w:bottom w:val="single" w:sz="4" w:space="0" w:color="auto"/>
              <w:right w:val="single" w:sz="4" w:space="0" w:color="auto"/>
            </w:tcBorders>
          </w:tcPr>
          <w:p w14:paraId="6CD4384A" w14:textId="77777777" w:rsidR="002B57FB" w:rsidRPr="00936B30" w:rsidRDefault="002B57FB" w:rsidP="00076DFE">
            <w:pPr>
              <w:rPr>
                <w:rFonts w:cs="Calibri"/>
              </w:rPr>
            </w:pPr>
            <w:r w:rsidRPr="004C0510">
              <w:rPr>
                <w:rFonts w:cs="Calibri"/>
              </w:rPr>
              <w:t xml:space="preserve">Get data from table row </w:t>
            </w:r>
            <w:r>
              <w:rPr>
                <w:rFonts w:cs="Calibri"/>
              </w:rPr>
              <w:t xml:space="preserve">for </w:t>
            </w:r>
            <w:r w:rsidRPr="004C0510">
              <w:rPr>
                <w:rFonts w:cs="Calibri"/>
              </w:rPr>
              <w:t>given some index</w:t>
            </w:r>
          </w:p>
        </w:tc>
        <w:tc>
          <w:tcPr>
            <w:tcW w:w="2301" w:type="dxa"/>
            <w:tcBorders>
              <w:top w:val="single" w:sz="4" w:space="0" w:color="auto"/>
              <w:left w:val="single" w:sz="4" w:space="0" w:color="auto"/>
              <w:bottom w:val="single" w:sz="4" w:space="0" w:color="auto"/>
            </w:tcBorders>
          </w:tcPr>
          <w:p w14:paraId="2480534A" w14:textId="77777777" w:rsidR="002B57FB" w:rsidRPr="00936B30" w:rsidRDefault="002B57FB" w:rsidP="00076DFE">
            <w:pPr>
              <w:tabs>
                <w:tab w:val="right" w:pos="3960"/>
              </w:tabs>
              <w:ind w:left="200" w:hanging="200"/>
              <w:rPr>
                <w:rFonts w:cs="Calibri"/>
              </w:rPr>
            </w:pPr>
            <w:r w:rsidRPr="00C85BEA">
              <w:rPr>
                <w:rFonts w:cs="Calibri"/>
              </w:rPr>
              <w:t>None</w:t>
            </w:r>
          </w:p>
        </w:tc>
      </w:tr>
      <w:tr w:rsidR="002B57FB" w:rsidRPr="00936B30" w14:paraId="2497FE16" w14:textId="77777777" w:rsidTr="00076DFE">
        <w:tc>
          <w:tcPr>
            <w:tcW w:w="2881" w:type="dxa"/>
            <w:tcBorders>
              <w:top w:val="single" w:sz="4" w:space="0" w:color="auto"/>
              <w:bottom w:val="single" w:sz="4" w:space="0" w:color="auto"/>
              <w:right w:val="single" w:sz="4" w:space="0" w:color="auto"/>
            </w:tcBorders>
          </w:tcPr>
          <w:p w14:paraId="500D8DB6" w14:textId="77777777" w:rsidR="002B57FB" w:rsidRPr="00936B30" w:rsidRDefault="002B57FB" w:rsidP="00076DFE">
            <w:pPr>
              <w:rPr>
                <w:rFonts w:cs="Calibri"/>
              </w:rPr>
            </w:pPr>
            <w:r w:rsidRPr="0021496F">
              <w:rPr>
                <w:rFonts w:cs="Calibri"/>
              </w:rPr>
              <w:t>public void addRow(DRMSyncFeature option)</w:t>
            </w:r>
          </w:p>
        </w:tc>
        <w:tc>
          <w:tcPr>
            <w:tcW w:w="4371" w:type="dxa"/>
            <w:tcBorders>
              <w:top w:val="single" w:sz="4" w:space="0" w:color="auto"/>
              <w:left w:val="single" w:sz="4" w:space="0" w:color="auto"/>
              <w:bottom w:val="single" w:sz="4" w:space="0" w:color="auto"/>
              <w:right w:val="single" w:sz="4" w:space="0" w:color="auto"/>
            </w:tcBorders>
          </w:tcPr>
          <w:p w14:paraId="33025BCE" w14:textId="77777777" w:rsidR="002B57FB" w:rsidRPr="00936B30" w:rsidRDefault="002B57FB" w:rsidP="00076DFE">
            <w:pPr>
              <w:rPr>
                <w:rFonts w:cs="Calibri"/>
              </w:rPr>
            </w:pPr>
            <w:r w:rsidRPr="0021496F">
              <w:rPr>
                <w:rFonts w:cs="Calibri"/>
              </w:rPr>
              <w:t>Add a new row to the table</w:t>
            </w:r>
          </w:p>
        </w:tc>
        <w:tc>
          <w:tcPr>
            <w:tcW w:w="2301" w:type="dxa"/>
            <w:tcBorders>
              <w:top w:val="single" w:sz="4" w:space="0" w:color="auto"/>
              <w:left w:val="single" w:sz="4" w:space="0" w:color="auto"/>
              <w:bottom w:val="single" w:sz="4" w:space="0" w:color="auto"/>
            </w:tcBorders>
          </w:tcPr>
          <w:p w14:paraId="7C88BBC2" w14:textId="77777777" w:rsidR="002B57FB" w:rsidRPr="00936B30" w:rsidRDefault="002B57FB" w:rsidP="00076DFE">
            <w:pPr>
              <w:tabs>
                <w:tab w:val="right" w:pos="3960"/>
              </w:tabs>
              <w:ind w:left="200" w:hanging="200"/>
              <w:rPr>
                <w:rFonts w:cs="Calibri"/>
              </w:rPr>
            </w:pPr>
            <w:r w:rsidRPr="00C85BEA">
              <w:rPr>
                <w:rFonts w:cs="Calibri"/>
              </w:rPr>
              <w:t>None</w:t>
            </w:r>
          </w:p>
        </w:tc>
      </w:tr>
      <w:tr w:rsidR="002B57FB" w:rsidRPr="00936B30" w14:paraId="4B045DFC" w14:textId="77777777" w:rsidTr="00076DFE">
        <w:tc>
          <w:tcPr>
            <w:tcW w:w="2881" w:type="dxa"/>
            <w:tcBorders>
              <w:top w:val="single" w:sz="4" w:space="0" w:color="auto"/>
              <w:bottom w:val="single" w:sz="4" w:space="0" w:color="auto"/>
              <w:right w:val="single" w:sz="4" w:space="0" w:color="auto"/>
            </w:tcBorders>
          </w:tcPr>
          <w:p w14:paraId="75FB482A" w14:textId="77777777" w:rsidR="002B57FB" w:rsidRPr="00936B30" w:rsidRDefault="002B57FB" w:rsidP="00076DFE">
            <w:pPr>
              <w:rPr>
                <w:rFonts w:cs="Calibri"/>
              </w:rPr>
            </w:pPr>
            <w:r w:rsidRPr="0021496F">
              <w:rPr>
                <w:rFonts w:cs="Calibri"/>
              </w:rPr>
              <w:t>public void clearData()</w:t>
            </w:r>
          </w:p>
        </w:tc>
        <w:tc>
          <w:tcPr>
            <w:tcW w:w="4371" w:type="dxa"/>
            <w:tcBorders>
              <w:top w:val="single" w:sz="4" w:space="0" w:color="auto"/>
              <w:left w:val="single" w:sz="4" w:space="0" w:color="auto"/>
              <w:bottom w:val="single" w:sz="4" w:space="0" w:color="auto"/>
              <w:right w:val="single" w:sz="4" w:space="0" w:color="auto"/>
            </w:tcBorders>
          </w:tcPr>
          <w:p w14:paraId="440C599C" w14:textId="77777777" w:rsidR="002B57FB" w:rsidRPr="00936B30" w:rsidRDefault="002B57FB" w:rsidP="00076DFE">
            <w:pPr>
              <w:rPr>
                <w:rFonts w:cs="Calibri"/>
              </w:rPr>
            </w:pPr>
            <w:r w:rsidRPr="0021496F">
              <w:rPr>
                <w:rFonts w:cs="Calibri"/>
              </w:rPr>
              <w:t>Clear table data</w:t>
            </w:r>
          </w:p>
        </w:tc>
        <w:tc>
          <w:tcPr>
            <w:tcW w:w="2301" w:type="dxa"/>
            <w:tcBorders>
              <w:top w:val="single" w:sz="4" w:space="0" w:color="auto"/>
              <w:left w:val="single" w:sz="4" w:space="0" w:color="auto"/>
              <w:bottom w:val="single" w:sz="4" w:space="0" w:color="auto"/>
            </w:tcBorders>
          </w:tcPr>
          <w:p w14:paraId="28D6944F" w14:textId="77777777" w:rsidR="002B57FB" w:rsidRPr="00936B30" w:rsidRDefault="002B57FB" w:rsidP="00076DFE">
            <w:pPr>
              <w:tabs>
                <w:tab w:val="right" w:pos="3960"/>
              </w:tabs>
              <w:ind w:left="200" w:hanging="200"/>
              <w:rPr>
                <w:rFonts w:cs="Calibri"/>
              </w:rPr>
            </w:pPr>
            <w:r w:rsidRPr="00C85BEA">
              <w:rPr>
                <w:rFonts w:cs="Calibri"/>
              </w:rPr>
              <w:t>None</w:t>
            </w:r>
          </w:p>
        </w:tc>
      </w:tr>
      <w:tr w:rsidR="002B57FB" w:rsidRPr="00936B30" w14:paraId="24FDCACC" w14:textId="77777777" w:rsidTr="00076DFE">
        <w:tc>
          <w:tcPr>
            <w:tcW w:w="2881" w:type="dxa"/>
            <w:tcBorders>
              <w:top w:val="single" w:sz="4" w:space="0" w:color="auto"/>
              <w:bottom w:val="single" w:sz="4" w:space="0" w:color="auto"/>
              <w:right w:val="single" w:sz="4" w:space="0" w:color="auto"/>
            </w:tcBorders>
          </w:tcPr>
          <w:p w14:paraId="01966ABC" w14:textId="77777777" w:rsidR="002B57FB" w:rsidRPr="00936B30" w:rsidRDefault="002B57FB" w:rsidP="00076DFE">
            <w:pPr>
              <w:rPr>
                <w:rFonts w:cs="Calibri"/>
              </w:rPr>
            </w:pPr>
            <w:r w:rsidRPr="0021496F">
              <w:rPr>
                <w:rFonts w:cs="Calibri"/>
              </w:rPr>
              <w:t>public void setData(List lst)</w:t>
            </w:r>
          </w:p>
        </w:tc>
        <w:tc>
          <w:tcPr>
            <w:tcW w:w="4371" w:type="dxa"/>
            <w:tcBorders>
              <w:top w:val="single" w:sz="4" w:space="0" w:color="auto"/>
              <w:left w:val="single" w:sz="4" w:space="0" w:color="auto"/>
              <w:bottom w:val="single" w:sz="4" w:space="0" w:color="auto"/>
              <w:right w:val="single" w:sz="4" w:space="0" w:color="auto"/>
            </w:tcBorders>
          </w:tcPr>
          <w:p w14:paraId="02896E24" w14:textId="77777777" w:rsidR="002B57FB" w:rsidRPr="00936B30" w:rsidRDefault="002B57FB" w:rsidP="00076DFE">
            <w:pPr>
              <w:rPr>
                <w:rFonts w:cs="Calibri"/>
              </w:rPr>
            </w:pPr>
            <w:r w:rsidRPr="0021496F">
              <w:rPr>
                <w:rFonts w:cs="Calibri"/>
              </w:rPr>
              <w:t>Sets the data</w:t>
            </w:r>
          </w:p>
        </w:tc>
        <w:tc>
          <w:tcPr>
            <w:tcW w:w="2301" w:type="dxa"/>
            <w:tcBorders>
              <w:top w:val="single" w:sz="4" w:space="0" w:color="auto"/>
              <w:left w:val="single" w:sz="4" w:space="0" w:color="auto"/>
              <w:bottom w:val="single" w:sz="4" w:space="0" w:color="auto"/>
            </w:tcBorders>
          </w:tcPr>
          <w:p w14:paraId="6D530543" w14:textId="77777777" w:rsidR="002B57FB" w:rsidRPr="00936B30" w:rsidRDefault="002B57FB" w:rsidP="00076DFE">
            <w:pPr>
              <w:tabs>
                <w:tab w:val="right" w:pos="3960"/>
              </w:tabs>
              <w:ind w:left="200" w:hanging="200"/>
              <w:rPr>
                <w:rFonts w:cs="Calibri"/>
              </w:rPr>
            </w:pPr>
            <w:r w:rsidRPr="00C85BEA">
              <w:rPr>
                <w:rFonts w:cs="Calibri"/>
              </w:rPr>
              <w:t>None</w:t>
            </w:r>
          </w:p>
        </w:tc>
      </w:tr>
      <w:tr w:rsidR="002B57FB" w:rsidRPr="00936B30" w14:paraId="3CCBBB43" w14:textId="77777777" w:rsidTr="00076DFE">
        <w:tc>
          <w:tcPr>
            <w:tcW w:w="2881" w:type="dxa"/>
            <w:tcBorders>
              <w:top w:val="single" w:sz="4" w:space="0" w:color="auto"/>
              <w:bottom w:val="single" w:sz="4" w:space="0" w:color="auto"/>
              <w:right w:val="single" w:sz="4" w:space="0" w:color="auto"/>
            </w:tcBorders>
          </w:tcPr>
          <w:p w14:paraId="3759AB2F" w14:textId="77777777" w:rsidR="002B57FB" w:rsidRPr="00936B30" w:rsidRDefault="002B57FB" w:rsidP="00076DFE">
            <w:pPr>
              <w:rPr>
                <w:rFonts w:cs="Calibri"/>
              </w:rPr>
            </w:pPr>
            <w:r w:rsidRPr="0021496F">
              <w:rPr>
                <w:rFonts w:cs="Calibri"/>
              </w:rPr>
              <w:t>public List getData()</w:t>
            </w:r>
          </w:p>
        </w:tc>
        <w:tc>
          <w:tcPr>
            <w:tcW w:w="4371" w:type="dxa"/>
            <w:tcBorders>
              <w:top w:val="single" w:sz="4" w:space="0" w:color="auto"/>
              <w:left w:val="single" w:sz="4" w:space="0" w:color="auto"/>
              <w:bottom w:val="single" w:sz="4" w:space="0" w:color="auto"/>
              <w:right w:val="single" w:sz="4" w:space="0" w:color="auto"/>
            </w:tcBorders>
          </w:tcPr>
          <w:p w14:paraId="0608F0F6" w14:textId="77777777" w:rsidR="002B57FB" w:rsidRPr="00936B30" w:rsidRDefault="002B57FB" w:rsidP="00076DFE">
            <w:pPr>
              <w:rPr>
                <w:rFonts w:cs="Calibri"/>
              </w:rPr>
            </w:pPr>
            <w:r w:rsidRPr="0021496F">
              <w:rPr>
                <w:rFonts w:cs="Calibri"/>
              </w:rPr>
              <w:t>Gets the data</w:t>
            </w:r>
          </w:p>
        </w:tc>
        <w:tc>
          <w:tcPr>
            <w:tcW w:w="2301" w:type="dxa"/>
            <w:tcBorders>
              <w:top w:val="single" w:sz="4" w:space="0" w:color="auto"/>
              <w:left w:val="single" w:sz="4" w:space="0" w:color="auto"/>
              <w:bottom w:val="single" w:sz="4" w:space="0" w:color="auto"/>
            </w:tcBorders>
          </w:tcPr>
          <w:p w14:paraId="2010BA67" w14:textId="77777777" w:rsidR="002B57FB" w:rsidRPr="00936B30" w:rsidRDefault="002B57FB" w:rsidP="00076DFE">
            <w:pPr>
              <w:tabs>
                <w:tab w:val="right" w:pos="3960"/>
              </w:tabs>
              <w:ind w:left="200" w:hanging="200"/>
              <w:rPr>
                <w:rFonts w:cs="Calibri"/>
              </w:rPr>
            </w:pPr>
            <w:r w:rsidRPr="00C85BEA">
              <w:rPr>
                <w:rFonts w:cs="Calibri"/>
              </w:rPr>
              <w:t>None</w:t>
            </w:r>
          </w:p>
        </w:tc>
      </w:tr>
    </w:tbl>
    <w:p w14:paraId="084D7F1A" w14:textId="77777777" w:rsidR="00D9457F" w:rsidRDefault="00D9457F" w:rsidP="00D9457F">
      <w:pPr>
        <w:pStyle w:val="ListParagraph"/>
        <w:rPr>
          <w:rFonts w:cs="Arial"/>
          <w:b/>
          <w:bCs/>
          <w:szCs w:val="22"/>
        </w:rPr>
      </w:pPr>
    </w:p>
    <w:p w14:paraId="08A321B8" w14:textId="77777777" w:rsidR="002B57FB" w:rsidRDefault="002B57FB" w:rsidP="00D9457F">
      <w:pPr>
        <w:pStyle w:val="ListParagraph"/>
        <w:rPr>
          <w:rFonts w:cs="Arial"/>
          <w:b/>
          <w:bCs/>
          <w:szCs w:val="22"/>
        </w:rPr>
      </w:pPr>
    </w:p>
    <w:p w14:paraId="2011B1E2" w14:textId="77777777" w:rsidR="00D9457F" w:rsidRDefault="00D9457F" w:rsidP="00D9457F">
      <w:pPr>
        <w:pStyle w:val="ListParagraph"/>
        <w:numPr>
          <w:ilvl w:val="0"/>
          <w:numId w:val="10"/>
        </w:numPr>
        <w:rPr>
          <w:rFonts w:cs="Arial"/>
          <w:b/>
          <w:bCs/>
          <w:szCs w:val="22"/>
        </w:rPr>
      </w:pPr>
      <w:r w:rsidRPr="00DD5923">
        <w:rPr>
          <w:rFonts w:cs="Arial"/>
          <w:b/>
          <w:bCs/>
          <w:szCs w:val="22"/>
        </w:rPr>
        <w:t>com.myrio.tm.company.pl.DRMSyncTransactionTable</w:t>
      </w:r>
    </w:p>
    <w:p w14:paraId="61E1EFBC" w14:textId="77777777" w:rsidR="00D9457F" w:rsidRPr="00DD5923" w:rsidRDefault="00D9457F" w:rsidP="00D9457F">
      <w:pPr>
        <w:pStyle w:val="ListParagraph"/>
        <w:rPr>
          <w:rFonts w:cs="Arial"/>
          <w:b/>
          <w:bCs/>
          <w:szCs w:val="22"/>
        </w:rPr>
      </w:pPr>
    </w:p>
    <w:tbl>
      <w:tblPr>
        <w:tblW w:w="9553" w:type="dxa"/>
        <w:tblInd w:w="1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881"/>
        <w:gridCol w:w="4371"/>
        <w:gridCol w:w="2301"/>
      </w:tblGrid>
      <w:tr w:rsidR="00D9457F" w:rsidRPr="00936B30" w14:paraId="54A93906" w14:textId="77777777" w:rsidTr="001B4F46">
        <w:tc>
          <w:tcPr>
            <w:tcW w:w="2881" w:type="dxa"/>
            <w:tcBorders>
              <w:top w:val="single" w:sz="4" w:space="0" w:color="auto"/>
              <w:bottom w:val="single" w:sz="4" w:space="0" w:color="auto"/>
              <w:right w:val="single" w:sz="4" w:space="0" w:color="auto"/>
            </w:tcBorders>
            <w:shd w:val="clear" w:color="auto" w:fill="000000"/>
          </w:tcPr>
          <w:p w14:paraId="33B6E7D3" w14:textId="77777777" w:rsidR="00D9457F" w:rsidRPr="00936B30" w:rsidRDefault="00D9457F" w:rsidP="001B4F46">
            <w:pPr>
              <w:numPr>
                <w:ilvl w:val="12"/>
                <w:numId w:val="0"/>
              </w:numPr>
              <w:tabs>
                <w:tab w:val="right" w:pos="3960"/>
              </w:tabs>
              <w:jc w:val="center"/>
              <w:rPr>
                <w:rFonts w:cs="Calibri"/>
                <w:b/>
                <w:bCs/>
                <w:i/>
                <w:iCs/>
                <w:color w:val="FFFFFF"/>
                <w:sz w:val="20"/>
              </w:rPr>
            </w:pPr>
            <w:r w:rsidRPr="00936B30">
              <w:rPr>
                <w:rFonts w:cs="Calibri"/>
                <w:b/>
                <w:bCs/>
                <w:i/>
                <w:iCs/>
                <w:color w:val="FFFFFF"/>
                <w:sz w:val="20"/>
              </w:rPr>
              <w:t>New Method</w:t>
            </w:r>
          </w:p>
        </w:tc>
        <w:tc>
          <w:tcPr>
            <w:tcW w:w="4371" w:type="dxa"/>
            <w:tcBorders>
              <w:top w:val="single" w:sz="4" w:space="0" w:color="auto"/>
              <w:left w:val="single" w:sz="4" w:space="0" w:color="auto"/>
              <w:bottom w:val="single" w:sz="4" w:space="0" w:color="auto"/>
              <w:right w:val="single" w:sz="4" w:space="0" w:color="auto"/>
            </w:tcBorders>
            <w:shd w:val="clear" w:color="auto" w:fill="000000"/>
          </w:tcPr>
          <w:p w14:paraId="0AE84C0B" w14:textId="77777777" w:rsidR="00D9457F" w:rsidRPr="00936B30" w:rsidRDefault="00D9457F" w:rsidP="001B4F46">
            <w:pPr>
              <w:numPr>
                <w:ilvl w:val="12"/>
                <w:numId w:val="0"/>
              </w:numPr>
              <w:tabs>
                <w:tab w:val="right" w:pos="3960"/>
              </w:tabs>
              <w:jc w:val="center"/>
              <w:rPr>
                <w:rFonts w:cs="Calibri"/>
                <w:b/>
                <w:bCs/>
                <w:i/>
                <w:iCs/>
                <w:color w:val="FFFFFF"/>
                <w:sz w:val="20"/>
              </w:rPr>
            </w:pPr>
            <w:r w:rsidRPr="00936B30">
              <w:rPr>
                <w:rFonts w:cs="Calibri"/>
                <w:b/>
                <w:bCs/>
                <w:i/>
                <w:iCs/>
                <w:color w:val="FFFFFF"/>
                <w:sz w:val="20"/>
              </w:rPr>
              <w:t>Change Description</w:t>
            </w:r>
          </w:p>
        </w:tc>
        <w:tc>
          <w:tcPr>
            <w:tcW w:w="2301" w:type="dxa"/>
            <w:tcBorders>
              <w:top w:val="single" w:sz="4" w:space="0" w:color="auto"/>
              <w:left w:val="single" w:sz="4" w:space="0" w:color="auto"/>
              <w:bottom w:val="single" w:sz="4" w:space="0" w:color="auto"/>
            </w:tcBorders>
            <w:shd w:val="clear" w:color="auto" w:fill="000000"/>
          </w:tcPr>
          <w:p w14:paraId="0CB9F2ED" w14:textId="77777777" w:rsidR="00D9457F" w:rsidRPr="00936B30" w:rsidRDefault="00D9457F" w:rsidP="001B4F46">
            <w:pPr>
              <w:numPr>
                <w:ilvl w:val="12"/>
                <w:numId w:val="0"/>
              </w:numPr>
              <w:tabs>
                <w:tab w:val="right" w:pos="3960"/>
              </w:tabs>
              <w:jc w:val="center"/>
              <w:rPr>
                <w:rFonts w:cs="Calibri"/>
                <w:b/>
                <w:bCs/>
                <w:i/>
                <w:iCs/>
                <w:color w:val="FFFFFF"/>
                <w:sz w:val="20"/>
              </w:rPr>
            </w:pPr>
            <w:r w:rsidRPr="00936B30">
              <w:rPr>
                <w:rFonts w:cs="Calibri"/>
                <w:b/>
                <w:bCs/>
                <w:i/>
                <w:iCs/>
                <w:color w:val="FFFFFF"/>
                <w:sz w:val="20"/>
              </w:rPr>
              <w:t>Exception</w:t>
            </w:r>
          </w:p>
        </w:tc>
      </w:tr>
      <w:tr w:rsidR="00D9457F" w:rsidRPr="00936B30" w14:paraId="2977EF06" w14:textId="77777777" w:rsidTr="001B4F46">
        <w:tc>
          <w:tcPr>
            <w:tcW w:w="2881" w:type="dxa"/>
            <w:tcBorders>
              <w:top w:val="single" w:sz="4" w:space="0" w:color="auto"/>
              <w:bottom w:val="single" w:sz="4" w:space="0" w:color="auto"/>
              <w:right w:val="single" w:sz="4" w:space="0" w:color="auto"/>
            </w:tcBorders>
          </w:tcPr>
          <w:p w14:paraId="7AFD8D98" w14:textId="77777777" w:rsidR="00D9457F" w:rsidRPr="00936B30" w:rsidRDefault="00D9457F" w:rsidP="001B4F46">
            <w:pPr>
              <w:rPr>
                <w:rFonts w:cs="Calibri"/>
              </w:rPr>
            </w:pPr>
            <w:r w:rsidRPr="00936B30">
              <w:rPr>
                <w:rFonts w:cs="Calibri"/>
              </w:rPr>
              <w:t>public DRMSync</w:t>
            </w:r>
            <w:r w:rsidRPr="00936B30">
              <w:t>Transaction</w:t>
            </w:r>
            <w:r w:rsidRPr="00936B30">
              <w:rPr>
                <w:rFonts w:cs="Calibri"/>
              </w:rPr>
              <w:t>Tabl</w:t>
            </w:r>
            <w:r w:rsidRPr="00936B30">
              <w:rPr>
                <w:rFonts w:cs="Calibri"/>
              </w:rPr>
              <w:lastRenderedPageBreak/>
              <w:t>e (String permissions, EventListener eventListener)</w:t>
            </w:r>
          </w:p>
        </w:tc>
        <w:tc>
          <w:tcPr>
            <w:tcW w:w="4371" w:type="dxa"/>
            <w:tcBorders>
              <w:top w:val="single" w:sz="4" w:space="0" w:color="auto"/>
              <w:left w:val="single" w:sz="4" w:space="0" w:color="auto"/>
              <w:bottom w:val="single" w:sz="4" w:space="0" w:color="auto"/>
              <w:right w:val="single" w:sz="4" w:space="0" w:color="auto"/>
            </w:tcBorders>
          </w:tcPr>
          <w:p w14:paraId="6C2DE811" w14:textId="77777777" w:rsidR="00D9457F" w:rsidRPr="00936B30" w:rsidRDefault="00D9457F" w:rsidP="001B4F46">
            <w:pPr>
              <w:rPr>
                <w:rFonts w:cs="Calibri"/>
              </w:rPr>
            </w:pPr>
            <w:r w:rsidRPr="00936B30">
              <w:rPr>
                <w:rFonts w:cs="Calibri"/>
              </w:rPr>
              <w:lastRenderedPageBreak/>
              <w:t>Creates a new DRMSyncEntityTable object.</w:t>
            </w:r>
          </w:p>
        </w:tc>
        <w:tc>
          <w:tcPr>
            <w:tcW w:w="2301" w:type="dxa"/>
            <w:tcBorders>
              <w:top w:val="single" w:sz="4" w:space="0" w:color="auto"/>
              <w:left w:val="single" w:sz="4" w:space="0" w:color="auto"/>
              <w:bottom w:val="single" w:sz="4" w:space="0" w:color="auto"/>
            </w:tcBorders>
          </w:tcPr>
          <w:p w14:paraId="382CCB16" w14:textId="77777777" w:rsidR="00D9457F" w:rsidRPr="00936B30" w:rsidRDefault="00D9457F" w:rsidP="001B4F46">
            <w:pPr>
              <w:tabs>
                <w:tab w:val="right" w:pos="3960"/>
              </w:tabs>
              <w:ind w:left="200" w:hanging="200"/>
              <w:rPr>
                <w:rFonts w:cs="Calibri"/>
                <w:sz w:val="20"/>
              </w:rPr>
            </w:pPr>
            <w:r w:rsidRPr="00936B30">
              <w:rPr>
                <w:rFonts w:cs="Calibri"/>
              </w:rPr>
              <w:t>None</w:t>
            </w:r>
          </w:p>
        </w:tc>
      </w:tr>
      <w:tr w:rsidR="00D9457F" w:rsidRPr="00936B30" w14:paraId="3ADD1DA6" w14:textId="77777777" w:rsidTr="001B4F46">
        <w:tc>
          <w:tcPr>
            <w:tcW w:w="2881" w:type="dxa"/>
            <w:tcBorders>
              <w:top w:val="single" w:sz="4" w:space="0" w:color="auto"/>
              <w:bottom w:val="single" w:sz="4" w:space="0" w:color="auto"/>
              <w:right w:val="single" w:sz="4" w:space="0" w:color="auto"/>
            </w:tcBorders>
          </w:tcPr>
          <w:p w14:paraId="79197F76" w14:textId="77777777" w:rsidR="00D9457F" w:rsidRPr="00936B30" w:rsidRDefault="00D9457F" w:rsidP="001B4F46">
            <w:pPr>
              <w:rPr>
                <w:rFonts w:cs="Calibri"/>
              </w:rPr>
            </w:pPr>
            <w:r w:rsidRPr="00936B30">
              <w:rPr>
                <w:rFonts w:cs="Calibri"/>
              </w:rPr>
              <w:lastRenderedPageBreak/>
              <w:t>public void settings()</w:t>
            </w:r>
          </w:p>
        </w:tc>
        <w:tc>
          <w:tcPr>
            <w:tcW w:w="4371" w:type="dxa"/>
            <w:tcBorders>
              <w:top w:val="single" w:sz="4" w:space="0" w:color="auto"/>
              <w:left w:val="single" w:sz="4" w:space="0" w:color="auto"/>
              <w:bottom w:val="single" w:sz="4" w:space="0" w:color="auto"/>
              <w:right w:val="single" w:sz="4" w:space="0" w:color="auto"/>
            </w:tcBorders>
          </w:tcPr>
          <w:p w14:paraId="623BBA3E" w14:textId="77777777" w:rsidR="00D9457F" w:rsidRPr="00936B30" w:rsidRDefault="00D9457F" w:rsidP="001B4F46">
            <w:pPr>
              <w:rPr>
                <w:rFonts w:cs="Calibri"/>
              </w:rPr>
            </w:pPr>
            <w:r w:rsidRPr="00936B30">
              <w:rPr>
                <w:rFonts w:cs="Calibri"/>
              </w:rPr>
              <w:t>Define table layout settings</w:t>
            </w:r>
          </w:p>
        </w:tc>
        <w:tc>
          <w:tcPr>
            <w:tcW w:w="2301" w:type="dxa"/>
            <w:tcBorders>
              <w:top w:val="single" w:sz="4" w:space="0" w:color="auto"/>
              <w:left w:val="single" w:sz="4" w:space="0" w:color="auto"/>
              <w:bottom w:val="single" w:sz="4" w:space="0" w:color="auto"/>
            </w:tcBorders>
          </w:tcPr>
          <w:p w14:paraId="2864B76A"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3E52BDCB" w14:textId="77777777" w:rsidTr="001B4F46">
        <w:tc>
          <w:tcPr>
            <w:tcW w:w="2881" w:type="dxa"/>
            <w:tcBorders>
              <w:top w:val="single" w:sz="4" w:space="0" w:color="auto"/>
              <w:bottom w:val="single" w:sz="4" w:space="0" w:color="auto"/>
              <w:right w:val="single" w:sz="4" w:space="0" w:color="auto"/>
            </w:tcBorders>
          </w:tcPr>
          <w:p w14:paraId="4FC72F5D" w14:textId="77777777" w:rsidR="00D9457F" w:rsidRPr="00936B30" w:rsidRDefault="00D9457F" w:rsidP="001B4F46">
            <w:pPr>
              <w:rPr>
                <w:rFonts w:cs="Calibri"/>
              </w:rPr>
            </w:pPr>
            <w:r w:rsidRPr="00936B30">
              <w:rPr>
                <w:rFonts w:cs="Calibri"/>
              </w:rPr>
              <w:t>public void refresh(ArrayList data)</w:t>
            </w:r>
          </w:p>
        </w:tc>
        <w:tc>
          <w:tcPr>
            <w:tcW w:w="4371" w:type="dxa"/>
            <w:tcBorders>
              <w:top w:val="single" w:sz="4" w:space="0" w:color="auto"/>
              <w:left w:val="single" w:sz="4" w:space="0" w:color="auto"/>
              <w:bottom w:val="single" w:sz="4" w:space="0" w:color="auto"/>
              <w:right w:val="single" w:sz="4" w:space="0" w:color="auto"/>
            </w:tcBorders>
          </w:tcPr>
          <w:p w14:paraId="2770D642" w14:textId="77777777" w:rsidR="00D9457F" w:rsidRPr="00936B30" w:rsidRDefault="00D9457F" w:rsidP="001B4F46">
            <w:pPr>
              <w:rPr>
                <w:rFonts w:cs="Calibri"/>
              </w:rPr>
            </w:pPr>
            <w:r w:rsidRPr="00936B30">
              <w:rPr>
                <w:rFonts w:cs="Calibri"/>
              </w:rPr>
              <w:t>Refresh table information</w:t>
            </w:r>
          </w:p>
        </w:tc>
        <w:tc>
          <w:tcPr>
            <w:tcW w:w="2301" w:type="dxa"/>
            <w:tcBorders>
              <w:top w:val="single" w:sz="4" w:space="0" w:color="auto"/>
              <w:left w:val="single" w:sz="4" w:space="0" w:color="auto"/>
              <w:bottom w:val="single" w:sz="4" w:space="0" w:color="auto"/>
            </w:tcBorders>
          </w:tcPr>
          <w:p w14:paraId="2ED862CA"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7A56C6D0" w14:textId="77777777" w:rsidTr="001B4F46">
        <w:tc>
          <w:tcPr>
            <w:tcW w:w="2881" w:type="dxa"/>
            <w:tcBorders>
              <w:top w:val="single" w:sz="4" w:space="0" w:color="auto"/>
              <w:bottom w:val="single" w:sz="4" w:space="0" w:color="auto"/>
              <w:right w:val="single" w:sz="4" w:space="0" w:color="auto"/>
            </w:tcBorders>
          </w:tcPr>
          <w:p w14:paraId="0747E97E" w14:textId="77777777" w:rsidR="00D9457F" w:rsidRPr="00936B30" w:rsidRDefault="00D9457F" w:rsidP="001B4F46">
            <w:pPr>
              <w:rPr>
                <w:rFonts w:cs="Calibri"/>
              </w:rPr>
            </w:pPr>
            <w:r w:rsidRPr="00936B30">
              <w:rPr>
                <w:rFonts w:cs="Calibri"/>
              </w:rPr>
              <w:t>public DRMSync</w:t>
            </w:r>
            <w:r w:rsidRPr="00936B30">
              <w:t>Transaction</w:t>
            </w:r>
            <w:r w:rsidRPr="00936B30">
              <w:rPr>
                <w:rFonts w:cs="Calibri"/>
              </w:rPr>
              <w:t>Feature getRowData(int iRowNo)</w:t>
            </w:r>
          </w:p>
        </w:tc>
        <w:tc>
          <w:tcPr>
            <w:tcW w:w="4371" w:type="dxa"/>
            <w:tcBorders>
              <w:top w:val="single" w:sz="4" w:space="0" w:color="auto"/>
              <w:left w:val="single" w:sz="4" w:space="0" w:color="auto"/>
              <w:bottom w:val="single" w:sz="4" w:space="0" w:color="auto"/>
              <w:right w:val="single" w:sz="4" w:space="0" w:color="auto"/>
            </w:tcBorders>
          </w:tcPr>
          <w:p w14:paraId="6CD54AF5" w14:textId="77777777" w:rsidR="00D9457F" w:rsidRPr="00936B30" w:rsidRDefault="00D9457F" w:rsidP="001B4F46">
            <w:pPr>
              <w:rPr>
                <w:rFonts w:cs="Calibri"/>
              </w:rPr>
            </w:pPr>
            <w:r w:rsidRPr="00936B30">
              <w:rPr>
                <w:rFonts w:cs="Calibri"/>
              </w:rPr>
              <w:t>Get data from table row given some index</w:t>
            </w:r>
          </w:p>
        </w:tc>
        <w:tc>
          <w:tcPr>
            <w:tcW w:w="2301" w:type="dxa"/>
            <w:tcBorders>
              <w:top w:val="single" w:sz="4" w:space="0" w:color="auto"/>
              <w:left w:val="single" w:sz="4" w:space="0" w:color="auto"/>
              <w:bottom w:val="single" w:sz="4" w:space="0" w:color="auto"/>
            </w:tcBorders>
          </w:tcPr>
          <w:p w14:paraId="4DA97E15"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0CF0D22F" w14:textId="77777777" w:rsidTr="001B4F46">
        <w:tc>
          <w:tcPr>
            <w:tcW w:w="2881" w:type="dxa"/>
            <w:tcBorders>
              <w:top w:val="single" w:sz="4" w:space="0" w:color="auto"/>
              <w:bottom w:val="single" w:sz="4" w:space="0" w:color="auto"/>
              <w:right w:val="single" w:sz="4" w:space="0" w:color="auto"/>
            </w:tcBorders>
          </w:tcPr>
          <w:p w14:paraId="6E161BEF" w14:textId="77777777" w:rsidR="00D9457F" w:rsidRPr="00936B30" w:rsidRDefault="00D9457F" w:rsidP="001B4F46">
            <w:pPr>
              <w:rPr>
                <w:rFonts w:cs="Calibri"/>
              </w:rPr>
            </w:pPr>
            <w:r w:rsidRPr="00936B30">
              <w:rPr>
                <w:rFonts w:cs="Calibri"/>
              </w:rPr>
              <w:t>public void addRow(DRMSync</w:t>
            </w:r>
            <w:r w:rsidRPr="00936B30">
              <w:t>Transaction</w:t>
            </w:r>
            <w:r w:rsidRPr="00936B30">
              <w:rPr>
                <w:rFonts w:cs="Calibri"/>
              </w:rPr>
              <w:t>Feature option)</w:t>
            </w:r>
          </w:p>
        </w:tc>
        <w:tc>
          <w:tcPr>
            <w:tcW w:w="4371" w:type="dxa"/>
            <w:tcBorders>
              <w:top w:val="single" w:sz="4" w:space="0" w:color="auto"/>
              <w:left w:val="single" w:sz="4" w:space="0" w:color="auto"/>
              <w:bottom w:val="single" w:sz="4" w:space="0" w:color="auto"/>
              <w:right w:val="single" w:sz="4" w:space="0" w:color="auto"/>
            </w:tcBorders>
          </w:tcPr>
          <w:p w14:paraId="613AA21F" w14:textId="77777777" w:rsidR="00D9457F" w:rsidRPr="00936B30" w:rsidRDefault="00D9457F" w:rsidP="001B4F46">
            <w:pPr>
              <w:rPr>
                <w:rFonts w:cs="Calibri"/>
              </w:rPr>
            </w:pPr>
            <w:r w:rsidRPr="00936B30">
              <w:rPr>
                <w:rFonts w:cs="Calibri"/>
              </w:rPr>
              <w:t>Add a new row to the table</w:t>
            </w:r>
          </w:p>
        </w:tc>
        <w:tc>
          <w:tcPr>
            <w:tcW w:w="2301" w:type="dxa"/>
            <w:tcBorders>
              <w:top w:val="single" w:sz="4" w:space="0" w:color="auto"/>
              <w:left w:val="single" w:sz="4" w:space="0" w:color="auto"/>
              <w:bottom w:val="single" w:sz="4" w:space="0" w:color="auto"/>
            </w:tcBorders>
          </w:tcPr>
          <w:p w14:paraId="216A7AAC"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42E0A029" w14:textId="77777777" w:rsidTr="001B4F46">
        <w:tc>
          <w:tcPr>
            <w:tcW w:w="2881" w:type="dxa"/>
            <w:tcBorders>
              <w:top w:val="single" w:sz="4" w:space="0" w:color="auto"/>
              <w:bottom w:val="single" w:sz="4" w:space="0" w:color="auto"/>
              <w:right w:val="single" w:sz="4" w:space="0" w:color="auto"/>
            </w:tcBorders>
          </w:tcPr>
          <w:p w14:paraId="0DBC034F" w14:textId="77777777" w:rsidR="00D9457F" w:rsidRPr="00936B30" w:rsidRDefault="00D9457F" w:rsidP="001B4F46">
            <w:pPr>
              <w:rPr>
                <w:rFonts w:cs="Calibri"/>
              </w:rPr>
            </w:pPr>
            <w:r w:rsidRPr="00936B30">
              <w:rPr>
                <w:rFonts w:cs="Calibri"/>
              </w:rPr>
              <w:t>public DRMSync</w:t>
            </w:r>
            <w:r w:rsidRPr="00936B30">
              <w:t>Transaction</w:t>
            </w:r>
            <w:r w:rsidRPr="00936B30">
              <w:rPr>
                <w:rFonts w:cs="Calibri"/>
              </w:rPr>
              <w:t>Feature getRow(int id)</w:t>
            </w:r>
          </w:p>
        </w:tc>
        <w:tc>
          <w:tcPr>
            <w:tcW w:w="4371" w:type="dxa"/>
            <w:tcBorders>
              <w:top w:val="single" w:sz="4" w:space="0" w:color="auto"/>
              <w:left w:val="single" w:sz="4" w:space="0" w:color="auto"/>
              <w:bottom w:val="single" w:sz="4" w:space="0" w:color="auto"/>
              <w:right w:val="single" w:sz="4" w:space="0" w:color="auto"/>
            </w:tcBorders>
          </w:tcPr>
          <w:p w14:paraId="00D7A3F4" w14:textId="77777777" w:rsidR="00D9457F" w:rsidRPr="00936B30" w:rsidRDefault="00D9457F" w:rsidP="001B4F46">
            <w:pPr>
              <w:rPr>
                <w:rFonts w:cs="Calibri"/>
              </w:rPr>
            </w:pPr>
            <w:r w:rsidRPr="00936B30">
              <w:rPr>
                <w:rFonts w:cs="Calibri"/>
              </w:rPr>
              <w:t>Returns rows</w:t>
            </w:r>
          </w:p>
        </w:tc>
        <w:tc>
          <w:tcPr>
            <w:tcW w:w="2301" w:type="dxa"/>
            <w:tcBorders>
              <w:top w:val="single" w:sz="4" w:space="0" w:color="auto"/>
              <w:left w:val="single" w:sz="4" w:space="0" w:color="auto"/>
              <w:bottom w:val="single" w:sz="4" w:space="0" w:color="auto"/>
            </w:tcBorders>
          </w:tcPr>
          <w:p w14:paraId="6BB9683B"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521F5AA8" w14:textId="77777777" w:rsidTr="001B4F46">
        <w:tc>
          <w:tcPr>
            <w:tcW w:w="2881" w:type="dxa"/>
            <w:tcBorders>
              <w:top w:val="single" w:sz="4" w:space="0" w:color="auto"/>
              <w:bottom w:val="single" w:sz="4" w:space="0" w:color="auto"/>
              <w:right w:val="single" w:sz="4" w:space="0" w:color="auto"/>
            </w:tcBorders>
          </w:tcPr>
          <w:p w14:paraId="3E6D2C85" w14:textId="77777777" w:rsidR="00D9457F" w:rsidRPr="00936B30" w:rsidRDefault="00D9457F" w:rsidP="001B4F46">
            <w:pPr>
              <w:rPr>
                <w:rFonts w:cs="Calibri"/>
              </w:rPr>
            </w:pPr>
            <w:r w:rsidRPr="00936B30">
              <w:rPr>
                <w:rFonts w:cs="Calibri"/>
              </w:rPr>
              <w:t>public void clearData()</w:t>
            </w:r>
          </w:p>
        </w:tc>
        <w:tc>
          <w:tcPr>
            <w:tcW w:w="4371" w:type="dxa"/>
            <w:tcBorders>
              <w:top w:val="single" w:sz="4" w:space="0" w:color="auto"/>
              <w:left w:val="single" w:sz="4" w:space="0" w:color="auto"/>
              <w:bottom w:val="single" w:sz="4" w:space="0" w:color="auto"/>
              <w:right w:val="single" w:sz="4" w:space="0" w:color="auto"/>
            </w:tcBorders>
          </w:tcPr>
          <w:p w14:paraId="7D51CC2B" w14:textId="77777777" w:rsidR="00D9457F" w:rsidRPr="00936B30" w:rsidRDefault="00D9457F" w:rsidP="001B4F46">
            <w:pPr>
              <w:rPr>
                <w:rFonts w:cs="Calibri"/>
              </w:rPr>
            </w:pPr>
            <w:r w:rsidRPr="00936B30">
              <w:rPr>
                <w:rFonts w:cs="Calibri"/>
              </w:rPr>
              <w:t>Clear table data</w:t>
            </w:r>
          </w:p>
        </w:tc>
        <w:tc>
          <w:tcPr>
            <w:tcW w:w="2301" w:type="dxa"/>
            <w:tcBorders>
              <w:top w:val="single" w:sz="4" w:space="0" w:color="auto"/>
              <w:left w:val="single" w:sz="4" w:space="0" w:color="auto"/>
              <w:bottom w:val="single" w:sz="4" w:space="0" w:color="auto"/>
            </w:tcBorders>
          </w:tcPr>
          <w:p w14:paraId="4612965D"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1944D80D" w14:textId="77777777" w:rsidTr="001B4F46">
        <w:tc>
          <w:tcPr>
            <w:tcW w:w="2881" w:type="dxa"/>
            <w:tcBorders>
              <w:top w:val="single" w:sz="4" w:space="0" w:color="auto"/>
              <w:bottom w:val="single" w:sz="4" w:space="0" w:color="auto"/>
              <w:right w:val="single" w:sz="4" w:space="0" w:color="auto"/>
            </w:tcBorders>
          </w:tcPr>
          <w:p w14:paraId="17E5B5F3" w14:textId="77777777" w:rsidR="00D9457F" w:rsidRPr="00936B30" w:rsidRDefault="00D9457F" w:rsidP="001B4F46">
            <w:pPr>
              <w:rPr>
                <w:rFonts w:cs="Calibri"/>
              </w:rPr>
            </w:pPr>
            <w:r w:rsidRPr="00936B30">
              <w:rPr>
                <w:rFonts w:cs="Calibri"/>
              </w:rPr>
              <w:t>public void setData(ArrayList lst)</w:t>
            </w:r>
          </w:p>
        </w:tc>
        <w:tc>
          <w:tcPr>
            <w:tcW w:w="4371" w:type="dxa"/>
            <w:tcBorders>
              <w:top w:val="single" w:sz="4" w:space="0" w:color="auto"/>
              <w:left w:val="single" w:sz="4" w:space="0" w:color="auto"/>
              <w:bottom w:val="single" w:sz="4" w:space="0" w:color="auto"/>
              <w:right w:val="single" w:sz="4" w:space="0" w:color="auto"/>
            </w:tcBorders>
          </w:tcPr>
          <w:p w14:paraId="6281F9BA" w14:textId="77777777" w:rsidR="00D9457F" w:rsidRPr="00936B30" w:rsidRDefault="00D9457F" w:rsidP="001B4F46">
            <w:pPr>
              <w:rPr>
                <w:rFonts w:cs="Calibri"/>
              </w:rPr>
            </w:pPr>
            <w:r w:rsidRPr="00936B30">
              <w:rPr>
                <w:rFonts w:cs="Calibri"/>
              </w:rPr>
              <w:t>Sets the data</w:t>
            </w:r>
          </w:p>
        </w:tc>
        <w:tc>
          <w:tcPr>
            <w:tcW w:w="2301" w:type="dxa"/>
            <w:tcBorders>
              <w:top w:val="single" w:sz="4" w:space="0" w:color="auto"/>
              <w:left w:val="single" w:sz="4" w:space="0" w:color="auto"/>
              <w:bottom w:val="single" w:sz="4" w:space="0" w:color="auto"/>
            </w:tcBorders>
          </w:tcPr>
          <w:p w14:paraId="2F56353B"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6AF1DC3C" w14:textId="77777777" w:rsidTr="001B4F46">
        <w:tc>
          <w:tcPr>
            <w:tcW w:w="2881" w:type="dxa"/>
            <w:tcBorders>
              <w:top w:val="single" w:sz="4" w:space="0" w:color="auto"/>
              <w:bottom w:val="single" w:sz="4" w:space="0" w:color="auto"/>
              <w:right w:val="single" w:sz="4" w:space="0" w:color="auto"/>
            </w:tcBorders>
          </w:tcPr>
          <w:p w14:paraId="0121265F" w14:textId="77777777" w:rsidR="00D9457F" w:rsidRPr="00936B30" w:rsidRDefault="00D9457F" w:rsidP="001B4F46">
            <w:pPr>
              <w:rPr>
                <w:rFonts w:cs="Calibri"/>
              </w:rPr>
            </w:pPr>
            <w:r w:rsidRPr="00936B30">
              <w:rPr>
                <w:rFonts w:cs="Calibri"/>
              </w:rPr>
              <w:t>public ArrayList getData()</w:t>
            </w:r>
          </w:p>
        </w:tc>
        <w:tc>
          <w:tcPr>
            <w:tcW w:w="4371" w:type="dxa"/>
            <w:tcBorders>
              <w:top w:val="single" w:sz="4" w:space="0" w:color="auto"/>
              <w:left w:val="single" w:sz="4" w:space="0" w:color="auto"/>
              <w:bottom w:val="single" w:sz="4" w:space="0" w:color="auto"/>
              <w:right w:val="single" w:sz="4" w:space="0" w:color="auto"/>
            </w:tcBorders>
          </w:tcPr>
          <w:p w14:paraId="6FC9AE1A" w14:textId="77777777" w:rsidR="00D9457F" w:rsidRPr="00936B30" w:rsidRDefault="00D9457F" w:rsidP="001B4F46">
            <w:pPr>
              <w:rPr>
                <w:rFonts w:cs="Calibri"/>
              </w:rPr>
            </w:pPr>
            <w:r w:rsidRPr="00936B30">
              <w:rPr>
                <w:rFonts w:cs="Calibri"/>
              </w:rPr>
              <w:t>Gets the data</w:t>
            </w:r>
          </w:p>
        </w:tc>
        <w:tc>
          <w:tcPr>
            <w:tcW w:w="2301" w:type="dxa"/>
            <w:tcBorders>
              <w:top w:val="single" w:sz="4" w:space="0" w:color="auto"/>
              <w:left w:val="single" w:sz="4" w:space="0" w:color="auto"/>
              <w:bottom w:val="single" w:sz="4" w:space="0" w:color="auto"/>
            </w:tcBorders>
          </w:tcPr>
          <w:p w14:paraId="27290001"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3D7467D1" w14:textId="77777777" w:rsidTr="001B4F46">
        <w:tc>
          <w:tcPr>
            <w:tcW w:w="2881" w:type="dxa"/>
            <w:tcBorders>
              <w:top w:val="single" w:sz="4" w:space="0" w:color="auto"/>
              <w:bottom w:val="single" w:sz="4" w:space="0" w:color="auto"/>
              <w:right w:val="single" w:sz="4" w:space="0" w:color="auto"/>
            </w:tcBorders>
          </w:tcPr>
          <w:p w14:paraId="5B9ADAA3" w14:textId="77777777" w:rsidR="00D9457F" w:rsidRPr="00936B30" w:rsidRDefault="00D9457F" w:rsidP="001B4F46">
            <w:pPr>
              <w:rPr>
                <w:rFonts w:cs="Calibri"/>
              </w:rPr>
            </w:pPr>
            <w:r>
              <w:rPr>
                <w:rFonts w:cs="Calibri"/>
              </w:rPr>
              <w:t>public void loadTransactionData()</w:t>
            </w:r>
          </w:p>
        </w:tc>
        <w:tc>
          <w:tcPr>
            <w:tcW w:w="4371" w:type="dxa"/>
            <w:tcBorders>
              <w:top w:val="single" w:sz="4" w:space="0" w:color="auto"/>
              <w:left w:val="single" w:sz="4" w:space="0" w:color="auto"/>
              <w:bottom w:val="single" w:sz="4" w:space="0" w:color="auto"/>
              <w:right w:val="single" w:sz="4" w:space="0" w:color="auto"/>
            </w:tcBorders>
          </w:tcPr>
          <w:p w14:paraId="5EC28E55" w14:textId="77777777" w:rsidR="00D9457F" w:rsidRPr="00936B30" w:rsidRDefault="00D9457F" w:rsidP="001B4F46">
            <w:pPr>
              <w:rPr>
                <w:rFonts w:cs="Calibri"/>
              </w:rPr>
            </w:pPr>
            <w:r>
              <w:rPr>
                <w:rFonts w:cs="Calibri"/>
              </w:rPr>
              <w:t>Loads non sync data for transaction table</w:t>
            </w:r>
          </w:p>
        </w:tc>
        <w:tc>
          <w:tcPr>
            <w:tcW w:w="2301" w:type="dxa"/>
            <w:tcBorders>
              <w:top w:val="single" w:sz="4" w:space="0" w:color="auto"/>
              <w:left w:val="single" w:sz="4" w:space="0" w:color="auto"/>
              <w:bottom w:val="single" w:sz="4" w:space="0" w:color="auto"/>
            </w:tcBorders>
          </w:tcPr>
          <w:p w14:paraId="68DB3B07" w14:textId="77777777" w:rsidR="00D9457F" w:rsidRPr="00936B30" w:rsidRDefault="00D9457F" w:rsidP="001B4F46">
            <w:pPr>
              <w:tabs>
                <w:tab w:val="right" w:pos="3960"/>
              </w:tabs>
              <w:ind w:left="200" w:hanging="200"/>
              <w:rPr>
                <w:rFonts w:cs="Calibri"/>
              </w:rPr>
            </w:pPr>
            <w:r w:rsidRPr="00936B30">
              <w:rPr>
                <w:rFonts w:cs="Calibri"/>
              </w:rPr>
              <w:t>None</w:t>
            </w:r>
          </w:p>
        </w:tc>
      </w:tr>
    </w:tbl>
    <w:p w14:paraId="35BF8276" w14:textId="77777777" w:rsidR="00D9457F" w:rsidRDefault="00D9457F" w:rsidP="00D9457F"/>
    <w:p w14:paraId="0EFCB1ED" w14:textId="77777777" w:rsidR="00D9457F" w:rsidRDefault="00D9457F" w:rsidP="00D9457F">
      <w:pPr>
        <w:pStyle w:val="ListParagraph"/>
        <w:numPr>
          <w:ilvl w:val="0"/>
          <w:numId w:val="10"/>
        </w:numPr>
        <w:rPr>
          <w:rFonts w:cs="Arial"/>
          <w:b/>
          <w:bCs/>
          <w:szCs w:val="22"/>
        </w:rPr>
      </w:pPr>
      <w:r w:rsidRPr="001435F1">
        <w:rPr>
          <w:rFonts w:cs="Arial"/>
          <w:b/>
          <w:bCs/>
          <w:szCs w:val="22"/>
        </w:rPr>
        <w:t>com.myrio.tm.company.pl.DRMSyncEntityTableModel</w:t>
      </w:r>
    </w:p>
    <w:p w14:paraId="0F428866" w14:textId="77777777" w:rsidR="00D9457F" w:rsidRPr="00936CCC" w:rsidRDefault="00D9457F" w:rsidP="00D9457F">
      <w:pPr>
        <w:ind w:left="360"/>
        <w:rPr>
          <w:rFonts w:cs="Arial"/>
          <w:b/>
          <w:bCs/>
          <w:szCs w:val="22"/>
        </w:rPr>
      </w:pPr>
    </w:p>
    <w:tbl>
      <w:tblPr>
        <w:tblW w:w="9553" w:type="dxa"/>
        <w:tblInd w:w="1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881"/>
        <w:gridCol w:w="4371"/>
        <w:gridCol w:w="2301"/>
      </w:tblGrid>
      <w:tr w:rsidR="00D9457F" w:rsidRPr="00936B30" w14:paraId="4EE49787" w14:textId="77777777" w:rsidTr="001B4F46">
        <w:tc>
          <w:tcPr>
            <w:tcW w:w="2881" w:type="dxa"/>
            <w:tcBorders>
              <w:top w:val="single" w:sz="4" w:space="0" w:color="auto"/>
              <w:bottom w:val="single" w:sz="4" w:space="0" w:color="auto"/>
              <w:right w:val="single" w:sz="4" w:space="0" w:color="auto"/>
            </w:tcBorders>
            <w:shd w:val="clear" w:color="auto" w:fill="000000"/>
          </w:tcPr>
          <w:p w14:paraId="0677667B" w14:textId="77777777" w:rsidR="00D9457F" w:rsidRPr="00936B30" w:rsidRDefault="00D9457F" w:rsidP="001B4F46">
            <w:pPr>
              <w:numPr>
                <w:ilvl w:val="12"/>
                <w:numId w:val="0"/>
              </w:numPr>
              <w:tabs>
                <w:tab w:val="right" w:pos="3960"/>
              </w:tabs>
              <w:jc w:val="center"/>
              <w:rPr>
                <w:rFonts w:cs="Calibri"/>
                <w:b/>
                <w:bCs/>
                <w:i/>
                <w:iCs/>
                <w:color w:val="FFFFFF"/>
                <w:sz w:val="20"/>
              </w:rPr>
            </w:pPr>
            <w:r w:rsidRPr="00936B30">
              <w:rPr>
                <w:rFonts w:cs="Calibri"/>
                <w:b/>
                <w:bCs/>
                <w:i/>
                <w:iCs/>
                <w:color w:val="FFFFFF"/>
                <w:sz w:val="20"/>
              </w:rPr>
              <w:t>New Method</w:t>
            </w:r>
          </w:p>
        </w:tc>
        <w:tc>
          <w:tcPr>
            <w:tcW w:w="4371" w:type="dxa"/>
            <w:tcBorders>
              <w:top w:val="single" w:sz="4" w:space="0" w:color="auto"/>
              <w:left w:val="single" w:sz="4" w:space="0" w:color="auto"/>
              <w:bottom w:val="single" w:sz="4" w:space="0" w:color="auto"/>
              <w:right w:val="single" w:sz="4" w:space="0" w:color="auto"/>
            </w:tcBorders>
            <w:shd w:val="clear" w:color="auto" w:fill="000000"/>
          </w:tcPr>
          <w:p w14:paraId="2DA343B8" w14:textId="77777777" w:rsidR="00D9457F" w:rsidRPr="00936B30" w:rsidRDefault="00D9457F" w:rsidP="001B4F46">
            <w:pPr>
              <w:numPr>
                <w:ilvl w:val="12"/>
                <w:numId w:val="0"/>
              </w:numPr>
              <w:tabs>
                <w:tab w:val="right" w:pos="3960"/>
              </w:tabs>
              <w:jc w:val="center"/>
              <w:rPr>
                <w:rFonts w:cs="Calibri"/>
                <w:b/>
                <w:bCs/>
                <w:i/>
                <w:iCs/>
                <w:color w:val="FFFFFF"/>
                <w:sz w:val="20"/>
              </w:rPr>
            </w:pPr>
            <w:r w:rsidRPr="00936B30">
              <w:rPr>
                <w:rFonts w:cs="Calibri"/>
                <w:b/>
                <w:bCs/>
                <w:i/>
                <w:iCs/>
                <w:color w:val="FFFFFF"/>
                <w:sz w:val="20"/>
              </w:rPr>
              <w:t>Change Description</w:t>
            </w:r>
          </w:p>
        </w:tc>
        <w:tc>
          <w:tcPr>
            <w:tcW w:w="2301" w:type="dxa"/>
            <w:tcBorders>
              <w:top w:val="single" w:sz="4" w:space="0" w:color="auto"/>
              <w:left w:val="single" w:sz="4" w:space="0" w:color="auto"/>
              <w:bottom w:val="single" w:sz="4" w:space="0" w:color="auto"/>
            </w:tcBorders>
            <w:shd w:val="clear" w:color="auto" w:fill="000000"/>
          </w:tcPr>
          <w:p w14:paraId="6B69A4CF" w14:textId="77777777" w:rsidR="00D9457F" w:rsidRPr="00936B30" w:rsidRDefault="00D9457F" w:rsidP="001B4F46">
            <w:pPr>
              <w:numPr>
                <w:ilvl w:val="12"/>
                <w:numId w:val="0"/>
              </w:numPr>
              <w:tabs>
                <w:tab w:val="right" w:pos="3960"/>
              </w:tabs>
              <w:jc w:val="center"/>
              <w:rPr>
                <w:rFonts w:cs="Calibri"/>
                <w:b/>
                <w:bCs/>
                <w:i/>
                <w:iCs/>
                <w:color w:val="FFFFFF"/>
                <w:sz w:val="20"/>
              </w:rPr>
            </w:pPr>
            <w:r w:rsidRPr="00936B30">
              <w:rPr>
                <w:rFonts w:cs="Calibri"/>
                <w:b/>
                <w:bCs/>
                <w:i/>
                <w:iCs/>
                <w:color w:val="FFFFFF"/>
                <w:sz w:val="20"/>
              </w:rPr>
              <w:t>Exception</w:t>
            </w:r>
          </w:p>
        </w:tc>
      </w:tr>
      <w:tr w:rsidR="00D9457F" w:rsidRPr="00936B30" w14:paraId="2DECC370" w14:textId="77777777" w:rsidTr="001B4F46">
        <w:tc>
          <w:tcPr>
            <w:tcW w:w="2881" w:type="dxa"/>
            <w:tcBorders>
              <w:top w:val="single" w:sz="4" w:space="0" w:color="auto"/>
              <w:bottom w:val="single" w:sz="4" w:space="0" w:color="auto"/>
              <w:right w:val="single" w:sz="4" w:space="0" w:color="auto"/>
            </w:tcBorders>
          </w:tcPr>
          <w:p w14:paraId="3295F979" w14:textId="77777777" w:rsidR="00D9457F" w:rsidRPr="00936B30" w:rsidRDefault="00D9457F" w:rsidP="001B4F46">
            <w:r w:rsidRPr="00936B30">
              <w:t>public DRMSyncEntityTableModel()</w:t>
            </w:r>
          </w:p>
        </w:tc>
        <w:tc>
          <w:tcPr>
            <w:tcW w:w="4371" w:type="dxa"/>
            <w:tcBorders>
              <w:top w:val="single" w:sz="4" w:space="0" w:color="auto"/>
              <w:left w:val="single" w:sz="4" w:space="0" w:color="auto"/>
              <w:bottom w:val="single" w:sz="4" w:space="0" w:color="auto"/>
              <w:right w:val="single" w:sz="4" w:space="0" w:color="auto"/>
            </w:tcBorders>
          </w:tcPr>
          <w:p w14:paraId="3E907238" w14:textId="77777777" w:rsidR="00D9457F" w:rsidRPr="00936B30" w:rsidRDefault="00D9457F" w:rsidP="001B4F46">
            <w:r w:rsidRPr="00936B30">
              <w:t>Constructor</w:t>
            </w:r>
          </w:p>
          <w:p w14:paraId="467AB153" w14:textId="77777777" w:rsidR="00D9457F" w:rsidRPr="00936B30" w:rsidRDefault="00D9457F" w:rsidP="001B4F46"/>
        </w:tc>
        <w:tc>
          <w:tcPr>
            <w:tcW w:w="2301" w:type="dxa"/>
            <w:tcBorders>
              <w:top w:val="single" w:sz="4" w:space="0" w:color="auto"/>
              <w:left w:val="single" w:sz="4" w:space="0" w:color="auto"/>
              <w:bottom w:val="single" w:sz="4" w:space="0" w:color="auto"/>
            </w:tcBorders>
          </w:tcPr>
          <w:p w14:paraId="6BF194F7" w14:textId="77777777" w:rsidR="00D9457F" w:rsidRPr="00936B30" w:rsidRDefault="00D9457F" w:rsidP="001B4F46">
            <w:pPr>
              <w:tabs>
                <w:tab w:val="right" w:pos="3960"/>
              </w:tabs>
              <w:ind w:left="200" w:hanging="200"/>
              <w:rPr>
                <w:rFonts w:cs="Calibri"/>
                <w:sz w:val="20"/>
              </w:rPr>
            </w:pPr>
            <w:r w:rsidRPr="00936B30">
              <w:rPr>
                <w:rFonts w:cs="Calibri"/>
              </w:rPr>
              <w:t>None</w:t>
            </w:r>
          </w:p>
        </w:tc>
      </w:tr>
      <w:tr w:rsidR="00D9457F" w:rsidRPr="00936B30" w14:paraId="361447A0" w14:textId="77777777" w:rsidTr="001B4F46">
        <w:tc>
          <w:tcPr>
            <w:tcW w:w="2881" w:type="dxa"/>
            <w:tcBorders>
              <w:top w:val="single" w:sz="4" w:space="0" w:color="auto"/>
              <w:bottom w:val="single" w:sz="4" w:space="0" w:color="auto"/>
              <w:right w:val="single" w:sz="4" w:space="0" w:color="auto"/>
            </w:tcBorders>
          </w:tcPr>
          <w:p w14:paraId="6F127554" w14:textId="77777777" w:rsidR="00D9457F" w:rsidRPr="00936B30" w:rsidRDefault="00D9457F" w:rsidP="001B4F46">
            <w:r w:rsidRPr="00936B30">
              <w:t>public int getRowCount()</w:t>
            </w:r>
          </w:p>
        </w:tc>
        <w:tc>
          <w:tcPr>
            <w:tcW w:w="4371" w:type="dxa"/>
            <w:tcBorders>
              <w:top w:val="single" w:sz="4" w:space="0" w:color="auto"/>
              <w:left w:val="single" w:sz="4" w:space="0" w:color="auto"/>
              <w:bottom w:val="single" w:sz="4" w:space="0" w:color="auto"/>
              <w:right w:val="single" w:sz="4" w:space="0" w:color="auto"/>
            </w:tcBorders>
          </w:tcPr>
          <w:p w14:paraId="322C08F5" w14:textId="77777777" w:rsidR="00D9457F" w:rsidRPr="00936B30" w:rsidRDefault="00D9457F" w:rsidP="001B4F46">
            <w:r w:rsidRPr="00936B30">
              <w:t>Get the number of rows</w:t>
            </w:r>
          </w:p>
        </w:tc>
        <w:tc>
          <w:tcPr>
            <w:tcW w:w="2301" w:type="dxa"/>
            <w:tcBorders>
              <w:top w:val="single" w:sz="4" w:space="0" w:color="auto"/>
              <w:left w:val="single" w:sz="4" w:space="0" w:color="auto"/>
              <w:bottom w:val="single" w:sz="4" w:space="0" w:color="auto"/>
            </w:tcBorders>
          </w:tcPr>
          <w:p w14:paraId="5E607924"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31D3809A" w14:textId="77777777" w:rsidTr="001B4F46">
        <w:tc>
          <w:tcPr>
            <w:tcW w:w="2881" w:type="dxa"/>
            <w:tcBorders>
              <w:top w:val="single" w:sz="4" w:space="0" w:color="auto"/>
              <w:bottom w:val="single" w:sz="4" w:space="0" w:color="auto"/>
              <w:right w:val="single" w:sz="4" w:space="0" w:color="auto"/>
            </w:tcBorders>
          </w:tcPr>
          <w:p w14:paraId="430C8E08" w14:textId="77777777" w:rsidR="00D9457F" w:rsidRPr="00936B30" w:rsidRDefault="00D9457F" w:rsidP="001B4F46">
            <w:r w:rsidRPr="00936B30">
              <w:t>public int getColumnCount()</w:t>
            </w:r>
          </w:p>
        </w:tc>
        <w:tc>
          <w:tcPr>
            <w:tcW w:w="4371" w:type="dxa"/>
            <w:tcBorders>
              <w:top w:val="single" w:sz="4" w:space="0" w:color="auto"/>
              <w:left w:val="single" w:sz="4" w:space="0" w:color="auto"/>
              <w:bottom w:val="single" w:sz="4" w:space="0" w:color="auto"/>
              <w:right w:val="single" w:sz="4" w:space="0" w:color="auto"/>
            </w:tcBorders>
          </w:tcPr>
          <w:p w14:paraId="53B198A1" w14:textId="77777777" w:rsidR="00D9457F" w:rsidRPr="00936B30" w:rsidRDefault="00D9457F" w:rsidP="001B4F46">
            <w:r w:rsidRPr="00936B30">
              <w:t>Get the number of columns</w:t>
            </w:r>
          </w:p>
        </w:tc>
        <w:tc>
          <w:tcPr>
            <w:tcW w:w="2301" w:type="dxa"/>
            <w:tcBorders>
              <w:top w:val="single" w:sz="4" w:space="0" w:color="auto"/>
              <w:left w:val="single" w:sz="4" w:space="0" w:color="auto"/>
              <w:bottom w:val="single" w:sz="4" w:space="0" w:color="auto"/>
            </w:tcBorders>
          </w:tcPr>
          <w:p w14:paraId="5F393C84"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05B0C80D" w14:textId="77777777" w:rsidTr="001B4F46">
        <w:tc>
          <w:tcPr>
            <w:tcW w:w="2881" w:type="dxa"/>
            <w:tcBorders>
              <w:top w:val="single" w:sz="4" w:space="0" w:color="auto"/>
              <w:bottom w:val="single" w:sz="4" w:space="0" w:color="auto"/>
              <w:right w:val="single" w:sz="4" w:space="0" w:color="auto"/>
            </w:tcBorders>
          </w:tcPr>
          <w:p w14:paraId="19F955F6" w14:textId="77777777" w:rsidR="00D9457F" w:rsidRPr="00936B30" w:rsidRDefault="00D9457F" w:rsidP="001B4F46">
            <w:r w:rsidRPr="00936B30">
              <w:t>public String getColumnName(int col)</w:t>
            </w:r>
          </w:p>
        </w:tc>
        <w:tc>
          <w:tcPr>
            <w:tcW w:w="4371" w:type="dxa"/>
            <w:tcBorders>
              <w:top w:val="single" w:sz="4" w:space="0" w:color="auto"/>
              <w:left w:val="single" w:sz="4" w:space="0" w:color="auto"/>
              <w:bottom w:val="single" w:sz="4" w:space="0" w:color="auto"/>
              <w:right w:val="single" w:sz="4" w:space="0" w:color="auto"/>
            </w:tcBorders>
          </w:tcPr>
          <w:p w14:paraId="0D6372D2" w14:textId="77777777" w:rsidR="00D9457F" w:rsidRPr="00936B30" w:rsidRDefault="00D9457F" w:rsidP="001B4F46">
            <w:r w:rsidRPr="00936B30">
              <w:t>Get some column's name</w:t>
            </w:r>
          </w:p>
        </w:tc>
        <w:tc>
          <w:tcPr>
            <w:tcW w:w="2301" w:type="dxa"/>
            <w:tcBorders>
              <w:top w:val="single" w:sz="4" w:space="0" w:color="auto"/>
              <w:left w:val="single" w:sz="4" w:space="0" w:color="auto"/>
              <w:bottom w:val="single" w:sz="4" w:space="0" w:color="auto"/>
            </w:tcBorders>
          </w:tcPr>
          <w:p w14:paraId="3B389B76"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4C4E6859" w14:textId="77777777" w:rsidTr="001B4F46">
        <w:tc>
          <w:tcPr>
            <w:tcW w:w="2881" w:type="dxa"/>
            <w:tcBorders>
              <w:top w:val="single" w:sz="4" w:space="0" w:color="auto"/>
              <w:bottom w:val="single" w:sz="4" w:space="0" w:color="auto"/>
              <w:right w:val="single" w:sz="4" w:space="0" w:color="auto"/>
            </w:tcBorders>
          </w:tcPr>
          <w:p w14:paraId="69F74774" w14:textId="77777777" w:rsidR="00D9457F" w:rsidRPr="00936B30" w:rsidRDefault="00D9457F" w:rsidP="001B4F46">
            <w:r w:rsidRPr="00936B30">
              <w:t>public Object getValueAt(int row, int col)</w:t>
            </w:r>
          </w:p>
        </w:tc>
        <w:tc>
          <w:tcPr>
            <w:tcW w:w="4371" w:type="dxa"/>
            <w:tcBorders>
              <w:top w:val="single" w:sz="4" w:space="0" w:color="auto"/>
              <w:left w:val="single" w:sz="4" w:space="0" w:color="auto"/>
              <w:bottom w:val="single" w:sz="4" w:space="0" w:color="auto"/>
              <w:right w:val="single" w:sz="4" w:space="0" w:color="auto"/>
            </w:tcBorders>
          </w:tcPr>
          <w:p w14:paraId="4E7D17D7" w14:textId="77777777" w:rsidR="00D9457F" w:rsidRPr="00936B30" w:rsidRDefault="00D9457F" w:rsidP="001B4F46">
            <w:r w:rsidRPr="00936B30">
              <w:t>Get cell value indexed by some row and some column</w:t>
            </w:r>
          </w:p>
        </w:tc>
        <w:tc>
          <w:tcPr>
            <w:tcW w:w="2301" w:type="dxa"/>
            <w:tcBorders>
              <w:top w:val="single" w:sz="4" w:space="0" w:color="auto"/>
              <w:left w:val="single" w:sz="4" w:space="0" w:color="auto"/>
              <w:bottom w:val="single" w:sz="4" w:space="0" w:color="auto"/>
            </w:tcBorders>
          </w:tcPr>
          <w:p w14:paraId="30085FC2"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3D588983" w14:textId="77777777" w:rsidTr="001B4F46">
        <w:tc>
          <w:tcPr>
            <w:tcW w:w="2881" w:type="dxa"/>
            <w:tcBorders>
              <w:top w:val="single" w:sz="4" w:space="0" w:color="auto"/>
              <w:bottom w:val="single" w:sz="4" w:space="0" w:color="auto"/>
              <w:right w:val="single" w:sz="4" w:space="0" w:color="auto"/>
            </w:tcBorders>
          </w:tcPr>
          <w:p w14:paraId="7705F41F" w14:textId="77777777" w:rsidR="00D9457F" w:rsidRPr="00936B30" w:rsidRDefault="00D9457F" w:rsidP="001B4F46">
            <w:r w:rsidRPr="00936B30">
              <w:t>public void setValueAt(Object o, int row, int col)</w:t>
            </w:r>
          </w:p>
        </w:tc>
        <w:tc>
          <w:tcPr>
            <w:tcW w:w="4371" w:type="dxa"/>
            <w:tcBorders>
              <w:top w:val="single" w:sz="4" w:space="0" w:color="auto"/>
              <w:left w:val="single" w:sz="4" w:space="0" w:color="auto"/>
              <w:bottom w:val="single" w:sz="4" w:space="0" w:color="auto"/>
              <w:right w:val="single" w:sz="4" w:space="0" w:color="auto"/>
            </w:tcBorders>
          </w:tcPr>
          <w:p w14:paraId="3A7348A4" w14:textId="77777777" w:rsidR="00D9457F" w:rsidRPr="00936B30" w:rsidRDefault="00D9457F" w:rsidP="001B4F46">
            <w:r w:rsidRPr="00936B30">
              <w:t>Sets the value at some (row,col) position</w:t>
            </w:r>
          </w:p>
        </w:tc>
        <w:tc>
          <w:tcPr>
            <w:tcW w:w="2301" w:type="dxa"/>
            <w:tcBorders>
              <w:top w:val="single" w:sz="4" w:space="0" w:color="auto"/>
              <w:left w:val="single" w:sz="4" w:space="0" w:color="auto"/>
              <w:bottom w:val="single" w:sz="4" w:space="0" w:color="auto"/>
            </w:tcBorders>
          </w:tcPr>
          <w:p w14:paraId="73B68D52"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484D4393" w14:textId="77777777" w:rsidTr="001B4F46">
        <w:tc>
          <w:tcPr>
            <w:tcW w:w="2881" w:type="dxa"/>
            <w:tcBorders>
              <w:top w:val="single" w:sz="4" w:space="0" w:color="auto"/>
              <w:bottom w:val="single" w:sz="4" w:space="0" w:color="auto"/>
              <w:right w:val="single" w:sz="4" w:space="0" w:color="auto"/>
            </w:tcBorders>
          </w:tcPr>
          <w:p w14:paraId="08A030D9" w14:textId="77777777" w:rsidR="00D9457F" w:rsidRPr="00936B30" w:rsidRDefault="00D9457F" w:rsidP="001B4F46">
            <w:r w:rsidRPr="00936B30">
              <w:t>public boolean isCellEditable(int row, int col)</w:t>
            </w:r>
          </w:p>
        </w:tc>
        <w:tc>
          <w:tcPr>
            <w:tcW w:w="4371" w:type="dxa"/>
            <w:tcBorders>
              <w:top w:val="single" w:sz="4" w:space="0" w:color="auto"/>
              <w:left w:val="single" w:sz="4" w:space="0" w:color="auto"/>
              <w:bottom w:val="single" w:sz="4" w:space="0" w:color="auto"/>
              <w:right w:val="single" w:sz="4" w:space="0" w:color="auto"/>
            </w:tcBorders>
          </w:tcPr>
          <w:p w14:paraId="047EA889" w14:textId="77777777" w:rsidR="00D9457F" w:rsidRPr="00936B30" w:rsidRDefault="00D9457F" w:rsidP="001B4F46">
            <w:r w:rsidRPr="00936B30">
              <w:t>Check if some cell is editable</w:t>
            </w:r>
          </w:p>
        </w:tc>
        <w:tc>
          <w:tcPr>
            <w:tcW w:w="2301" w:type="dxa"/>
            <w:tcBorders>
              <w:top w:val="single" w:sz="4" w:space="0" w:color="auto"/>
              <w:left w:val="single" w:sz="4" w:space="0" w:color="auto"/>
              <w:bottom w:val="single" w:sz="4" w:space="0" w:color="auto"/>
            </w:tcBorders>
          </w:tcPr>
          <w:p w14:paraId="0A144FFD"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5B3AE87F" w14:textId="77777777" w:rsidTr="001B4F46">
        <w:tc>
          <w:tcPr>
            <w:tcW w:w="2881" w:type="dxa"/>
            <w:tcBorders>
              <w:top w:val="single" w:sz="4" w:space="0" w:color="auto"/>
              <w:bottom w:val="single" w:sz="4" w:space="0" w:color="auto"/>
              <w:right w:val="single" w:sz="4" w:space="0" w:color="auto"/>
            </w:tcBorders>
          </w:tcPr>
          <w:p w14:paraId="57262DC0" w14:textId="77777777" w:rsidR="00D9457F" w:rsidRPr="00936B30" w:rsidRDefault="00D9457F" w:rsidP="001B4F46">
            <w:r w:rsidRPr="00936B30">
              <w:t>public void addData(</w:t>
            </w:r>
            <w:r w:rsidRPr="00936B30">
              <w:rPr>
                <w:rFonts w:cs="Calibri"/>
              </w:rPr>
              <w:t xml:space="preserve">DRMSyncEntityFeature  </w:t>
            </w:r>
            <w:r w:rsidRPr="00936B30">
              <w:t>option)</w:t>
            </w:r>
          </w:p>
        </w:tc>
        <w:tc>
          <w:tcPr>
            <w:tcW w:w="4371" w:type="dxa"/>
            <w:tcBorders>
              <w:top w:val="single" w:sz="4" w:space="0" w:color="auto"/>
              <w:left w:val="single" w:sz="4" w:space="0" w:color="auto"/>
              <w:bottom w:val="single" w:sz="4" w:space="0" w:color="auto"/>
              <w:right w:val="single" w:sz="4" w:space="0" w:color="auto"/>
            </w:tcBorders>
          </w:tcPr>
          <w:p w14:paraId="6EB6064C" w14:textId="77777777" w:rsidR="00D9457F" w:rsidRPr="00936B30" w:rsidRDefault="00D9457F" w:rsidP="001B4F46">
            <w:r w:rsidRPr="00936B30">
              <w:t>Add a new element to model data</w:t>
            </w:r>
          </w:p>
        </w:tc>
        <w:tc>
          <w:tcPr>
            <w:tcW w:w="2301" w:type="dxa"/>
            <w:tcBorders>
              <w:top w:val="single" w:sz="4" w:space="0" w:color="auto"/>
              <w:left w:val="single" w:sz="4" w:space="0" w:color="auto"/>
              <w:bottom w:val="single" w:sz="4" w:space="0" w:color="auto"/>
            </w:tcBorders>
          </w:tcPr>
          <w:p w14:paraId="581C92DC"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527F1292" w14:textId="77777777" w:rsidTr="001B4F46">
        <w:tc>
          <w:tcPr>
            <w:tcW w:w="2881" w:type="dxa"/>
            <w:tcBorders>
              <w:top w:val="single" w:sz="4" w:space="0" w:color="auto"/>
              <w:bottom w:val="single" w:sz="4" w:space="0" w:color="auto"/>
              <w:right w:val="single" w:sz="4" w:space="0" w:color="auto"/>
            </w:tcBorders>
          </w:tcPr>
          <w:p w14:paraId="7DF64386" w14:textId="77777777" w:rsidR="00D9457F" w:rsidRPr="00936B30" w:rsidRDefault="00D9457F" w:rsidP="001B4F46">
            <w:r w:rsidRPr="00936B30">
              <w:t xml:space="preserve">public </w:t>
            </w:r>
            <w:r w:rsidRPr="00936B30">
              <w:rPr>
                <w:rFonts w:cs="Calibri"/>
              </w:rPr>
              <w:t xml:space="preserve">DRMSyncEntityFeature  </w:t>
            </w:r>
            <w:r w:rsidRPr="00936B30">
              <w:t>getDataById(int id)</w:t>
            </w:r>
          </w:p>
        </w:tc>
        <w:tc>
          <w:tcPr>
            <w:tcW w:w="4371" w:type="dxa"/>
            <w:tcBorders>
              <w:top w:val="single" w:sz="4" w:space="0" w:color="auto"/>
              <w:left w:val="single" w:sz="4" w:space="0" w:color="auto"/>
              <w:bottom w:val="single" w:sz="4" w:space="0" w:color="auto"/>
              <w:right w:val="single" w:sz="4" w:space="0" w:color="auto"/>
            </w:tcBorders>
          </w:tcPr>
          <w:p w14:paraId="6B896164" w14:textId="77777777" w:rsidR="00D9457F" w:rsidRPr="00936B30" w:rsidRDefault="00D9457F" w:rsidP="001B4F46">
            <w:r w:rsidRPr="00936B30">
              <w:t>Get Data By Id</w:t>
            </w:r>
          </w:p>
        </w:tc>
        <w:tc>
          <w:tcPr>
            <w:tcW w:w="2301" w:type="dxa"/>
            <w:tcBorders>
              <w:top w:val="single" w:sz="4" w:space="0" w:color="auto"/>
              <w:left w:val="single" w:sz="4" w:space="0" w:color="auto"/>
              <w:bottom w:val="single" w:sz="4" w:space="0" w:color="auto"/>
            </w:tcBorders>
          </w:tcPr>
          <w:p w14:paraId="106A20F5"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780115D6" w14:textId="77777777" w:rsidTr="001B4F46">
        <w:tc>
          <w:tcPr>
            <w:tcW w:w="2881" w:type="dxa"/>
            <w:tcBorders>
              <w:top w:val="single" w:sz="4" w:space="0" w:color="auto"/>
              <w:bottom w:val="single" w:sz="4" w:space="0" w:color="auto"/>
              <w:right w:val="single" w:sz="4" w:space="0" w:color="auto"/>
            </w:tcBorders>
          </w:tcPr>
          <w:p w14:paraId="6FF85463" w14:textId="77777777" w:rsidR="00D9457F" w:rsidRPr="00936B30" w:rsidRDefault="00D9457F" w:rsidP="001B4F46">
            <w:r w:rsidRPr="00936B30">
              <w:t>public void deleteRow(int iRowNo)</w:t>
            </w:r>
          </w:p>
        </w:tc>
        <w:tc>
          <w:tcPr>
            <w:tcW w:w="4371" w:type="dxa"/>
            <w:tcBorders>
              <w:top w:val="single" w:sz="4" w:space="0" w:color="auto"/>
              <w:left w:val="single" w:sz="4" w:space="0" w:color="auto"/>
              <w:bottom w:val="single" w:sz="4" w:space="0" w:color="auto"/>
              <w:right w:val="single" w:sz="4" w:space="0" w:color="auto"/>
            </w:tcBorders>
          </w:tcPr>
          <w:p w14:paraId="24CA42A4" w14:textId="77777777" w:rsidR="00D9457F" w:rsidRPr="00936B30" w:rsidRDefault="00D9457F" w:rsidP="001B4F46">
            <w:r w:rsidRPr="00936B30">
              <w:t>Delete some row</w:t>
            </w:r>
          </w:p>
        </w:tc>
        <w:tc>
          <w:tcPr>
            <w:tcW w:w="2301" w:type="dxa"/>
            <w:tcBorders>
              <w:top w:val="single" w:sz="4" w:space="0" w:color="auto"/>
              <w:left w:val="single" w:sz="4" w:space="0" w:color="auto"/>
              <w:bottom w:val="single" w:sz="4" w:space="0" w:color="auto"/>
            </w:tcBorders>
          </w:tcPr>
          <w:p w14:paraId="7E6B5DF9"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0868C2BF" w14:textId="77777777" w:rsidTr="001B4F46">
        <w:tc>
          <w:tcPr>
            <w:tcW w:w="2881" w:type="dxa"/>
            <w:tcBorders>
              <w:top w:val="single" w:sz="4" w:space="0" w:color="auto"/>
              <w:bottom w:val="single" w:sz="4" w:space="0" w:color="auto"/>
              <w:right w:val="single" w:sz="4" w:space="0" w:color="auto"/>
            </w:tcBorders>
          </w:tcPr>
          <w:p w14:paraId="5CAFA0A9" w14:textId="77777777" w:rsidR="00D9457F" w:rsidRPr="00936B30" w:rsidRDefault="00D9457F" w:rsidP="001B4F46">
            <w:r w:rsidRPr="00936B30">
              <w:t>public void clearData()</w:t>
            </w:r>
          </w:p>
        </w:tc>
        <w:tc>
          <w:tcPr>
            <w:tcW w:w="4371" w:type="dxa"/>
            <w:tcBorders>
              <w:top w:val="single" w:sz="4" w:space="0" w:color="auto"/>
              <w:left w:val="single" w:sz="4" w:space="0" w:color="auto"/>
              <w:bottom w:val="single" w:sz="4" w:space="0" w:color="auto"/>
              <w:right w:val="single" w:sz="4" w:space="0" w:color="auto"/>
            </w:tcBorders>
          </w:tcPr>
          <w:p w14:paraId="58B35F37" w14:textId="77777777" w:rsidR="00D9457F" w:rsidRPr="00936B30" w:rsidRDefault="00D9457F" w:rsidP="001B4F46">
            <w:r w:rsidRPr="00936B30">
              <w:t>Clear model data</w:t>
            </w:r>
          </w:p>
        </w:tc>
        <w:tc>
          <w:tcPr>
            <w:tcW w:w="2301" w:type="dxa"/>
            <w:tcBorders>
              <w:top w:val="single" w:sz="4" w:space="0" w:color="auto"/>
              <w:left w:val="single" w:sz="4" w:space="0" w:color="auto"/>
              <w:bottom w:val="single" w:sz="4" w:space="0" w:color="auto"/>
            </w:tcBorders>
          </w:tcPr>
          <w:p w14:paraId="7458A96D"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5B02C860" w14:textId="77777777" w:rsidTr="001B4F46">
        <w:tc>
          <w:tcPr>
            <w:tcW w:w="2881" w:type="dxa"/>
            <w:tcBorders>
              <w:top w:val="single" w:sz="4" w:space="0" w:color="auto"/>
              <w:bottom w:val="single" w:sz="4" w:space="0" w:color="auto"/>
              <w:right w:val="single" w:sz="4" w:space="0" w:color="auto"/>
            </w:tcBorders>
          </w:tcPr>
          <w:p w14:paraId="3603CE83" w14:textId="77777777" w:rsidR="00D9457F" w:rsidRPr="00936B30" w:rsidRDefault="00D9457F" w:rsidP="001B4F46">
            <w:r w:rsidRPr="00936B30">
              <w:t>public void setData(ArrayList data)</w:t>
            </w:r>
          </w:p>
        </w:tc>
        <w:tc>
          <w:tcPr>
            <w:tcW w:w="4371" w:type="dxa"/>
            <w:tcBorders>
              <w:top w:val="single" w:sz="4" w:space="0" w:color="auto"/>
              <w:left w:val="single" w:sz="4" w:space="0" w:color="auto"/>
              <w:bottom w:val="single" w:sz="4" w:space="0" w:color="auto"/>
              <w:right w:val="single" w:sz="4" w:space="0" w:color="auto"/>
            </w:tcBorders>
          </w:tcPr>
          <w:p w14:paraId="4B16491D" w14:textId="77777777" w:rsidR="00D9457F" w:rsidRPr="00936B30" w:rsidRDefault="00D9457F" w:rsidP="001B4F46">
            <w:r w:rsidRPr="00936B30">
              <w:t>Sets the data</w:t>
            </w:r>
          </w:p>
        </w:tc>
        <w:tc>
          <w:tcPr>
            <w:tcW w:w="2301" w:type="dxa"/>
            <w:tcBorders>
              <w:top w:val="single" w:sz="4" w:space="0" w:color="auto"/>
              <w:left w:val="single" w:sz="4" w:space="0" w:color="auto"/>
              <w:bottom w:val="single" w:sz="4" w:space="0" w:color="auto"/>
            </w:tcBorders>
          </w:tcPr>
          <w:p w14:paraId="30FFA8FD"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3B510AD8" w14:textId="77777777" w:rsidTr="001B4F46">
        <w:tc>
          <w:tcPr>
            <w:tcW w:w="2881" w:type="dxa"/>
            <w:tcBorders>
              <w:top w:val="single" w:sz="4" w:space="0" w:color="auto"/>
              <w:bottom w:val="single" w:sz="4" w:space="0" w:color="auto"/>
              <w:right w:val="single" w:sz="4" w:space="0" w:color="auto"/>
            </w:tcBorders>
          </w:tcPr>
          <w:p w14:paraId="14CDFC3F" w14:textId="77777777" w:rsidR="00D9457F" w:rsidRPr="00936B30" w:rsidRDefault="00D9457F" w:rsidP="001B4F46">
            <w:r w:rsidRPr="00936B30">
              <w:lastRenderedPageBreak/>
              <w:t>public ArrayList getData()</w:t>
            </w:r>
          </w:p>
        </w:tc>
        <w:tc>
          <w:tcPr>
            <w:tcW w:w="4371" w:type="dxa"/>
            <w:tcBorders>
              <w:top w:val="single" w:sz="4" w:space="0" w:color="auto"/>
              <w:left w:val="single" w:sz="4" w:space="0" w:color="auto"/>
              <w:bottom w:val="single" w:sz="4" w:space="0" w:color="auto"/>
              <w:right w:val="single" w:sz="4" w:space="0" w:color="auto"/>
            </w:tcBorders>
          </w:tcPr>
          <w:p w14:paraId="3D52A98B" w14:textId="77777777" w:rsidR="00D9457F" w:rsidRPr="00936B30" w:rsidRDefault="00D9457F" w:rsidP="001B4F46">
            <w:r w:rsidRPr="00936B30">
              <w:t>Gets the data</w:t>
            </w:r>
          </w:p>
        </w:tc>
        <w:tc>
          <w:tcPr>
            <w:tcW w:w="2301" w:type="dxa"/>
            <w:tcBorders>
              <w:top w:val="single" w:sz="4" w:space="0" w:color="auto"/>
              <w:left w:val="single" w:sz="4" w:space="0" w:color="auto"/>
              <w:bottom w:val="single" w:sz="4" w:space="0" w:color="auto"/>
            </w:tcBorders>
          </w:tcPr>
          <w:p w14:paraId="273F1D3A"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54228345" w14:textId="77777777" w:rsidTr="001B4F46">
        <w:tc>
          <w:tcPr>
            <w:tcW w:w="2881" w:type="dxa"/>
            <w:tcBorders>
              <w:top w:val="single" w:sz="4" w:space="0" w:color="auto"/>
              <w:bottom w:val="single" w:sz="4" w:space="0" w:color="auto"/>
              <w:right w:val="single" w:sz="4" w:space="0" w:color="auto"/>
            </w:tcBorders>
          </w:tcPr>
          <w:p w14:paraId="2F19D2F7" w14:textId="77777777" w:rsidR="00D9457F" w:rsidRPr="00936B30" w:rsidRDefault="00D9457F" w:rsidP="001B4F46">
            <w:r w:rsidRPr="00936B30">
              <w:t xml:space="preserve">public </w:t>
            </w:r>
            <w:r w:rsidRPr="00936B30">
              <w:rPr>
                <w:rFonts w:cs="Calibri"/>
              </w:rPr>
              <w:t xml:space="preserve">DRMSyncEntityFeature  </w:t>
            </w:r>
            <w:r w:rsidRPr="00936B30">
              <w:t>getRowData(int iRowNo)</w:t>
            </w:r>
          </w:p>
        </w:tc>
        <w:tc>
          <w:tcPr>
            <w:tcW w:w="4371" w:type="dxa"/>
            <w:tcBorders>
              <w:top w:val="single" w:sz="4" w:space="0" w:color="auto"/>
              <w:left w:val="single" w:sz="4" w:space="0" w:color="auto"/>
              <w:bottom w:val="single" w:sz="4" w:space="0" w:color="auto"/>
              <w:right w:val="single" w:sz="4" w:space="0" w:color="auto"/>
            </w:tcBorders>
          </w:tcPr>
          <w:p w14:paraId="0CBF270C" w14:textId="77777777" w:rsidR="00D9457F" w:rsidRPr="00936B30" w:rsidRDefault="00D9457F" w:rsidP="001B4F46">
            <w:r w:rsidRPr="00936B30">
              <w:t>Get data at some row</w:t>
            </w:r>
          </w:p>
        </w:tc>
        <w:tc>
          <w:tcPr>
            <w:tcW w:w="2301" w:type="dxa"/>
            <w:tcBorders>
              <w:top w:val="single" w:sz="4" w:space="0" w:color="auto"/>
              <w:left w:val="single" w:sz="4" w:space="0" w:color="auto"/>
              <w:bottom w:val="single" w:sz="4" w:space="0" w:color="auto"/>
            </w:tcBorders>
          </w:tcPr>
          <w:p w14:paraId="1C49BE9E"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43ED446C" w14:textId="77777777" w:rsidTr="001B4F46">
        <w:tc>
          <w:tcPr>
            <w:tcW w:w="2881" w:type="dxa"/>
            <w:tcBorders>
              <w:top w:val="single" w:sz="4" w:space="0" w:color="auto"/>
              <w:bottom w:val="single" w:sz="4" w:space="0" w:color="auto"/>
              <w:right w:val="single" w:sz="4" w:space="0" w:color="auto"/>
            </w:tcBorders>
          </w:tcPr>
          <w:p w14:paraId="4B12E008" w14:textId="77777777" w:rsidR="00D9457F" w:rsidRPr="00936B30" w:rsidRDefault="00D9457F" w:rsidP="001B4F46">
            <w:r w:rsidRPr="00936B30">
              <w:t>public void updateTable(ArrayList rowsData)</w:t>
            </w:r>
          </w:p>
        </w:tc>
        <w:tc>
          <w:tcPr>
            <w:tcW w:w="4371" w:type="dxa"/>
            <w:tcBorders>
              <w:top w:val="single" w:sz="4" w:space="0" w:color="auto"/>
              <w:left w:val="single" w:sz="4" w:space="0" w:color="auto"/>
              <w:bottom w:val="single" w:sz="4" w:space="0" w:color="auto"/>
              <w:right w:val="single" w:sz="4" w:space="0" w:color="auto"/>
            </w:tcBorders>
          </w:tcPr>
          <w:p w14:paraId="2E297750" w14:textId="77777777" w:rsidR="00D9457F" w:rsidRPr="00936B30" w:rsidRDefault="00D9457F" w:rsidP="001B4F46">
            <w:r w:rsidRPr="00936B30">
              <w:t>Update entire data model</w:t>
            </w:r>
          </w:p>
        </w:tc>
        <w:tc>
          <w:tcPr>
            <w:tcW w:w="2301" w:type="dxa"/>
            <w:tcBorders>
              <w:top w:val="single" w:sz="4" w:space="0" w:color="auto"/>
              <w:left w:val="single" w:sz="4" w:space="0" w:color="auto"/>
              <w:bottom w:val="single" w:sz="4" w:space="0" w:color="auto"/>
            </w:tcBorders>
          </w:tcPr>
          <w:p w14:paraId="07D2FAD4" w14:textId="77777777" w:rsidR="00D9457F" w:rsidRPr="00936B30" w:rsidRDefault="00D9457F" w:rsidP="001B4F46">
            <w:pPr>
              <w:tabs>
                <w:tab w:val="right" w:pos="3960"/>
              </w:tabs>
              <w:ind w:left="200" w:hanging="200"/>
              <w:rPr>
                <w:rFonts w:cs="Calibri"/>
              </w:rPr>
            </w:pPr>
            <w:r w:rsidRPr="00936B30">
              <w:rPr>
                <w:rFonts w:cs="Calibri"/>
              </w:rPr>
              <w:t>None</w:t>
            </w:r>
          </w:p>
        </w:tc>
      </w:tr>
    </w:tbl>
    <w:p w14:paraId="0066BFED" w14:textId="77777777" w:rsidR="00D9457F" w:rsidRDefault="00D9457F" w:rsidP="00D9457F">
      <w:pPr>
        <w:pStyle w:val="BodyText"/>
      </w:pPr>
    </w:p>
    <w:p w14:paraId="00DD8EAA" w14:textId="77777777" w:rsidR="00D9457F" w:rsidRDefault="00D9457F" w:rsidP="00D9457F">
      <w:pPr>
        <w:pStyle w:val="ListParagraph"/>
        <w:numPr>
          <w:ilvl w:val="0"/>
          <w:numId w:val="10"/>
        </w:numPr>
        <w:rPr>
          <w:rFonts w:cs="Arial"/>
          <w:b/>
          <w:bCs/>
          <w:szCs w:val="22"/>
        </w:rPr>
      </w:pPr>
      <w:r w:rsidRPr="00CB2568">
        <w:rPr>
          <w:rFonts w:cs="Arial"/>
          <w:b/>
          <w:bCs/>
          <w:szCs w:val="22"/>
        </w:rPr>
        <w:t>com.myrio.tm.company.pl.DRMSyncAssociationTableModel</w:t>
      </w:r>
    </w:p>
    <w:p w14:paraId="4EB6BFA3" w14:textId="77777777" w:rsidR="00D9457F" w:rsidRPr="00CB2568" w:rsidRDefault="00D9457F" w:rsidP="00D9457F">
      <w:pPr>
        <w:pStyle w:val="ListParagraph"/>
        <w:rPr>
          <w:rFonts w:cs="Arial"/>
          <w:b/>
          <w:bCs/>
          <w:szCs w:val="22"/>
        </w:rPr>
      </w:pPr>
    </w:p>
    <w:tbl>
      <w:tblPr>
        <w:tblW w:w="9553" w:type="dxa"/>
        <w:tblInd w:w="1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881"/>
        <w:gridCol w:w="4371"/>
        <w:gridCol w:w="2301"/>
      </w:tblGrid>
      <w:tr w:rsidR="00D9457F" w:rsidRPr="00936B30" w14:paraId="2C606477" w14:textId="77777777" w:rsidTr="001B4F46">
        <w:tc>
          <w:tcPr>
            <w:tcW w:w="2881" w:type="dxa"/>
            <w:tcBorders>
              <w:top w:val="single" w:sz="4" w:space="0" w:color="auto"/>
              <w:bottom w:val="single" w:sz="4" w:space="0" w:color="auto"/>
              <w:right w:val="single" w:sz="4" w:space="0" w:color="auto"/>
            </w:tcBorders>
            <w:shd w:val="clear" w:color="auto" w:fill="000000"/>
          </w:tcPr>
          <w:p w14:paraId="53E2BB0C" w14:textId="77777777" w:rsidR="00D9457F" w:rsidRPr="00936B30" w:rsidRDefault="00D9457F" w:rsidP="001B4F46">
            <w:pPr>
              <w:numPr>
                <w:ilvl w:val="12"/>
                <w:numId w:val="0"/>
              </w:numPr>
              <w:tabs>
                <w:tab w:val="right" w:pos="3960"/>
              </w:tabs>
              <w:jc w:val="center"/>
              <w:rPr>
                <w:rFonts w:cs="Calibri"/>
                <w:b/>
                <w:bCs/>
                <w:i/>
                <w:iCs/>
                <w:color w:val="FFFFFF"/>
                <w:sz w:val="20"/>
              </w:rPr>
            </w:pPr>
            <w:r w:rsidRPr="00936B30">
              <w:rPr>
                <w:rFonts w:cs="Calibri"/>
                <w:b/>
                <w:bCs/>
                <w:i/>
                <w:iCs/>
                <w:color w:val="FFFFFF"/>
                <w:sz w:val="20"/>
              </w:rPr>
              <w:t>New Method</w:t>
            </w:r>
          </w:p>
        </w:tc>
        <w:tc>
          <w:tcPr>
            <w:tcW w:w="4371" w:type="dxa"/>
            <w:tcBorders>
              <w:top w:val="single" w:sz="4" w:space="0" w:color="auto"/>
              <w:left w:val="single" w:sz="4" w:space="0" w:color="auto"/>
              <w:bottom w:val="single" w:sz="4" w:space="0" w:color="auto"/>
              <w:right w:val="single" w:sz="4" w:space="0" w:color="auto"/>
            </w:tcBorders>
            <w:shd w:val="clear" w:color="auto" w:fill="000000"/>
          </w:tcPr>
          <w:p w14:paraId="3C2EB0EC" w14:textId="77777777" w:rsidR="00D9457F" w:rsidRPr="00936B30" w:rsidRDefault="00D9457F" w:rsidP="001B4F46">
            <w:pPr>
              <w:numPr>
                <w:ilvl w:val="12"/>
                <w:numId w:val="0"/>
              </w:numPr>
              <w:tabs>
                <w:tab w:val="right" w:pos="3960"/>
              </w:tabs>
              <w:jc w:val="center"/>
              <w:rPr>
                <w:rFonts w:cs="Calibri"/>
                <w:b/>
                <w:bCs/>
                <w:i/>
                <w:iCs/>
                <w:color w:val="FFFFFF"/>
                <w:sz w:val="20"/>
              </w:rPr>
            </w:pPr>
            <w:r w:rsidRPr="00936B30">
              <w:rPr>
                <w:rFonts w:cs="Calibri"/>
                <w:b/>
                <w:bCs/>
                <w:i/>
                <w:iCs/>
                <w:color w:val="FFFFFF"/>
                <w:sz w:val="20"/>
              </w:rPr>
              <w:t>Change Description</w:t>
            </w:r>
          </w:p>
        </w:tc>
        <w:tc>
          <w:tcPr>
            <w:tcW w:w="2301" w:type="dxa"/>
            <w:tcBorders>
              <w:top w:val="single" w:sz="4" w:space="0" w:color="auto"/>
              <w:left w:val="single" w:sz="4" w:space="0" w:color="auto"/>
              <w:bottom w:val="single" w:sz="4" w:space="0" w:color="auto"/>
            </w:tcBorders>
            <w:shd w:val="clear" w:color="auto" w:fill="000000"/>
          </w:tcPr>
          <w:p w14:paraId="66462759" w14:textId="77777777" w:rsidR="00D9457F" w:rsidRPr="00936B30" w:rsidRDefault="00D9457F" w:rsidP="001B4F46">
            <w:pPr>
              <w:numPr>
                <w:ilvl w:val="12"/>
                <w:numId w:val="0"/>
              </w:numPr>
              <w:tabs>
                <w:tab w:val="right" w:pos="3960"/>
              </w:tabs>
              <w:jc w:val="center"/>
              <w:rPr>
                <w:rFonts w:cs="Calibri"/>
                <w:b/>
                <w:bCs/>
                <w:i/>
                <w:iCs/>
                <w:color w:val="FFFFFF"/>
                <w:sz w:val="20"/>
              </w:rPr>
            </w:pPr>
            <w:r w:rsidRPr="00936B30">
              <w:rPr>
                <w:rFonts w:cs="Calibri"/>
                <w:b/>
                <w:bCs/>
                <w:i/>
                <w:iCs/>
                <w:color w:val="FFFFFF"/>
                <w:sz w:val="20"/>
              </w:rPr>
              <w:t>Exception</w:t>
            </w:r>
          </w:p>
        </w:tc>
      </w:tr>
      <w:tr w:rsidR="00D9457F" w:rsidRPr="00936B30" w14:paraId="6AF51523" w14:textId="77777777" w:rsidTr="001B4F46">
        <w:tc>
          <w:tcPr>
            <w:tcW w:w="2881" w:type="dxa"/>
            <w:tcBorders>
              <w:top w:val="single" w:sz="4" w:space="0" w:color="auto"/>
              <w:bottom w:val="single" w:sz="4" w:space="0" w:color="auto"/>
              <w:right w:val="single" w:sz="4" w:space="0" w:color="auto"/>
            </w:tcBorders>
          </w:tcPr>
          <w:p w14:paraId="08FAE8A0" w14:textId="77777777" w:rsidR="00D9457F" w:rsidRPr="00936B30" w:rsidRDefault="00D9457F" w:rsidP="001B4F46">
            <w:r w:rsidRPr="00936B30">
              <w:t>public DRMSyncAssociationTableModel()</w:t>
            </w:r>
          </w:p>
        </w:tc>
        <w:tc>
          <w:tcPr>
            <w:tcW w:w="4371" w:type="dxa"/>
            <w:tcBorders>
              <w:top w:val="single" w:sz="4" w:space="0" w:color="auto"/>
              <w:left w:val="single" w:sz="4" w:space="0" w:color="auto"/>
              <w:bottom w:val="single" w:sz="4" w:space="0" w:color="auto"/>
              <w:right w:val="single" w:sz="4" w:space="0" w:color="auto"/>
            </w:tcBorders>
          </w:tcPr>
          <w:p w14:paraId="1CBAE8DE" w14:textId="77777777" w:rsidR="00D9457F" w:rsidRPr="00936B30" w:rsidRDefault="00D9457F" w:rsidP="001B4F46">
            <w:r w:rsidRPr="00936B30">
              <w:t>Constructor</w:t>
            </w:r>
          </w:p>
          <w:p w14:paraId="49843C9A" w14:textId="77777777" w:rsidR="00D9457F" w:rsidRPr="00936B30" w:rsidRDefault="00D9457F" w:rsidP="001B4F46"/>
        </w:tc>
        <w:tc>
          <w:tcPr>
            <w:tcW w:w="2301" w:type="dxa"/>
            <w:tcBorders>
              <w:top w:val="single" w:sz="4" w:space="0" w:color="auto"/>
              <w:left w:val="single" w:sz="4" w:space="0" w:color="auto"/>
              <w:bottom w:val="single" w:sz="4" w:space="0" w:color="auto"/>
            </w:tcBorders>
          </w:tcPr>
          <w:p w14:paraId="7115C35F" w14:textId="77777777" w:rsidR="00D9457F" w:rsidRPr="00936B30" w:rsidRDefault="00D9457F" w:rsidP="001B4F46">
            <w:pPr>
              <w:tabs>
                <w:tab w:val="right" w:pos="3960"/>
              </w:tabs>
              <w:ind w:left="200" w:hanging="200"/>
              <w:rPr>
                <w:rFonts w:cs="Calibri"/>
                <w:sz w:val="20"/>
              </w:rPr>
            </w:pPr>
            <w:r w:rsidRPr="00936B30">
              <w:rPr>
                <w:rFonts w:cs="Calibri"/>
              </w:rPr>
              <w:t>None</w:t>
            </w:r>
          </w:p>
        </w:tc>
      </w:tr>
      <w:tr w:rsidR="00D9457F" w:rsidRPr="00936B30" w14:paraId="7A870E67" w14:textId="77777777" w:rsidTr="001B4F46">
        <w:tc>
          <w:tcPr>
            <w:tcW w:w="2881" w:type="dxa"/>
            <w:tcBorders>
              <w:top w:val="single" w:sz="4" w:space="0" w:color="auto"/>
              <w:bottom w:val="single" w:sz="4" w:space="0" w:color="auto"/>
              <w:right w:val="single" w:sz="4" w:space="0" w:color="auto"/>
            </w:tcBorders>
          </w:tcPr>
          <w:p w14:paraId="5738C2D8" w14:textId="77777777" w:rsidR="00D9457F" w:rsidRPr="00936B30" w:rsidRDefault="00D9457F" w:rsidP="001B4F46">
            <w:r w:rsidRPr="00936B30">
              <w:t>public int getRowCount()</w:t>
            </w:r>
          </w:p>
        </w:tc>
        <w:tc>
          <w:tcPr>
            <w:tcW w:w="4371" w:type="dxa"/>
            <w:tcBorders>
              <w:top w:val="single" w:sz="4" w:space="0" w:color="auto"/>
              <w:left w:val="single" w:sz="4" w:space="0" w:color="auto"/>
              <w:bottom w:val="single" w:sz="4" w:space="0" w:color="auto"/>
              <w:right w:val="single" w:sz="4" w:space="0" w:color="auto"/>
            </w:tcBorders>
          </w:tcPr>
          <w:p w14:paraId="3797BE4C" w14:textId="77777777" w:rsidR="00D9457F" w:rsidRPr="00936B30" w:rsidRDefault="00D9457F" w:rsidP="001B4F46">
            <w:r w:rsidRPr="00936B30">
              <w:t>Get the number of rows</w:t>
            </w:r>
          </w:p>
        </w:tc>
        <w:tc>
          <w:tcPr>
            <w:tcW w:w="2301" w:type="dxa"/>
            <w:tcBorders>
              <w:top w:val="single" w:sz="4" w:space="0" w:color="auto"/>
              <w:left w:val="single" w:sz="4" w:space="0" w:color="auto"/>
              <w:bottom w:val="single" w:sz="4" w:space="0" w:color="auto"/>
            </w:tcBorders>
          </w:tcPr>
          <w:p w14:paraId="536C3DAE"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5E86BAAC" w14:textId="77777777" w:rsidTr="001B4F46">
        <w:tc>
          <w:tcPr>
            <w:tcW w:w="2881" w:type="dxa"/>
            <w:tcBorders>
              <w:top w:val="single" w:sz="4" w:space="0" w:color="auto"/>
              <w:bottom w:val="single" w:sz="4" w:space="0" w:color="auto"/>
              <w:right w:val="single" w:sz="4" w:space="0" w:color="auto"/>
            </w:tcBorders>
          </w:tcPr>
          <w:p w14:paraId="2A408F96" w14:textId="77777777" w:rsidR="00D9457F" w:rsidRPr="00936B30" w:rsidRDefault="00D9457F" w:rsidP="001B4F46">
            <w:r w:rsidRPr="00936B30">
              <w:t>public int getColumnCount()</w:t>
            </w:r>
          </w:p>
        </w:tc>
        <w:tc>
          <w:tcPr>
            <w:tcW w:w="4371" w:type="dxa"/>
            <w:tcBorders>
              <w:top w:val="single" w:sz="4" w:space="0" w:color="auto"/>
              <w:left w:val="single" w:sz="4" w:space="0" w:color="auto"/>
              <w:bottom w:val="single" w:sz="4" w:space="0" w:color="auto"/>
              <w:right w:val="single" w:sz="4" w:space="0" w:color="auto"/>
            </w:tcBorders>
          </w:tcPr>
          <w:p w14:paraId="09D1453D" w14:textId="77777777" w:rsidR="00D9457F" w:rsidRPr="00936B30" w:rsidRDefault="00D9457F" w:rsidP="001B4F46">
            <w:r w:rsidRPr="00936B30">
              <w:t>Get the number of columns</w:t>
            </w:r>
          </w:p>
        </w:tc>
        <w:tc>
          <w:tcPr>
            <w:tcW w:w="2301" w:type="dxa"/>
            <w:tcBorders>
              <w:top w:val="single" w:sz="4" w:space="0" w:color="auto"/>
              <w:left w:val="single" w:sz="4" w:space="0" w:color="auto"/>
              <w:bottom w:val="single" w:sz="4" w:space="0" w:color="auto"/>
            </w:tcBorders>
          </w:tcPr>
          <w:p w14:paraId="3C59DD2C"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001EEB19" w14:textId="77777777" w:rsidTr="001B4F46">
        <w:tc>
          <w:tcPr>
            <w:tcW w:w="2881" w:type="dxa"/>
            <w:tcBorders>
              <w:top w:val="single" w:sz="4" w:space="0" w:color="auto"/>
              <w:bottom w:val="single" w:sz="4" w:space="0" w:color="auto"/>
              <w:right w:val="single" w:sz="4" w:space="0" w:color="auto"/>
            </w:tcBorders>
          </w:tcPr>
          <w:p w14:paraId="71B44295" w14:textId="77777777" w:rsidR="00D9457F" w:rsidRPr="00936B30" w:rsidRDefault="00D9457F" w:rsidP="001B4F46">
            <w:r w:rsidRPr="00936B30">
              <w:t>public String getColumnName(int col)</w:t>
            </w:r>
          </w:p>
        </w:tc>
        <w:tc>
          <w:tcPr>
            <w:tcW w:w="4371" w:type="dxa"/>
            <w:tcBorders>
              <w:top w:val="single" w:sz="4" w:space="0" w:color="auto"/>
              <w:left w:val="single" w:sz="4" w:space="0" w:color="auto"/>
              <w:bottom w:val="single" w:sz="4" w:space="0" w:color="auto"/>
              <w:right w:val="single" w:sz="4" w:space="0" w:color="auto"/>
            </w:tcBorders>
          </w:tcPr>
          <w:p w14:paraId="2B6B2FC3" w14:textId="77777777" w:rsidR="00D9457F" w:rsidRPr="00936B30" w:rsidRDefault="00D9457F" w:rsidP="001B4F46">
            <w:r w:rsidRPr="00936B30">
              <w:t>Get some column's name</w:t>
            </w:r>
          </w:p>
        </w:tc>
        <w:tc>
          <w:tcPr>
            <w:tcW w:w="2301" w:type="dxa"/>
            <w:tcBorders>
              <w:top w:val="single" w:sz="4" w:space="0" w:color="auto"/>
              <w:left w:val="single" w:sz="4" w:space="0" w:color="auto"/>
              <w:bottom w:val="single" w:sz="4" w:space="0" w:color="auto"/>
            </w:tcBorders>
          </w:tcPr>
          <w:p w14:paraId="4A141964"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2897A99B" w14:textId="77777777" w:rsidTr="001B4F46">
        <w:tc>
          <w:tcPr>
            <w:tcW w:w="2881" w:type="dxa"/>
            <w:tcBorders>
              <w:top w:val="single" w:sz="4" w:space="0" w:color="auto"/>
              <w:bottom w:val="single" w:sz="4" w:space="0" w:color="auto"/>
              <w:right w:val="single" w:sz="4" w:space="0" w:color="auto"/>
            </w:tcBorders>
          </w:tcPr>
          <w:p w14:paraId="3D2DC26C" w14:textId="77777777" w:rsidR="00D9457F" w:rsidRPr="00936B30" w:rsidRDefault="00D9457F" w:rsidP="001B4F46">
            <w:r w:rsidRPr="00936B30">
              <w:t>public Object getValueAt(int row, int col)</w:t>
            </w:r>
          </w:p>
        </w:tc>
        <w:tc>
          <w:tcPr>
            <w:tcW w:w="4371" w:type="dxa"/>
            <w:tcBorders>
              <w:top w:val="single" w:sz="4" w:space="0" w:color="auto"/>
              <w:left w:val="single" w:sz="4" w:space="0" w:color="auto"/>
              <w:bottom w:val="single" w:sz="4" w:space="0" w:color="auto"/>
              <w:right w:val="single" w:sz="4" w:space="0" w:color="auto"/>
            </w:tcBorders>
          </w:tcPr>
          <w:p w14:paraId="1F8886C0" w14:textId="77777777" w:rsidR="00D9457F" w:rsidRPr="00936B30" w:rsidRDefault="00D9457F" w:rsidP="001B4F46">
            <w:r w:rsidRPr="00936B30">
              <w:t>Get cell value indexed by some row and some column</w:t>
            </w:r>
          </w:p>
        </w:tc>
        <w:tc>
          <w:tcPr>
            <w:tcW w:w="2301" w:type="dxa"/>
            <w:tcBorders>
              <w:top w:val="single" w:sz="4" w:space="0" w:color="auto"/>
              <w:left w:val="single" w:sz="4" w:space="0" w:color="auto"/>
              <w:bottom w:val="single" w:sz="4" w:space="0" w:color="auto"/>
            </w:tcBorders>
          </w:tcPr>
          <w:p w14:paraId="53A6299F"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43313AB5" w14:textId="77777777" w:rsidTr="001B4F46">
        <w:tc>
          <w:tcPr>
            <w:tcW w:w="2881" w:type="dxa"/>
            <w:tcBorders>
              <w:top w:val="single" w:sz="4" w:space="0" w:color="auto"/>
              <w:bottom w:val="single" w:sz="4" w:space="0" w:color="auto"/>
              <w:right w:val="single" w:sz="4" w:space="0" w:color="auto"/>
            </w:tcBorders>
          </w:tcPr>
          <w:p w14:paraId="5D5267EA" w14:textId="77777777" w:rsidR="00D9457F" w:rsidRPr="00936B30" w:rsidRDefault="00D9457F" w:rsidP="001B4F46">
            <w:r w:rsidRPr="00936B30">
              <w:t>public void setValueAt(Object o, int row, int col)</w:t>
            </w:r>
          </w:p>
        </w:tc>
        <w:tc>
          <w:tcPr>
            <w:tcW w:w="4371" w:type="dxa"/>
            <w:tcBorders>
              <w:top w:val="single" w:sz="4" w:space="0" w:color="auto"/>
              <w:left w:val="single" w:sz="4" w:space="0" w:color="auto"/>
              <w:bottom w:val="single" w:sz="4" w:space="0" w:color="auto"/>
              <w:right w:val="single" w:sz="4" w:space="0" w:color="auto"/>
            </w:tcBorders>
          </w:tcPr>
          <w:p w14:paraId="3D695639" w14:textId="77777777" w:rsidR="00D9457F" w:rsidRPr="00936B30" w:rsidRDefault="00D9457F" w:rsidP="001B4F46">
            <w:r w:rsidRPr="00936B30">
              <w:t>Sets the value at some (row,col) position</w:t>
            </w:r>
          </w:p>
        </w:tc>
        <w:tc>
          <w:tcPr>
            <w:tcW w:w="2301" w:type="dxa"/>
            <w:tcBorders>
              <w:top w:val="single" w:sz="4" w:space="0" w:color="auto"/>
              <w:left w:val="single" w:sz="4" w:space="0" w:color="auto"/>
              <w:bottom w:val="single" w:sz="4" w:space="0" w:color="auto"/>
            </w:tcBorders>
          </w:tcPr>
          <w:p w14:paraId="0D1D96DC"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2E017B36" w14:textId="77777777" w:rsidTr="001B4F46">
        <w:tc>
          <w:tcPr>
            <w:tcW w:w="2881" w:type="dxa"/>
            <w:tcBorders>
              <w:top w:val="single" w:sz="4" w:space="0" w:color="auto"/>
              <w:bottom w:val="single" w:sz="4" w:space="0" w:color="auto"/>
              <w:right w:val="single" w:sz="4" w:space="0" w:color="auto"/>
            </w:tcBorders>
          </w:tcPr>
          <w:p w14:paraId="52A601DA" w14:textId="77777777" w:rsidR="00D9457F" w:rsidRPr="00936B30" w:rsidRDefault="00D9457F" w:rsidP="001B4F46">
            <w:r w:rsidRPr="00936B30">
              <w:t>public boolean isCellEditable(int row, int col)</w:t>
            </w:r>
          </w:p>
        </w:tc>
        <w:tc>
          <w:tcPr>
            <w:tcW w:w="4371" w:type="dxa"/>
            <w:tcBorders>
              <w:top w:val="single" w:sz="4" w:space="0" w:color="auto"/>
              <w:left w:val="single" w:sz="4" w:space="0" w:color="auto"/>
              <w:bottom w:val="single" w:sz="4" w:space="0" w:color="auto"/>
              <w:right w:val="single" w:sz="4" w:space="0" w:color="auto"/>
            </w:tcBorders>
          </w:tcPr>
          <w:p w14:paraId="45A1E8B4" w14:textId="77777777" w:rsidR="00D9457F" w:rsidRPr="00936B30" w:rsidRDefault="00D9457F" w:rsidP="001B4F46">
            <w:r w:rsidRPr="00936B30">
              <w:t>Check if some cell is editable</w:t>
            </w:r>
          </w:p>
        </w:tc>
        <w:tc>
          <w:tcPr>
            <w:tcW w:w="2301" w:type="dxa"/>
            <w:tcBorders>
              <w:top w:val="single" w:sz="4" w:space="0" w:color="auto"/>
              <w:left w:val="single" w:sz="4" w:space="0" w:color="auto"/>
              <w:bottom w:val="single" w:sz="4" w:space="0" w:color="auto"/>
            </w:tcBorders>
          </w:tcPr>
          <w:p w14:paraId="6F69196E"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6BC5D946" w14:textId="77777777" w:rsidTr="001B4F46">
        <w:tc>
          <w:tcPr>
            <w:tcW w:w="2881" w:type="dxa"/>
            <w:tcBorders>
              <w:top w:val="single" w:sz="4" w:space="0" w:color="auto"/>
              <w:bottom w:val="single" w:sz="4" w:space="0" w:color="auto"/>
              <w:right w:val="single" w:sz="4" w:space="0" w:color="auto"/>
            </w:tcBorders>
          </w:tcPr>
          <w:p w14:paraId="09E08FFA" w14:textId="77777777" w:rsidR="00D9457F" w:rsidRPr="00936B30" w:rsidRDefault="00D9457F" w:rsidP="001B4F46">
            <w:r w:rsidRPr="00936B30">
              <w:t>public void addData(</w:t>
            </w:r>
            <w:r w:rsidRPr="00936B30">
              <w:rPr>
                <w:rFonts w:cs="Calibri"/>
              </w:rPr>
              <w:t>DRMSync</w:t>
            </w:r>
            <w:r w:rsidRPr="00936B30">
              <w:t>Association</w:t>
            </w:r>
            <w:r w:rsidRPr="00936B30">
              <w:rPr>
                <w:rFonts w:cs="Calibri"/>
              </w:rPr>
              <w:t xml:space="preserve">Feature  </w:t>
            </w:r>
            <w:r w:rsidRPr="00936B30">
              <w:t>option)</w:t>
            </w:r>
          </w:p>
        </w:tc>
        <w:tc>
          <w:tcPr>
            <w:tcW w:w="4371" w:type="dxa"/>
            <w:tcBorders>
              <w:top w:val="single" w:sz="4" w:space="0" w:color="auto"/>
              <w:left w:val="single" w:sz="4" w:space="0" w:color="auto"/>
              <w:bottom w:val="single" w:sz="4" w:space="0" w:color="auto"/>
              <w:right w:val="single" w:sz="4" w:space="0" w:color="auto"/>
            </w:tcBorders>
          </w:tcPr>
          <w:p w14:paraId="070016A2" w14:textId="77777777" w:rsidR="00D9457F" w:rsidRPr="00936B30" w:rsidRDefault="00D9457F" w:rsidP="001B4F46">
            <w:r w:rsidRPr="00936B30">
              <w:t>Add a new element to model data</w:t>
            </w:r>
          </w:p>
        </w:tc>
        <w:tc>
          <w:tcPr>
            <w:tcW w:w="2301" w:type="dxa"/>
            <w:tcBorders>
              <w:top w:val="single" w:sz="4" w:space="0" w:color="auto"/>
              <w:left w:val="single" w:sz="4" w:space="0" w:color="auto"/>
              <w:bottom w:val="single" w:sz="4" w:space="0" w:color="auto"/>
            </w:tcBorders>
          </w:tcPr>
          <w:p w14:paraId="2970E9CB"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5F2F40CF" w14:textId="77777777" w:rsidTr="001B4F46">
        <w:tc>
          <w:tcPr>
            <w:tcW w:w="2881" w:type="dxa"/>
            <w:tcBorders>
              <w:top w:val="single" w:sz="4" w:space="0" w:color="auto"/>
              <w:bottom w:val="single" w:sz="4" w:space="0" w:color="auto"/>
              <w:right w:val="single" w:sz="4" w:space="0" w:color="auto"/>
            </w:tcBorders>
          </w:tcPr>
          <w:p w14:paraId="202D4C0A" w14:textId="77777777" w:rsidR="00D9457F" w:rsidRPr="00936B30" w:rsidRDefault="00D9457F" w:rsidP="001B4F46">
            <w:r w:rsidRPr="00936B30">
              <w:t xml:space="preserve">public </w:t>
            </w:r>
            <w:r w:rsidRPr="00936B30">
              <w:rPr>
                <w:rFonts w:cs="Calibri"/>
              </w:rPr>
              <w:t>DRMSync</w:t>
            </w:r>
            <w:r w:rsidRPr="00936B30">
              <w:t>Association</w:t>
            </w:r>
            <w:r w:rsidRPr="00936B30">
              <w:rPr>
                <w:rFonts w:cs="Calibri"/>
              </w:rPr>
              <w:t xml:space="preserve">Feature  </w:t>
            </w:r>
            <w:r w:rsidRPr="00936B30">
              <w:t>getDataById(int id)</w:t>
            </w:r>
          </w:p>
        </w:tc>
        <w:tc>
          <w:tcPr>
            <w:tcW w:w="4371" w:type="dxa"/>
            <w:tcBorders>
              <w:top w:val="single" w:sz="4" w:space="0" w:color="auto"/>
              <w:left w:val="single" w:sz="4" w:space="0" w:color="auto"/>
              <w:bottom w:val="single" w:sz="4" w:space="0" w:color="auto"/>
              <w:right w:val="single" w:sz="4" w:space="0" w:color="auto"/>
            </w:tcBorders>
          </w:tcPr>
          <w:p w14:paraId="04CAEDFC" w14:textId="77777777" w:rsidR="00D9457F" w:rsidRPr="00936B30" w:rsidRDefault="00D9457F" w:rsidP="001B4F46">
            <w:r w:rsidRPr="00936B30">
              <w:t>Get Data By Id</w:t>
            </w:r>
          </w:p>
        </w:tc>
        <w:tc>
          <w:tcPr>
            <w:tcW w:w="2301" w:type="dxa"/>
            <w:tcBorders>
              <w:top w:val="single" w:sz="4" w:space="0" w:color="auto"/>
              <w:left w:val="single" w:sz="4" w:space="0" w:color="auto"/>
              <w:bottom w:val="single" w:sz="4" w:space="0" w:color="auto"/>
            </w:tcBorders>
          </w:tcPr>
          <w:p w14:paraId="7818818F"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6E2591D1" w14:textId="77777777" w:rsidTr="001B4F46">
        <w:tc>
          <w:tcPr>
            <w:tcW w:w="2881" w:type="dxa"/>
            <w:tcBorders>
              <w:top w:val="single" w:sz="4" w:space="0" w:color="auto"/>
              <w:bottom w:val="single" w:sz="4" w:space="0" w:color="auto"/>
              <w:right w:val="single" w:sz="4" w:space="0" w:color="auto"/>
            </w:tcBorders>
          </w:tcPr>
          <w:p w14:paraId="32D63AC3" w14:textId="77777777" w:rsidR="00D9457F" w:rsidRPr="00936B30" w:rsidRDefault="00D9457F" w:rsidP="001B4F46">
            <w:r w:rsidRPr="00936B30">
              <w:t>public void deleteRow(int iRowNo)</w:t>
            </w:r>
          </w:p>
        </w:tc>
        <w:tc>
          <w:tcPr>
            <w:tcW w:w="4371" w:type="dxa"/>
            <w:tcBorders>
              <w:top w:val="single" w:sz="4" w:space="0" w:color="auto"/>
              <w:left w:val="single" w:sz="4" w:space="0" w:color="auto"/>
              <w:bottom w:val="single" w:sz="4" w:space="0" w:color="auto"/>
              <w:right w:val="single" w:sz="4" w:space="0" w:color="auto"/>
            </w:tcBorders>
          </w:tcPr>
          <w:p w14:paraId="5F992474" w14:textId="77777777" w:rsidR="00D9457F" w:rsidRPr="00936B30" w:rsidRDefault="00D9457F" w:rsidP="001B4F46">
            <w:r w:rsidRPr="00936B30">
              <w:t>Delete some row</w:t>
            </w:r>
          </w:p>
        </w:tc>
        <w:tc>
          <w:tcPr>
            <w:tcW w:w="2301" w:type="dxa"/>
            <w:tcBorders>
              <w:top w:val="single" w:sz="4" w:space="0" w:color="auto"/>
              <w:left w:val="single" w:sz="4" w:space="0" w:color="auto"/>
              <w:bottom w:val="single" w:sz="4" w:space="0" w:color="auto"/>
            </w:tcBorders>
          </w:tcPr>
          <w:p w14:paraId="11185946"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230326AB" w14:textId="77777777" w:rsidTr="001B4F46">
        <w:tc>
          <w:tcPr>
            <w:tcW w:w="2881" w:type="dxa"/>
            <w:tcBorders>
              <w:top w:val="single" w:sz="4" w:space="0" w:color="auto"/>
              <w:bottom w:val="single" w:sz="4" w:space="0" w:color="auto"/>
              <w:right w:val="single" w:sz="4" w:space="0" w:color="auto"/>
            </w:tcBorders>
          </w:tcPr>
          <w:p w14:paraId="3257F264" w14:textId="77777777" w:rsidR="00D9457F" w:rsidRPr="00936B30" w:rsidRDefault="00D9457F" w:rsidP="001B4F46">
            <w:r w:rsidRPr="00936B30">
              <w:t>public void clearData()</w:t>
            </w:r>
          </w:p>
        </w:tc>
        <w:tc>
          <w:tcPr>
            <w:tcW w:w="4371" w:type="dxa"/>
            <w:tcBorders>
              <w:top w:val="single" w:sz="4" w:space="0" w:color="auto"/>
              <w:left w:val="single" w:sz="4" w:space="0" w:color="auto"/>
              <w:bottom w:val="single" w:sz="4" w:space="0" w:color="auto"/>
              <w:right w:val="single" w:sz="4" w:space="0" w:color="auto"/>
            </w:tcBorders>
          </w:tcPr>
          <w:p w14:paraId="72FABCB8" w14:textId="77777777" w:rsidR="00D9457F" w:rsidRPr="00936B30" w:rsidRDefault="00D9457F" w:rsidP="001B4F46">
            <w:r w:rsidRPr="00936B30">
              <w:t>Clear model data</w:t>
            </w:r>
          </w:p>
        </w:tc>
        <w:tc>
          <w:tcPr>
            <w:tcW w:w="2301" w:type="dxa"/>
            <w:tcBorders>
              <w:top w:val="single" w:sz="4" w:space="0" w:color="auto"/>
              <w:left w:val="single" w:sz="4" w:space="0" w:color="auto"/>
              <w:bottom w:val="single" w:sz="4" w:space="0" w:color="auto"/>
            </w:tcBorders>
          </w:tcPr>
          <w:p w14:paraId="1826C93F"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1F0F3558" w14:textId="77777777" w:rsidTr="001B4F46">
        <w:tc>
          <w:tcPr>
            <w:tcW w:w="2881" w:type="dxa"/>
            <w:tcBorders>
              <w:top w:val="single" w:sz="4" w:space="0" w:color="auto"/>
              <w:bottom w:val="single" w:sz="4" w:space="0" w:color="auto"/>
              <w:right w:val="single" w:sz="4" w:space="0" w:color="auto"/>
            </w:tcBorders>
          </w:tcPr>
          <w:p w14:paraId="4AEF2B1D" w14:textId="77777777" w:rsidR="00D9457F" w:rsidRPr="00936B30" w:rsidRDefault="00D9457F" w:rsidP="001B4F46">
            <w:r w:rsidRPr="00936B30">
              <w:t>public void setData(ArrayList data)</w:t>
            </w:r>
          </w:p>
        </w:tc>
        <w:tc>
          <w:tcPr>
            <w:tcW w:w="4371" w:type="dxa"/>
            <w:tcBorders>
              <w:top w:val="single" w:sz="4" w:space="0" w:color="auto"/>
              <w:left w:val="single" w:sz="4" w:space="0" w:color="auto"/>
              <w:bottom w:val="single" w:sz="4" w:space="0" w:color="auto"/>
              <w:right w:val="single" w:sz="4" w:space="0" w:color="auto"/>
            </w:tcBorders>
          </w:tcPr>
          <w:p w14:paraId="5455CBD4" w14:textId="77777777" w:rsidR="00D9457F" w:rsidRPr="00936B30" w:rsidRDefault="00D9457F" w:rsidP="001B4F46">
            <w:r w:rsidRPr="00936B30">
              <w:t>Sets the data</w:t>
            </w:r>
          </w:p>
        </w:tc>
        <w:tc>
          <w:tcPr>
            <w:tcW w:w="2301" w:type="dxa"/>
            <w:tcBorders>
              <w:top w:val="single" w:sz="4" w:space="0" w:color="auto"/>
              <w:left w:val="single" w:sz="4" w:space="0" w:color="auto"/>
              <w:bottom w:val="single" w:sz="4" w:space="0" w:color="auto"/>
            </w:tcBorders>
          </w:tcPr>
          <w:p w14:paraId="7A796B1D"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587F3F78" w14:textId="77777777" w:rsidTr="001B4F46">
        <w:tc>
          <w:tcPr>
            <w:tcW w:w="2881" w:type="dxa"/>
            <w:tcBorders>
              <w:top w:val="single" w:sz="4" w:space="0" w:color="auto"/>
              <w:bottom w:val="single" w:sz="4" w:space="0" w:color="auto"/>
              <w:right w:val="single" w:sz="4" w:space="0" w:color="auto"/>
            </w:tcBorders>
          </w:tcPr>
          <w:p w14:paraId="257E238C" w14:textId="77777777" w:rsidR="00D9457F" w:rsidRPr="00936B30" w:rsidRDefault="00D9457F" w:rsidP="001B4F46">
            <w:r w:rsidRPr="00936B30">
              <w:t>public ArrayList getData()</w:t>
            </w:r>
          </w:p>
        </w:tc>
        <w:tc>
          <w:tcPr>
            <w:tcW w:w="4371" w:type="dxa"/>
            <w:tcBorders>
              <w:top w:val="single" w:sz="4" w:space="0" w:color="auto"/>
              <w:left w:val="single" w:sz="4" w:space="0" w:color="auto"/>
              <w:bottom w:val="single" w:sz="4" w:space="0" w:color="auto"/>
              <w:right w:val="single" w:sz="4" w:space="0" w:color="auto"/>
            </w:tcBorders>
          </w:tcPr>
          <w:p w14:paraId="73267CA3" w14:textId="77777777" w:rsidR="00D9457F" w:rsidRPr="00936B30" w:rsidRDefault="00D9457F" w:rsidP="001B4F46">
            <w:r w:rsidRPr="00936B30">
              <w:t>Gets the data</w:t>
            </w:r>
          </w:p>
        </w:tc>
        <w:tc>
          <w:tcPr>
            <w:tcW w:w="2301" w:type="dxa"/>
            <w:tcBorders>
              <w:top w:val="single" w:sz="4" w:space="0" w:color="auto"/>
              <w:left w:val="single" w:sz="4" w:space="0" w:color="auto"/>
              <w:bottom w:val="single" w:sz="4" w:space="0" w:color="auto"/>
            </w:tcBorders>
          </w:tcPr>
          <w:p w14:paraId="26885DB2"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576D1533" w14:textId="77777777" w:rsidTr="001B4F46">
        <w:tc>
          <w:tcPr>
            <w:tcW w:w="2881" w:type="dxa"/>
            <w:tcBorders>
              <w:top w:val="single" w:sz="4" w:space="0" w:color="auto"/>
              <w:bottom w:val="single" w:sz="4" w:space="0" w:color="auto"/>
              <w:right w:val="single" w:sz="4" w:space="0" w:color="auto"/>
            </w:tcBorders>
          </w:tcPr>
          <w:p w14:paraId="24B2B536" w14:textId="77777777" w:rsidR="00D9457F" w:rsidRPr="00936B30" w:rsidRDefault="00D9457F" w:rsidP="001B4F46">
            <w:r w:rsidRPr="00936B30">
              <w:t xml:space="preserve">public </w:t>
            </w:r>
            <w:r w:rsidRPr="00936B30">
              <w:rPr>
                <w:rFonts w:cs="Calibri"/>
              </w:rPr>
              <w:t>DRMSync</w:t>
            </w:r>
            <w:r w:rsidRPr="00936B30">
              <w:t>Association</w:t>
            </w:r>
            <w:r w:rsidRPr="00936B30">
              <w:rPr>
                <w:rFonts w:cs="Calibri"/>
              </w:rPr>
              <w:t xml:space="preserve">Feature  </w:t>
            </w:r>
            <w:r w:rsidRPr="00936B30">
              <w:t>getRowData(int iRowNo)</w:t>
            </w:r>
          </w:p>
        </w:tc>
        <w:tc>
          <w:tcPr>
            <w:tcW w:w="4371" w:type="dxa"/>
            <w:tcBorders>
              <w:top w:val="single" w:sz="4" w:space="0" w:color="auto"/>
              <w:left w:val="single" w:sz="4" w:space="0" w:color="auto"/>
              <w:bottom w:val="single" w:sz="4" w:space="0" w:color="auto"/>
              <w:right w:val="single" w:sz="4" w:space="0" w:color="auto"/>
            </w:tcBorders>
          </w:tcPr>
          <w:p w14:paraId="76DEB18E" w14:textId="77777777" w:rsidR="00D9457F" w:rsidRPr="00936B30" w:rsidRDefault="00D9457F" w:rsidP="001B4F46">
            <w:r w:rsidRPr="00936B30">
              <w:t>Get data at some row</w:t>
            </w:r>
          </w:p>
        </w:tc>
        <w:tc>
          <w:tcPr>
            <w:tcW w:w="2301" w:type="dxa"/>
            <w:tcBorders>
              <w:top w:val="single" w:sz="4" w:space="0" w:color="auto"/>
              <w:left w:val="single" w:sz="4" w:space="0" w:color="auto"/>
              <w:bottom w:val="single" w:sz="4" w:space="0" w:color="auto"/>
            </w:tcBorders>
          </w:tcPr>
          <w:p w14:paraId="584E85BA"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73A3328E" w14:textId="77777777" w:rsidTr="001B4F46">
        <w:tc>
          <w:tcPr>
            <w:tcW w:w="2881" w:type="dxa"/>
            <w:tcBorders>
              <w:top w:val="single" w:sz="4" w:space="0" w:color="auto"/>
              <w:bottom w:val="single" w:sz="4" w:space="0" w:color="auto"/>
              <w:right w:val="single" w:sz="4" w:space="0" w:color="auto"/>
            </w:tcBorders>
          </w:tcPr>
          <w:p w14:paraId="0ED31D32" w14:textId="77777777" w:rsidR="00D9457F" w:rsidRPr="00936B30" w:rsidRDefault="00D9457F" w:rsidP="001B4F46">
            <w:r w:rsidRPr="00936B30">
              <w:t>public void updateTable(ArrayList rowsData)</w:t>
            </w:r>
          </w:p>
        </w:tc>
        <w:tc>
          <w:tcPr>
            <w:tcW w:w="4371" w:type="dxa"/>
            <w:tcBorders>
              <w:top w:val="single" w:sz="4" w:space="0" w:color="auto"/>
              <w:left w:val="single" w:sz="4" w:space="0" w:color="auto"/>
              <w:bottom w:val="single" w:sz="4" w:space="0" w:color="auto"/>
              <w:right w:val="single" w:sz="4" w:space="0" w:color="auto"/>
            </w:tcBorders>
          </w:tcPr>
          <w:p w14:paraId="5413CE92" w14:textId="77777777" w:rsidR="00D9457F" w:rsidRPr="00936B30" w:rsidRDefault="00D9457F" w:rsidP="001B4F46">
            <w:r w:rsidRPr="00936B30">
              <w:t>Update entire data model</w:t>
            </w:r>
          </w:p>
        </w:tc>
        <w:tc>
          <w:tcPr>
            <w:tcW w:w="2301" w:type="dxa"/>
            <w:tcBorders>
              <w:top w:val="single" w:sz="4" w:space="0" w:color="auto"/>
              <w:left w:val="single" w:sz="4" w:space="0" w:color="auto"/>
              <w:bottom w:val="single" w:sz="4" w:space="0" w:color="auto"/>
            </w:tcBorders>
          </w:tcPr>
          <w:p w14:paraId="16E894DA" w14:textId="77777777" w:rsidR="00D9457F" w:rsidRPr="00936B30" w:rsidRDefault="00D9457F" w:rsidP="001B4F46">
            <w:pPr>
              <w:tabs>
                <w:tab w:val="right" w:pos="3960"/>
              </w:tabs>
              <w:ind w:left="200" w:hanging="200"/>
              <w:rPr>
                <w:rFonts w:cs="Calibri"/>
              </w:rPr>
            </w:pPr>
            <w:r w:rsidRPr="00936B30">
              <w:rPr>
                <w:rFonts w:cs="Calibri"/>
              </w:rPr>
              <w:t>None</w:t>
            </w:r>
          </w:p>
        </w:tc>
      </w:tr>
    </w:tbl>
    <w:p w14:paraId="56D756BD" w14:textId="77777777" w:rsidR="00D9457F" w:rsidRDefault="00D9457F" w:rsidP="00D9457F">
      <w:pPr>
        <w:pStyle w:val="BodyText"/>
      </w:pPr>
    </w:p>
    <w:p w14:paraId="1E2772E5" w14:textId="77777777" w:rsidR="00D9457F" w:rsidRDefault="00D9457F" w:rsidP="00D9457F">
      <w:pPr>
        <w:pStyle w:val="ListParagraph"/>
        <w:numPr>
          <w:ilvl w:val="0"/>
          <w:numId w:val="10"/>
        </w:numPr>
        <w:rPr>
          <w:rFonts w:cs="Arial"/>
          <w:b/>
          <w:bCs/>
          <w:szCs w:val="22"/>
        </w:rPr>
      </w:pPr>
      <w:r w:rsidRPr="00051A48">
        <w:rPr>
          <w:rFonts w:cs="Arial"/>
          <w:b/>
          <w:bCs/>
          <w:szCs w:val="22"/>
        </w:rPr>
        <w:t>com.myrio.tm.company.pl.DRMSyncTransactionTableModel</w:t>
      </w:r>
    </w:p>
    <w:p w14:paraId="6A6F73AF" w14:textId="77777777" w:rsidR="00D9457F" w:rsidRPr="00051A48" w:rsidRDefault="00D9457F" w:rsidP="00D9457F">
      <w:pPr>
        <w:pStyle w:val="ListParagraph"/>
        <w:rPr>
          <w:rFonts w:cs="Arial"/>
          <w:b/>
          <w:bCs/>
          <w:szCs w:val="22"/>
        </w:rPr>
      </w:pPr>
    </w:p>
    <w:tbl>
      <w:tblPr>
        <w:tblW w:w="9553" w:type="dxa"/>
        <w:tblInd w:w="1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881"/>
        <w:gridCol w:w="4371"/>
        <w:gridCol w:w="2301"/>
      </w:tblGrid>
      <w:tr w:rsidR="00D9457F" w:rsidRPr="00936B30" w14:paraId="49CCD31A" w14:textId="77777777" w:rsidTr="001B4F46">
        <w:tc>
          <w:tcPr>
            <w:tcW w:w="2881" w:type="dxa"/>
            <w:tcBorders>
              <w:top w:val="single" w:sz="4" w:space="0" w:color="auto"/>
              <w:bottom w:val="single" w:sz="4" w:space="0" w:color="auto"/>
              <w:right w:val="single" w:sz="4" w:space="0" w:color="auto"/>
            </w:tcBorders>
            <w:shd w:val="clear" w:color="auto" w:fill="000000"/>
          </w:tcPr>
          <w:p w14:paraId="50B5FF21" w14:textId="77777777" w:rsidR="00D9457F" w:rsidRPr="00936B30" w:rsidRDefault="00D9457F" w:rsidP="001B4F46">
            <w:pPr>
              <w:numPr>
                <w:ilvl w:val="12"/>
                <w:numId w:val="0"/>
              </w:numPr>
              <w:tabs>
                <w:tab w:val="right" w:pos="3960"/>
              </w:tabs>
              <w:jc w:val="center"/>
              <w:rPr>
                <w:rFonts w:cs="Calibri"/>
                <w:b/>
                <w:bCs/>
                <w:i/>
                <w:iCs/>
                <w:color w:val="FFFFFF"/>
                <w:sz w:val="20"/>
              </w:rPr>
            </w:pPr>
            <w:r w:rsidRPr="00936B30">
              <w:rPr>
                <w:rFonts w:cs="Calibri"/>
                <w:b/>
                <w:bCs/>
                <w:i/>
                <w:iCs/>
                <w:color w:val="FFFFFF"/>
                <w:sz w:val="20"/>
              </w:rPr>
              <w:t>New Method</w:t>
            </w:r>
          </w:p>
        </w:tc>
        <w:tc>
          <w:tcPr>
            <w:tcW w:w="4371" w:type="dxa"/>
            <w:tcBorders>
              <w:top w:val="single" w:sz="4" w:space="0" w:color="auto"/>
              <w:left w:val="single" w:sz="4" w:space="0" w:color="auto"/>
              <w:bottom w:val="single" w:sz="4" w:space="0" w:color="auto"/>
              <w:right w:val="single" w:sz="4" w:space="0" w:color="auto"/>
            </w:tcBorders>
            <w:shd w:val="clear" w:color="auto" w:fill="000000"/>
          </w:tcPr>
          <w:p w14:paraId="710966CF" w14:textId="77777777" w:rsidR="00D9457F" w:rsidRPr="00936B30" w:rsidRDefault="00D9457F" w:rsidP="001B4F46">
            <w:pPr>
              <w:numPr>
                <w:ilvl w:val="12"/>
                <w:numId w:val="0"/>
              </w:numPr>
              <w:tabs>
                <w:tab w:val="right" w:pos="3960"/>
              </w:tabs>
              <w:jc w:val="center"/>
              <w:rPr>
                <w:rFonts w:cs="Calibri"/>
                <w:b/>
                <w:bCs/>
                <w:i/>
                <w:iCs/>
                <w:color w:val="FFFFFF"/>
                <w:sz w:val="20"/>
              </w:rPr>
            </w:pPr>
            <w:r w:rsidRPr="00936B30">
              <w:rPr>
                <w:rFonts w:cs="Calibri"/>
                <w:b/>
                <w:bCs/>
                <w:i/>
                <w:iCs/>
                <w:color w:val="FFFFFF"/>
                <w:sz w:val="20"/>
              </w:rPr>
              <w:t>Change Description</w:t>
            </w:r>
          </w:p>
        </w:tc>
        <w:tc>
          <w:tcPr>
            <w:tcW w:w="2301" w:type="dxa"/>
            <w:tcBorders>
              <w:top w:val="single" w:sz="4" w:space="0" w:color="auto"/>
              <w:left w:val="single" w:sz="4" w:space="0" w:color="auto"/>
              <w:bottom w:val="single" w:sz="4" w:space="0" w:color="auto"/>
            </w:tcBorders>
            <w:shd w:val="clear" w:color="auto" w:fill="000000"/>
          </w:tcPr>
          <w:p w14:paraId="10B9FA87" w14:textId="77777777" w:rsidR="00D9457F" w:rsidRPr="00936B30" w:rsidRDefault="00D9457F" w:rsidP="001B4F46">
            <w:pPr>
              <w:numPr>
                <w:ilvl w:val="12"/>
                <w:numId w:val="0"/>
              </w:numPr>
              <w:tabs>
                <w:tab w:val="right" w:pos="3960"/>
              </w:tabs>
              <w:jc w:val="center"/>
              <w:rPr>
                <w:rFonts w:cs="Calibri"/>
                <w:b/>
                <w:bCs/>
                <w:i/>
                <w:iCs/>
                <w:color w:val="FFFFFF"/>
                <w:sz w:val="20"/>
              </w:rPr>
            </w:pPr>
            <w:r w:rsidRPr="00936B30">
              <w:rPr>
                <w:rFonts w:cs="Calibri"/>
                <w:b/>
                <w:bCs/>
                <w:i/>
                <w:iCs/>
                <w:color w:val="FFFFFF"/>
                <w:sz w:val="20"/>
              </w:rPr>
              <w:t>Exception</w:t>
            </w:r>
          </w:p>
        </w:tc>
      </w:tr>
      <w:tr w:rsidR="00D9457F" w:rsidRPr="00936B30" w14:paraId="4FC2C3EF" w14:textId="77777777" w:rsidTr="001B4F46">
        <w:tc>
          <w:tcPr>
            <w:tcW w:w="2881" w:type="dxa"/>
            <w:tcBorders>
              <w:top w:val="single" w:sz="4" w:space="0" w:color="auto"/>
              <w:bottom w:val="single" w:sz="4" w:space="0" w:color="auto"/>
              <w:right w:val="single" w:sz="4" w:space="0" w:color="auto"/>
            </w:tcBorders>
          </w:tcPr>
          <w:p w14:paraId="51CB5FEA" w14:textId="77777777" w:rsidR="00D9457F" w:rsidRPr="00936B30" w:rsidRDefault="00D9457F" w:rsidP="001B4F46">
            <w:r w:rsidRPr="00936B30">
              <w:t>public DRMSyncTransactionTabl</w:t>
            </w:r>
            <w:r w:rsidRPr="00936B30">
              <w:lastRenderedPageBreak/>
              <w:t>eModel()</w:t>
            </w:r>
          </w:p>
        </w:tc>
        <w:tc>
          <w:tcPr>
            <w:tcW w:w="4371" w:type="dxa"/>
            <w:tcBorders>
              <w:top w:val="single" w:sz="4" w:space="0" w:color="auto"/>
              <w:left w:val="single" w:sz="4" w:space="0" w:color="auto"/>
              <w:bottom w:val="single" w:sz="4" w:space="0" w:color="auto"/>
              <w:right w:val="single" w:sz="4" w:space="0" w:color="auto"/>
            </w:tcBorders>
          </w:tcPr>
          <w:p w14:paraId="022B7B30" w14:textId="77777777" w:rsidR="00D9457F" w:rsidRPr="00936B30" w:rsidRDefault="00D9457F" w:rsidP="001B4F46">
            <w:r w:rsidRPr="00936B30">
              <w:lastRenderedPageBreak/>
              <w:t>Constructor</w:t>
            </w:r>
          </w:p>
          <w:p w14:paraId="5921987C" w14:textId="77777777" w:rsidR="00D9457F" w:rsidRPr="00936B30" w:rsidRDefault="00D9457F" w:rsidP="001B4F46"/>
        </w:tc>
        <w:tc>
          <w:tcPr>
            <w:tcW w:w="2301" w:type="dxa"/>
            <w:tcBorders>
              <w:top w:val="single" w:sz="4" w:space="0" w:color="auto"/>
              <w:left w:val="single" w:sz="4" w:space="0" w:color="auto"/>
              <w:bottom w:val="single" w:sz="4" w:space="0" w:color="auto"/>
            </w:tcBorders>
          </w:tcPr>
          <w:p w14:paraId="78E3A1CA" w14:textId="77777777" w:rsidR="00D9457F" w:rsidRPr="00936B30" w:rsidRDefault="00D9457F" w:rsidP="001B4F46">
            <w:pPr>
              <w:tabs>
                <w:tab w:val="right" w:pos="3960"/>
              </w:tabs>
              <w:ind w:left="200" w:hanging="200"/>
              <w:rPr>
                <w:rFonts w:cs="Calibri"/>
                <w:sz w:val="20"/>
              </w:rPr>
            </w:pPr>
            <w:r w:rsidRPr="00936B30">
              <w:rPr>
                <w:rFonts w:cs="Calibri"/>
              </w:rPr>
              <w:t>None</w:t>
            </w:r>
          </w:p>
        </w:tc>
      </w:tr>
      <w:tr w:rsidR="00D9457F" w:rsidRPr="00936B30" w14:paraId="42FAFA01" w14:textId="77777777" w:rsidTr="001B4F46">
        <w:tc>
          <w:tcPr>
            <w:tcW w:w="2881" w:type="dxa"/>
            <w:tcBorders>
              <w:top w:val="single" w:sz="4" w:space="0" w:color="auto"/>
              <w:bottom w:val="single" w:sz="4" w:space="0" w:color="auto"/>
              <w:right w:val="single" w:sz="4" w:space="0" w:color="auto"/>
            </w:tcBorders>
          </w:tcPr>
          <w:p w14:paraId="7DE383E8" w14:textId="77777777" w:rsidR="00D9457F" w:rsidRPr="00936B30" w:rsidRDefault="00D9457F" w:rsidP="001B4F46">
            <w:r w:rsidRPr="00936B30">
              <w:lastRenderedPageBreak/>
              <w:t>public int getRowCount()</w:t>
            </w:r>
          </w:p>
        </w:tc>
        <w:tc>
          <w:tcPr>
            <w:tcW w:w="4371" w:type="dxa"/>
            <w:tcBorders>
              <w:top w:val="single" w:sz="4" w:space="0" w:color="auto"/>
              <w:left w:val="single" w:sz="4" w:space="0" w:color="auto"/>
              <w:bottom w:val="single" w:sz="4" w:space="0" w:color="auto"/>
              <w:right w:val="single" w:sz="4" w:space="0" w:color="auto"/>
            </w:tcBorders>
          </w:tcPr>
          <w:p w14:paraId="1C48648D" w14:textId="77777777" w:rsidR="00D9457F" w:rsidRPr="00936B30" w:rsidRDefault="00D9457F" w:rsidP="001B4F46">
            <w:r w:rsidRPr="00936B30">
              <w:t>Get the number of rows</w:t>
            </w:r>
          </w:p>
        </w:tc>
        <w:tc>
          <w:tcPr>
            <w:tcW w:w="2301" w:type="dxa"/>
            <w:tcBorders>
              <w:top w:val="single" w:sz="4" w:space="0" w:color="auto"/>
              <w:left w:val="single" w:sz="4" w:space="0" w:color="auto"/>
              <w:bottom w:val="single" w:sz="4" w:space="0" w:color="auto"/>
            </w:tcBorders>
          </w:tcPr>
          <w:p w14:paraId="20464613"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3D738A0B" w14:textId="77777777" w:rsidTr="001B4F46">
        <w:tc>
          <w:tcPr>
            <w:tcW w:w="2881" w:type="dxa"/>
            <w:tcBorders>
              <w:top w:val="single" w:sz="4" w:space="0" w:color="auto"/>
              <w:bottom w:val="single" w:sz="4" w:space="0" w:color="auto"/>
              <w:right w:val="single" w:sz="4" w:space="0" w:color="auto"/>
            </w:tcBorders>
          </w:tcPr>
          <w:p w14:paraId="3155CD8F" w14:textId="77777777" w:rsidR="00D9457F" w:rsidRPr="00936B30" w:rsidRDefault="00D9457F" w:rsidP="001B4F46">
            <w:r w:rsidRPr="00936B30">
              <w:t>public int getColumnCount()</w:t>
            </w:r>
          </w:p>
        </w:tc>
        <w:tc>
          <w:tcPr>
            <w:tcW w:w="4371" w:type="dxa"/>
            <w:tcBorders>
              <w:top w:val="single" w:sz="4" w:space="0" w:color="auto"/>
              <w:left w:val="single" w:sz="4" w:space="0" w:color="auto"/>
              <w:bottom w:val="single" w:sz="4" w:space="0" w:color="auto"/>
              <w:right w:val="single" w:sz="4" w:space="0" w:color="auto"/>
            </w:tcBorders>
          </w:tcPr>
          <w:p w14:paraId="43BBAE95" w14:textId="77777777" w:rsidR="00D9457F" w:rsidRPr="00936B30" w:rsidRDefault="00D9457F" w:rsidP="001B4F46">
            <w:r w:rsidRPr="00936B30">
              <w:t>Get the number of columns</w:t>
            </w:r>
          </w:p>
        </w:tc>
        <w:tc>
          <w:tcPr>
            <w:tcW w:w="2301" w:type="dxa"/>
            <w:tcBorders>
              <w:top w:val="single" w:sz="4" w:space="0" w:color="auto"/>
              <w:left w:val="single" w:sz="4" w:space="0" w:color="auto"/>
              <w:bottom w:val="single" w:sz="4" w:space="0" w:color="auto"/>
            </w:tcBorders>
          </w:tcPr>
          <w:p w14:paraId="1225567C"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220C9671" w14:textId="77777777" w:rsidTr="001B4F46">
        <w:tc>
          <w:tcPr>
            <w:tcW w:w="2881" w:type="dxa"/>
            <w:tcBorders>
              <w:top w:val="single" w:sz="4" w:space="0" w:color="auto"/>
              <w:bottom w:val="single" w:sz="4" w:space="0" w:color="auto"/>
              <w:right w:val="single" w:sz="4" w:space="0" w:color="auto"/>
            </w:tcBorders>
          </w:tcPr>
          <w:p w14:paraId="1483AE47" w14:textId="77777777" w:rsidR="00D9457F" w:rsidRPr="00936B30" w:rsidRDefault="00D9457F" w:rsidP="001B4F46">
            <w:r w:rsidRPr="00936B30">
              <w:t>public String getColumnName(int col)</w:t>
            </w:r>
          </w:p>
        </w:tc>
        <w:tc>
          <w:tcPr>
            <w:tcW w:w="4371" w:type="dxa"/>
            <w:tcBorders>
              <w:top w:val="single" w:sz="4" w:space="0" w:color="auto"/>
              <w:left w:val="single" w:sz="4" w:space="0" w:color="auto"/>
              <w:bottom w:val="single" w:sz="4" w:space="0" w:color="auto"/>
              <w:right w:val="single" w:sz="4" w:space="0" w:color="auto"/>
            </w:tcBorders>
          </w:tcPr>
          <w:p w14:paraId="1AC18AF3" w14:textId="77777777" w:rsidR="00D9457F" w:rsidRPr="00936B30" w:rsidRDefault="00D9457F" w:rsidP="001B4F46">
            <w:r w:rsidRPr="00936B30">
              <w:t>Get some column's name</w:t>
            </w:r>
          </w:p>
        </w:tc>
        <w:tc>
          <w:tcPr>
            <w:tcW w:w="2301" w:type="dxa"/>
            <w:tcBorders>
              <w:top w:val="single" w:sz="4" w:space="0" w:color="auto"/>
              <w:left w:val="single" w:sz="4" w:space="0" w:color="auto"/>
              <w:bottom w:val="single" w:sz="4" w:space="0" w:color="auto"/>
            </w:tcBorders>
          </w:tcPr>
          <w:p w14:paraId="0DFC45C0"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04D79F33" w14:textId="77777777" w:rsidTr="001B4F46">
        <w:tc>
          <w:tcPr>
            <w:tcW w:w="2881" w:type="dxa"/>
            <w:tcBorders>
              <w:top w:val="single" w:sz="4" w:space="0" w:color="auto"/>
              <w:bottom w:val="single" w:sz="4" w:space="0" w:color="auto"/>
              <w:right w:val="single" w:sz="4" w:space="0" w:color="auto"/>
            </w:tcBorders>
          </w:tcPr>
          <w:p w14:paraId="57F42FA9" w14:textId="77777777" w:rsidR="00D9457F" w:rsidRPr="00936B30" w:rsidRDefault="00D9457F" w:rsidP="001B4F46">
            <w:r w:rsidRPr="00936B30">
              <w:t>public Object getValueAt(int row, int col)</w:t>
            </w:r>
          </w:p>
        </w:tc>
        <w:tc>
          <w:tcPr>
            <w:tcW w:w="4371" w:type="dxa"/>
            <w:tcBorders>
              <w:top w:val="single" w:sz="4" w:space="0" w:color="auto"/>
              <w:left w:val="single" w:sz="4" w:space="0" w:color="auto"/>
              <w:bottom w:val="single" w:sz="4" w:space="0" w:color="auto"/>
              <w:right w:val="single" w:sz="4" w:space="0" w:color="auto"/>
            </w:tcBorders>
          </w:tcPr>
          <w:p w14:paraId="4DD55297" w14:textId="77777777" w:rsidR="00D9457F" w:rsidRPr="00936B30" w:rsidRDefault="00D9457F" w:rsidP="001B4F46">
            <w:r w:rsidRPr="00936B30">
              <w:t>Get cell value indexed by some row and some column</w:t>
            </w:r>
          </w:p>
        </w:tc>
        <w:tc>
          <w:tcPr>
            <w:tcW w:w="2301" w:type="dxa"/>
            <w:tcBorders>
              <w:top w:val="single" w:sz="4" w:space="0" w:color="auto"/>
              <w:left w:val="single" w:sz="4" w:space="0" w:color="auto"/>
              <w:bottom w:val="single" w:sz="4" w:space="0" w:color="auto"/>
            </w:tcBorders>
          </w:tcPr>
          <w:p w14:paraId="0BCE4FCA"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03DEF3F3" w14:textId="77777777" w:rsidTr="001B4F46">
        <w:tc>
          <w:tcPr>
            <w:tcW w:w="2881" w:type="dxa"/>
            <w:tcBorders>
              <w:top w:val="single" w:sz="4" w:space="0" w:color="auto"/>
              <w:bottom w:val="single" w:sz="4" w:space="0" w:color="auto"/>
              <w:right w:val="single" w:sz="4" w:space="0" w:color="auto"/>
            </w:tcBorders>
          </w:tcPr>
          <w:p w14:paraId="5F031E73" w14:textId="77777777" w:rsidR="00D9457F" w:rsidRPr="00936B30" w:rsidRDefault="00D9457F" w:rsidP="001B4F46">
            <w:r w:rsidRPr="00936B30">
              <w:t>public void setValueAt(Object o, int row, int col)</w:t>
            </w:r>
          </w:p>
        </w:tc>
        <w:tc>
          <w:tcPr>
            <w:tcW w:w="4371" w:type="dxa"/>
            <w:tcBorders>
              <w:top w:val="single" w:sz="4" w:space="0" w:color="auto"/>
              <w:left w:val="single" w:sz="4" w:space="0" w:color="auto"/>
              <w:bottom w:val="single" w:sz="4" w:space="0" w:color="auto"/>
              <w:right w:val="single" w:sz="4" w:space="0" w:color="auto"/>
            </w:tcBorders>
          </w:tcPr>
          <w:p w14:paraId="15B40117" w14:textId="77777777" w:rsidR="00D9457F" w:rsidRPr="00936B30" w:rsidRDefault="00D9457F" w:rsidP="001B4F46">
            <w:r w:rsidRPr="00936B30">
              <w:t>Sets the value at some (row,col) position</w:t>
            </w:r>
          </w:p>
        </w:tc>
        <w:tc>
          <w:tcPr>
            <w:tcW w:w="2301" w:type="dxa"/>
            <w:tcBorders>
              <w:top w:val="single" w:sz="4" w:space="0" w:color="auto"/>
              <w:left w:val="single" w:sz="4" w:space="0" w:color="auto"/>
              <w:bottom w:val="single" w:sz="4" w:space="0" w:color="auto"/>
            </w:tcBorders>
          </w:tcPr>
          <w:p w14:paraId="359A84A1"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40D7C5F3" w14:textId="77777777" w:rsidTr="001B4F46">
        <w:tc>
          <w:tcPr>
            <w:tcW w:w="2881" w:type="dxa"/>
            <w:tcBorders>
              <w:top w:val="single" w:sz="4" w:space="0" w:color="auto"/>
              <w:bottom w:val="single" w:sz="4" w:space="0" w:color="auto"/>
              <w:right w:val="single" w:sz="4" w:space="0" w:color="auto"/>
            </w:tcBorders>
          </w:tcPr>
          <w:p w14:paraId="1B41747E" w14:textId="77777777" w:rsidR="00D9457F" w:rsidRPr="00936B30" w:rsidRDefault="00D9457F" w:rsidP="001B4F46">
            <w:r w:rsidRPr="00936B30">
              <w:t>public boolean isCellEditable(int row, int col)</w:t>
            </w:r>
          </w:p>
        </w:tc>
        <w:tc>
          <w:tcPr>
            <w:tcW w:w="4371" w:type="dxa"/>
            <w:tcBorders>
              <w:top w:val="single" w:sz="4" w:space="0" w:color="auto"/>
              <w:left w:val="single" w:sz="4" w:space="0" w:color="auto"/>
              <w:bottom w:val="single" w:sz="4" w:space="0" w:color="auto"/>
              <w:right w:val="single" w:sz="4" w:space="0" w:color="auto"/>
            </w:tcBorders>
          </w:tcPr>
          <w:p w14:paraId="391EB6A1" w14:textId="77777777" w:rsidR="00D9457F" w:rsidRPr="00936B30" w:rsidRDefault="00D9457F" w:rsidP="001B4F46">
            <w:r w:rsidRPr="00936B30">
              <w:t>Check if some cell is editable</w:t>
            </w:r>
          </w:p>
        </w:tc>
        <w:tc>
          <w:tcPr>
            <w:tcW w:w="2301" w:type="dxa"/>
            <w:tcBorders>
              <w:top w:val="single" w:sz="4" w:space="0" w:color="auto"/>
              <w:left w:val="single" w:sz="4" w:space="0" w:color="auto"/>
              <w:bottom w:val="single" w:sz="4" w:space="0" w:color="auto"/>
            </w:tcBorders>
          </w:tcPr>
          <w:p w14:paraId="6A510272"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20C0DA2B" w14:textId="77777777" w:rsidTr="001B4F46">
        <w:tc>
          <w:tcPr>
            <w:tcW w:w="2881" w:type="dxa"/>
            <w:tcBorders>
              <w:top w:val="single" w:sz="4" w:space="0" w:color="auto"/>
              <w:bottom w:val="single" w:sz="4" w:space="0" w:color="auto"/>
              <w:right w:val="single" w:sz="4" w:space="0" w:color="auto"/>
            </w:tcBorders>
          </w:tcPr>
          <w:p w14:paraId="30D1E2C1" w14:textId="77777777" w:rsidR="00D9457F" w:rsidRPr="00936B30" w:rsidRDefault="00D9457F" w:rsidP="001B4F46">
            <w:r w:rsidRPr="00936B30">
              <w:t>public void addData(</w:t>
            </w:r>
            <w:r w:rsidRPr="00936B30">
              <w:rPr>
                <w:rFonts w:cs="Calibri"/>
              </w:rPr>
              <w:t>DRMSync</w:t>
            </w:r>
            <w:r w:rsidRPr="00936B30">
              <w:t>Transaction</w:t>
            </w:r>
            <w:r w:rsidRPr="00936B30">
              <w:rPr>
                <w:rFonts w:cs="Calibri"/>
              </w:rPr>
              <w:t xml:space="preserve">Feature  </w:t>
            </w:r>
            <w:r w:rsidRPr="00936B30">
              <w:t>option)</w:t>
            </w:r>
          </w:p>
        </w:tc>
        <w:tc>
          <w:tcPr>
            <w:tcW w:w="4371" w:type="dxa"/>
            <w:tcBorders>
              <w:top w:val="single" w:sz="4" w:space="0" w:color="auto"/>
              <w:left w:val="single" w:sz="4" w:space="0" w:color="auto"/>
              <w:bottom w:val="single" w:sz="4" w:space="0" w:color="auto"/>
              <w:right w:val="single" w:sz="4" w:space="0" w:color="auto"/>
            </w:tcBorders>
          </w:tcPr>
          <w:p w14:paraId="7EF4DA08" w14:textId="77777777" w:rsidR="00D9457F" w:rsidRPr="00936B30" w:rsidRDefault="00D9457F" w:rsidP="001B4F46">
            <w:r w:rsidRPr="00936B30">
              <w:t>Add a new element to model data</w:t>
            </w:r>
          </w:p>
        </w:tc>
        <w:tc>
          <w:tcPr>
            <w:tcW w:w="2301" w:type="dxa"/>
            <w:tcBorders>
              <w:top w:val="single" w:sz="4" w:space="0" w:color="auto"/>
              <w:left w:val="single" w:sz="4" w:space="0" w:color="auto"/>
              <w:bottom w:val="single" w:sz="4" w:space="0" w:color="auto"/>
            </w:tcBorders>
          </w:tcPr>
          <w:p w14:paraId="125D4F88"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5CB0B23D" w14:textId="77777777" w:rsidTr="001B4F46">
        <w:tc>
          <w:tcPr>
            <w:tcW w:w="2881" w:type="dxa"/>
            <w:tcBorders>
              <w:top w:val="single" w:sz="4" w:space="0" w:color="auto"/>
              <w:bottom w:val="single" w:sz="4" w:space="0" w:color="auto"/>
              <w:right w:val="single" w:sz="4" w:space="0" w:color="auto"/>
            </w:tcBorders>
          </w:tcPr>
          <w:p w14:paraId="217E5B38" w14:textId="77777777" w:rsidR="00D9457F" w:rsidRPr="00936B30" w:rsidRDefault="00D9457F" w:rsidP="001B4F46">
            <w:r w:rsidRPr="00936B30">
              <w:t xml:space="preserve">public </w:t>
            </w:r>
            <w:r w:rsidRPr="00936B30">
              <w:rPr>
                <w:rFonts w:cs="Calibri"/>
              </w:rPr>
              <w:t>DRMSync</w:t>
            </w:r>
            <w:r w:rsidRPr="00936B30">
              <w:t>Transaction</w:t>
            </w:r>
            <w:r w:rsidRPr="00936B30">
              <w:rPr>
                <w:rFonts w:cs="Calibri"/>
              </w:rPr>
              <w:t xml:space="preserve">Feature  </w:t>
            </w:r>
            <w:r w:rsidRPr="00936B30">
              <w:t>getDataById(int id)</w:t>
            </w:r>
          </w:p>
        </w:tc>
        <w:tc>
          <w:tcPr>
            <w:tcW w:w="4371" w:type="dxa"/>
            <w:tcBorders>
              <w:top w:val="single" w:sz="4" w:space="0" w:color="auto"/>
              <w:left w:val="single" w:sz="4" w:space="0" w:color="auto"/>
              <w:bottom w:val="single" w:sz="4" w:space="0" w:color="auto"/>
              <w:right w:val="single" w:sz="4" w:space="0" w:color="auto"/>
            </w:tcBorders>
          </w:tcPr>
          <w:p w14:paraId="077E44A5" w14:textId="77777777" w:rsidR="00D9457F" w:rsidRPr="00936B30" w:rsidRDefault="00D9457F" w:rsidP="001B4F46">
            <w:r w:rsidRPr="00936B30">
              <w:t>Get Data By Id</w:t>
            </w:r>
          </w:p>
        </w:tc>
        <w:tc>
          <w:tcPr>
            <w:tcW w:w="2301" w:type="dxa"/>
            <w:tcBorders>
              <w:top w:val="single" w:sz="4" w:space="0" w:color="auto"/>
              <w:left w:val="single" w:sz="4" w:space="0" w:color="auto"/>
              <w:bottom w:val="single" w:sz="4" w:space="0" w:color="auto"/>
            </w:tcBorders>
          </w:tcPr>
          <w:p w14:paraId="121C247E"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440C473B" w14:textId="77777777" w:rsidTr="001B4F46">
        <w:tc>
          <w:tcPr>
            <w:tcW w:w="2881" w:type="dxa"/>
            <w:tcBorders>
              <w:top w:val="single" w:sz="4" w:space="0" w:color="auto"/>
              <w:bottom w:val="single" w:sz="4" w:space="0" w:color="auto"/>
              <w:right w:val="single" w:sz="4" w:space="0" w:color="auto"/>
            </w:tcBorders>
          </w:tcPr>
          <w:p w14:paraId="01B2BE68" w14:textId="77777777" w:rsidR="00D9457F" w:rsidRPr="00936B30" w:rsidRDefault="00D9457F" w:rsidP="001B4F46">
            <w:r w:rsidRPr="00936B30">
              <w:t>public void deleteRow(int iRowNo)</w:t>
            </w:r>
          </w:p>
        </w:tc>
        <w:tc>
          <w:tcPr>
            <w:tcW w:w="4371" w:type="dxa"/>
            <w:tcBorders>
              <w:top w:val="single" w:sz="4" w:space="0" w:color="auto"/>
              <w:left w:val="single" w:sz="4" w:space="0" w:color="auto"/>
              <w:bottom w:val="single" w:sz="4" w:space="0" w:color="auto"/>
              <w:right w:val="single" w:sz="4" w:space="0" w:color="auto"/>
            </w:tcBorders>
          </w:tcPr>
          <w:p w14:paraId="413F5301" w14:textId="77777777" w:rsidR="00D9457F" w:rsidRPr="00936B30" w:rsidRDefault="00D9457F" w:rsidP="001B4F46">
            <w:r w:rsidRPr="00936B30">
              <w:t>Delete some row</w:t>
            </w:r>
          </w:p>
        </w:tc>
        <w:tc>
          <w:tcPr>
            <w:tcW w:w="2301" w:type="dxa"/>
            <w:tcBorders>
              <w:top w:val="single" w:sz="4" w:space="0" w:color="auto"/>
              <w:left w:val="single" w:sz="4" w:space="0" w:color="auto"/>
              <w:bottom w:val="single" w:sz="4" w:space="0" w:color="auto"/>
            </w:tcBorders>
          </w:tcPr>
          <w:p w14:paraId="3560222F"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3DA133B2" w14:textId="77777777" w:rsidTr="001B4F46">
        <w:tc>
          <w:tcPr>
            <w:tcW w:w="2881" w:type="dxa"/>
            <w:tcBorders>
              <w:top w:val="single" w:sz="4" w:space="0" w:color="auto"/>
              <w:bottom w:val="single" w:sz="4" w:space="0" w:color="auto"/>
              <w:right w:val="single" w:sz="4" w:space="0" w:color="auto"/>
            </w:tcBorders>
          </w:tcPr>
          <w:p w14:paraId="26157A54" w14:textId="77777777" w:rsidR="00D9457F" w:rsidRPr="00936B30" w:rsidRDefault="00D9457F" w:rsidP="001B4F46">
            <w:r w:rsidRPr="00936B30">
              <w:t>public void clearData()</w:t>
            </w:r>
          </w:p>
        </w:tc>
        <w:tc>
          <w:tcPr>
            <w:tcW w:w="4371" w:type="dxa"/>
            <w:tcBorders>
              <w:top w:val="single" w:sz="4" w:space="0" w:color="auto"/>
              <w:left w:val="single" w:sz="4" w:space="0" w:color="auto"/>
              <w:bottom w:val="single" w:sz="4" w:space="0" w:color="auto"/>
              <w:right w:val="single" w:sz="4" w:space="0" w:color="auto"/>
            </w:tcBorders>
          </w:tcPr>
          <w:p w14:paraId="21029E77" w14:textId="77777777" w:rsidR="00D9457F" w:rsidRPr="00936B30" w:rsidRDefault="00D9457F" w:rsidP="001B4F46">
            <w:r w:rsidRPr="00936B30">
              <w:t>Clear model data</w:t>
            </w:r>
          </w:p>
        </w:tc>
        <w:tc>
          <w:tcPr>
            <w:tcW w:w="2301" w:type="dxa"/>
            <w:tcBorders>
              <w:top w:val="single" w:sz="4" w:space="0" w:color="auto"/>
              <w:left w:val="single" w:sz="4" w:space="0" w:color="auto"/>
              <w:bottom w:val="single" w:sz="4" w:space="0" w:color="auto"/>
            </w:tcBorders>
          </w:tcPr>
          <w:p w14:paraId="7C860CAD"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5B13C94B" w14:textId="77777777" w:rsidTr="001B4F46">
        <w:tc>
          <w:tcPr>
            <w:tcW w:w="2881" w:type="dxa"/>
            <w:tcBorders>
              <w:top w:val="single" w:sz="4" w:space="0" w:color="auto"/>
              <w:bottom w:val="single" w:sz="4" w:space="0" w:color="auto"/>
              <w:right w:val="single" w:sz="4" w:space="0" w:color="auto"/>
            </w:tcBorders>
          </w:tcPr>
          <w:p w14:paraId="6C490E66" w14:textId="77777777" w:rsidR="00D9457F" w:rsidRPr="00936B30" w:rsidRDefault="00D9457F" w:rsidP="001B4F46">
            <w:r w:rsidRPr="00936B30">
              <w:t>public void setData(ArrayList data)</w:t>
            </w:r>
          </w:p>
        </w:tc>
        <w:tc>
          <w:tcPr>
            <w:tcW w:w="4371" w:type="dxa"/>
            <w:tcBorders>
              <w:top w:val="single" w:sz="4" w:space="0" w:color="auto"/>
              <w:left w:val="single" w:sz="4" w:space="0" w:color="auto"/>
              <w:bottom w:val="single" w:sz="4" w:space="0" w:color="auto"/>
              <w:right w:val="single" w:sz="4" w:space="0" w:color="auto"/>
            </w:tcBorders>
          </w:tcPr>
          <w:p w14:paraId="49BA5DFC" w14:textId="77777777" w:rsidR="00D9457F" w:rsidRPr="00936B30" w:rsidRDefault="00D9457F" w:rsidP="001B4F46">
            <w:r w:rsidRPr="00936B30">
              <w:t>Sets the data</w:t>
            </w:r>
          </w:p>
        </w:tc>
        <w:tc>
          <w:tcPr>
            <w:tcW w:w="2301" w:type="dxa"/>
            <w:tcBorders>
              <w:top w:val="single" w:sz="4" w:space="0" w:color="auto"/>
              <w:left w:val="single" w:sz="4" w:space="0" w:color="auto"/>
              <w:bottom w:val="single" w:sz="4" w:space="0" w:color="auto"/>
            </w:tcBorders>
          </w:tcPr>
          <w:p w14:paraId="0DB45B00"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4621B8E1" w14:textId="77777777" w:rsidTr="001B4F46">
        <w:tc>
          <w:tcPr>
            <w:tcW w:w="2881" w:type="dxa"/>
            <w:tcBorders>
              <w:top w:val="single" w:sz="4" w:space="0" w:color="auto"/>
              <w:bottom w:val="single" w:sz="4" w:space="0" w:color="auto"/>
              <w:right w:val="single" w:sz="4" w:space="0" w:color="auto"/>
            </w:tcBorders>
          </w:tcPr>
          <w:p w14:paraId="211E283A" w14:textId="77777777" w:rsidR="00D9457F" w:rsidRPr="00936B30" w:rsidRDefault="00D9457F" w:rsidP="001B4F46">
            <w:r w:rsidRPr="00936B30">
              <w:t>public ArrayList getData()</w:t>
            </w:r>
          </w:p>
        </w:tc>
        <w:tc>
          <w:tcPr>
            <w:tcW w:w="4371" w:type="dxa"/>
            <w:tcBorders>
              <w:top w:val="single" w:sz="4" w:space="0" w:color="auto"/>
              <w:left w:val="single" w:sz="4" w:space="0" w:color="auto"/>
              <w:bottom w:val="single" w:sz="4" w:space="0" w:color="auto"/>
              <w:right w:val="single" w:sz="4" w:space="0" w:color="auto"/>
            </w:tcBorders>
          </w:tcPr>
          <w:p w14:paraId="1CF9F4B7" w14:textId="77777777" w:rsidR="00D9457F" w:rsidRPr="00936B30" w:rsidRDefault="00D9457F" w:rsidP="001B4F46">
            <w:r w:rsidRPr="00936B30">
              <w:t>Gets the data</w:t>
            </w:r>
          </w:p>
        </w:tc>
        <w:tc>
          <w:tcPr>
            <w:tcW w:w="2301" w:type="dxa"/>
            <w:tcBorders>
              <w:top w:val="single" w:sz="4" w:space="0" w:color="auto"/>
              <w:left w:val="single" w:sz="4" w:space="0" w:color="auto"/>
              <w:bottom w:val="single" w:sz="4" w:space="0" w:color="auto"/>
            </w:tcBorders>
          </w:tcPr>
          <w:p w14:paraId="3C2DDA6F"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6CFEB2C0" w14:textId="77777777" w:rsidTr="001B4F46">
        <w:tc>
          <w:tcPr>
            <w:tcW w:w="2881" w:type="dxa"/>
            <w:tcBorders>
              <w:top w:val="single" w:sz="4" w:space="0" w:color="auto"/>
              <w:bottom w:val="single" w:sz="4" w:space="0" w:color="auto"/>
              <w:right w:val="single" w:sz="4" w:space="0" w:color="auto"/>
            </w:tcBorders>
          </w:tcPr>
          <w:p w14:paraId="16BE6070" w14:textId="77777777" w:rsidR="00D9457F" w:rsidRPr="00936B30" w:rsidRDefault="00D9457F" w:rsidP="001B4F46">
            <w:r w:rsidRPr="00936B30">
              <w:t xml:space="preserve">public </w:t>
            </w:r>
            <w:r w:rsidRPr="00936B30">
              <w:rPr>
                <w:rFonts w:cs="Calibri"/>
              </w:rPr>
              <w:t>DRMSync</w:t>
            </w:r>
            <w:r w:rsidRPr="00936B30">
              <w:t>Transaction</w:t>
            </w:r>
            <w:r w:rsidRPr="00936B30">
              <w:rPr>
                <w:rFonts w:cs="Calibri"/>
              </w:rPr>
              <w:t xml:space="preserve">Feature  </w:t>
            </w:r>
            <w:r w:rsidRPr="00936B30">
              <w:t>getRowData(int iRowNo)</w:t>
            </w:r>
          </w:p>
        </w:tc>
        <w:tc>
          <w:tcPr>
            <w:tcW w:w="4371" w:type="dxa"/>
            <w:tcBorders>
              <w:top w:val="single" w:sz="4" w:space="0" w:color="auto"/>
              <w:left w:val="single" w:sz="4" w:space="0" w:color="auto"/>
              <w:bottom w:val="single" w:sz="4" w:space="0" w:color="auto"/>
              <w:right w:val="single" w:sz="4" w:space="0" w:color="auto"/>
            </w:tcBorders>
          </w:tcPr>
          <w:p w14:paraId="20867438" w14:textId="77777777" w:rsidR="00D9457F" w:rsidRPr="00936B30" w:rsidRDefault="00D9457F" w:rsidP="001B4F46">
            <w:r w:rsidRPr="00936B30">
              <w:t>Get data at some row</w:t>
            </w:r>
          </w:p>
        </w:tc>
        <w:tc>
          <w:tcPr>
            <w:tcW w:w="2301" w:type="dxa"/>
            <w:tcBorders>
              <w:top w:val="single" w:sz="4" w:space="0" w:color="auto"/>
              <w:left w:val="single" w:sz="4" w:space="0" w:color="auto"/>
              <w:bottom w:val="single" w:sz="4" w:space="0" w:color="auto"/>
            </w:tcBorders>
          </w:tcPr>
          <w:p w14:paraId="61253F6A"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20F19AD3" w14:textId="77777777" w:rsidTr="001B4F46">
        <w:tc>
          <w:tcPr>
            <w:tcW w:w="2881" w:type="dxa"/>
            <w:tcBorders>
              <w:top w:val="single" w:sz="4" w:space="0" w:color="auto"/>
              <w:bottom w:val="single" w:sz="4" w:space="0" w:color="auto"/>
              <w:right w:val="single" w:sz="4" w:space="0" w:color="auto"/>
            </w:tcBorders>
          </w:tcPr>
          <w:p w14:paraId="021C6983" w14:textId="77777777" w:rsidR="00D9457F" w:rsidRPr="00936B30" w:rsidRDefault="00D9457F" w:rsidP="001B4F46">
            <w:r w:rsidRPr="00936B30">
              <w:t>public void updateTable(ArrayList rowsData)</w:t>
            </w:r>
          </w:p>
        </w:tc>
        <w:tc>
          <w:tcPr>
            <w:tcW w:w="4371" w:type="dxa"/>
            <w:tcBorders>
              <w:top w:val="single" w:sz="4" w:space="0" w:color="auto"/>
              <w:left w:val="single" w:sz="4" w:space="0" w:color="auto"/>
              <w:bottom w:val="single" w:sz="4" w:space="0" w:color="auto"/>
              <w:right w:val="single" w:sz="4" w:space="0" w:color="auto"/>
            </w:tcBorders>
          </w:tcPr>
          <w:p w14:paraId="17088083" w14:textId="77777777" w:rsidR="00D9457F" w:rsidRPr="00936B30" w:rsidRDefault="00D9457F" w:rsidP="001B4F46">
            <w:r w:rsidRPr="00936B30">
              <w:t>Update entire data model</w:t>
            </w:r>
          </w:p>
        </w:tc>
        <w:tc>
          <w:tcPr>
            <w:tcW w:w="2301" w:type="dxa"/>
            <w:tcBorders>
              <w:top w:val="single" w:sz="4" w:space="0" w:color="auto"/>
              <w:left w:val="single" w:sz="4" w:space="0" w:color="auto"/>
              <w:bottom w:val="single" w:sz="4" w:space="0" w:color="auto"/>
            </w:tcBorders>
          </w:tcPr>
          <w:p w14:paraId="3C36E4BA" w14:textId="77777777" w:rsidR="00D9457F" w:rsidRPr="00936B30" w:rsidRDefault="00D9457F" w:rsidP="001B4F46">
            <w:pPr>
              <w:tabs>
                <w:tab w:val="right" w:pos="3960"/>
              </w:tabs>
              <w:ind w:left="200" w:hanging="200"/>
              <w:rPr>
                <w:rFonts w:cs="Calibri"/>
              </w:rPr>
            </w:pPr>
            <w:r w:rsidRPr="00936B30">
              <w:rPr>
                <w:rFonts w:cs="Calibri"/>
              </w:rPr>
              <w:t>None</w:t>
            </w:r>
          </w:p>
        </w:tc>
      </w:tr>
    </w:tbl>
    <w:p w14:paraId="6FCD4FAA" w14:textId="77777777" w:rsidR="00D9457F" w:rsidRDefault="00D9457F" w:rsidP="00D9457F">
      <w:pPr>
        <w:pStyle w:val="BodyText"/>
      </w:pPr>
    </w:p>
    <w:p w14:paraId="327623BF" w14:textId="77777777" w:rsidR="00D9457F" w:rsidRDefault="00D9457F" w:rsidP="00D9457F">
      <w:pPr>
        <w:pStyle w:val="ListParagraph"/>
        <w:rPr>
          <w:rFonts w:cs="Arial"/>
          <w:b/>
          <w:bCs/>
          <w:szCs w:val="22"/>
        </w:rPr>
      </w:pPr>
    </w:p>
    <w:p w14:paraId="79461AF1" w14:textId="77777777" w:rsidR="00D9457F" w:rsidRPr="00C85CD3" w:rsidRDefault="00D9457F" w:rsidP="00D9457F">
      <w:pPr>
        <w:pStyle w:val="ListParagraph"/>
        <w:numPr>
          <w:ilvl w:val="0"/>
          <w:numId w:val="10"/>
        </w:numPr>
        <w:rPr>
          <w:rFonts w:cs="Arial"/>
          <w:b/>
          <w:bCs/>
          <w:szCs w:val="22"/>
        </w:rPr>
      </w:pPr>
      <w:r w:rsidRPr="00C85CD3">
        <w:rPr>
          <w:rFonts w:cs="Arial"/>
          <w:b/>
          <w:bCs/>
          <w:szCs w:val="22"/>
        </w:rPr>
        <w:t>com.myrio.tm.company.util.DRMSyncTranasctionFeature</w:t>
      </w:r>
    </w:p>
    <w:p w14:paraId="11849779" w14:textId="77777777" w:rsidR="00D9457F" w:rsidRPr="00EE59AD" w:rsidRDefault="00D9457F" w:rsidP="00D9457F">
      <w:pPr>
        <w:pStyle w:val="BodyText"/>
      </w:pPr>
    </w:p>
    <w:tbl>
      <w:tblPr>
        <w:tblW w:w="9553" w:type="dxa"/>
        <w:tblInd w:w="1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881"/>
        <w:gridCol w:w="4371"/>
        <w:gridCol w:w="2301"/>
      </w:tblGrid>
      <w:tr w:rsidR="00D9457F" w:rsidRPr="00936B30" w14:paraId="655399AD" w14:textId="77777777" w:rsidTr="001B4F46">
        <w:tc>
          <w:tcPr>
            <w:tcW w:w="2881" w:type="dxa"/>
            <w:tcBorders>
              <w:top w:val="single" w:sz="4" w:space="0" w:color="auto"/>
              <w:bottom w:val="single" w:sz="4" w:space="0" w:color="auto"/>
              <w:right w:val="single" w:sz="4" w:space="0" w:color="auto"/>
            </w:tcBorders>
            <w:shd w:val="clear" w:color="auto" w:fill="000000"/>
          </w:tcPr>
          <w:p w14:paraId="26B3C39E" w14:textId="77777777" w:rsidR="00D9457F" w:rsidRPr="00936B30" w:rsidRDefault="00D9457F" w:rsidP="001B4F46">
            <w:pPr>
              <w:numPr>
                <w:ilvl w:val="12"/>
                <w:numId w:val="0"/>
              </w:numPr>
              <w:tabs>
                <w:tab w:val="right" w:pos="3960"/>
              </w:tabs>
              <w:jc w:val="center"/>
              <w:rPr>
                <w:rFonts w:cs="Calibri"/>
                <w:b/>
                <w:bCs/>
                <w:i/>
                <w:iCs/>
                <w:color w:val="FFFFFF"/>
                <w:sz w:val="20"/>
              </w:rPr>
            </w:pPr>
            <w:r w:rsidRPr="00936B30">
              <w:rPr>
                <w:rFonts w:cs="Calibri"/>
                <w:b/>
                <w:bCs/>
                <w:i/>
                <w:iCs/>
                <w:color w:val="FFFFFF"/>
                <w:sz w:val="20"/>
              </w:rPr>
              <w:t>New Method</w:t>
            </w:r>
          </w:p>
        </w:tc>
        <w:tc>
          <w:tcPr>
            <w:tcW w:w="4371" w:type="dxa"/>
            <w:tcBorders>
              <w:top w:val="single" w:sz="4" w:space="0" w:color="auto"/>
              <w:left w:val="single" w:sz="4" w:space="0" w:color="auto"/>
              <w:bottom w:val="single" w:sz="4" w:space="0" w:color="auto"/>
              <w:right w:val="single" w:sz="4" w:space="0" w:color="auto"/>
            </w:tcBorders>
            <w:shd w:val="clear" w:color="auto" w:fill="000000"/>
          </w:tcPr>
          <w:p w14:paraId="596442E3" w14:textId="77777777" w:rsidR="00D9457F" w:rsidRPr="00936B30" w:rsidRDefault="00D9457F" w:rsidP="001B4F46">
            <w:pPr>
              <w:numPr>
                <w:ilvl w:val="12"/>
                <w:numId w:val="0"/>
              </w:numPr>
              <w:tabs>
                <w:tab w:val="right" w:pos="3960"/>
              </w:tabs>
              <w:jc w:val="center"/>
              <w:rPr>
                <w:rFonts w:cs="Calibri"/>
                <w:b/>
                <w:bCs/>
                <w:i/>
                <w:iCs/>
                <w:color w:val="FFFFFF"/>
                <w:sz w:val="20"/>
              </w:rPr>
            </w:pPr>
            <w:r w:rsidRPr="00936B30">
              <w:rPr>
                <w:rFonts w:cs="Calibri"/>
                <w:b/>
                <w:bCs/>
                <w:i/>
                <w:iCs/>
                <w:color w:val="FFFFFF"/>
                <w:sz w:val="20"/>
              </w:rPr>
              <w:t>Change Description</w:t>
            </w:r>
          </w:p>
        </w:tc>
        <w:tc>
          <w:tcPr>
            <w:tcW w:w="2301" w:type="dxa"/>
            <w:tcBorders>
              <w:top w:val="single" w:sz="4" w:space="0" w:color="auto"/>
              <w:left w:val="single" w:sz="4" w:space="0" w:color="auto"/>
              <w:bottom w:val="single" w:sz="4" w:space="0" w:color="auto"/>
            </w:tcBorders>
            <w:shd w:val="clear" w:color="auto" w:fill="000000"/>
          </w:tcPr>
          <w:p w14:paraId="7666EB08" w14:textId="77777777" w:rsidR="00D9457F" w:rsidRPr="00936B30" w:rsidRDefault="00D9457F" w:rsidP="001B4F46">
            <w:pPr>
              <w:numPr>
                <w:ilvl w:val="12"/>
                <w:numId w:val="0"/>
              </w:numPr>
              <w:tabs>
                <w:tab w:val="right" w:pos="3960"/>
              </w:tabs>
              <w:jc w:val="center"/>
              <w:rPr>
                <w:rFonts w:cs="Calibri"/>
                <w:b/>
                <w:bCs/>
                <w:i/>
                <w:iCs/>
                <w:color w:val="FFFFFF"/>
                <w:sz w:val="20"/>
              </w:rPr>
            </w:pPr>
            <w:r w:rsidRPr="00936B30">
              <w:rPr>
                <w:rFonts w:cs="Calibri"/>
                <w:b/>
                <w:bCs/>
                <w:i/>
                <w:iCs/>
                <w:color w:val="FFFFFF"/>
                <w:sz w:val="20"/>
              </w:rPr>
              <w:t>Exception</w:t>
            </w:r>
          </w:p>
        </w:tc>
      </w:tr>
      <w:tr w:rsidR="00D9457F" w:rsidRPr="00936B30" w14:paraId="084CD3D4" w14:textId="77777777" w:rsidTr="001B4F46">
        <w:tc>
          <w:tcPr>
            <w:tcW w:w="2881" w:type="dxa"/>
            <w:tcBorders>
              <w:top w:val="single" w:sz="4" w:space="0" w:color="auto"/>
              <w:bottom w:val="single" w:sz="4" w:space="0" w:color="auto"/>
              <w:right w:val="single" w:sz="4" w:space="0" w:color="auto"/>
            </w:tcBorders>
          </w:tcPr>
          <w:p w14:paraId="533B60C8" w14:textId="77777777" w:rsidR="00D9457F" w:rsidRPr="00936B30" w:rsidRDefault="00D9457F" w:rsidP="001B4F46">
            <w:r w:rsidRPr="00936B30">
              <w:t>getXXX</w:t>
            </w:r>
          </w:p>
        </w:tc>
        <w:tc>
          <w:tcPr>
            <w:tcW w:w="4371" w:type="dxa"/>
            <w:tcBorders>
              <w:top w:val="single" w:sz="4" w:space="0" w:color="auto"/>
              <w:left w:val="single" w:sz="4" w:space="0" w:color="auto"/>
              <w:bottom w:val="single" w:sz="4" w:space="0" w:color="auto"/>
              <w:right w:val="single" w:sz="4" w:space="0" w:color="auto"/>
            </w:tcBorders>
          </w:tcPr>
          <w:p w14:paraId="27FCB7D1" w14:textId="77777777" w:rsidR="00D9457F" w:rsidRPr="00936B30" w:rsidRDefault="00D9457F" w:rsidP="001B4F46">
            <w:r w:rsidRPr="00936B30">
              <w:t xml:space="preserve">All getters </w:t>
            </w:r>
          </w:p>
        </w:tc>
        <w:tc>
          <w:tcPr>
            <w:tcW w:w="2301" w:type="dxa"/>
            <w:tcBorders>
              <w:top w:val="single" w:sz="4" w:space="0" w:color="auto"/>
              <w:left w:val="single" w:sz="4" w:space="0" w:color="auto"/>
              <w:bottom w:val="single" w:sz="4" w:space="0" w:color="auto"/>
            </w:tcBorders>
          </w:tcPr>
          <w:p w14:paraId="25249AA1" w14:textId="77777777" w:rsidR="00D9457F" w:rsidRPr="00936B30" w:rsidRDefault="00D9457F" w:rsidP="001B4F46">
            <w:pPr>
              <w:tabs>
                <w:tab w:val="right" w:pos="3960"/>
              </w:tabs>
              <w:ind w:left="200" w:hanging="200"/>
              <w:rPr>
                <w:rFonts w:cs="Calibri"/>
              </w:rPr>
            </w:pPr>
            <w:r w:rsidRPr="00936B30">
              <w:rPr>
                <w:rFonts w:cs="Calibri"/>
              </w:rPr>
              <w:t>None</w:t>
            </w:r>
          </w:p>
        </w:tc>
      </w:tr>
      <w:tr w:rsidR="00D9457F" w:rsidRPr="00936B30" w14:paraId="7743F19C" w14:textId="77777777" w:rsidTr="001B4F46">
        <w:tc>
          <w:tcPr>
            <w:tcW w:w="2881" w:type="dxa"/>
            <w:tcBorders>
              <w:top w:val="single" w:sz="4" w:space="0" w:color="auto"/>
              <w:bottom w:val="single" w:sz="4" w:space="0" w:color="auto"/>
              <w:right w:val="single" w:sz="4" w:space="0" w:color="auto"/>
            </w:tcBorders>
          </w:tcPr>
          <w:p w14:paraId="06672E7B" w14:textId="77777777" w:rsidR="00D9457F" w:rsidRPr="00936B30" w:rsidRDefault="00D9457F" w:rsidP="001B4F46">
            <w:r w:rsidRPr="00936B30">
              <w:t>setXXX</w:t>
            </w:r>
          </w:p>
        </w:tc>
        <w:tc>
          <w:tcPr>
            <w:tcW w:w="4371" w:type="dxa"/>
            <w:tcBorders>
              <w:top w:val="single" w:sz="4" w:space="0" w:color="auto"/>
              <w:left w:val="single" w:sz="4" w:space="0" w:color="auto"/>
              <w:bottom w:val="single" w:sz="4" w:space="0" w:color="auto"/>
              <w:right w:val="single" w:sz="4" w:space="0" w:color="auto"/>
            </w:tcBorders>
          </w:tcPr>
          <w:p w14:paraId="3F6EDC95" w14:textId="77777777" w:rsidR="00D9457F" w:rsidRPr="00936B30" w:rsidRDefault="00D9457F" w:rsidP="001B4F46">
            <w:r w:rsidRPr="00936B30">
              <w:t>All setters</w:t>
            </w:r>
          </w:p>
        </w:tc>
        <w:tc>
          <w:tcPr>
            <w:tcW w:w="2301" w:type="dxa"/>
            <w:tcBorders>
              <w:top w:val="single" w:sz="4" w:space="0" w:color="auto"/>
              <w:left w:val="single" w:sz="4" w:space="0" w:color="auto"/>
              <w:bottom w:val="single" w:sz="4" w:space="0" w:color="auto"/>
            </w:tcBorders>
          </w:tcPr>
          <w:p w14:paraId="1B1106F0" w14:textId="77777777" w:rsidR="00D9457F" w:rsidRPr="00936B30" w:rsidRDefault="00D9457F" w:rsidP="001B4F46">
            <w:pPr>
              <w:tabs>
                <w:tab w:val="right" w:pos="3960"/>
              </w:tabs>
              <w:ind w:left="200" w:hanging="200"/>
              <w:rPr>
                <w:rFonts w:cs="Calibri"/>
              </w:rPr>
            </w:pPr>
            <w:r w:rsidRPr="00936B30">
              <w:rPr>
                <w:rFonts w:cs="Calibri"/>
              </w:rPr>
              <w:t>None</w:t>
            </w:r>
          </w:p>
        </w:tc>
      </w:tr>
    </w:tbl>
    <w:p w14:paraId="0498F85E" w14:textId="77777777" w:rsidR="00D9457F" w:rsidRDefault="00D9457F" w:rsidP="00D9457F">
      <w:pPr>
        <w:pStyle w:val="BodyText"/>
      </w:pPr>
    </w:p>
    <w:p w14:paraId="7B7CEA03" w14:textId="77777777" w:rsidR="00D9457F" w:rsidRPr="00C85CD3" w:rsidRDefault="00D9457F" w:rsidP="00D9457F">
      <w:pPr>
        <w:pStyle w:val="ListParagraph"/>
        <w:numPr>
          <w:ilvl w:val="0"/>
          <w:numId w:val="10"/>
        </w:numPr>
        <w:rPr>
          <w:rFonts w:cs="Arial"/>
          <w:b/>
          <w:bCs/>
          <w:szCs w:val="22"/>
        </w:rPr>
      </w:pPr>
      <w:r w:rsidRPr="00C85CD3">
        <w:rPr>
          <w:rFonts w:cs="Arial"/>
          <w:b/>
          <w:bCs/>
          <w:szCs w:val="22"/>
        </w:rPr>
        <w:t>com.myrio.tm.company.dba.DRMSyncronizationDAO</w:t>
      </w:r>
    </w:p>
    <w:p w14:paraId="022A7A51" w14:textId="77777777" w:rsidR="00D9457F" w:rsidRPr="00EE59AD" w:rsidRDefault="00D9457F" w:rsidP="00D9457F">
      <w:pPr>
        <w:pStyle w:val="BodyText"/>
      </w:pPr>
    </w:p>
    <w:tbl>
      <w:tblPr>
        <w:tblW w:w="9553" w:type="dxa"/>
        <w:tblInd w:w="1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881"/>
        <w:gridCol w:w="4371"/>
        <w:gridCol w:w="2301"/>
      </w:tblGrid>
      <w:tr w:rsidR="00846E78" w:rsidRPr="00936B30" w14:paraId="6A7B598E" w14:textId="77777777" w:rsidTr="00076DFE">
        <w:tc>
          <w:tcPr>
            <w:tcW w:w="2881" w:type="dxa"/>
            <w:tcBorders>
              <w:top w:val="single" w:sz="4" w:space="0" w:color="auto"/>
              <w:bottom w:val="single" w:sz="4" w:space="0" w:color="auto"/>
              <w:right w:val="single" w:sz="4" w:space="0" w:color="auto"/>
            </w:tcBorders>
            <w:shd w:val="clear" w:color="auto" w:fill="000000"/>
          </w:tcPr>
          <w:p w14:paraId="451DCBE2" w14:textId="77777777" w:rsidR="00846E78" w:rsidRPr="00936B30" w:rsidRDefault="00846E78" w:rsidP="00076DFE">
            <w:pPr>
              <w:numPr>
                <w:ilvl w:val="12"/>
                <w:numId w:val="0"/>
              </w:numPr>
              <w:tabs>
                <w:tab w:val="right" w:pos="3960"/>
              </w:tabs>
              <w:jc w:val="center"/>
              <w:rPr>
                <w:rFonts w:cs="Calibri"/>
                <w:b/>
                <w:bCs/>
                <w:i/>
                <w:iCs/>
                <w:color w:val="FFFFFF"/>
                <w:sz w:val="20"/>
              </w:rPr>
            </w:pPr>
            <w:r w:rsidRPr="00936B30">
              <w:rPr>
                <w:rFonts w:cs="Calibri"/>
                <w:b/>
                <w:bCs/>
                <w:i/>
                <w:iCs/>
                <w:color w:val="FFFFFF"/>
                <w:sz w:val="20"/>
              </w:rPr>
              <w:t>New Method</w:t>
            </w:r>
          </w:p>
        </w:tc>
        <w:tc>
          <w:tcPr>
            <w:tcW w:w="4371" w:type="dxa"/>
            <w:tcBorders>
              <w:top w:val="single" w:sz="4" w:space="0" w:color="auto"/>
              <w:left w:val="single" w:sz="4" w:space="0" w:color="auto"/>
              <w:bottom w:val="single" w:sz="4" w:space="0" w:color="auto"/>
              <w:right w:val="single" w:sz="4" w:space="0" w:color="auto"/>
            </w:tcBorders>
            <w:shd w:val="clear" w:color="auto" w:fill="000000"/>
          </w:tcPr>
          <w:p w14:paraId="232385B4" w14:textId="77777777" w:rsidR="00846E78" w:rsidRPr="00936B30" w:rsidRDefault="00846E78" w:rsidP="00076DFE">
            <w:pPr>
              <w:numPr>
                <w:ilvl w:val="12"/>
                <w:numId w:val="0"/>
              </w:numPr>
              <w:tabs>
                <w:tab w:val="right" w:pos="3960"/>
              </w:tabs>
              <w:jc w:val="center"/>
              <w:rPr>
                <w:rFonts w:cs="Calibri"/>
                <w:b/>
                <w:bCs/>
                <w:i/>
                <w:iCs/>
                <w:color w:val="FFFFFF"/>
                <w:sz w:val="20"/>
              </w:rPr>
            </w:pPr>
            <w:r w:rsidRPr="00936B30">
              <w:rPr>
                <w:rFonts w:cs="Calibri"/>
                <w:b/>
                <w:bCs/>
                <w:i/>
                <w:iCs/>
                <w:color w:val="FFFFFF"/>
                <w:sz w:val="20"/>
              </w:rPr>
              <w:t>Change Description</w:t>
            </w:r>
          </w:p>
        </w:tc>
        <w:tc>
          <w:tcPr>
            <w:tcW w:w="2301" w:type="dxa"/>
            <w:tcBorders>
              <w:top w:val="single" w:sz="4" w:space="0" w:color="auto"/>
              <w:left w:val="single" w:sz="4" w:space="0" w:color="auto"/>
              <w:bottom w:val="single" w:sz="4" w:space="0" w:color="auto"/>
            </w:tcBorders>
            <w:shd w:val="clear" w:color="auto" w:fill="000000"/>
          </w:tcPr>
          <w:p w14:paraId="24CD13BF" w14:textId="77777777" w:rsidR="00846E78" w:rsidRPr="00936B30" w:rsidRDefault="00846E78" w:rsidP="00076DFE">
            <w:pPr>
              <w:numPr>
                <w:ilvl w:val="12"/>
                <w:numId w:val="0"/>
              </w:numPr>
              <w:tabs>
                <w:tab w:val="right" w:pos="3960"/>
              </w:tabs>
              <w:jc w:val="center"/>
              <w:rPr>
                <w:rFonts w:cs="Calibri"/>
                <w:b/>
                <w:bCs/>
                <w:i/>
                <w:iCs/>
                <w:color w:val="FFFFFF"/>
                <w:sz w:val="20"/>
              </w:rPr>
            </w:pPr>
            <w:r w:rsidRPr="00936B30">
              <w:rPr>
                <w:rFonts w:cs="Calibri"/>
                <w:b/>
                <w:bCs/>
                <w:i/>
                <w:iCs/>
                <w:color w:val="FFFFFF"/>
                <w:sz w:val="20"/>
              </w:rPr>
              <w:t>Exception</w:t>
            </w:r>
          </w:p>
        </w:tc>
      </w:tr>
      <w:tr w:rsidR="00846E78" w:rsidRPr="00936B30" w14:paraId="791A5435" w14:textId="77777777" w:rsidTr="00076DFE">
        <w:tc>
          <w:tcPr>
            <w:tcW w:w="2881" w:type="dxa"/>
            <w:tcBorders>
              <w:top w:val="single" w:sz="4" w:space="0" w:color="auto"/>
              <w:bottom w:val="single" w:sz="4" w:space="0" w:color="auto"/>
              <w:right w:val="single" w:sz="4" w:space="0" w:color="auto"/>
            </w:tcBorders>
          </w:tcPr>
          <w:p w14:paraId="19278E41" w14:textId="77777777" w:rsidR="00846E78" w:rsidRPr="006330A3" w:rsidRDefault="00846E78" w:rsidP="00076DFE">
            <w:pPr>
              <w:numPr>
                <w:ilvl w:val="12"/>
                <w:numId w:val="0"/>
              </w:numPr>
              <w:tabs>
                <w:tab w:val="right" w:pos="3960"/>
              </w:tabs>
              <w:rPr>
                <w:rFonts w:cs="Arial"/>
                <w:szCs w:val="22"/>
              </w:rPr>
            </w:pPr>
            <w:r w:rsidRPr="006330A3">
              <w:rPr>
                <w:rFonts w:cs="Arial"/>
                <w:szCs w:val="22"/>
              </w:rPr>
              <w:t>private DRMSynchronizationDAO()</w:t>
            </w:r>
          </w:p>
        </w:tc>
        <w:tc>
          <w:tcPr>
            <w:tcW w:w="4371" w:type="dxa"/>
            <w:tcBorders>
              <w:top w:val="single" w:sz="4" w:space="0" w:color="auto"/>
              <w:left w:val="single" w:sz="4" w:space="0" w:color="auto"/>
              <w:bottom w:val="single" w:sz="4" w:space="0" w:color="auto"/>
              <w:right w:val="single" w:sz="4" w:space="0" w:color="auto"/>
            </w:tcBorders>
          </w:tcPr>
          <w:p w14:paraId="1D891C25" w14:textId="77777777" w:rsidR="00846E78" w:rsidRPr="006330A3" w:rsidRDefault="00846E78" w:rsidP="00076DFE">
            <w:pPr>
              <w:numPr>
                <w:ilvl w:val="12"/>
                <w:numId w:val="0"/>
              </w:numPr>
              <w:tabs>
                <w:tab w:val="right" w:pos="3960"/>
              </w:tabs>
              <w:rPr>
                <w:rFonts w:cs="Arial"/>
                <w:szCs w:val="22"/>
              </w:rPr>
            </w:pPr>
            <w:r w:rsidRPr="006330A3">
              <w:rPr>
                <w:rFonts w:cs="Arial"/>
                <w:szCs w:val="22"/>
              </w:rPr>
              <w:t>Constructor</w:t>
            </w:r>
          </w:p>
        </w:tc>
        <w:tc>
          <w:tcPr>
            <w:tcW w:w="2301" w:type="dxa"/>
            <w:tcBorders>
              <w:top w:val="single" w:sz="4" w:space="0" w:color="auto"/>
              <w:left w:val="single" w:sz="4" w:space="0" w:color="auto"/>
              <w:bottom w:val="single" w:sz="4" w:space="0" w:color="auto"/>
            </w:tcBorders>
          </w:tcPr>
          <w:p w14:paraId="30098AB0" w14:textId="77777777" w:rsidR="00846E78" w:rsidRPr="006330A3" w:rsidRDefault="00846E78" w:rsidP="00076DFE">
            <w:pPr>
              <w:numPr>
                <w:ilvl w:val="12"/>
                <w:numId w:val="0"/>
              </w:numPr>
              <w:tabs>
                <w:tab w:val="right" w:pos="3960"/>
              </w:tabs>
              <w:rPr>
                <w:rFonts w:cs="Arial"/>
                <w:szCs w:val="22"/>
              </w:rPr>
            </w:pPr>
          </w:p>
        </w:tc>
      </w:tr>
      <w:tr w:rsidR="00846E78" w:rsidRPr="00936B30" w14:paraId="6EF7D5C9" w14:textId="77777777" w:rsidTr="00076DFE">
        <w:tc>
          <w:tcPr>
            <w:tcW w:w="2881" w:type="dxa"/>
            <w:tcBorders>
              <w:top w:val="single" w:sz="4" w:space="0" w:color="auto"/>
              <w:bottom w:val="single" w:sz="4" w:space="0" w:color="auto"/>
              <w:right w:val="single" w:sz="4" w:space="0" w:color="auto"/>
            </w:tcBorders>
          </w:tcPr>
          <w:p w14:paraId="021D6008" w14:textId="77777777" w:rsidR="00846E78" w:rsidRPr="006330A3" w:rsidRDefault="00846E78" w:rsidP="00076DFE">
            <w:pPr>
              <w:numPr>
                <w:ilvl w:val="12"/>
                <w:numId w:val="0"/>
              </w:numPr>
              <w:tabs>
                <w:tab w:val="right" w:pos="3960"/>
              </w:tabs>
              <w:rPr>
                <w:rFonts w:cs="Arial"/>
                <w:szCs w:val="22"/>
              </w:rPr>
            </w:pPr>
            <w:r w:rsidRPr="006330A3">
              <w:rPr>
                <w:rFonts w:cs="Arial"/>
                <w:szCs w:val="22"/>
              </w:rPr>
              <w:t>public static DRMSynchronizationDAO getInstance()</w:t>
            </w:r>
          </w:p>
        </w:tc>
        <w:tc>
          <w:tcPr>
            <w:tcW w:w="4371" w:type="dxa"/>
            <w:tcBorders>
              <w:top w:val="single" w:sz="4" w:space="0" w:color="auto"/>
              <w:left w:val="single" w:sz="4" w:space="0" w:color="auto"/>
              <w:bottom w:val="single" w:sz="4" w:space="0" w:color="auto"/>
              <w:right w:val="single" w:sz="4" w:space="0" w:color="auto"/>
            </w:tcBorders>
          </w:tcPr>
          <w:p w14:paraId="3BF9C03D" w14:textId="77777777" w:rsidR="00846E78" w:rsidRPr="006330A3" w:rsidRDefault="00846E78" w:rsidP="00076DFE">
            <w:pPr>
              <w:numPr>
                <w:ilvl w:val="12"/>
                <w:numId w:val="0"/>
              </w:numPr>
              <w:tabs>
                <w:tab w:val="right" w:pos="3960"/>
              </w:tabs>
              <w:rPr>
                <w:rFonts w:cs="Arial"/>
                <w:szCs w:val="22"/>
              </w:rPr>
            </w:pPr>
            <w:r w:rsidRPr="006330A3">
              <w:rPr>
                <w:rFonts w:cs="Arial"/>
                <w:szCs w:val="22"/>
              </w:rPr>
              <w:t>Retrurns object</w:t>
            </w:r>
          </w:p>
        </w:tc>
        <w:tc>
          <w:tcPr>
            <w:tcW w:w="2301" w:type="dxa"/>
            <w:tcBorders>
              <w:top w:val="single" w:sz="4" w:space="0" w:color="auto"/>
              <w:left w:val="single" w:sz="4" w:space="0" w:color="auto"/>
              <w:bottom w:val="single" w:sz="4" w:space="0" w:color="auto"/>
            </w:tcBorders>
          </w:tcPr>
          <w:p w14:paraId="7750B9E1" w14:textId="77777777" w:rsidR="00846E78" w:rsidRPr="006330A3" w:rsidRDefault="00846E78" w:rsidP="00076DFE">
            <w:pPr>
              <w:numPr>
                <w:ilvl w:val="12"/>
                <w:numId w:val="0"/>
              </w:numPr>
              <w:tabs>
                <w:tab w:val="right" w:pos="3960"/>
              </w:tabs>
              <w:rPr>
                <w:rFonts w:cs="Arial"/>
                <w:szCs w:val="22"/>
              </w:rPr>
            </w:pPr>
          </w:p>
        </w:tc>
      </w:tr>
      <w:tr w:rsidR="00846E78" w:rsidRPr="00936B30" w14:paraId="14D088F9" w14:textId="77777777" w:rsidTr="00076DFE">
        <w:tc>
          <w:tcPr>
            <w:tcW w:w="2881" w:type="dxa"/>
            <w:tcBorders>
              <w:top w:val="single" w:sz="4" w:space="0" w:color="auto"/>
              <w:bottom w:val="single" w:sz="4" w:space="0" w:color="auto"/>
              <w:right w:val="single" w:sz="4" w:space="0" w:color="auto"/>
            </w:tcBorders>
          </w:tcPr>
          <w:p w14:paraId="34D17356" w14:textId="77777777" w:rsidR="00846E78" w:rsidRPr="006330A3" w:rsidRDefault="00846E78" w:rsidP="00076DFE">
            <w:pPr>
              <w:numPr>
                <w:ilvl w:val="12"/>
                <w:numId w:val="0"/>
              </w:numPr>
              <w:tabs>
                <w:tab w:val="right" w:pos="3960"/>
              </w:tabs>
              <w:rPr>
                <w:rFonts w:cs="Arial"/>
                <w:szCs w:val="22"/>
              </w:rPr>
            </w:pPr>
            <w:r w:rsidRPr="006330A3">
              <w:rPr>
                <w:rFonts w:cs="Arial"/>
                <w:szCs w:val="22"/>
              </w:rPr>
              <w:t xml:space="preserve">public </w:t>
            </w:r>
            <w:r w:rsidRPr="006330A3">
              <w:rPr>
                <w:rFonts w:cs="Arial"/>
                <w:szCs w:val="22"/>
              </w:rPr>
              <w:lastRenderedPageBreak/>
              <w:t>List&lt;DRMSyncAssociationFeature&gt; getUnsyncSubsPkgAssociation(long startIndex,</w:t>
            </w:r>
          </w:p>
          <w:p w14:paraId="624272B2" w14:textId="77777777" w:rsidR="00846E78" w:rsidRPr="006330A3" w:rsidRDefault="00846E78" w:rsidP="00076DFE">
            <w:pPr>
              <w:numPr>
                <w:ilvl w:val="12"/>
                <w:numId w:val="0"/>
              </w:numPr>
              <w:tabs>
                <w:tab w:val="right" w:pos="3960"/>
              </w:tabs>
              <w:rPr>
                <w:rFonts w:cs="Arial"/>
                <w:szCs w:val="22"/>
              </w:rPr>
            </w:pPr>
            <w:r w:rsidRPr="006330A3">
              <w:rPr>
                <w:rFonts w:cs="Arial"/>
                <w:szCs w:val="22"/>
              </w:rPr>
              <w:t xml:space="preserve">            long endIndex)</w:t>
            </w:r>
          </w:p>
        </w:tc>
        <w:tc>
          <w:tcPr>
            <w:tcW w:w="4371" w:type="dxa"/>
            <w:tcBorders>
              <w:top w:val="single" w:sz="4" w:space="0" w:color="auto"/>
              <w:left w:val="single" w:sz="4" w:space="0" w:color="auto"/>
              <w:bottom w:val="single" w:sz="4" w:space="0" w:color="auto"/>
              <w:right w:val="single" w:sz="4" w:space="0" w:color="auto"/>
            </w:tcBorders>
          </w:tcPr>
          <w:p w14:paraId="2A37094E" w14:textId="77777777" w:rsidR="00846E78" w:rsidRPr="006330A3" w:rsidRDefault="00846E78" w:rsidP="00076DFE">
            <w:pPr>
              <w:numPr>
                <w:ilvl w:val="12"/>
                <w:numId w:val="0"/>
              </w:numPr>
              <w:tabs>
                <w:tab w:val="right" w:pos="3960"/>
              </w:tabs>
              <w:rPr>
                <w:rFonts w:cs="Arial"/>
                <w:szCs w:val="22"/>
              </w:rPr>
            </w:pPr>
            <w:r w:rsidRPr="006330A3">
              <w:rPr>
                <w:rFonts w:cs="Arial"/>
                <w:szCs w:val="22"/>
              </w:rPr>
              <w:lastRenderedPageBreak/>
              <w:t xml:space="preserve">This method returns Subscriber-Package </w:t>
            </w:r>
            <w:r w:rsidRPr="006330A3">
              <w:rPr>
                <w:rFonts w:cs="Arial"/>
                <w:szCs w:val="22"/>
              </w:rPr>
              <w:lastRenderedPageBreak/>
              <w:t>associations that are not sync at VMX</w:t>
            </w:r>
          </w:p>
        </w:tc>
        <w:tc>
          <w:tcPr>
            <w:tcW w:w="2301" w:type="dxa"/>
            <w:tcBorders>
              <w:top w:val="single" w:sz="4" w:space="0" w:color="auto"/>
              <w:left w:val="single" w:sz="4" w:space="0" w:color="auto"/>
              <w:bottom w:val="single" w:sz="4" w:space="0" w:color="auto"/>
            </w:tcBorders>
          </w:tcPr>
          <w:p w14:paraId="1C6CCBBB" w14:textId="77777777" w:rsidR="00846E78" w:rsidRPr="006330A3" w:rsidRDefault="00846E78" w:rsidP="00076DFE">
            <w:pPr>
              <w:numPr>
                <w:ilvl w:val="12"/>
                <w:numId w:val="0"/>
              </w:numPr>
              <w:tabs>
                <w:tab w:val="right" w:pos="3960"/>
              </w:tabs>
              <w:rPr>
                <w:rFonts w:cs="Arial"/>
                <w:szCs w:val="22"/>
              </w:rPr>
            </w:pPr>
            <w:r w:rsidRPr="006330A3">
              <w:rPr>
                <w:rFonts w:cs="Arial"/>
                <w:szCs w:val="22"/>
              </w:rPr>
              <w:lastRenderedPageBreak/>
              <w:t>CException</w:t>
            </w:r>
          </w:p>
        </w:tc>
      </w:tr>
      <w:tr w:rsidR="00846E78" w:rsidRPr="00936B30" w14:paraId="3B6E4C89" w14:textId="77777777" w:rsidTr="00076DFE">
        <w:tc>
          <w:tcPr>
            <w:tcW w:w="2881" w:type="dxa"/>
            <w:tcBorders>
              <w:top w:val="single" w:sz="4" w:space="0" w:color="auto"/>
              <w:bottom w:val="single" w:sz="4" w:space="0" w:color="auto"/>
              <w:right w:val="single" w:sz="4" w:space="0" w:color="auto"/>
            </w:tcBorders>
          </w:tcPr>
          <w:p w14:paraId="1F23693D" w14:textId="77777777" w:rsidR="00846E78" w:rsidRPr="006330A3" w:rsidRDefault="00846E78" w:rsidP="00076DFE">
            <w:pPr>
              <w:numPr>
                <w:ilvl w:val="12"/>
                <w:numId w:val="0"/>
              </w:numPr>
              <w:tabs>
                <w:tab w:val="right" w:pos="3960"/>
              </w:tabs>
              <w:rPr>
                <w:rFonts w:cs="Arial"/>
                <w:szCs w:val="22"/>
              </w:rPr>
            </w:pPr>
            <w:r w:rsidRPr="006330A3">
              <w:rPr>
                <w:rFonts w:cs="Arial"/>
                <w:szCs w:val="22"/>
              </w:rPr>
              <w:lastRenderedPageBreak/>
              <w:t>public List&lt;DRMSyncAssociationFeature&gt; getUnsyncSubsStbAssociation(long startIndex,</w:t>
            </w:r>
          </w:p>
          <w:p w14:paraId="2C890627" w14:textId="77777777" w:rsidR="00846E78" w:rsidRPr="006330A3" w:rsidRDefault="00846E78" w:rsidP="00076DFE">
            <w:pPr>
              <w:numPr>
                <w:ilvl w:val="12"/>
                <w:numId w:val="0"/>
              </w:numPr>
              <w:tabs>
                <w:tab w:val="right" w:pos="3960"/>
              </w:tabs>
              <w:rPr>
                <w:rFonts w:cs="Arial"/>
                <w:szCs w:val="22"/>
              </w:rPr>
            </w:pPr>
            <w:r w:rsidRPr="006330A3">
              <w:rPr>
                <w:rFonts w:cs="Arial"/>
                <w:szCs w:val="22"/>
              </w:rPr>
              <w:t xml:space="preserve">            long endIndex)</w:t>
            </w:r>
          </w:p>
        </w:tc>
        <w:tc>
          <w:tcPr>
            <w:tcW w:w="4371" w:type="dxa"/>
            <w:tcBorders>
              <w:top w:val="single" w:sz="4" w:space="0" w:color="auto"/>
              <w:left w:val="single" w:sz="4" w:space="0" w:color="auto"/>
              <w:bottom w:val="single" w:sz="4" w:space="0" w:color="auto"/>
              <w:right w:val="single" w:sz="4" w:space="0" w:color="auto"/>
            </w:tcBorders>
          </w:tcPr>
          <w:p w14:paraId="1FBDDA77" w14:textId="77777777" w:rsidR="00846E78" w:rsidRPr="006330A3" w:rsidRDefault="00846E78" w:rsidP="00076DFE">
            <w:pPr>
              <w:numPr>
                <w:ilvl w:val="12"/>
                <w:numId w:val="0"/>
              </w:numPr>
              <w:tabs>
                <w:tab w:val="right" w:pos="3960"/>
              </w:tabs>
              <w:rPr>
                <w:rFonts w:cs="Arial"/>
                <w:szCs w:val="22"/>
              </w:rPr>
            </w:pPr>
            <w:r w:rsidRPr="006330A3">
              <w:rPr>
                <w:rFonts w:cs="Arial"/>
                <w:szCs w:val="22"/>
              </w:rPr>
              <w:t>This method returns Subscriber-STB associations that are not sync at VMX</w:t>
            </w:r>
          </w:p>
        </w:tc>
        <w:tc>
          <w:tcPr>
            <w:tcW w:w="2301" w:type="dxa"/>
            <w:tcBorders>
              <w:top w:val="single" w:sz="4" w:space="0" w:color="auto"/>
              <w:left w:val="single" w:sz="4" w:space="0" w:color="auto"/>
              <w:bottom w:val="single" w:sz="4" w:space="0" w:color="auto"/>
            </w:tcBorders>
          </w:tcPr>
          <w:p w14:paraId="5172C7F8"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2D1C2F43" w14:textId="77777777" w:rsidTr="00076DFE">
        <w:tc>
          <w:tcPr>
            <w:tcW w:w="2881" w:type="dxa"/>
            <w:tcBorders>
              <w:top w:val="single" w:sz="4" w:space="0" w:color="auto"/>
              <w:bottom w:val="single" w:sz="4" w:space="0" w:color="auto"/>
              <w:right w:val="single" w:sz="4" w:space="0" w:color="auto"/>
            </w:tcBorders>
          </w:tcPr>
          <w:p w14:paraId="117AFCA3" w14:textId="77777777" w:rsidR="00846E78" w:rsidRPr="006330A3" w:rsidRDefault="00846E78" w:rsidP="00076DFE">
            <w:pPr>
              <w:numPr>
                <w:ilvl w:val="12"/>
                <w:numId w:val="0"/>
              </w:numPr>
              <w:tabs>
                <w:tab w:val="right" w:pos="3960"/>
              </w:tabs>
              <w:rPr>
                <w:rFonts w:cs="Arial"/>
                <w:szCs w:val="22"/>
              </w:rPr>
            </w:pPr>
            <w:r w:rsidRPr="006330A3">
              <w:rPr>
                <w:rFonts w:cs="Arial"/>
                <w:szCs w:val="22"/>
              </w:rPr>
              <w:t>public List&lt;DRMSyncAssociationFeature&gt; getUnsyncSubsDeviceAssociation(long startIndex,</w:t>
            </w:r>
          </w:p>
          <w:p w14:paraId="363ABD07" w14:textId="77777777" w:rsidR="00846E78" w:rsidRPr="006330A3" w:rsidRDefault="00846E78" w:rsidP="00076DFE">
            <w:pPr>
              <w:numPr>
                <w:ilvl w:val="12"/>
                <w:numId w:val="0"/>
              </w:numPr>
              <w:tabs>
                <w:tab w:val="right" w:pos="3960"/>
              </w:tabs>
              <w:rPr>
                <w:rFonts w:cs="Arial"/>
                <w:szCs w:val="22"/>
              </w:rPr>
            </w:pPr>
            <w:r w:rsidRPr="006330A3">
              <w:rPr>
                <w:rFonts w:cs="Arial"/>
                <w:szCs w:val="22"/>
              </w:rPr>
              <w:t xml:space="preserve">            long endIndex)</w:t>
            </w:r>
          </w:p>
        </w:tc>
        <w:tc>
          <w:tcPr>
            <w:tcW w:w="4371" w:type="dxa"/>
            <w:tcBorders>
              <w:top w:val="single" w:sz="4" w:space="0" w:color="auto"/>
              <w:left w:val="single" w:sz="4" w:space="0" w:color="auto"/>
              <w:bottom w:val="single" w:sz="4" w:space="0" w:color="auto"/>
              <w:right w:val="single" w:sz="4" w:space="0" w:color="auto"/>
            </w:tcBorders>
          </w:tcPr>
          <w:p w14:paraId="067277C9" w14:textId="77777777" w:rsidR="00846E78" w:rsidRPr="006330A3" w:rsidRDefault="00846E78" w:rsidP="00076DFE">
            <w:pPr>
              <w:numPr>
                <w:ilvl w:val="12"/>
                <w:numId w:val="0"/>
              </w:numPr>
              <w:tabs>
                <w:tab w:val="right" w:pos="3960"/>
              </w:tabs>
              <w:rPr>
                <w:rFonts w:cs="Arial"/>
                <w:szCs w:val="22"/>
              </w:rPr>
            </w:pPr>
            <w:r w:rsidRPr="006330A3">
              <w:rPr>
                <w:rFonts w:cs="Arial"/>
                <w:szCs w:val="22"/>
              </w:rPr>
              <w:t>This method returns Subscriber-Device associations that are not sync at VMX</w:t>
            </w:r>
          </w:p>
        </w:tc>
        <w:tc>
          <w:tcPr>
            <w:tcW w:w="2301" w:type="dxa"/>
            <w:tcBorders>
              <w:top w:val="single" w:sz="4" w:space="0" w:color="auto"/>
              <w:left w:val="single" w:sz="4" w:space="0" w:color="auto"/>
              <w:bottom w:val="single" w:sz="4" w:space="0" w:color="auto"/>
            </w:tcBorders>
          </w:tcPr>
          <w:p w14:paraId="7069FD02"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4F8D1668" w14:textId="77777777" w:rsidTr="00076DFE">
        <w:tc>
          <w:tcPr>
            <w:tcW w:w="2881" w:type="dxa"/>
            <w:tcBorders>
              <w:top w:val="single" w:sz="4" w:space="0" w:color="auto"/>
              <w:bottom w:val="single" w:sz="4" w:space="0" w:color="auto"/>
              <w:right w:val="single" w:sz="4" w:space="0" w:color="auto"/>
            </w:tcBorders>
          </w:tcPr>
          <w:p w14:paraId="2D4DE8CB" w14:textId="77777777" w:rsidR="00846E78" w:rsidRPr="006330A3" w:rsidRDefault="00846E78" w:rsidP="00076DFE">
            <w:pPr>
              <w:numPr>
                <w:ilvl w:val="12"/>
                <w:numId w:val="0"/>
              </w:numPr>
              <w:tabs>
                <w:tab w:val="right" w:pos="3960"/>
              </w:tabs>
              <w:rPr>
                <w:rFonts w:cs="Arial"/>
                <w:szCs w:val="22"/>
              </w:rPr>
            </w:pPr>
            <w:r w:rsidRPr="006330A3">
              <w:rPr>
                <w:rFonts w:cs="Arial"/>
                <w:szCs w:val="22"/>
              </w:rPr>
              <w:t>public List&lt;DRMSyncAssociationFeature&gt; getUnsyncPkgChannelAssociation(long startIndex,</w:t>
            </w:r>
          </w:p>
          <w:p w14:paraId="20E88A37" w14:textId="77777777" w:rsidR="00846E78" w:rsidRPr="006330A3" w:rsidRDefault="00846E78" w:rsidP="00076DFE">
            <w:pPr>
              <w:numPr>
                <w:ilvl w:val="12"/>
                <w:numId w:val="0"/>
              </w:numPr>
              <w:tabs>
                <w:tab w:val="right" w:pos="3960"/>
              </w:tabs>
              <w:rPr>
                <w:rFonts w:cs="Arial"/>
                <w:szCs w:val="22"/>
              </w:rPr>
            </w:pPr>
            <w:r w:rsidRPr="006330A3">
              <w:rPr>
                <w:rFonts w:cs="Arial"/>
                <w:szCs w:val="22"/>
              </w:rPr>
              <w:t xml:space="preserve">            long endIndex)</w:t>
            </w:r>
          </w:p>
        </w:tc>
        <w:tc>
          <w:tcPr>
            <w:tcW w:w="4371" w:type="dxa"/>
            <w:tcBorders>
              <w:top w:val="single" w:sz="4" w:space="0" w:color="auto"/>
              <w:left w:val="single" w:sz="4" w:space="0" w:color="auto"/>
              <w:bottom w:val="single" w:sz="4" w:space="0" w:color="auto"/>
              <w:right w:val="single" w:sz="4" w:space="0" w:color="auto"/>
            </w:tcBorders>
          </w:tcPr>
          <w:p w14:paraId="140B2AFD" w14:textId="77777777" w:rsidR="00846E78" w:rsidRPr="006330A3" w:rsidRDefault="00846E78" w:rsidP="00076DFE">
            <w:pPr>
              <w:numPr>
                <w:ilvl w:val="12"/>
                <w:numId w:val="0"/>
              </w:numPr>
              <w:tabs>
                <w:tab w:val="right" w:pos="3960"/>
              </w:tabs>
              <w:rPr>
                <w:rFonts w:cs="Arial"/>
                <w:szCs w:val="22"/>
              </w:rPr>
            </w:pPr>
            <w:r w:rsidRPr="006330A3">
              <w:rPr>
                <w:rFonts w:cs="Arial"/>
                <w:szCs w:val="22"/>
              </w:rPr>
              <w:t>This method returns Package-Channel associations that are not sync at VMX</w:t>
            </w:r>
          </w:p>
        </w:tc>
        <w:tc>
          <w:tcPr>
            <w:tcW w:w="2301" w:type="dxa"/>
            <w:tcBorders>
              <w:top w:val="single" w:sz="4" w:space="0" w:color="auto"/>
              <w:left w:val="single" w:sz="4" w:space="0" w:color="auto"/>
              <w:bottom w:val="single" w:sz="4" w:space="0" w:color="auto"/>
            </w:tcBorders>
          </w:tcPr>
          <w:p w14:paraId="0B7CD892"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6FF68F0A" w14:textId="77777777" w:rsidTr="00076DFE">
        <w:tc>
          <w:tcPr>
            <w:tcW w:w="2881" w:type="dxa"/>
            <w:tcBorders>
              <w:top w:val="single" w:sz="4" w:space="0" w:color="auto"/>
              <w:bottom w:val="single" w:sz="4" w:space="0" w:color="auto"/>
              <w:right w:val="single" w:sz="4" w:space="0" w:color="auto"/>
            </w:tcBorders>
          </w:tcPr>
          <w:p w14:paraId="72A1648D" w14:textId="77777777" w:rsidR="00846E78" w:rsidRPr="006330A3" w:rsidRDefault="00846E78" w:rsidP="00076DFE">
            <w:pPr>
              <w:numPr>
                <w:ilvl w:val="12"/>
                <w:numId w:val="0"/>
              </w:numPr>
              <w:tabs>
                <w:tab w:val="right" w:pos="3960"/>
              </w:tabs>
              <w:rPr>
                <w:rFonts w:cs="Arial"/>
                <w:szCs w:val="22"/>
              </w:rPr>
            </w:pPr>
            <w:r w:rsidRPr="006330A3">
              <w:rPr>
                <w:rFonts w:cs="Arial"/>
                <w:szCs w:val="22"/>
              </w:rPr>
              <w:t>public List&lt;DRMSyncAssociationFeature&gt; getUnsyncPkgVodAssociation(long startIndex, long endIndex)</w:t>
            </w:r>
          </w:p>
        </w:tc>
        <w:tc>
          <w:tcPr>
            <w:tcW w:w="4371" w:type="dxa"/>
            <w:tcBorders>
              <w:top w:val="single" w:sz="4" w:space="0" w:color="auto"/>
              <w:left w:val="single" w:sz="4" w:space="0" w:color="auto"/>
              <w:bottom w:val="single" w:sz="4" w:space="0" w:color="auto"/>
              <w:right w:val="single" w:sz="4" w:space="0" w:color="auto"/>
            </w:tcBorders>
          </w:tcPr>
          <w:p w14:paraId="349B6E15" w14:textId="77777777" w:rsidR="00846E78" w:rsidRPr="006330A3" w:rsidRDefault="00846E78" w:rsidP="00076DFE">
            <w:pPr>
              <w:numPr>
                <w:ilvl w:val="12"/>
                <w:numId w:val="0"/>
              </w:numPr>
              <w:tabs>
                <w:tab w:val="right" w:pos="3960"/>
              </w:tabs>
              <w:rPr>
                <w:rFonts w:cs="Arial"/>
                <w:szCs w:val="22"/>
              </w:rPr>
            </w:pPr>
            <w:r w:rsidRPr="006330A3">
              <w:rPr>
                <w:rFonts w:cs="Arial"/>
                <w:szCs w:val="22"/>
              </w:rPr>
              <w:t>This method returns Package-Vod associations that are not sync</w:t>
            </w:r>
          </w:p>
        </w:tc>
        <w:tc>
          <w:tcPr>
            <w:tcW w:w="2301" w:type="dxa"/>
            <w:tcBorders>
              <w:top w:val="single" w:sz="4" w:space="0" w:color="auto"/>
              <w:left w:val="single" w:sz="4" w:space="0" w:color="auto"/>
              <w:bottom w:val="single" w:sz="4" w:space="0" w:color="auto"/>
            </w:tcBorders>
          </w:tcPr>
          <w:p w14:paraId="49DAF505"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11CE503E" w14:textId="77777777" w:rsidTr="00076DFE">
        <w:tc>
          <w:tcPr>
            <w:tcW w:w="2881" w:type="dxa"/>
            <w:tcBorders>
              <w:top w:val="single" w:sz="4" w:space="0" w:color="auto"/>
              <w:bottom w:val="single" w:sz="4" w:space="0" w:color="auto"/>
              <w:right w:val="single" w:sz="4" w:space="0" w:color="auto"/>
            </w:tcBorders>
          </w:tcPr>
          <w:p w14:paraId="60DA64BF" w14:textId="77777777" w:rsidR="00846E78" w:rsidRPr="006330A3" w:rsidRDefault="00846E78" w:rsidP="00076DFE">
            <w:pPr>
              <w:numPr>
                <w:ilvl w:val="12"/>
                <w:numId w:val="0"/>
              </w:numPr>
              <w:tabs>
                <w:tab w:val="right" w:pos="3960"/>
              </w:tabs>
              <w:rPr>
                <w:rFonts w:cs="Arial"/>
                <w:szCs w:val="22"/>
              </w:rPr>
            </w:pPr>
            <w:r w:rsidRPr="006330A3">
              <w:rPr>
                <w:rFonts w:cs="Arial"/>
                <w:szCs w:val="22"/>
              </w:rPr>
              <w:t>public List&lt;DRMSyncTransactionFeature&gt; getUnsyncTransactions(String type, int startIndex,</w:t>
            </w:r>
          </w:p>
          <w:p w14:paraId="3557E5CE" w14:textId="77777777" w:rsidR="00846E78" w:rsidRPr="006330A3" w:rsidRDefault="00846E78" w:rsidP="00076DFE">
            <w:pPr>
              <w:numPr>
                <w:ilvl w:val="12"/>
                <w:numId w:val="0"/>
              </w:numPr>
              <w:tabs>
                <w:tab w:val="right" w:pos="3960"/>
              </w:tabs>
              <w:rPr>
                <w:rFonts w:cs="Arial"/>
                <w:szCs w:val="22"/>
              </w:rPr>
            </w:pPr>
            <w:r w:rsidRPr="006330A3">
              <w:rPr>
                <w:rFonts w:cs="Arial"/>
                <w:szCs w:val="22"/>
              </w:rPr>
              <w:t xml:space="preserve">            int endIndex)</w:t>
            </w:r>
          </w:p>
        </w:tc>
        <w:tc>
          <w:tcPr>
            <w:tcW w:w="4371" w:type="dxa"/>
            <w:tcBorders>
              <w:top w:val="single" w:sz="4" w:space="0" w:color="auto"/>
              <w:left w:val="single" w:sz="4" w:space="0" w:color="auto"/>
              <w:bottom w:val="single" w:sz="4" w:space="0" w:color="auto"/>
              <w:right w:val="single" w:sz="4" w:space="0" w:color="auto"/>
            </w:tcBorders>
          </w:tcPr>
          <w:p w14:paraId="0817D154" w14:textId="77777777" w:rsidR="00846E78" w:rsidRPr="006330A3" w:rsidRDefault="00846E78" w:rsidP="00076DFE">
            <w:pPr>
              <w:numPr>
                <w:ilvl w:val="12"/>
                <w:numId w:val="0"/>
              </w:numPr>
              <w:tabs>
                <w:tab w:val="right" w:pos="3960"/>
              </w:tabs>
              <w:rPr>
                <w:rFonts w:cs="Arial"/>
                <w:szCs w:val="22"/>
              </w:rPr>
            </w:pPr>
            <w:r w:rsidRPr="006330A3">
              <w:rPr>
                <w:rFonts w:cs="Arial"/>
                <w:szCs w:val="22"/>
              </w:rPr>
              <w:t>This method returns all unsync transactions for PPV, bundle and VOD that are not sync at VMx</w:t>
            </w:r>
          </w:p>
        </w:tc>
        <w:tc>
          <w:tcPr>
            <w:tcW w:w="2301" w:type="dxa"/>
            <w:tcBorders>
              <w:top w:val="single" w:sz="4" w:space="0" w:color="auto"/>
              <w:left w:val="single" w:sz="4" w:space="0" w:color="auto"/>
              <w:bottom w:val="single" w:sz="4" w:space="0" w:color="auto"/>
            </w:tcBorders>
          </w:tcPr>
          <w:p w14:paraId="14C62D8E"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658E77F1" w14:textId="77777777" w:rsidTr="00076DFE">
        <w:tc>
          <w:tcPr>
            <w:tcW w:w="2881" w:type="dxa"/>
            <w:tcBorders>
              <w:top w:val="single" w:sz="4" w:space="0" w:color="auto"/>
              <w:bottom w:val="single" w:sz="4" w:space="0" w:color="auto"/>
              <w:right w:val="single" w:sz="4" w:space="0" w:color="auto"/>
            </w:tcBorders>
          </w:tcPr>
          <w:p w14:paraId="32E92215" w14:textId="77777777" w:rsidR="00846E78" w:rsidRPr="006330A3" w:rsidRDefault="00846E78" w:rsidP="00076DFE">
            <w:pPr>
              <w:numPr>
                <w:ilvl w:val="12"/>
                <w:numId w:val="0"/>
              </w:numPr>
              <w:tabs>
                <w:tab w:val="right" w:pos="3960"/>
              </w:tabs>
              <w:rPr>
                <w:rFonts w:cs="Arial"/>
                <w:szCs w:val="22"/>
              </w:rPr>
            </w:pPr>
            <w:r w:rsidRPr="006330A3">
              <w:rPr>
                <w:rFonts w:cs="Arial"/>
                <w:szCs w:val="22"/>
              </w:rPr>
              <w:t>public List&lt;DRMSyncEntityFeature&gt; getUnsyncSubscribers(long startIndex, long endIndex)</w:t>
            </w:r>
          </w:p>
        </w:tc>
        <w:tc>
          <w:tcPr>
            <w:tcW w:w="4371" w:type="dxa"/>
            <w:tcBorders>
              <w:top w:val="single" w:sz="4" w:space="0" w:color="auto"/>
              <w:left w:val="single" w:sz="4" w:space="0" w:color="auto"/>
              <w:bottom w:val="single" w:sz="4" w:space="0" w:color="auto"/>
              <w:right w:val="single" w:sz="4" w:space="0" w:color="auto"/>
            </w:tcBorders>
          </w:tcPr>
          <w:p w14:paraId="34CD4503" w14:textId="77777777" w:rsidR="00846E78" w:rsidRPr="006330A3" w:rsidRDefault="00846E78" w:rsidP="00076DFE">
            <w:pPr>
              <w:numPr>
                <w:ilvl w:val="12"/>
                <w:numId w:val="0"/>
              </w:numPr>
              <w:tabs>
                <w:tab w:val="right" w:pos="3960"/>
              </w:tabs>
              <w:rPr>
                <w:rFonts w:cs="Arial"/>
                <w:szCs w:val="22"/>
              </w:rPr>
            </w:pPr>
            <w:r w:rsidRPr="006330A3">
              <w:rPr>
                <w:rFonts w:cs="Arial"/>
                <w:szCs w:val="22"/>
              </w:rPr>
              <w:t>This method returns list of unsync subscribers from startIndex to endIndex</w:t>
            </w:r>
          </w:p>
        </w:tc>
        <w:tc>
          <w:tcPr>
            <w:tcW w:w="2301" w:type="dxa"/>
            <w:tcBorders>
              <w:top w:val="single" w:sz="4" w:space="0" w:color="auto"/>
              <w:left w:val="single" w:sz="4" w:space="0" w:color="auto"/>
              <w:bottom w:val="single" w:sz="4" w:space="0" w:color="auto"/>
            </w:tcBorders>
          </w:tcPr>
          <w:p w14:paraId="41DD6592"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06C95AE0" w14:textId="77777777" w:rsidTr="00076DFE">
        <w:tc>
          <w:tcPr>
            <w:tcW w:w="2881" w:type="dxa"/>
            <w:tcBorders>
              <w:top w:val="single" w:sz="4" w:space="0" w:color="auto"/>
              <w:bottom w:val="single" w:sz="4" w:space="0" w:color="auto"/>
              <w:right w:val="single" w:sz="4" w:space="0" w:color="auto"/>
            </w:tcBorders>
          </w:tcPr>
          <w:p w14:paraId="259C3397" w14:textId="77777777" w:rsidR="00846E78" w:rsidRPr="006330A3" w:rsidRDefault="00846E78" w:rsidP="00076DFE">
            <w:pPr>
              <w:numPr>
                <w:ilvl w:val="12"/>
                <w:numId w:val="0"/>
              </w:numPr>
              <w:tabs>
                <w:tab w:val="right" w:pos="3960"/>
              </w:tabs>
              <w:rPr>
                <w:rFonts w:cs="Arial"/>
                <w:szCs w:val="22"/>
              </w:rPr>
            </w:pPr>
            <w:r w:rsidRPr="006330A3">
              <w:rPr>
                <w:rFonts w:cs="Arial"/>
                <w:szCs w:val="22"/>
              </w:rPr>
              <w:t>public List&lt;DRMSyncEntityFeature&gt; getUnsyncSTBs(long startIndex, long endIndex)</w:t>
            </w:r>
          </w:p>
        </w:tc>
        <w:tc>
          <w:tcPr>
            <w:tcW w:w="4371" w:type="dxa"/>
            <w:tcBorders>
              <w:top w:val="single" w:sz="4" w:space="0" w:color="auto"/>
              <w:left w:val="single" w:sz="4" w:space="0" w:color="auto"/>
              <w:bottom w:val="single" w:sz="4" w:space="0" w:color="auto"/>
              <w:right w:val="single" w:sz="4" w:space="0" w:color="auto"/>
            </w:tcBorders>
          </w:tcPr>
          <w:p w14:paraId="7473F5EE" w14:textId="77777777" w:rsidR="00846E78" w:rsidRPr="006330A3" w:rsidRDefault="00846E78" w:rsidP="00076DFE">
            <w:pPr>
              <w:numPr>
                <w:ilvl w:val="12"/>
                <w:numId w:val="0"/>
              </w:numPr>
              <w:tabs>
                <w:tab w:val="right" w:pos="3960"/>
              </w:tabs>
              <w:rPr>
                <w:rFonts w:cs="Arial"/>
                <w:szCs w:val="22"/>
              </w:rPr>
            </w:pPr>
            <w:r w:rsidRPr="006330A3">
              <w:rPr>
                <w:rFonts w:cs="Arial"/>
                <w:szCs w:val="22"/>
              </w:rPr>
              <w:t>This method returns list of unsync STBs from startIndex to endIndex</w:t>
            </w:r>
          </w:p>
        </w:tc>
        <w:tc>
          <w:tcPr>
            <w:tcW w:w="2301" w:type="dxa"/>
            <w:tcBorders>
              <w:top w:val="single" w:sz="4" w:space="0" w:color="auto"/>
              <w:left w:val="single" w:sz="4" w:space="0" w:color="auto"/>
              <w:bottom w:val="single" w:sz="4" w:space="0" w:color="auto"/>
            </w:tcBorders>
          </w:tcPr>
          <w:p w14:paraId="1FAE8FA4"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10EBB1B2" w14:textId="77777777" w:rsidTr="00076DFE">
        <w:tc>
          <w:tcPr>
            <w:tcW w:w="2881" w:type="dxa"/>
            <w:tcBorders>
              <w:top w:val="single" w:sz="4" w:space="0" w:color="auto"/>
              <w:bottom w:val="single" w:sz="4" w:space="0" w:color="auto"/>
              <w:right w:val="single" w:sz="4" w:space="0" w:color="auto"/>
            </w:tcBorders>
          </w:tcPr>
          <w:p w14:paraId="75B0041C" w14:textId="77777777" w:rsidR="00846E78" w:rsidRPr="006330A3" w:rsidRDefault="00846E78" w:rsidP="00076DFE">
            <w:pPr>
              <w:numPr>
                <w:ilvl w:val="12"/>
                <w:numId w:val="0"/>
              </w:numPr>
              <w:tabs>
                <w:tab w:val="right" w:pos="3960"/>
              </w:tabs>
              <w:rPr>
                <w:rFonts w:cs="Arial"/>
                <w:szCs w:val="22"/>
              </w:rPr>
            </w:pPr>
            <w:r w:rsidRPr="006330A3">
              <w:rPr>
                <w:rFonts w:cs="Arial"/>
                <w:szCs w:val="22"/>
              </w:rPr>
              <w:t>public List&lt;DRMSyncEntityFeature&gt; getUnsyncDevices(long startIndex, long endIndex)</w:t>
            </w:r>
          </w:p>
        </w:tc>
        <w:tc>
          <w:tcPr>
            <w:tcW w:w="4371" w:type="dxa"/>
            <w:tcBorders>
              <w:top w:val="single" w:sz="4" w:space="0" w:color="auto"/>
              <w:left w:val="single" w:sz="4" w:space="0" w:color="auto"/>
              <w:bottom w:val="single" w:sz="4" w:space="0" w:color="auto"/>
              <w:right w:val="single" w:sz="4" w:space="0" w:color="auto"/>
            </w:tcBorders>
          </w:tcPr>
          <w:p w14:paraId="7C9AA3F9" w14:textId="77777777" w:rsidR="00846E78" w:rsidRPr="006330A3" w:rsidRDefault="00846E78" w:rsidP="00076DFE">
            <w:pPr>
              <w:numPr>
                <w:ilvl w:val="12"/>
                <w:numId w:val="0"/>
              </w:numPr>
              <w:tabs>
                <w:tab w:val="right" w:pos="3960"/>
              </w:tabs>
              <w:rPr>
                <w:rFonts w:cs="Arial"/>
                <w:szCs w:val="22"/>
              </w:rPr>
            </w:pPr>
            <w:r w:rsidRPr="006330A3">
              <w:rPr>
                <w:rFonts w:cs="Arial"/>
                <w:szCs w:val="22"/>
              </w:rPr>
              <w:t>This method returns list of unsync devices from startIndex to endIndex</w:t>
            </w:r>
          </w:p>
        </w:tc>
        <w:tc>
          <w:tcPr>
            <w:tcW w:w="2301" w:type="dxa"/>
            <w:tcBorders>
              <w:top w:val="single" w:sz="4" w:space="0" w:color="auto"/>
              <w:left w:val="single" w:sz="4" w:space="0" w:color="auto"/>
              <w:bottom w:val="single" w:sz="4" w:space="0" w:color="auto"/>
            </w:tcBorders>
          </w:tcPr>
          <w:p w14:paraId="539186C2"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5A6A5CF4" w14:textId="77777777" w:rsidTr="00076DFE">
        <w:tc>
          <w:tcPr>
            <w:tcW w:w="2881" w:type="dxa"/>
            <w:tcBorders>
              <w:top w:val="single" w:sz="4" w:space="0" w:color="auto"/>
              <w:bottom w:val="single" w:sz="4" w:space="0" w:color="auto"/>
              <w:right w:val="single" w:sz="4" w:space="0" w:color="auto"/>
            </w:tcBorders>
          </w:tcPr>
          <w:p w14:paraId="3D0CBEC0" w14:textId="77777777" w:rsidR="00846E78" w:rsidRPr="006330A3" w:rsidRDefault="00846E78" w:rsidP="00076DFE">
            <w:pPr>
              <w:numPr>
                <w:ilvl w:val="12"/>
                <w:numId w:val="0"/>
              </w:numPr>
              <w:rPr>
                <w:rFonts w:cs="Arial"/>
                <w:szCs w:val="22"/>
              </w:rPr>
            </w:pPr>
            <w:r w:rsidRPr="006330A3">
              <w:rPr>
                <w:rFonts w:cs="Arial"/>
                <w:szCs w:val="22"/>
              </w:rPr>
              <w:t>public List&lt;DRMSyncEntityFeature&gt; getUnsyncPackages(long startIndex, long endIndex)</w:t>
            </w:r>
          </w:p>
        </w:tc>
        <w:tc>
          <w:tcPr>
            <w:tcW w:w="4371" w:type="dxa"/>
            <w:tcBorders>
              <w:top w:val="single" w:sz="4" w:space="0" w:color="auto"/>
              <w:left w:val="single" w:sz="4" w:space="0" w:color="auto"/>
              <w:bottom w:val="single" w:sz="4" w:space="0" w:color="auto"/>
              <w:right w:val="single" w:sz="4" w:space="0" w:color="auto"/>
            </w:tcBorders>
          </w:tcPr>
          <w:p w14:paraId="2CFE915C" w14:textId="77777777" w:rsidR="00846E78" w:rsidRPr="006330A3" w:rsidRDefault="00846E78" w:rsidP="00076DFE">
            <w:pPr>
              <w:numPr>
                <w:ilvl w:val="12"/>
                <w:numId w:val="0"/>
              </w:numPr>
              <w:rPr>
                <w:rFonts w:cs="Arial"/>
                <w:szCs w:val="22"/>
              </w:rPr>
            </w:pPr>
            <w:r w:rsidRPr="006330A3">
              <w:rPr>
                <w:rFonts w:cs="Arial"/>
                <w:szCs w:val="22"/>
              </w:rPr>
              <w:t>This method returns list of unsync packages from startIndex to endIndex</w:t>
            </w:r>
          </w:p>
        </w:tc>
        <w:tc>
          <w:tcPr>
            <w:tcW w:w="2301" w:type="dxa"/>
            <w:tcBorders>
              <w:top w:val="single" w:sz="4" w:space="0" w:color="auto"/>
              <w:left w:val="single" w:sz="4" w:space="0" w:color="auto"/>
              <w:bottom w:val="single" w:sz="4" w:space="0" w:color="auto"/>
            </w:tcBorders>
          </w:tcPr>
          <w:p w14:paraId="3D1B4672"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02CC3A4B" w14:textId="77777777" w:rsidTr="00076DFE">
        <w:tc>
          <w:tcPr>
            <w:tcW w:w="2881" w:type="dxa"/>
            <w:tcBorders>
              <w:top w:val="single" w:sz="4" w:space="0" w:color="auto"/>
              <w:bottom w:val="single" w:sz="4" w:space="0" w:color="auto"/>
              <w:right w:val="single" w:sz="4" w:space="0" w:color="auto"/>
            </w:tcBorders>
          </w:tcPr>
          <w:p w14:paraId="3D7CD8CE" w14:textId="77777777" w:rsidR="00846E78" w:rsidRPr="006330A3" w:rsidRDefault="00846E78" w:rsidP="00076DFE">
            <w:pPr>
              <w:numPr>
                <w:ilvl w:val="12"/>
                <w:numId w:val="0"/>
              </w:numPr>
              <w:rPr>
                <w:rFonts w:cs="Arial"/>
                <w:szCs w:val="22"/>
              </w:rPr>
            </w:pPr>
            <w:r w:rsidRPr="006330A3">
              <w:rPr>
                <w:rFonts w:cs="Arial"/>
                <w:szCs w:val="22"/>
              </w:rPr>
              <w:lastRenderedPageBreak/>
              <w:t>public List&lt;DRMSyncEntityFeature&gt; getUnsyncVODs(long startIndex, long endIndex)</w:t>
            </w:r>
          </w:p>
        </w:tc>
        <w:tc>
          <w:tcPr>
            <w:tcW w:w="4371" w:type="dxa"/>
            <w:tcBorders>
              <w:top w:val="single" w:sz="4" w:space="0" w:color="auto"/>
              <w:left w:val="single" w:sz="4" w:space="0" w:color="auto"/>
              <w:bottom w:val="single" w:sz="4" w:space="0" w:color="auto"/>
              <w:right w:val="single" w:sz="4" w:space="0" w:color="auto"/>
            </w:tcBorders>
          </w:tcPr>
          <w:p w14:paraId="79961A58" w14:textId="77777777" w:rsidR="00846E78" w:rsidRPr="006330A3" w:rsidRDefault="00846E78" w:rsidP="00076DFE">
            <w:pPr>
              <w:numPr>
                <w:ilvl w:val="12"/>
                <w:numId w:val="0"/>
              </w:numPr>
              <w:rPr>
                <w:rFonts w:cs="Arial"/>
                <w:szCs w:val="22"/>
              </w:rPr>
            </w:pPr>
            <w:r w:rsidRPr="006330A3">
              <w:rPr>
                <w:rFonts w:cs="Arial"/>
                <w:szCs w:val="22"/>
              </w:rPr>
              <w:t>This method returns list of unsync VODs from startIndex to endIndex</w:t>
            </w:r>
          </w:p>
        </w:tc>
        <w:tc>
          <w:tcPr>
            <w:tcW w:w="2301" w:type="dxa"/>
            <w:tcBorders>
              <w:top w:val="single" w:sz="4" w:space="0" w:color="auto"/>
              <w:left w:val="single" w:sz="4" w:space="0" w:color="auto"/>
              <w:bottom w:val="single" w:sz="4" w:space="0" w:color="auto"/>
            </w:tcBorders>
          </w:tcPr>
          <w:p w14:paraId="0E7D9510"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76362368" w14:textId="77777777" w:rsidTr="00076DFE">
        <w:tc>
          <w:tcPr>
            <w:tcW w:w="2881" w:type="dxa"/>
            <w:tcBorders>
              <w:top w:val="single" w:sz="4" w:space="0" w:color="auto"/>
              <w:bottom w:val="single" w:sz="4" w:space="0" w:color="auto"/>
              <w:right w:val="single" w:sz="4" w:space="0" w:color="auto"/>
            </w:tcBorders>
          </w:tcPr>
          <w:p w14:paraId="6FE4FA8D" w14:textId="77777777" w:rsidR="00846E78" w:rsidRPr="006330A3" w:rsidRDefault="00846E78" w:rsidP="00076DFE">
            <w:pPr>
              <w:numPr>
                <w:ilvl w:val="12"/>
                <w:numId w:val="0"/>
              </w:numPr>
              <w:rPr>
                <w:rFonts w:cs="Arial"/>
                <w:szCs w:val="22"/>
              </w:rPr>
            </w:pPr>
            <w:r w:rsidRPr="006330A3">
              <w:rPr>
                <w:rFonts w:cs="Arial"/>
                <w:szCs w:val="22"/>
              </w:rPr>
              <w:t>public List&lt;DRMSyncEntityFeature&gt; getUnsyncBundles(long startIndex, long endIndex)</w:t>
            </w:r>
          </w:p>
        </w:tc>
        <w:tc>
          <w:tcPr>
            <w:tcW w:w="4371" w:type="dxa"/>
            <w:tcBorders>
              <w:top w:val="single" w:sz="4" w:space="0" w:color="auto"/>
              <w:left w:val="single" w:sz="4" w:space="0" w:color="auto"/>
              <w:bottom w:val="single" w:sz="4" w:space="0" w:color="auto"/>
              <w:right w:val="single" w:sz="4" w:space="0" w:color="auto"/>
            </w:tcBorders>
          </w:tcPr>
          <w:p w14:paraId="3E6CF2FA" w14:textId="77777777" w:rsidR="00846E78" w:rsidRPr="006330A3" w:rsidRDefault="00846E78" w:rsidP="00076DFE">
            <w:pPr>
              <w:numPr>
                <w:ilvl w:val="12"/>
                <w:numId w:val="0"/>
              </w:numPr>
              <w:rPr>
                <w:rFonts w:cs="Arial"/>
                <w:szCs w:val="22"/>
              </w:rPr>
            </w:pPr>
            <w:r w:rsidRPr="006330A3">
              <w:rPr>
                <w:rFonts w:cs="Arial"/>
                <w:szCs w:val="22"/>
              </w:rPr>
              <w:t>This method returns list of unsync bundles from startIndex to endIndex</w:t>
            </w:r>
          </w:p>
        </w:tc>
        <w:tc>
          <w:tcPr>
            <w:tcW w:w="2301" w:type="dxa"/>
            <w:tcBorders>
              <w:top w:val="single" w:sz="4" w:space="0" w:color="auto"/>
              <w:left w:val="single" w:sz="4" w:space="0" w:color="auto"/>
              <w:bottom w:val="single" w:sz="4" w:space="0" w:color="auto"/>
            </w:tcBorders>
          </w:tcPr>
          <w:p w14:paraId="74B2460C"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02E5238A" w14:textId="77777777" w:rsidTr="00076DFE">
        <w:tc>
          <w:tcPr>
            <w:tcW w:w="2881" w:type="dxa"/>
            <w:tcBorders>
              <w:top w:val="single" w:sz="4" w:space="0" w:color="auto"/>
              <w:bottom w:val="single" w:sz="4" w:space="0" w:color="auto"/>
              <w:right w:val="single" w:sz="4" w:space="0" w:color="auto"/>
            </w:tcBorders>
          </w:tcPr>
          <w:p w14:paraId="15F94019" w14:textId="77777777" w:rsidR="00846E78" w:rsidRPr="006330A3" w:rsidRDefault="00846E78" w:rsidP="00076DFE">
            <w:pPr>
              <w:numPr>
                <w:ilvl w:val="12"/>
                <w:numId w:val="0"/>
              </w:numPr>
              <w:rPr>
                <w:rFonts w:cs="Arial"/>
                <w:szCs w:val="22"/>
              </w:rPr>
            </w:pPr>
            <w:r w:rsidRPr="006330A3">
              <w:rPr>
                <w:rFonts w:cs="Arial"/>
                <w:szCs w:val="22"/>
              </w:rPr>
              <w:t>public List&lt;DRMSyncEntityFeature&gt; getUnsyncChannels(long startIndex, long endIndex)</w:t>
            </w:r>
          </w:p>
        </w:tc>
        <w:tc>
          <w:tcPr>
            <w:tcW w:w="4371" w:type="dxa"/>
            <w:tcBorders>
              <w:top w:val="single" w:sz="4" w:space="0" w:color="auto"/>
              <w:left w:val="single" w:sz="4" w:space="0" w:color="auto"/>
              <w:bottom w:val="single" w:sz="4" w:space="0" w:color="auto"/>
              <w:right w:val="single" w:sz="4" w:space="0" w:color="auto"/>
            </w:tcBorders>
          </w:tcPr>
          <w:p w14:paraId="161CC78A" w14:textId="77777777" w:rsidR="00846E78" w:rsidRPr="006330A3" w:rsidRDefault="00846E78" w:rsidP="00076DFE">
            <w:pPr>
              <w:numPr>
                <w:ilvl w:val="12"/>
                <w:numId w:val="0"/>
              </w:numPr>
              <w:rPr>
                <w:rFonts w:cs="Arial"/>
                <w:szCs w:val="22"/>
              </w:rPr>
            </w:pPr>
            <w:r w:rsidRPr="006330A3">
              <w:rPr>
                <w:rFonts w:cs="Arial"/>
                <w:szCs w:val="22"/>
              </w:rPr>
              <w:t>This method returns list of unsync channels from startIndex to endIndex</w:t>
            </w:r>
          </w:p>
        </w:tc>
        <w:tc>
          <w:tcPr>
            <w:tcW w:w="2301" w:type="dxa"/>
            <w:tcBorders>
              <w:top w:val="single" w:sz="4" w:space="0" w:color="auto"/>
              <w:left w:val="single" w:sz="4" w:space="0" w:color="auto"/>
              <w:bottom w:val="single" w:sz="4" w:space="0" w:color="auto"/>
            </w:tcBorders>
          </w:tcPr>
          <w:p w14:paraId="691FC568"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00244BD6" w14:textId="77777777" w:rsidTr="00076DFE">
        <w:tc>
          <w:tcPr>
            <w:tcW w:w="2881" w:type="dxa"/>
            <w:tcBorders>
              <w:top w:val="single" w:sz="4" w:space="0" w:color="auto"/>
              <w:bottom w:val="single" w:sz="4" w:space="0" w:color="auto"/>
              <w:right w:val="single" w:sz="4" w:space="0" w:color="auto"/>
            </w:tcBorders>
          </w:tcPr>
          <w:p w14:paraId="2B91292B" w14:textId="77777777" w:rsidR="00846E78" w:rsidRPr="006330A3" w:rsidRDefault="00846E78" w:rsidP="00076DFE">
            <w:pPr>
              <w:numPr>
                <w:ilvl w:val="12"/>
                <w:numId w:val="0"/>
              </w:numPr>
              <w:rPr>
                <w:rFonts w:cs="Arial"/>
                <w:szCs w:val="22"/>
              </w:rPr>
            </w:pPr>
            <w:r w:rsidRPr="006330A3">
              <w:rPr>
                <w:rFonts w:cs="Arial"/>
                <w:szCs w:val="22"/>
              </w:rPr>
              <w:t>public List&lt;DRMSyncEntityFeature&gt; getUnsyncRecordings(long startIndex, long endIndex)</w:t>
            </w:r>
          </w:p>
        </w:tc>
        <w:tc>
          <w:tcPr>
            <w:tcW w:w="4371" w:type="dxa"/>
            <w:tcBorders>
              <w:top w:val="single" w:sz="4" w:space="0" w:color="auto"/>
              <w:left w:val="single" w:sz="4" w:space="0" w:color="auto"/>
              <w:bottom w:val="single" w:sz="4" w:space="0" w:color="auto"/>
              <w:right w:val="single" w:sz="4" w:space="0" w:color="auto"/>
            </w:tcBorders>
          </w:tcPr>
          <w:p w14:paraId="7AE52DC3" w14:textId="77777777" w:rsidR="00846E78" w:rsidRPr="006330A3" w:rsidRDefault="00846E78" w:rsidP="00076DFE">
            <w:pPr>
              <w:numPr>
                <w:ilvl w:val="12"/>
                <w:numId w:val="0"/>
              </w:numPr>
              <w:rPr>
                <w:rFonts w:cs="Arial"/>
                <w:szCs w:val="22"/>
              </w:rPr>
            </w:pPr>
            <w:r w:rsidRPr="006330A3">
              <w:rPr>
                <w:rFonts w:cs="Arial"/>
                <w:szCs w:val="22"/>
              </w:rPr>
              <w:t>This method returns list of unsync recordings from startIndex to endIndex</w:t>
            </w:r>
          </w:p>
        </w:tc>
        <w:tc>
          <w:tcPr>
            <w:tcW w:w="2301" w:type="dxa"/>
            <w:tcBorders>
              <w:top w:val="single" w:sz="4" w:space="0" w:color="auto"/>
              <w:left w:val="single" w:sz="4" w:space="0" w:color="auto"/>
              <w:bottom w:val="single" w:sz="4" w:space="0" w:color="auto"/>
            </w:tcBorders>
          </w:tcPr>
          <w:p w14:paraId="45198C33"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25623D2A" w14:textId="77777777" w:rsidTr="00076DFE">
        <w:tc>
          <w:tcPr>
            <w:tcW w:w="2881" w:type="dxa"/>
            <w:tcBorders>
              <w:top w:val="single" w:sz="4" w:space="0" w:color="auto"/>
              <w:bottom w:val="single" w:sz="4" w:space="0" w:color="auto"/>
              <w:right w:val="single" w:sz="4" w:space="0" w:color="auto"/>
            </w:tcBorders>
          </w:tcPr>
          <w:p w14:paraId="0B7DF2EA" w14:textId="77777777" w:rsidR="00846E78" w:rsidRPr="006330A3" w:rsidRDefault="00846E78" w:rsidP="00076DFE">
            <w:pPr>
              <w:numPr>
                <w:ilvl w:val="12"/>
                <w:numId w:val="0"/>
              </w:numPr>
              <w:rPr>
                <w:rFonts w:cs="Arial"/>
                <w:szCs w:val="22"/>
              </w:rPr>
            </w:pPr>
            <w:r w:rsidRPr="006330A3">
              <w:rPr>
                <w:rFonts w:cs="Arial"/>
                <w:szCs w:val="22"/>
              </w:rPr>
              <w:t>public List&lt;String[]&gt; getVcasidForContentItems(Integer contentItemId)</w:t>
            </w:r>
          </w:p>
        </w:tc>
        <w:tc>
          <w:tcPr>
            <w:tcW w:w="4371" w:type="dxa"/>
            <w:tcBorders>
              <w:top w:val="single" w:sz="4" w:space="0" w:color="auto"/>
              <w:left w:val="single" w:sz="4" w:space="0" w:color="auto"/>
              <w:bottom w:val="single" w:sz="4" w:space="0" w:color="auto"/>
              <w:right w:val="single" w:sz="4" w:space="0" w:color="auto"/>
            </w:tcBorders>
          </w:tcPr>
          <w:p w14:paraId="79DCA7E3" w14:textId="77777777" w:rsidR="00846E78" w:rsidRPr="006330A3" w:rsidRDefault="00846E78" w:rsidP="00076DFE">
            <w:pPr>
              <w:numPr>
                <w:ilvl w:val="12"/>
                <w:numId w:val="0"/>
              </w:numPr>
              <w:rPr>
                <w:rFonts w:cs="Arial"/>
                <w:szCs w:val="22"/>
              </w:rPr>
            </w:pPr>
            <w:r w:rsidRPr="006330A3">
              <w:rPr>
                <w:rFonts w:cs="Arial"/>
                <w:szCs w:val="22"/>
              </w:rPr>
              <w:t>Returns list of vcas ids of a content item</w:t>
            </w:r>
          </w:p>
        </w:tc>
        <w:tc>
          <w:tcPr>
            <w:tcW w:w="2301" w:type="dxa"/>
            <w:tcBorders>
              <w:top w:val="single" w:sz="4" w:space="0" w:color="auto"/>
              <w:left w:val="single" w:sz="4" w:space="0" w:color="auto"/>
              <w:bottom w:val="single" w:sz="4" w:space="0" w:color="auto"/>
            </w:tcBorders>
          </w:tcPr>
          <w:p w14:paraId="2121B67A"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15D9886A" w14:textId="77777777" w:rsidTr="00076DFE">
        <w:tc>
          <w:tcPr>
            <w:tcW w:w="2881" w:type="dxa"/>
            <w:tcBorders>
              <w:top w:val="single" w:sz="4" w:space="0" w:color="auto"/>
              <w:bottom w:val="single" w:sz="4" w:space="0" w:color="auto"/>
              <w:right w:val="single" w:sz="4" w:space="0" w:color="auto"/>
            </w:tcBorders>
          </w:tcPr>
          <w:p w14:paraId="44D13BBD" w14:textId="77777777" w:rsidR="00846E78" w:rsidRPr="006330A3" w:rsidRDefault="00846E78" w:rsidP="00076DFE">
            <w:pPr>
              <w:numPr>
                <w:ilvl w:val="12"/>
                <w:numId w:val="0"/>
              </w:numPr>
              <w:rPr>
                <w:rFonts w:cs="Arial"/>
                <w:szCs w:val="22"/>
              </w:rPr>
            </w:pPr>
            <w:r w:rsidRPr="006330A3">
              <w:rPr>
                <w:rFonts w:cs="Arial"/>
                <w:szCs w:val="22"/>
              </w:rPr>
              <w:t>public List&lt;String[]&gt; getVcasidForBundle(Integer bundleId)</w:t>
            </w:r>
          </w:p>
        </w:tc>
        <w:tc>
          <w:tcPr>
            <w:tcW w:w="4371" w:type="dxa"/>
            <w:tcBorders>
              <w:top w:val="single" w:sz="4" w:space="0" w:color="auto"/>
              <w:left w:val="single" w:sz="4" w:space="0" w:color="auto"/>
              <w:bottom w:val="single" w:sz="4" w:space="0" w:color="auto"/>
              <w:right w:val="single" w:sz="4" w:space="0" w:color="auto"/>
            </w:tcBorders>
          </w:tcPr>
          <w:p w14:paraId="29EDA671" w14:textId="77777777" w:rsidR="00846E78" w:rsidRPr="006330A3" w:rsidRDefault="00846E78" w:rsidP="00076DFE">
            <w:pPr>
              <w:numPr>
                <w:ilvl w:val="12"/>
                <w:numId w:val="0"/>
              </w:numPr>
              <w:rPr>
                <w:rFonts w:cs="Arial"/>
                <w:szCs w:val="22"/>
              </w:rPr>
            </w:pPr>
            <w:r w:rsidRPr="006330A3">
              <w:rPr>
                <w:rFonts w:cs="Arial"/>
                <w:szCs w:val="22"/>
              </w:rPr>
              <w:t>Returns list of vcas ids of a bundle</w:t>
            </w:r>
          </w:p>
        </w:tc>
        <w:tc>
          <w:tcPr>
            <w:tcW w:w="2301" w:type="dxa"/>
            <w:tcBorders>
              <w:top w:val="single" w:sz="4" w:space="0" w:color="auto"/>
              <w:left w:val="single" w:sz="4" w:space="0" w:color="auto"/>
              <w:bottom w:val="single" w:sz="4" w:space="0" w:color="auto"/>
            </w:tcBorders>
          </w:tcPr>
          <w:p w14:paraId="1D16FC4B"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4DB4CE4C" w14:textId="77777777" w:rsidTr="00076DFE">
        <w:tc>
          <w:tcPr>
            <w:tcW w:w="2881" w:type="dxa"/>
            <w:tcBorders>
              <w:top w:val="single" w:sz="4" w:space="0" w:color="auto"/>
              <w:bottom w:val="single" w:sz="4" w:space="0" w:color="auto"/>
              <w:right w:val="single" w:sz="4" w:space="0" w:color="auto"/>
            </w:tcBorders>
          </w:tcPr>
          <w:p w14:paraId="555302B4" w14:textId="77777777" w:rsidR="00846E78" w:rsidRPr="006330A3" w:rsidRDefault="00846E78" w:rsidP="00076DFE">
            <w:pPr>
              <w:numPr>
                <w:ilvl w:val="12"/>
                <w:numId w:val="0"/>
              </w:numPr>
              <w:rPr>
                <w:rFonts w:cs="Arial"/>
                <w:szCs w:val="22"/>
              </w:rPr>
            </w:pPr>
            <w:r w:rsidRPr="006330A3">
              <w:rPr>
                <w:rFonts w:cs="Arial"/>
                <w:szCs w:val="22"/>
              </w:rPr>
              <w:t>public List&lt;String[]&gt; getDTVAssets(Integer dtvChannelId)</w:t>
            </w:r>
          </w:p>
        </w:tc>
        <w:tc>
          <w:tcPr>
            <w:tcW w:w="4371" w:type="dxa"/>
            <w:tcBorders>
              <w:top w:val="single" w:sz="4" w:space="0" w:color="auto"/>
              <w:left w:val="single" w:sz="4" w:space="0" w:color="auto"/>
              <w:bottom w:val="single" w:sz="4" w:space="0" w:color="auto"/>
              <w:right w:val="single" w:sz="4" w:space="0" w:color="auto"/>
            </w:tcBorders>
          </w:tcPr>
          <w:p w14:paraId="6C9B9612" w14:textId="77777777" w:rsidR="00846E78" w:rsidRPr="006330A3" w:rsidRDefault="00846E78" w:rsidP="00076DFE">
            <w:pPr>
              <w:numPr>
                <w:ilvl w:val="12"/>
                <w:numId w:val="0"/>
              </w:numPr>
              <w:rPr>
                <w:rFonts w:cs="Arial"/>
                <w:szCs w:val="22"/>
              </w:rPr>
            </w:pPr>
            <w:r w:rsidRPr="006330A3">
              <w:rPr>
                <w:rFonts w:cs="Arial"/>
                <w:szCs w:val="22"/>
              </w:rPr>
              <w:t>Get assets of a dtv channle</w:t>
            </w:r>
          </w:p>
        </w:tc>
        <w:tc>
          <w:tcPr>
            <w:tcW w:w="2301" w:type="dxa"/>
            <w:tcBorders>
              <w:top w:val="single" w:sz="4" w:space="0" w:color="auto"/>
              <w:left w:val="single" w:sz="4" w:space="0" w:color="auto"/>
              <w:bottom w:val="single" w:sz="4" w:space="0" w:color="auto"/>
            </w:tcBorders>
          </w:tcPr>
          <w:p w14:paraId="27D912D9"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48FB553C" w14:textId="77777777" w:rsidTr="00076DFE">
        <w:tc>
          <w:tcPr>
            <w:tcW w:w="2881" w:type="dxa"/>
            <w:tcBorders>
              <w:top w:val="single" w:sz="4" w:space="0" w:color="auto"/>
              <w:bottom w:val="single" w:sz="4" w:space="0" w:color="auto"/>
              <w:right w:val="single" w:sz="4" w:space="0" w:color="auto"/>
            </w:tcBorders>
          </w:tcPr>
          <w:p w14:paraId="2C5B0DAE" w14:textId="77777777" w:rsidR="00846E78" w:rsidRPr="006330A3" w:rsidRDefault="00846E78" w:rsidP="00076DFE">
            <w:pPr>
              <w:numPr>
                <w:ilvl w:val="12"/>
                <w:numId w:val="0"/>
              </w:numPr>
              <w:rPr>
                <w:rFonts w:cs="Arial"/>
                <w:szCs w:val="22"/>
              </w:rPr>
            </w:pPr>
            <w:r w:rsidRPr="006330A3">
              <w:rPr>
                <w:rFonts w:cs="Arial"/>
                <w:szCs w:val="22"/>
              </w:rPr>
              <w:t>public String getAssetNameForCaptchaServer(Integer recordId, String syncProtocolval)</w:t>
            </w:r>
          </w:p>
        </w:tc>
        <w:tc>
          <w:tcPr>
            <w:tcW w:w="4371" w:type="dxa"/>
            <w:tcBorders>
              <w:top w:val="single" w:sz="4" w:space="0" w:color="auto"/>
              <w:left w:val="single" w:sz="4" w:space="0" w:color="auto"/>
              <w:bottom w:val="single" w:sz="4" w:space="0" w:color="auto"/>
              <w:right w:val="single" w:sz="4" w:space="0" w:color="auto"/>
            </w:tcBorders>
          </w:tcPr>
          <w:p w14:paraId="3C289E68" w14:textId="77777777" w:rsidR="00846E78" w:rsidRPr="006330A3" w:rsidRDefault="00846E78" w:rsidP="00076DFE">
            <w:pPr>
              <w:numPr>
                <w:ilvl w:val="12"/>
                <w:numId w:val="0"/>
              </w:numPr>
              <w:rPr>
                <w:rFonts w:cs="Arial"/>
                <w:szCs w:val="22"/>
              </w:rPr>
            </w:pPr>
            <w:r w:rsidRPr="006330A3">
              <w:rPr>
                <w:rFonts w:cs="Arial"/>
                <w:szCs w:val="22"/>
              </w:rPr>
              <w:t>Returns asset name for captcha server</w:t>
            </w:r>
          </w:p>
        </w:tc>
        <w:tc>
          <w:tcPr>
            <w:tcW w:w="2301" w:type="dxa"/>
            <w:tcBorders>
              <w:top w:val="single" w:sz="4" w:space="0" w:color="auto"/>
              <w:left w:val="single" w:sz="4" w:space="0" w:color="auto"/>
              <w:bottom w:val="single" w:sz="4" w:space="0" w:color="auto"/>
            </w:tcBorders>
          </w:tcPr>
          <w:p w14:paraId="7D51DF95"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2C844FC8" w14:textId="77777777" w:rsidTr="00076DFE">
        <w:tc>
          <w:tcPr>
            <w:tcW w:w="2881" w:type="dxa"/>
            <w:tcBorders>
              <w:top w:val="single" w:sz="4" w:space="0" w:color="auto"/>
              <w:bottom w:val="single" w:sz="4" w:space="0" w:color="auto"/>
              <w:right w:val="single" w:sz="4" w:space="0" w:color="auto"/>
            </w:tcBorders>
          </w:tcPr>
          <w:p w14:paraId="6D01AD3F" w14:textId="77777777" w:rsidR="00846E78" w:rsidRPr="006330A3" w:rsidRDefault="00846E78" w:rsidP="00076DFE">
            <w:pPr>
              <w:numPr>
                <w:ilvl w:val="12"/>
                <w:numId w:val="0"/>
              </w:numPr>
              <w:rPr>
                <w:rFonts w:cs="Arial"/>
                <w:szCs w:val="22"/>
              </w:rPr>
            </w:pPr>
            <w:r w:rsidRPr="006330A3">
              <w:rPr>
                <w:rFonts w:cs="Arial"/>
                <w:szCs w:val="22"/>
              </w:rPr>
              <w:t>public List&lt;Integer&gt; getChannelIdByPackage(Integer packageId)</w:t>
            </w:r>
          </w:p>
        </w:tc>
        <w:tc>
          <w:tcPr>
            <w:tcW w:w="4371" w:type="dxa"/>
            <w:tcBorders>
              <w:top w:val="single" w:sz="4" w:space="0" w:color="auto"/>
              <w:left w:val="single" w:sz="4" w:space="0" w:color="auto"/>
              <w:bottom w:val="single" w:sz="4" w:space="0" w:color="auto"/>
              <w:right w:val="single" w:sz="4" w:space="0" w:color="auto"/>
            </w:tcBorders>
          </w:tcPr>
          <w:p w14:paraId="74602A8B" w14:textId="77777777" w:rsidR="00846E78" w:rsidRPr="006330A3" w:rsidRDefault="00846E78" w:rsidP="00076DFE">
            <w:pPr>
              <w:numPr>
                <w:ilvl w:val="12"/>
                <w:numId w:val="0"/>
              </w:numPr>
              <w:rPr>
                <w:rFonts w:cs="Arial"/>
                <w:szCs w:val="22"/>
              </w:rPr>
            </w:pPr>
            <w:r w:rsidRPr="006330A3">
              <w:rPr>
                <w:rFonts w:cs="Arial"/>
                <w:szCs w:val="22"/>
              </w:rPr>
              <w:t>Returns channelIds for a package</w:t>
            </w:r>
          </w:p>
        </w:tc>
        <w:tc>
          <w:tcPr>
            <w:tcW w:w="2301" w:type="dxa"/>
            <w:tcBorders>
              <w:top w:val="single" w:sz="4" w:space="0" w:color="auto"/>
              <w:left w:val="single" w:sz="4" w:space="0" w:color="auto"/>
              <w:bottom w:val="single" w:sz="4" w:space="0" w:color="auto"/>
            </w:tcBorders>
          </w:tcPr>
          <w:p w14:paraId="284CFCA0"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45B03085" w14:textId="77777777" w:rsidTr="00076DFE">
        <w:tc>
          <w:tcPr>
            <w:tcW w:w="2881" w:type="dxa"/>
            <w:tcBorders>
              <w:top w:val="single" w:sz="4" w:space="0" w:color="auto"/>
              <w:bottom w:val="single" w:sz="4" w:space="0" w:color="auto"/>
              <w:right w:val="single" w:sz="4" w:space="0" w:color="auto"/>
            </w:tcBorders>
          </w:tcPr>
          <w:p w14:paraId="6AF57456" w14:textId="77777777" w:rsidR="00846E78" w:rsidRPr="006330A3" w:rsidRDefault="00846E78" w:rsidP="00076DFE">
            <w:pPr>
              <w:numPr>
                <w:ilvl w:val="12"/>
                <w:numId w:val="0"/>
              </w:numPr>
              <w:rPr>
                <w:rFonts w:cs="Arial"/>
                <w:szCs w:val="22"/>
              </w:rPr>
            </w:pPr>
            <w:r w:rsidRPr="006330A3">
              <w:rPr>
                <w:rFonts w:cs="Arial"/>
                <w:szCs w:val="22"/>
              </w:rPr>
              <w:t>public void updateVmxSyncStatus(List&lt;String&gt; allQueries)</w:t>
            </w:r>
          </w:p>
        </w:tc>
        <w:tc>
          <w:tcPr>
            <w:tcW w:w="4371" w:type="dxa"/>
            <w:tcBorders>
              <w:top w:val="single" w:sz="4" w:space="0" w:color="auto"/>
              <w:left w:val="single" w:sz="4" w:space="0" w:color="auto"/>
              <w:bottom w:val="single" w:sz="4" w:space="0" w:color="auto"/>
              <w:right w:val="single" w:sz="4" w:space="0" w:color="auto"/>
            </w:tcBorders>
          </w:tcPr>
          <w:p w14:paraId="657CE86C" w14:textId="77777777" w:rsidR="00846E78" w:rsidRPr="006330A3" w:rsidRDefault="00846E78" w:rsidP="00076DFE">
            <w:pPr>
              <w:numPr>
                <w:ilvl w:val="12"/>
                <w:numId w:val="0"/>
              </w:numPr>
              <w:rPr>
                <w:rFonts w:cs="Arial"/>
                <w:szCs w:val="22"/>
              </w:rPr>
            </w:pPr>
            <w:r w:rsidRPr="006330A3">
              <w:rPr>
                <w:rFonts w:cs="Arial"/>
                <w:szCs w:val="22"/>
              </w:rPr>
              <w:t>Update Vmx Sync Status in DB</w:t>
            </w:r>
          </w:p>
        </w:tc>
        <w:tc>
          <w:tcPr>
            <w:tcW w:w="2301" w:type="dxa"/>
            <w:tcBorders>
              <w:top w:val="single" w:sz="4" w:space="0" w:color="auto"/>
              <w:left w:val="single" w:sz="4" w:space="0" w:color="auto"/>
              <w:bottom w:val="single" w:sz="4" w:space="0" w:color="auto"/>
            </w:tcBorders>
          </w:tcPr>
          <w:p w14:paraId="03ED67B5" w14:textId="77777777" w:rsidR="00846E78" w:rsidRPr="006330A3" w:rsidRDefault="00846E78" w:rsidP="00076DFE">
            <w:pPr>
              <w:numPr>
                <w:ilvl w:val="12"/>
                <w:numId w:val="0"/>
              </w:numPr>
              <w:tabs>
                <w:tab w:val="right" w:pos="3960"/>
              </w:tabs>
              <w:rPr>
                <w:rFonts w:cs="Arial"/>
                <w:szCs w:val="22"/>
              </w:rPr>
            </w:pPr>
            <w:r w:rsidRPr="006330A3">
              <w:rPr>
                <w:rFonts w:cs="Arial"/>
                <w:szCs w:val="22"/>
              </w:rPr>
              <w:t>None</w:t>
            </w:r>
          </w:p>
        </w:tc>
      </w:tr>
      <w:tr w:rsidR="00846E78" w:rsidRPr="00936B30" w14:paraId="1E26E56B" w14:textId="77777777" w:rsidTr="00076DFE">
        <w:tc>
          <w:tcPr>
            <w:tcW w:w="2881" w:type="dxa"/>
            <w:tcBorders>
              <w:top w:val="single" w:sz="4" w:space="0" w:color="auto"/>
              <w:bottom w:val="single" w:sz="4" w:space="0" w:color="auto"/>
              <w:right w:val="single" w:sz="4" w:space="0" w:color="auto"/>
            </w:tcBorders>
          </w:tcPr>
          <w:p w14:paraId="134226C6" w14:textId="77777777" w:rsidR="00846E78" w:rsidRPr="006330A3" w:rsidRDefault="00846E78" w:rsidP="00076DFE">
            <w:pPr>
              <w:numPr>
                <w:ilvl w:val="12"/>
                <w:numId w:val="0"/>
              </w:numPr>
              <w:rPr>
                <w:rFonts w:cs="Arial"/>
                <w:szCs w:val="22"/>
              </w:rPr>
            </w:pPr>
            <w:r w:rsidRPr="006330A3">
              <w:rPr>
                <w:rFonts w:cs="Arial"/>
                <w:szCs w:val="22"/>
              </w:rPr>
              <w:t>public ResultSet getUnsyncSubscribersForAll(Connection conn, Statement stmt)</w:t>
            </w:r>
          </w:p>
        </w:tc>
        <w:tc>
          <w:tcPr>
            <w:tcW w:w="4371" w:type="dxa"/>
            <w:tcBorders>
              <w:top w:val="single" w:sz="4" w:space="0" w:color="auto"/>
              <w:left w:val="single" w:sz="4" w:space="0" w:color="auto"/>
              <w:bottom w:val="single" w:sz="4" w:space="0" w:color="auto"/>
              <w:right w:val="single" w:sz="4" w:space="0" w:color="auto"/>
            </w:tcBorders>
          </w:tcPr>
          <w:p w14:paraId="6BD64634" w14:textId="77777777" w:rsidR="00846E78" w:rsidRPr="006330A3" w:rsidRDefault="00846E78" w:rsidP="00076DFE">
            <w:pPr>
              <w:numPr>
                <w:ilvl w:val="12"/>
                <w:numId w:val="0"/>
              </w:numPr>
              <w:rPr>
                <w:rFonts w:cs="Arial"/>
                <w:szCs w:val="22"/>
              </w:rPr>
            </w:pPr>
            <w:r w:rsidRPr="006330A3">
              <w:rPr>
                <w:rFonts w:cs="Arial"/>
                <w:szCs w:val="22"/>
              </w:rPr>
              <w:t>This method returns resultset of unsync subscribers</w:t>
            </w:r>
          </w:p>
        </w:tc>
        <w:tc>
          <w:tcPr>
            <w:tcW w:w="2301" w:type="dxa"/>
            <w:tcBorders>
              <w:top w:val="single" w:sz="4" w:space="0" w:color="auto"/>
              <w:left w:val="single" w:sz="4" w:space="0" w:color="auto"/>
              <w:bottom w:val="single" w:sz="4" w:space="0" w:color="auto"/>
            </w:tcBorders>
          </w:tcPr>
          <w:p w14:paraId="165035A6"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5A1F420B" w14:textId="77777777" w:rsidTr="00076DFE">
        <w:tc>
          <w:tcPr>
            <w:tcW w:w="2881" w:type="dxa"/>
            <w:tcBorders>
              <w:top w:val="single" w:sz="4" w:space="0" w:color="auto"/>
              <w:bottom w:val="single" w:sz="4" w:space="0" w:color="auto"/>
              <w:right w:val="single" w:sz="4" w:space="0" w:color="auto"/>
            </w:tcBorders>
          </w:tcPr>
          <w:p w14:paraId="553BF19E" w14:textId="77777777" w:rsidR="00846E78" w:rsidRPr="006330A3" w:rsidRDefault="00846E78" w:rsidP="00076DFE">
            <w:pPr>
              <w:numPr>
                <w:ilvl w:val="12"/>
                <w:numId w:val="0"/>
              </w:numPr>
              <w:rPr>
                <w:rFonts w:cs="Arial"/>
                <w:szCs w:val="22"/>
              </w:rPr>
            </w:pPr>
            <w:r w:rsidRPr="006330A3">
              <w:rPr>
                <w:rFonts w:cs="Arial"/>
                <w:szCs w:val="22"/>
              </w:rPr>
              <w:t>public ResultSet getUnsyncDevicesForAll(Connection conn, Statement stmt)</w:t>
            </w:r>
          </w:p>
        </w:tc>
        <w:tc>
          <w:tcPr>
            <w:tcW w:w="4371" w:type="dxa"/>
            <w:tcBorders>
              <w:top w:val="single" w:sz="4" w:space="0" w:color="auto"/>
              <w:left w:val="single" w:sz="4" w:space="0" w:color="auto"/>
              <w:bottom w:val="single" w:sz="4" w:space="0" w:color="auto"/>
              <w:right w:val="single" w:sz="4" w:space="0" w:color="auto"/>
            </w:tcBorders>
          </w:tcPr>
          <w:p w14:paraId="77B119A1" w14:textId="77777777" w:rsidR="00846E78" w:rsidRPr="006330A3" w:rsidRDefault="00846E78" w:rsidP="00076DFE">
            <w:pPr>
              <w:numPr>
                <w:ilvl w:val="12"/>
                <w:numId w:val="0"/>
              </w:numPr>
              <w:rPr>
                <w:rFonts w:cs="Arial"/>
                <w:szCs w:val="22"/>
              </w:rPr>
            </w:pPr>
            <w:r w:rsidRPr="006330A3">
              <w:rPr>
                <w:rFonts w:cs="Arial"/>
                <w:szCs w:val="22"/>
              </w:rPr>
              <w:t>This method returns resultset of unsync devices</w:t>
            </w:r>
          </w:p>
        </w:tc>
        <w:tc>
          <w:tcPr>
            <w:tcW w:w="2301" w:type="dxa"/>
            <w:tcBorders>
              <w:top w:val="single" w:sz="4" w:space="0" w:color="auto"/>
              <w:left w:val="single" w:sz="4" w:space="0" w:color="auto"/>
              <w:bottom w:val="single" w:sz="4" w:space="0" w:color="auto"/>
            </w:tcBorders>
          </w:tcPr>
          <w:p w14:paraId="60313085"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075B2BF0" w14:textId="77777777" w:rsidTr="00076DFE">
        <w:tc>
          <w:tcPr>
            <w:tcW w:w="2881" w:type="dxa"/>
            <w:tcBorders>
              <w:top w:val="single" w:sz="4" w:space="0" w:color="auto"/>
              <w:bottom w:val="single" w:sz="4" w:space="0" w:color="auto"/>
              <w:right w:val="single" w:sz="4" w:space="0" w:color="auto"/>
            </w:tcBorders>
          </w:tcPr>
          <w:p w14:paraId="7C359721" w14:textId="77777777" w:rsidR="00846E78" w:rsidRPr="006330A3" w:rsidRDefault="00846E78" w:rsidP="00076DFE">
            <w:pPr>
              <w:numPr>
                <w:ilvl w:val="12"/>
                <w:numId w:val="0"/>
              </w:numPr>
              <w:rPr>
                <w:rFonts w:cs="Arial"/>
                <w:szCs w:val="22"/>
              </w:rPr>
            </w:pPr>
            <w:r w:rsidRPr="006330A3">
              <w:rPr>
                <w:rFonts w:cs="Arial"/>
                <w:szCs w:val="22"/>
              </w:rPr>
              <w:t>public ResultSet getUnsyncSTBsForAll(Connection conn, Statement stmt)</w:t>
            </w:r>
          </w:p>
        </w:tc>
        <w:tc>
          <w:tcPr>
            <w:tcW w:w="4371" w:type="dxa"/>
            <w:tcBorders>
              <w:top w:val="single" w:sz="4" w:space="0" w:color="auto"/>
              <w:left w:val="single" w:sz="4" w:space="0" w:color="auto"/>
              <w:bottom w:val="single" w:sz="4" w:space="0" w:color="auto"/>
              <w:right w:val="single" w:sz="4" w:space="0" w:color="auto"/>
            </w:tcBorders>
          </w:tcPr>
          <w:p w14:paraId="2EF3C5D9" w14:textId="77777777" w:rsidR="00846E78" w:rsidRPr="006330A3" w:rsidRDefault="00846E78" w:rsidP="00076DFE">
            <w:pPr>
              <w:numPr>
                <w:ilvl w:val="12"/>
                <w:numId w:val="0"/>
              </w:numPr>
              <w:rPr>
                <w:rFonts w:cs="Arial"/>
                <w:szCs w:val="22"/>
              </w:rPr>
            </w:pPr>
            <w:r w:rsidRPr="006330A3">
              <w:rPr>
                <w:rFonts w:cs="Arial"/>
                <w:szCs w:val="22"/>
              </w:rPr>
              <w:t>This method returns resultset of unsync STBs from</w:t>
            </w:r>
          </w:p>
        </w:tc>
        <w:tc>
          <w:tcPr>
            <w:tcW w:w="2301" w:type="dxa"/>
            <w:tcBorders>
              <w:top w:val="single" w:sz="4" w:space="0" w:color="auto"/>
              <w:left w:val="single" w:sz="4" w:space="0" w:color="auto"/>
              <w:bottom w:val="single" w:sz="4" w:space="0" w:color="auto"/>
            </w:tcBorders>
          </w:tcPr>
          <w:p w14:paraId="58F9EF38"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294395CD" w14:textId="77777777" w:rsidTr="00076DFE">
        <w:tc>
          <w:tcPr>
            <w:tcW w:w="2881" w:type="dxa"/>
            <w:tcBorders>
              <w:top w:val="single" w:sz="4" w:space="0" w:color="auto"/>
              <w:bottom w:val="single" w:sz="4" w:space="0" w:color="auto"/>
              <w:right w:val="single" w:sz="4" w:space="0" w:color="auto"/>
            </w:tcBorders>
          </w:tcPr>
          <w:p w14:paraId="4FB13B93" w14:textId="77777777" w:rsidR="00846E78" w:rsidRPr="006330A3" w:rsidRDefault="00846E78" w:rsidP="00076DFE">
            <w:pPr>
              <w:numPr>
                <w:ilvl w:val="12"/>
                <w:numId w:val="0"/>
              </w:numPr>
              <w:rPr>
                <w:rFonts w:cs="Arial"/>
                <w:szCs w:val="22"/>
              </w:rPr>
            </w:pPr>
            <w:r w:rsidRPr="006330A3">
              <w:rPr>
                <w:rFonts w:cs="Arial"/>
                <w:szCs w:val="22"/>
              </w:rPr>
              <w:t>public ResultSet getUnsyncVODsForAll(Connection conn, Statement stmt)</w:t>
            </w:r>
          </w:p>
        </w:tc>
        <w:tc>
          <w:tcPr>
            <w:tcW w:w="4371" w:type="dxa"/>
            <w:tcBorders>
              <w:top w:val="single" w:sz="4" w:space="0" w:color="auto"/>
              <w:left w:val="single" w:sz="4" w:space="0" w:color="auto"/>
              <w:bottom w:val="single" w:sz="4" w:space="0" w:color="auto"/>
              <w:right w:val="single" w:sz="4" w:space="0" w:color="auto"/>
            </w:tcBorders>
          </w:tcPr>
          <w:p w14:paraId="5D4768BE" w14:textId="77777777" w:rsidR="00846E78" w:rsidRPr="006330A3" w:rsidRDefault="00846E78" w:rsidP="00076DFE">
            <w:pPr>
              <w:numPr>
                <w:ilvl w:val="12"/>
                <w:numId w:val="0"/>
              </w:numPr>
              <w:rPr>
                <w:rFonts w:cs="Arial"/>
                <w:szCs w:val="22"/>
              </w:rPr>
            </w:pPr>
            <w:r w:rsidRPr="006330A3">
              <w:rPr>
                <w:rFonts w:cs="Arial"/>
                <w:szCs w:val="22"/>
              </w:rPr>
              <w:t>This method returns resultset of unsync VODs</w:t>
            </w:r>
          </w:p>
        </w:tc>
        <w:tc>
          <w:tcPr>
            <w:tcW w:w="2301" w:type="dxa"/>
            <w:tcBorders>
              <w:top w:val="single" w:sz="4" w:space="0" w:color="auto"/>
              <w:left w:val="single" w:sz="4" w:space="0" w:color="auto"/>
              <w:bottom w:val="single" w:sz="4" w:space="0" w:color="auto"/>
            </w:tcBorders>
          </w:tcPr>
          <w:p w14:paraId="178A21E9"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08B3B0D0" w14:textId="77777777" w:rsidTr="00076DFE">
        <w:tc>
          <w:tcPr>
            <w:tcW w:w="2881" w:type="dxa"/>
            <w:tcBorders>
              <w:top w:val="single" w:sz="4" w:space="0" w:color="auto"/>
              <w:bottom w:val="single" w:sz="4" w:space="0" w:color="auto"/>
              <w:right w:val="single" w:sz="4" w:space="0" w:color="auto"/>
            </w:tcBorders>
          </w:tcPr>
          <w:p w14:paraId="20D6AF1E" w14:textId="77777777" w:rsidR="00846E78" w:rsidRPr="006330A3" w:rsidRDefault="00846E78" w:rsidP="00076DFE">
            <w:pPr>
              <w:numPr>
                <w:ilvl w:val="12"/>
                <w:numId w:val="0"/>
              </w:numPr>
              <w:rPr>
                <w:rFonts w:cs="Arial"/>
                <w:szCs w:val="22"/>
              </w:rPr>
            </w:pPr>
            <w:r w:rsidRPr="006330A3">
              <w:rPr>
                <w:rFonts w:cs="Arial"/>
                <w:szCs w:val="22"/>
              </w:rPr>
              <w:t xml:space="preserve">public ResultSet </w:t>
            </w:r>
            <w:r w:rsidRPr="006330A3">
              <w:rPr>
                <w:rFonts w:cs="Arial"/>
                <w:szCs w:val="22"/>
              </w:rPr>
              <w:lastRenderedPageBreak/>
              <w:t>getUnsyncChannelsForAll(Connection conn, Statement stmt)</w:t>
            </w:r>
          </w:p>
        </w:tc>
        <w:tc>
          <w:tcPr>
            <w:tcW w:w="4371" w:type="dxa"/>
            <w:tcBorders>
              <w:top w:val="single" w:sz="4" w:space="0" w:color="auto"/>
              <w:left w:val="single" w:sz="4" w:space="0" w:color="auto"/>
              <w:bottom w:val="single" w:sz="4" w:space="0" w:color="auto"/>
              <w:right w:val="single" w:sz="4" w:space="0" w:color="auto"/>
            </w:tcBorders>
          </w:tcPr>
          <w:p w14:paraId="6708DCF9" w14:textId="77777777" w:rsidR="00846E78" w:rsidRPr="006330A3" w:rsidRDefault="00846E78" w:rsidP="00076DFE">
            <w:pPr>
              <w:numPr>
                <w:ilvl w:val="12"/>
                <w:numId w:val="0"/>
              </w:numPr>
              <w:rPr>
                <w:rFonts w:cs="Arial"/>
                <w:szCs w:val="22"/>
              </w:rPr>
            </w:pPr>
            <w:r w:rsidRPr="006330A3">
              <w:rPr>
                <w:rFonts w:cs="Arial"/>
                <w:szCs w:val="22"/>
              </w:rPr>
              <w:lastRenderedPageBreak/>
              <w:t xml:space="preserve">This method returns resultset of unsync </w:t>
            </w:r>
            <w:r w:rsidRPr="006330A3">
              <w:rPr>
                <w:rFonts w:cs="Arial"/>
                <w:szCs w:val="22"/>
              </w:rPr>
              <w:lastRenderedPageBreak/>
              <w:t>channels</w:t>
            </w:r>
          </w:p>
        </w:tc>
        <w:tc>
          <w:tcPr>
            <w:tcW w:w="2301" w:type="dxa"/>
            <w:tcBorders>
              <w:top w:val="single" w:sz="4" w:space="0" w:color="auto"/>
              <w:left w:val="single" w:sz="4" w:space="0" w:color="auto"/>
              <w:bottom w:val="single" w:sz="4" w:space="0" w:color="auto"/>
            </w:tcBorders>
          </w:tcPr>
          <w:p w14:paraId="5A123CCF" w14:textId="77777777" w:rsidR="00846E78" w:rsidRPr="006330A3" w:rsidRDefault="00846E78" w:rsidP="00076DFE">
            <w:pPr>
              <w:numPr>
                <w:ilvl w:val="12"/>
                <w:numId w:val="0"/>
              </w:numPr>
              <w:tabs>
                <w:tab w:val="right" w:pos="3960"/>
              </w:tabs>
              <w:rPr>
                <w:rFonts w:cs="Arial"/>
                <w:szCs w:val="22"/>
              </w:rPr>
            </w:pPr>
            <w:r w:rsidRPr="006330A3">
              <w:rPr>
                <w:rFonts w:cs="Arial"/>
                <w:szCs w:val="22"/>
              </w:rPr>
              <w:lastRenderedPageBreak/>
              <w:t>CException</w:t>
            </w:r>
          </w:p>
        </w:tc>
      </w:tr>
      <w:tr w:rsidR="00846E78" w:rsidRPr="00936B30" w14:paraId="597A7F04" w14:textId="77777777" w:rsidTr="00076DFE">
        <w:tc>
          <w:tcPr>
            <w:tcW w:w="2881" w:type="dxa"/>
            <w:tcBorders>
              <w:top w:val="single" w:sz="4" w:space="0" w:color="auto"/>
              <w:bottom w:val="single" w:sz="4" w:space="0" w:color="auto"/>
              <w:right w:val="single" w:sz="4" w:space="0" w:color="auto"/>
            </w:tcBorders>
          </w:tcPr>
          <w:p w14:paraId="7092C658" w14:textId="77777777" w:rsidR="00846E78" w:rsidRPr="006330A3" w:rsidRDefault="00846E78" w:rsidP="00076DFE">
            <w:pPr>
              <w:numPr>
                <w:ilvl w:val="12"/>
                <w:numId w:val="0"/>
              </w:numPr>
              <w:rPr>
                <w:rFonts w:cs="Arial"/>
                <w:szCs w:val="22"/>
              </w:rPr>
            </w:pPr>
            <w:r w:rsidRPr="006330A3">
              <w:rPr>
                <w:rFonts w:cs="Arial"/>
                <w:szCs w:val="22"/>
              </w:rPr>
              <w:lastRenderedPageBreak/>
              <w:t>public ResultSet getUnsyncPackagesForAll(Connection conn, Statement stmt)</w:t>
            </w:r>
          </w:p>
        </w:tc>
        <w:tc>
          <w:tcPr>
            <w:tcW w:w="4371" w:type="dxa"/>
            <w:tcBorders>
              <w:top w:val="single" w:sz="4" w:space="0" w:color="auto"/>
              <w:left w:val="single" w:sz="4" w:space="0" w:color="auto"/>
              <w:bottom w:val="single" w:sz="4" w:space="0" w:color="auto"/>
              <w:right w:val="single" w:sz="4" w:space="0" w:color="auto"/>
            </w:tcBorders>
          </w:tcPr>
          <w:p w14:paraId="49D0134E" w14:textId="77777777" w:rsidR="00846E78" w:rsidRPr="006330A3" w:rsidRDefault="00846E78" w:rsidP="00076DFE">
            <w:pPr>
              <w:numPr>
                <w:ilvl w:val="12"/>
                <w:numId w:val="0"/>
              </w:numPr>
              <w:rPr>
                <w:rFonts w:cs="Arial"/>
                <w:szCs w:val="22"/>
              </w:rPr>
            </w:pPr>
            <w:r w:rsidRPr="006330A3">
              <w:rPr>
                <w:rFonts w:cs="Arial"/>
                <w:szCs w:val="22"/>
              </w:rPr>
              <w:t>This method returns list of resultset packages</w:t>
            </w:r>
          </w:p>
        </w:tc>
        <w:tc>
          <w:tcPr>
            <w:tcW w:w="2301" w:type="dxa"/>
            <w:tcBorders>
              <w:top w:val="single" w:sz="4" w:space="0" w:color="auto"/>
              <w:left w:val="single" w:sz="4" w:space="0" w:color="auto"/>
              <w:bottom w:val="single" w:sz="4" w:space="0" w:color="auto"/>
            </w:tcBorders>
          </w:tcPr>
          <w:p w14:paraId="4E81828F"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109169F6" w14:textId="77777777" w:rsidTr="00076DFE">
        <w:tc>
          <w:tcPr>
            <w:tcW w:w="2881" w:type="dxa"/>
            <w:tcBorders>
              <w:top w:val="single" w:sz="4" w:space="0" w:color="auto"/>
              <w:bottom w:val="single" w:sz="4" w:space="0" w:color="auto"/>
              <w:right w:val="single" w:sz="4" w:space="0" w:color="auto"/>
            </w:tcBorders>
          </w:tcPr>
          <w:p w14:paraId="4B6798D7" w14:textId="77777777" w:rsidR="00846E78" w:rsidRPr="006330A3" w:rsidRDefault="00846E78" w:rsidP="00076DFE">
            <w:pPr>
              <w:numPr>
                <w:ilvl w:val="12"/>
                <w:numId w:val="0"/>
              </w:numPr>
              <w:rPr>
                <w:rFonts w:cs="Arial"/>
                <w:szCs w:val="22"/>
              </w:rPr>
            </w:pPr>
            <w:r w:rsidRPr="006330A3">
              <w:rPr>
                <w:rFonts w:cs="Arial"/>
                <w:szCs w:val="22"/>
              </w:rPr>
              <w:t>public ResultSet getUnsyncBundlesForAll(Connection conn, Statement stmt)</w:t>
            </w:r>
          </w:p>
        </w:tc>
        <w:tc>
          <w:tcPr>
            <w:tcW w:w="4371" w:type="dxa"/>
            <w:tcBorders>
              <w:top w:val="single" w:sz="4" w:space="0" w:color="auto"/>
              <w:left w:val="single" w:sz="4" w:space="0" w:color="auto"/>
              <w:bottom w:val="single" w:sz="4" w:space="0" w:color="auto"/>
              <w:right w:val="single" w:sz="4" w:space="0" w:color="auto"/>
            </w:tcBorders>
          </w:tcPr>
          <w:p w14:paraId="605F4885" w14:textId="77777777" w:rsidR="00846E78" w:rsidRPr="006330A3" w:rsidRDefault="00846E78" w:rsidP="00076DFE">
            <w:pPr>
              <w:numPr>
                <w:ilvl w:val="12"/>
                <w:numId w:val="0"/>
              </w:numPr>
              <w:rPr>
                <w:rFonts w:cs="Arial"/>
                <w:szCs w:val="22"/>
              </w:rPr>
            </w:pPr>
            <w:r w:rsidRPr="006330A3">
              <w:rPr>
                <w:rFonts w:cs="Arial"/>
                <w:szCs w:val="22"/>
              </w:rPr>
              <w:t>This method returns resultset of unsync bundles</w:t>
            </w:r>
          </w:p>
        </w:tc>
        <w:tc>
          <w:tcPr>
            <w:tcW w:w="2301" w:type="dxa"/>
            <w:tcBorders>
              <w:top w:val="single" w:sz="4" w:space="0" w:color="auto"/>
              <w:left w:val="single" w:sz="4" w:space="0" w:color="auto"/>
              <w:bottom w:val="single" w:sz="4" w:space="0" w:color="auto"/>
            </w:tcBorders>
          </w:tcPr>
          <w:p w14:paraId="426DFD0B"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21659DF2" w14:textId="77777777" w:rsidTr="00076DFE">
        <w:tc>
          <w:tcPr>
            <w:tcW w:w="2881" w:type="dxa"/>
            <w:tcBorders>
              <w:top w:val="single" w:sz="4" w:space="0" w:color="auto"/>
              <w:bottom w:val="single" w:sz="4" w:space="0" w:color="auto"/>
              <w:right w:val="single" w:sz="4" w:space="0" w:color="auto"/>
            </w:tcBorders>
          </w:tcPr>
          <w:p w14:paraId="359AC97A" w14:textId="77777777" w:rsidR="00846E78" w:rsidRPr="006330A3" w:rsidRDefault="00846E78" w:rsidP="00076DFE">
            <w:pPr>
              <w:numPr>
                <w:ilvl w:val="12"/>
                <w:numId w:val="0"/>
              </w:numPr>
              <w:rPr>
                <w:rFonts w:cs="Arial"/>
                <w:szCs w:val="22"/>
              </w:rPr>
            </w:pPr>
            <w:r w:rsidRPr="006330A3">
              <w:rPr>
                <w:rFonts w:cs="Arial"/>
                <w:szCs w:val="22"/>
              </w:rPr>
              <w:t>public ResultSet getUnsyncRecordingsForAll(Connection conn, Statement stmt)</w:t>
            </w:r>
          </w:p>
        </w:tc>
        <w:tc>
          <w:tcPr>
            <w:tcW w:w="4371" w:type="dxa"/>
            <w:tcBorders>
              <w:top w:val="single" w:sz="4" w:space="0" w:color="auto"/>
              <w:left w:val="single" w:sz="4" w:space="0" w:color="auto"/>
              <w:bottom w:val="single" w:sz="4" w:space="0" w:color="auto"/>
              <w:right w:val="single" w:sz="4" w:space="0" w:color="auto"/>
            </w:tcBorders>
          </w:tcPr>
          <w:p w14:paraId="0E300F43" w14:textId="77777777" w:rsidR="00846E78" w:rsidRPr="006330A3" w:rsidRDefault="00846E78" w:rsidP="00076DFE">
            <w:pPr>
              <w:numPr>
                <w:ilvl w:val="12"/>
                <w:numId w:val="0"/>
              </w:numPr>
              <w:rPr>
                <w:rFonts w:cs="Arial"/>
                <w:szCs w:val="22"/>
              </w:rPr>
            </w:pPr>
            <w:r w:rsidRPr="006330A3">
              <w:rPr>
                <w:rFonts w:cs="Arial"/>
                <w:szCs w:val="22"/>
              </w:rPr>
              <w:t>This method returns resultset of unsync recordings</w:t>
            </w:r>
          </w:p>
        </w:tc>
        <w:tc>
          <w:tcPr>
            <w:tcW w:w="2301" w:type="dxa"/>
            <w:tcBorders>
              <w:top w:val="single" w:sz="4" w:space="0" w:color="auto"/>
              <w:left w:val="single" w:sz="4" w:space="0" w:color="auto"/>
              <w:bottom w:val="single" w:sz="4" w:space="0" w:color="auto"/>
            </w:tcBorders>
          </w:tcPr>
          <w:p w14:paraId="64C62AD2"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53C9B9FA" w14:textId="77777777" w:rsidTr="00076DFE">
        <w:tc>
          <w:tcPr>
            <w:tcW w:w="2881" w:type="dxa"/>
            <w:tcBorders>
              <w:top w:val="single" w:sz="4" w:space="0" w:color="auto"/>
              <w:bottom w:val="single" w:sz="4" w:space="0" w:color="auto"/>
              <w:right w:val="single" w:sz="4" w:space="0" w:color="auto"/>
            </w:tcBorders>
          </w:tcPr>
          <w:p w14:paraId="526916B8" w14:textId="77777777" w:rsidR="00846E78" w:rsidRPr="006330A3" w:rsidRDefault="00846E78" w:rsidP="00076DFE">
            <w:pPr>
              <w:numPr>
                <w:ilvl w:val="12"/>
                <w:numId w:val="0"/>
              </w:numPr>
              <w:rPr>
                <w:rFonts w:cs="Arial"/>
                <w:szCs w:val="22"/>
              </w:rPr>
            </w:pPr>
            <w:r w:rsidRPr="006330A3">
              <w:rPr>
                <w:rFonts w:cs="Arial"/>
                <w:szCs w:val="22"/>
              </w:rPr>
              <w:t>public ResultSet getUnsyncSubsStbAssociationForAll(Connection conn, Statement stmt)</w:t>
            </w:r>
          </w:p>
        </w:tc>
        <w:tc>
          <w:tcPr>
            <w:tcW w:w="4371" w:type="dxa"/>
            <w:tcBorders>
              <w:top w:val="single" w:sz="4" w:space="0" w:color="auto"/>
              <w:left w:val="single" w:sz="4" w:space="0" w:color="auto"/>
              <w:bottom w:val="single" w:sz="4" w:space="0" w:color="auto"/>
              <w:right w:val="single" w:sz="4" w:space="0" w:color="auto"/>
            </w:tcBorders>
          </w:tcPr>
          <w:p w14:paraId="24996776" w14:textId="77777777" w:rsidR="00846E78" w:rsidRPr="006330A3" w:rsidRDefault="00846E78" w:rsidP="00076DFE">
            <w:pPr>
              <w:numPr>
                <w:ilvl w:val="12"/>
                <w:numId w:val="0"/>
              </w:numPr>
              <w:rPr>
                <w:rFonts w:cs="Arial"/>
                <w:szCs w:val="22"/>
              </w:rPr>
            </w:pPr>
            <w:r w:rsidRPr="006330A3">
              <w:rPr>
                <w:rFonts w:cs="Arial"/>
                <w:szCs w:val="22"/>
              </w:rPr>
              <w:t>This method returns Subscriber-STB associations that are not sync at VMX</w:t>
            </w:r>
          </w:p>
        </w:tc>
        <w:tc>
          <w:tcPr>
            <w:tcW w:w="2301" w:type="dxa"/>
            <w:tcBorders>
              <w:top w:val="single" w:sz="4" w:space="0" w:color="auto"/>
              <w:left w:val="single" w:sz="4" w:space="0" w:color="auto"/>
              <w:bottom w:val="single" w:sz="4" w:space="0" w:color="auto"/>
            </w:tcBorders>
          </w:tcPr>
          <w:p w14:paraId="2C22F2CF"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19EB5CB2" w14:textId="77777777" w:rsidTr="00076DFE">
        <w:tc>
          <w:tcPr>
            <w:tcW w:w="2881" w:type="dxa"/>
            <w:tcBorders>
              <w:top w:val="single" w:sz="4" w:space="0" w:color="auto"/>
              <w:bottom w:val="single" w:sz="4" w:space="0" w:color="auto"/>
              <w:right w:val="single" w:sz="4" w:space="0" w:color="auto"/>
            </w:tcBorders>
          </w:tcPr>
          <w:p w14:paraId="7CF0904C" w14:textId="77777777" w:rsidR="00846E78" w:rsidRPr="006330A3" w:rsidRDefault="00846E78" w:rsidP="00076DFE">
            <w:pPr>
              <w:numPr>
                <w:ilvl w:val="12"/>
                <w:numId w:val="0"/>
              </w:numPr>
              <w:rPr>
                <w:rFonts w:cs="Arial"/>
                <w:szCs w:val="22"/>
              </w:rPr>
            </w:pPr>
            <w:r w:rsidRPr="006330A3">
              <w:rPr>
                <w:rFonts w:cs="Arial"/>
                <w:szCs w:val="22"/>
              </w:rPr>
              <w:t>public ResultSet getUnsyncSubsDeviceAssociationForAll(Connection conn, Statement stmt)</w:t>
            </w:r>
          </w:p>
        </w:tc>
        <w:tc>
          <w:tcPr>
            <w:tcW w:w="4371" w:type="dxa"/>
            <w:tcBorders>
              <w:top w:val="single" w:sz="4" w:space="0" w:color="auto"/>
              <w:left w:val="single" w:sz="4" w:space="0" w:color="auto"/>
              <w:bottom w:val="single" w:sz="4" w:space="0" w:color="auto"/>
              <w:right w:val="single" w:sz="4" w:space="0" w:color="auto"/>
            </w:tcBorders>
          </w:tcPr>
          <w:p w14:paraId="33DCA3B4" w14:textId="77777777" w:rsidR="00846E78" w:rsidRPr="006330A3" w:rsidRDefault="00846E78" w:rsidP="00076DFE">
            <w:pPr>
              <w:numPr>
                <w:ilvl w:val="12"/>
                <w:numId w:val="0"/>
              </w:numPr>
              <w:rPr>
                <w:rFonts w:cs="Arial"/>
                <w:szCs w:val="22"/>
              </w:rPr>
            </w:pPr>
            <w:r w:rsidRPr="006330A3">
              <w:rPr>
                <w:rFonts w:cs="Arial"/>
                <w:szCs w:val="22"/>
              </w:rPr>
              <w:t>This method returns Subscriber-Device associations that are not sync at VMX</w:t>
            </w:r>
          </w:p>
        </w:tc>
        <w:tc>
          <w:tcPr>
            <w:tcW w:w="2301" w:type="dxa"/>
            <w:tcBorders>
              <w:top w:val="single" w:sz="4" w:space="0" w:color="auto"/>
              <w:left w:val="single" w:sz="4" w:space="0" w:color="auto"/>
              <w:bottom w:val="single" w:sz="4" w:space="0" w:color="auto"/>
            </w:tcBorders>
          </w:tcPr>
          <w:p w14:paraId="3281000A"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5B1C3659" w14:textId="77777777" w:rsidTr="00076DFE">
        <w:tc>
          <w:tcPr>
            <w:tcW w:w="2881" w:type="dxa"/>
            <w:tcBorders>
              <w:top w:val="single" w:sz="4" w:space="0" w:color="auto"/>
              <w:bottom w:val="single" w:sz="4" w:space="0" w:color="auto"/>
              <w:right w:val="single" w:sz="4" w:space="0" w:color="auto"/>
            </w:tcBorders>
          </w:tcPr>
          <w:p w14:paraId="754FE311" w14:textId="77777777" w:rsidR="00846E78" w:rsidRPr="006330A3" w:rsidRDefault="00846E78" w:rsidP="00076DFE">
            <w:pPr>
              <w:numPr>
                <w:ilvl w:val="12"/>
                <w:numId w:val="0"/>
              </w:numPr>
              <w:rPr>
                <w:rFonts w:cs="Arial"/>
                <w:szCs w:val="22"/>
              </w:rPr>
            </w:pPr>
            <w:r w:rsidRPr="006330A3">
              <w:rPr>
                <w:rFonts w:cs="Arial"/>
                <w:szCs w:val="22"/>
              </w:rPr>
              <w:t>public ResultSet getUnsyncPkgChannelAssociationForAll(Connection conn, Statement stmt)</w:t>
            </w:r>
          </w:p>
        </w:tc>
        <w:tc>
          <w:tcPr>
            <w:tcW w:w="4371" w:type="dxa"/>
            <w:tcBorders>
              <w:top w:val="single" w:sz="4" w:space="0" w:color="auto"/>
              <w:left w:val="single" w:sz="4" w:space="0" w:color="auto"/>
              <w:bottom w:val="single" w:sz="4" w:space="0" w:color="auto"/>
              <w:right w:val="single" w:sz="4" w:space="0" w:color="auto"/>
            </w:tcBorders>
          </w:tcPr>
          <w:p w14:paraId="14C6EB2E" w14:textId="77777777" w:rsidR="00846E78" w:rsidRPr="006330A3" w:rsidRDefault="00846E78" w:rsidP="00076DFE">
            <w:pPr>
              <w:numPr>
                <w:ilvl w:val="12"/>
                <w:numId w:val="0"/>
              </w:numPr>
              <w:rPr>
                <w:rFonts w:cs="Arial"/>
                <w:szCs w:val="22"/>
              </w:rPr>
            </w:pPr>
            <w:r w:rsidRPr="006330A3">
              <w:rPr>
                <w:rFonts w:cs="Arial"/>
                <w:szCs w:val="22"/>
              </w:rPr>
              <w:t>This method returns Package-Channel associations that are not sync at VMX</w:t>
            </w:r>
          </w:p>
        </w:tc>
        <w:tc>
          <w:tcPr>
            <w:tcW w:w="2301" w:type="dxa"/>
            <w:tcBorders>
              <w:top w:val="single" w:sz="4" w:space="0" w:color="auto"/>
              <w:left w:val="single" w:sz="4" w:space="0" w:color="auto"/>
              <w:bottom w:val="single" w:sz="4" w:space="0" w:color="auto"/>
            </w:tcBorders>
          </w:tcPr>
          <w:p w14:paraId="2E38FBAF"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2837BAD5" w14:textId="77777777" w:rsidTr="00076DFE">
        <w:tc>
          <w:tcPr>
            <w:tcW w:w="2881" w:type="dxa"/>
            <w:tcBorders>
              <w:top w:val="single" w:sz="4" w:space="0" w:color="auto"/>
              <w:bottom w:val="single" w:sz="4" w:space="0" w:color="auto"/>
              <w:right w:val="single" w:sz="4" w:space="0" w:color="auto"/>
            </w:tcBorders>
          </w:tcPr>
          <w:p w14:paraId="645DE300" w14:textId="77777777" w:rsidR="00846E78" w:rsidRPr="006330A3" w:rsidRDefault="00846E78" w:rsidP="00076DFE">
            <w:pPr>
              <w:numPr>
                <w:ilvl w:val="12"/>
                <w:numId w:val="0"/>
              </w:numPr>
              <w:rPr>
                <w:rFonts w:cs="Arial"/>
                <w:szCs w:val="22"/>
              </w:rPr>
            </w:pPr>
            <w:r w:rsidRPr="006330A3">
              <w:rPr>
                <w:rFonts w:cs="Arial"/>
                <w:szCs w:val="22"/>
              </w:rPr>
              <w:t>public ResultSet getUnsyncPkgVodAssociationForAll(Connection conn, Statement stmt)</w:t>
            </w:r>
          </w:p>
        </w:tc>
        <w:tc>
          <w:tcPr>
            <w:tcW w:w="4371" w:type="dxa"/>
            <w:tcBorders>
              <w:top w:val="single" w:sz="4" w:space="0" w:color="auto"/>
              <w:left w:val="single" w:sz="4" w:space="0" w:color="auto"/>
              <w:bottom w:val="single" w:sz="4" w:space="0" w:color="auto"/>
              <w:right w:val="single" w:sz="4" w:space="0" w:color="auto"/>
            </w:tcBorders>
          </w:tcPr>
          <w:p w14:paraId="00DA5BB5" w14:textId="77777777" w:rsidR="00846E78" w:rsidRPr="006330A3" w:rsidRDefault="00846E78" w:rsidP="00076DFE">
            <w:pPr>
              <w:numPr>
                <w:ilvl w:val="12"/>
                <w:numId w:val="0"/>
              </w:numPr>
              <w:rPr>
                <w:rFonts w:cs="Arial"/>
                <w:szCs w:val="22"/>
              </w:rPr>
            </w:pPr>
            <w:r w:rsidRPr="006330A3">
              <w:rPr>
                <w:rFonts w:cs="Arial"/>
                <w:szCs w:val="22"/>
              </w:rPr>
              <w:t>This method returns Package-Vod associations that are not sync</w:t>
            </w:r>
          </w:p>
        </w:tc>
        <w:tc>
          <w:tcPr>
            <w:tcW w:w="2301" w:type="dxa"/>
            <w:tcBorders>
              <w:top w:val="single" w:sz="4" w:space="0" w:color="auto"/>
              <w:left w:val="single" w:sz="4" w:space="0" w:color="auto"/>
              <w:bottom w:val="single" w:sz="4" w:space="0" w:color="auto"/>
            </w:tcBorders>
          </w:tcPr>
          <w:p w14:paraId="53FCE706"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25E64289" w14:textId="77777777" w:rsidTr="00076DFE">
        <w:tc>
          <w:tcPr>
            <w:tcW w:w="2881" w:type="dxa"/>
            <w:tcBorders>
              <w:top w:val="single" w:sz="4" w:space="0" w:color="auto"/>
              <w:bottom w:val="single" w:sz="4" w:space="0" w:color="auto"/>
              <w:right w:val="single" w:sz="4" w:space="0" w:color="auto"/>
            </w:tcBorders>
          </w:tcPr>
          <w:p w14:paraId="7D0740A9" w14:textId="77777777" w:rsidR="00846E78" w:rsidRPr="006330A3" w:rsidRDefault="00846E78" w:rsidP="00076DFE">
            <w:pPr>
              <w:numPr>
                <w:ilvl w:val="12"/>
                <w:numId w:val="0"/>
              </w:numPr>
              <w:rPr>
                <w:rFonts w:cs="Arial"/>
                <w:szCs w:val="22"/>
              </w:rPr>
            </w:pPr>
            <w:r w:rsidRPr="006330A3">
              <w:rPr>
                <w:rFonts w:cs="Arial"/>
                <w:szCs w:val="22"/>
              </w:rPr>
              <w:t>public ResultSet getUnsyncSubsPkgAssociationForAll(Connection conn, Statement stmt)</w:t>
            </w:r>
          </w:p>
        </w:tc>
        <w:tc>
          <w:tcPr>
            <w:tcW w:w="4371" w:type="dxa"/>
            <w:tcBorders>
              <w:top w:val="single" w:sz="4" w:space="0" w:color="auto"/>
              <w:left w:val="single" w:sz="4" w:space="0" w:color="auto"/>
              <w:bottom w:val="single" w:sz="4" w:space="0" w:color="auto"/>
              <w:right w:val="single" w:sz="4" w:space="0" w:color="auto"/>
            </w:tcBorders>
          </w:tcPr>
          <w:p w14:paraId="1A4897F2" w14:textId="77777777" w:rsidR="00846E78" w:rsidRPr="006330A3" w:rsidRDefault="00846E78" w:rsidP="00076DFE">
            <w:pPr>
              <w:numPr>
                <w:ilvl w:val="12"/>
                <w:numId w:val="0"/>
              </w:numPr>
              <w:rPr>
                <w:rFonts w:cs="Arial"/>
                <w:szCs w:val="22"/>
              </w:rPr>
            </w:pPr>
            <w:r w:rsidRPr="006330A3">
              <w:rPr>
                <w:rFonts w:cs="Arial"/>
                <w:szCs w:val="22"/>
              </w:rPr>
              <w:t>This method returns Subscriber-Package associations that are not sync at VMX</w:t>
            </w:r>
          </w:p>
        </w:tc>
        <w:tc>
          <w:tcPr>
            <w:tcW w:w="2301" w:type="dxa"/>
            <w:tcBorders>
              <w:top w:val="single" w:sz="4" w:space="0" w:color="auto"/>
              <w:left w:val="single" w:sz="4" w:space="0" w:color="auto"/>
              <w:bottom w:val="single" w:sz="4" w:space="0" w:color="auto"/>
            </w:tcBorders>
          </w:tcPr>
          <w:p w14:paraId="6DF9DED3"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7A6C8E0C" w14:textId="77777777" w:rsidTr="00076DFE">
        <w:tc>
          <w:tcPr>
            <w:tcW w:w="2881" w:type="dxa"/>
            <w:tcBorders>
              <w:top w:val="single" w:sz="4" w:space="0" w:color="auto"/>
              <w:bottom w:val="single" w:sz="4" w:space="0" w:color="auto"/>
              <w:right w:val="single" w:sz="4" w:space="0" w:color="auto"/>
            </w:tcBorders>
          </w:tcPr>
          <w:p w14:paraId="0D933B3E" w14:textId="77777777" w:rsidR="00846E78" w:rsidRPr="006330A3" w:rsidRDefault="00846E78" w:rsidP="00076DFE">
            <w:pPr>
              <w:numPr>
                <w:ilvl w:val="12"/>
                <w:numId w:val="0"/>
              </w:numPr>
              <w:rPr>
                <w:rFonts w:cs="Arial"/>
                <w:szCs w:val="22"/>
              </w:rPr>
            </w:pPr>
            <w:r w:rsidRPr="006330A3">
              <w:rPr>
                <w:rFonts w:cs="Arial"/>
                <w:szCs w:val="22"/>
              </w:rPr>
              <w:t>public ResultSet getUnsyncTransactionsForAll(String type, Connection conn, Statement stmt)</w:t>
            </w:r>
          </w:p>
        </w:tc>
        <w:tc>
          <w:tcPr>
            <w:tcW w:w="4371" w:type="dxa"/>
            <w:tcBorders>
              <w:top w:val="single" w:sz="4" w:space="0" w:color="auto"/>
              <w:left w:val="single" w:sz="4" w:space="0" w:color="auto"/>
              <w:bottom w:val="single" w:sz="4" w:space="0" w:color="auto"/>
              <w:right w:val="single" w:sz="4" w:space="0" w:color="auto"/>
            </w:tcBorders>
          </w:tcPr>
          <w:p w14:paraId="64547936" w14:textId="77777777" w:rsidR="00846E78" w:rsidRPr="006330A3" w:rsidRDefault="00846E78" w:rsidP="00076DFE">
            <w:pPr>
              <w:numPr>
                <w:ilvl w:val="12"/>
                <w:numId w:val="0"/>
              </w:numPr>
              <w:rPr>
                <w:rFonts w:cs="Arial"/>
                <w:szCs w:val="22"/>
              </w:rPr>
            </w:pPr>
            <w:r w:rsidRPr="006330A3">
              <w:rPr>
                <w:rFonts w:cs="Arial"/>
                <w:szCs w:val="22"/>
              </w:rPr>
              <w:t>This method returns all unsync transactions for PPV, bundle and VOD that are not sync at VMx</w:t>
            </w:r>
          </w:p>
        </w:tc>
        <w:tc>
          <w:tcPr>
            <w:tcW w:w="2301" w:type="dxa"/>
            <w:tcBorders>
              <w:top w:val="single" w:sz="4" w:space="0" w:color="auto"/>
              <w:left w:val="single" w:sz="4" w:space="0" w:color="auto"/>
              <w:bottom w:val="single" w:sz="4" w:space="0" w:color="auto"/>
            </w:tcBorders>
          </w:tcPr>
          <w:p w14:paraId="17BAF598" w14:textId="77777777" w:rsidR="00846E78" w:rsidRPr="006330A3" w:rsidRDefault="00846E78" w:rsidP="00076DFE">
            <w:pPr>
              <w:numPr>
                <w:ilvl w:val="12"/>
                <w:numId w:val="0"/>
              </w:numPr>
              <w:tabs>
                <w:tab w:val="right" w:pos="3960"/>
              </w:tabs>
              <w:rPr>
                <w:rFonts w:cs="Arial"/>
                <w:szCs w:val="22"/>
              </w:rPr>
            </w:pPr>
            <w:r w:rsidRPr="006330A3">
              <w:rPr>
                <w:rFonts w:cs="Arial"/>
                <w:szCs w:val="22"/>
              </w:rPr>
              <w:t>CException</w:t>
            </w:r>
          </w:p>
        </w:tc>
      </w:tr>
      <w:tr w:rsidR="00846E78" w:rsidRPr="00936B30" w14:paraId="7E1E704F" w14:textId="77777777" w:rsidTr="00076DFE">
        <w:tc>
          <w:tcPr>
            <w:tcW w:w="2881" w:type="dxa"/>
            <w:tcBorders>
              <w:top w:val="single" w:sz="4" w:space="0" w:color="auto"/>
              <w:bottom w:val="single" w:sz="4" w:space="0" w:color="auto"/>
              <w:right w:val="single" w:sz="4" w:space="0" w:color="auto"/>
            </w:tcBorders>
          </w:tcPr>
          <w:p w14:paraId="31926DA7" w14:textId="77777777" w:rsidR="00846E78" w:rsidRDefault="00846E78" w:rsidP="00076DFE">
            <w:pPr>
              <w:autoSpaceDE w:val="0"/>
              <w:autoSpaceDN w:val="0"/>
              <w:adjustRightInd w:val="0"/>
              <w:rPr>
                <w:rFonts w:ascii="Consolas" w:hAnsi="Consolas" w:cs="Consolas"/>
                <w:b/>
                <w:bCs/>
                <w:color w:val="7F0055"/>
                <w:sz w:val="20"/>
                <w:highlight w:val="blue"/>
              </w:rPr>
            </w:pPr>
          </w:p>
        </w:tc>
        <w:tc>
          <w:tcPr>
            <w:tcW w:w="4371" w:type="dxa"/>
            <w:tcBorders>
              <w:top w:val="single" w:sz="4" w:space="0" w:color="auto"/>
              <w:left w:val="single" w:sz="4" w:space="0" w:color="auto"/>
              <w:bottom w:val="single" w:sz="4" w:space="0" w:color="auto"/>
              <w:right w:val="single" w:sz="4" w:space="0" w:color="auto"/>
            </w:tcBorders>
          </w:tcPr>
          <w:p w14:paraId="59856CEB" w14:textId="77777777" w:rsidR="00846E78" w:rsidRDefault="00846E78" w:rsidP="00076DFE">
            <w:pPr>
              <w:rPr>
                <w:rFonts w:ascii="Consolas" w:hAnsi="Consolas" w:cs="Consolas"/>
                <w:color w:val="3F5FBF"/>
                <w:sz w:val="20"/>
                <w:highlight w:val="blue"/>
              </w:rPr>
            </w:pPr>
          </w:p>
        </w:tc>
        <w:tc>
          <w:tcPr>
            <w:tcW w:w="2301" w:type="dxa"/>
            <w:tcBorders>
              <w:top w:val="single" w:sz="4" w:space="0" w:color="auto"/>
              <w:left w:val="single" w:sz="4" w:space="0" w:color="auto"/>
              <w:bottom w:val="single" w:sz="4" w:space="0" w:color="auto"/>
            </w:tcBorders>
          </w:tcPr>
          <w:p w14:paraId="6EB0579F" w14:textId="77777777" w:rsidR="00846E78" w:rsidRDefault="00846E78" w:rsidP="00076DFE">
            <w:pPr>
              <w:tabs>
                <w:tab w:val="right" w:pos="3960"/>
              </w:tabs>
              <w:ind w:left="200" w:hanging="200"/>
              <w:rPr>
                <w:rFonts w:ascii="Consolas" w:hAnsi="Consolas" w:cs="Consolas"/>
                <w:color w:val="000000"/>
                <w:sz w:val="20"/>
                <w:highlight w:val="lightGray"/>
              </w:rPr>
            </w:pPr>
          </w:p>
        </w:tc>
      </w:tr>
    </w:tbl>
    <w:p w14:paraId="0D383C18" w14:textId="77777777" w:rsidR="006A0935" w:rsidRDefault="006A0935" w:rsidP="006A0935">
      <w:pPr>
        <w:pStyle w:val="ListParagraph"/>
        <w:rPr>
          <w:rFonts w:cs="Arial"/>
          <w:b/>
          <w:bCs/>
          <w:szCs w:val="22"/>
        </w:rPr>
      </w:pPr>
    </w:p>
    <w:p w14:paraId="65C3424A" w14:textId="77777777" w:rsidR="00D9457F" w:rsidRDefault="00D9457F" w:rsidP="006A0935">
      <w:pPr>
        <w:pStyle w:val="ListParagraph"/>
        <w:rPr>
          <w:rFonts w:cs="Arial"/>
          <w:b/>
          <w:bCs/>
          <w:szCs w:val="22"/>
        </w:rPr>
      </w:pPr>
    </w:p>
    <w:p w14:paraId="71EA7B87" w14:textId="20353D66" w:rsidR="006A0935" w:rsidRDefault="006A0935" w:rsidP="0039515D">
      <w:pPr>
        <w:pStyle w:val="ListParagraph"/>
        <w:numPr>
          <w:ilvl w:val="0"/>
          <w:numId w:val="28"/>
        </w:numPr>
        <w:rPr>
          <w:rFonts w:cs="Arial"/>
          <w:b/>
          <w:bCs/>
          <w:szCs w:val="22"/>
        </w:rPr>
      </w:pPr>
      <w:r>
        <w:rPr>
          <w:rFonts w:cs="Arial"/>
          <w:b/>
          <w:bCs/>
          <w:szCs w:val="22"/>
        </w:rPr>
        <w:t>com.</w:t>
      </w:r>
      <w:r w:rsidRPr="006A0935">
        <w:rPr>
          <w:rFonts w:cs="Arial"/>
          <w:b/>
          <w:bCs/>
          <w:szCs w:val="22"/>
        </w:rPr>
        <w:t>myrio</w:t>
      </w:r>
      <w:r>
        <w:rPr>
          <w:rFonts w:cs="Arial"/>
          <w:b/>
          <w:bCs/>
          <w:szCs w:val="22"/>
        </w:rPr>
        <w:t>.</w:t>
      </w:r>
      <w:r w:rsidRPr="006A0935">
        <w:rPr>
          <w:rFonts w:cs="Arial"/>
          <w:b/>
          <w:bCs/>
          <w:szCs w:val="22"/>
        </w:rPr>
        <w:t>tm</w:t>
      </w:r>
      <w:r>
        <w:rPr>
          <w:rFonts w:cs="Arial"/>
          <w:b/>
          <w:bCs/>
          <w:szCs w:val="22"/>
        </w:rPr>
        <w:t>.</w:t>
      </w:r>
      <w:r w:rsidRPr="006A0935">
        <w:rPr>
          <w:rFonts w:cs="Arial"/>
          <w:b/>
          <w:bCs/>
          <w:szCs w:val="22"/>
        </w:rPr>
        <w:t>company</w:t>
      </w:r>
      <w:r>
        <w:rPr>
          <w:rFonts w:cs="Arial"/>
          <w:b/>
          <w:bCs/>
          <w:szCs w:val="22"/>
        </w:rPr>
        <w:t>.</w:t>
      </w:r>
      <w:r w:rsidRPr="006A0935">
        <w:rPr>
          <w:rFonts w:cs="Arial"/>
          <w:b/>
          <w:bCs/>
          <w:szCs w:val="22"/>
        </w:rPr>
        <w:t>dba</w:t>
      </w:r>
      <w:r>
        <w:rPr>
          <w:rFonts w:cs="Arial"/>
          <w:b/>
          <w:bCs/>
          <w:szCs w:val="22"/>
        </w:rPr>
        <w:t>.</w:t>
      </w:r>
      <w:r w:rsidRPr="006A0935">
        <w:rPr>
          <w:rFonts w:cs="Arial"/>
          <w:b/>
          <w:bCs/>
          <w:szCs w:val="22"/>
        </w:rPr>
        <w:t>DRMSynchronizationDAO</w:t>
      </w:r>
    </w:p>
    <w:p w14:paraId="043000EC" w14:textId="77777777" w:rsidR="006A0935" w:rsidRDefault="006A0935" w:rsidP="006A0935">
      <w:pPr>
        <w:pStyle w:val="ListParagraph"/>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877"/>
        <w:gridCol w:w="3261"/>
        <w:gridCol w:w="2126"/>
      </w:tblGrid>
      <w:tr w:rsidR="006A0935" w:rsidRPr="005C2183" w14:paraId="056084D9" w14:textId="77777777" w:rsidTr="00F55926">
        <w:tc>
          <w:tcPr>
            <w:tcW w:w="3877" w:type="dxa"/>
            <w:tcBorders>
              <w:top w:val="single" w:sz="4" w:space="0" w:color="auto"/>
              <w:left w:val="single" w:sz="4" w:space="0" w:color="auto"/>
              <w:bottom w:val="single" w:sz="4" w:space="0" w:color="auto"/>
              <w:right w:val="single" w:sz="4" w:space="0" w:color="auto"/>
            </w:tcBorders>
            <w:shd w:val="clear" w:color="auto" w:fill="000000"/>
          </w:tcPr>
          <w:p w14:paraId="40A000A7" w14:textId="77777777" w:rsidR="006A0935" w:rsidRPr="006A0BC4" w:rsidRDefault="006A0935" w:rsidP="000D29D9">
            <w:pPr>
              <w:pStyle w:val="ListParagraph"/>
              <w:rPr>
                <w:rFonts w:cs="Arial"/>
                <w:b/>
                <w:bCs/>
                <w:szCs w:val="22"/>
              </w:rPr>
            </w:pPr>
            <w:r>
              <w:rPr>
                <w:rFonts w:cs="Arial"/>
                <w:b/>
                <w:bCs/>
                <w:szCs w:val="22"/>
              </w:rPr>
              <w:t xml:space="preserve">Existing </w:t>
            </w:r>
            <w:r w:rsidRPr="006A0BC4">
              <w:rPr>
                <w:rFonts w:cs="Arial"/>
                <w:b/>
                <w:bCs/>
                <w:szCs w:val="22"/>
              </w:rPr>
              <w:t xml:space="preserve"> Method</w:t>
            </w:r>
          </w:p>
        </w:tc>
        <w:tc>
          <w:tcPr>
            <w:tcW w:w="3261" w:type="dxa"/>
            <w:tcBorders>
              <w:top w:val="single" w:sz="4" w:space="0" w:color="auto"/>
              <w:left w:val="single" w:sz="4" w:space="0" w:color="auto"/>
              <w:bottom w:val="single" w:sz="4" w:space="0" w:color="auto"/>
              <w:right w:val="single" w:sz="4" w:space="0" w:color="auto"/>
            </w:tcBorders>
            <w:shd w:val="clear" w:color="auto" w:fill="000000"/>
          </w:tcPr>
          <w:p w14:paraId="5545D2DE" w14:textId="77777777" w:rsidR="006A0935" w:rsidRPr="005C2183" w:rsidRDefault="006A0935" w:rsidP="000D29D9">
            <w:pPr>
              <w:numPr>
                <w:ilvl w:val="12"/>
                <w:numId w:val="0"/>
              </w:numPr>
              <w:rPr>
                <w:rFonts w:cs="Arial"/>
                <w:szCs w:val="22"/>
              </w:rPr>
            </w:pPr>
            <w:r w:rsidRPr="005C2183">
              <w:rPr>
                <w:rFonts w:cs="Arial"/>
                <w:szCs w:val="22"/>
              </w:rPr>
              <w:t xml:space="preserve">                      Description</w:t>
            </w:r>
          </w:p>
        </w:tc>
        <w:tc>
          <w:tcPr>
            <w:tcW w:w="2126" w:type="dxa"/>
            <w:tcBorders>
              <w:top w:val="single" w:sz="4" w:space="0" w:color="auto"/>
              <w:left w:val="single" w:sz="4" w:space="0" w:color="auto"/>
              <w:bottom w:val="single" w:sz="4" w:space="0" w:color="auto"/>
              <w:right w:val="single" w:sz="4" w:space="0" w:color="auto"/>
            </w:tcBorders>
            <w:shd w:val="clear" w:color="auto" w:fill="000000"/>
          </w:tcPr>
          <w:p w14:paraId="72B7846F" w14:textId="77777777" w:rsidR="006A0935" w:rsidRPr="005C2183" w:rsidRDefault="006A0935" w:rsidP="000D29D9">
            <w:pPr>
              <w:numPr>
                <w:ilvl w:val="12"/>
                <w:numId w:val="0"/>
              </w:numPr>
              <w:rPr>
                <w:rFonts w:cs="Arial"/>
                <w:szCs w:val="22"/>
              </w:rPr>
            </w:pPr>
            <w:r w:rsidRPr="005C2183">
              <w:rPr>
                <w:rFonts w:cs="Arial"/>
                <w:szCs w:val="22"/>
              </w:rPr>
              <w:t>Exception</w:t>
            </w:r>
          </w:p>
        </w:tc>
      </w:tr>
      <w:tr w:rsidR="006A0935" w14:paraId="45F789E2" w14:textId="77777777" w:rsidTr="00F55926">
        <w:tc>
          <w:tcPr>
            <w:tcW w:w="3877" w:type="dxa"/>
            <w:tcBorders>
              <w:top w:val="single" w:sz="4" w:space="0" w:color="auto"/>
              <w:bottom w:val="single" w:sz="4" w:space="0" w:color="auto"/>
              <w:right w:val="single" w:sz="4" w:space="0" w:color="auto"/>
            </w:tcBorders>
          </w:tcPr>
          <w:p w14:paraId="2FDB1E47" w14:textId="15135A40" w:rsidR="006A0935" w:rsidRDefault="006A0935" w:rsidP="000D29D9">
            <w:pPr>
              <w:numPr>
                <w:ilvl w:val="12"/>
                <w:numId w:val="0"/>
              </w:numPr>
              <w:rPr>
                <w:rFonts w:cs="Arial"/>
                <w:szCs w:val="22"/>
              </w:rPr>
            </w:pPr>
            <w:r w:rsidRPr="00C6437B">
              <w:rPr>
                <w:rFonts w:cs="Arial"/>
                <w:szCs w:val="22"/>
              </w:rPr>
              <w:t xml:space="preserve">public void updateVmxSyncStatus(List&lt;String&gt; allQueries) </w:t>
            </w:r>
          </w:p>
        </w:tc>
        <w:tc>
          <w:tcPr>
            <w:tcW w:w="3261" w:type="dxa"/>
            <w:tcBorders>
              <w:top w:val="single" w:sz="4" w:space="0" w:color="auto"/>
              <w:left w:val="single" w:sz="4" w:space="0" w:color="auto"/>
              <w:bottom w:val="single" w:sz="4" w:space="0" w:color="auto"/>
              <w:right w:val="single" w:sz="4" w:space="0" w:color="auto"/>
            </w:tcBorders>
          </w:tcPr>
          <w:p w14:paraId="04254909" w14:textId="3F22AE73" w:rsidR="006A0935" w:rsidRDefault="006A0935" w:rsidP="000D29D9">
            <w:pPr>
              <w:numPr>
                <w:ilvl w:val="12"/>
                <w:numId w:val="0"/>
              </w:numPr>
              <w:rPr>
                <w:rFonts w:cs="Arial"/>
                <w:szCs w:val="22"/>
              </w:rPr>
            </w:pPr>
            <w:r w:rsidRPr="006A0935">
              <w:rPr>
                <w:rFonts w:cs="Arial"/>
                <w:szCs w:val="22"/>
              </w:rPr>
              <w:t>Update Vmx Sync Status in DB</w:t>
            </w:r>
          </w:p>
        </w:tc>
        <w:tc>
          <w:tcPr>
            <w:tcW w:w="2126" w:type="dxa"/>
            <w:tcBorders>
              <w:top w:val="single" w:sz="4" w:space="0" w:color="auto"/>
              <w:left w:val="single" w:sz="4" w:space="0" w:color="auto"/>
              <w:bottom w:val="single" w:sz="4" w:space="0" w:color="auto"/>
            </w:tcBorders>
          </w:tcPr>
          <w:p w14:paraId="256F9D70" w14:textId="77777777" w:rsidR="006A0935" w:rsidRDefault="006A0935" w:rsidP="000D29D9">
            <w:pPr>
              <w:numPr>
                <w:ilvl w:val="12"/>
                <w:numId w:val="0"/>
              </w:numPr>
              <w:rPr>
                <w:rFonts w:cs="Arial"/>
                <w:szCs w:val="22"/>
              </w:rPr>
            </w:pPr>
            <w:r w:rsidRPr="00C6437B">
              <w:rPr>
                <w:rFonts w:cs="Arial"/>
                <w:szCs w:val="22"/>
              </w:rPr>
              <w:t>None</w:t>
            </w:r>
          </w:p>
        </w:tc>
      </w:tr>
    </w:tbl>
    <w:p w14:paraId="4B91E60D" w14:textId="77777777" w:rsidR="006A0935" w:rsidRDefault="006A0935" w:rsidP="006A0935">
      <w:pPr>
        <w:rPr>
          <w:rFonts w:cs="Arial"/>
          <w:b/>
          <w:bCs/>
          <w:szCs w:val="22"/>
        </w:rPr>
      </w:pPr>
    </w:p>
    <w:p w14:paraId="49002F87" w14:textId="0E9C5450" w:rsidR="00497EBE" w:rsidRDefault="00497EBE" w:rsidP="0039515D">
      <w:pPr>
        <w:pStyle w:val="BodyText"/>
        <w:numPr>
          <w:ilvl w:val="0"/>
          <w:numId w:val="28"/>
        </w:numPr>
        <w:rPr>
          <w:rFonts w:eastAsiaTheme="minorHAnsi" w:cs="Arial"/>
          <w:szCs w:val="22"/>
        </w:rPr>
      </w:pPr>
      <w:r>
        <w:rPr>
          <w:rFonts w:eastAsiaTheme="minorHAnsi" w:cs="Arial"/>
          <w:b/>
          <w:szCs w:val="22"/>
        </w:rPr>
        <w:t>Com.</w:t>
      </w:r>
      <w:r w:rsidRPr="00497EBE">
        <w:rPr>
          <w:rFonts w:eastAsiaTheme="minorHAnsi" w:cs="Arial"/>
          <w:b/>
          <w:szCs w:val="22"/>
        </w:rPr>
        <w:t>myrio</w:t>
      </w:r>
      <w:r>
        <w:rPr>
          <w:rFonts w:eastAsiaTheme="minorHAnsi" w:cs="Arial"/>
          <w:b/>
          <w:szCs w:val="22"/>
        </w:rPr>
        <w:t>.tm.</w:t>
      </w:r>
      <w:r w:rsidRPr="00497EBE">
        <w:rPr>
          <w:rFonts w:eastAsiaTheme="minorHAnsi" w:cs="Arial"/>
          <w:b/>
          <w:szCs w:val="22"/>
        </w:rPr>
        <w:t>company</w:t>
      </w:r>
      <w:r>
        <w:rPr>
          <w:rFonts w:eastAsiaTheme="minorHAnsi" w:cs="Arial"/>
          <w:b/>
          <w:szCs w:val="22"/>
        </w:rPr>
        <w:t>.pl.</w:t>
      </w:r>
      <w:r w:rsidRPr="00497EBE">
        <w:rPr>
          <w:rFonts w:eastAsiaTheme="minorHAnsi" w:cs="Arial"/>
          <w:b/>
          <w:szCs w:val="22"/>
        </w:rPr>
        <w:t>CCompanyPane</w:t>
      </w:r>
      <w:r w:rsidR="007F4F54">
        <w:rPr>
          <w:rFonts w:eastAsiaTheme="minorHAnsi" w:cs="Arial"/>
          <w:b/>
          <w:szCs w:val="22"/>
        </w:rPr>
        <w:t>l</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367BA1" w14:paraId="21AFF1E0" w14:textId="77777777" w:rsidTr="00076DFE">
        <w:tc>
          <w:tcPr>
            <w:tcW w:w="2698" w:type="dxa"/>
            <w:tcBorders>
              <w:top w:val="single" w:sz="4" w:space="0" w:color="auto"/>
              <w:bottom w:val="single" w:sz="4" w:space="0" w:color="auto"/>
              <w:right w:val="single" w:sz="4" w:space="0" w:color="auto"/>
            </w:tcBorders>
            <w:shd w:val="clear" w:color="auto" w:fill="000000"/>
          </w:tcPr>
          <w:p w14:paraId="2B42AC0D" w14:textId="77777777" w:rsidR="00367BA1" w:rsidRDefault="00367BA1" w:rsidP="00076DFE">
            <w:pPr>
              <w:numPr>
                <w:ilvl w:val="12"/>
                <w:numId w:val="0"/>
              </w:numPr>
              <w:spacing w:line="276" w:lineRule="auto"/>
              <w:jc w:val="center"/>
              <w:rPr>
                <w:rFonts w:eastAsiaTheme="minorHAnsi" w:cs="Arial"/>
                <w:b/>
                <w:bCs/>
                <w:i/>
                <w:iCs/>
                <w:color w:val="FFFFFF"/>
                <w:sz w:val="20"/>
              </w:rPr>
            </w:pPr>
            <w:r>
              <w:rPr>
                <w:b/>
                <w:bCs/>
                <w:i/>
                <w:iCs/>
                <w:color w:val="FFFFFF"/>
                <w:sz w:val="20"/>
              </w:rPr>
              <w:t>Existing methods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37CF45DD" w14:textId="77777777" w:rsidR="00367BA1" w:rsidRDefault="00367BA1" w:rsidP="00076DFE">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c>
          <w:tcPr>
            <w:tcW w:w="2156" w:type="dxa"/>
            <w:tcBorders>
              <w:top w:val="single" w:sz="4" w:space="0" w:color="auto"/>
              <w:left w:val="single" w:sz="4" w:space="0" w:color="auto"/>
              <w:bottom w:val="single" w:sz="4" w:space="0" w:color="auto"/>
            </w:tcBorders>
            <w:shd w:val="clear" w:color="auto" w:fill="000000"/>
          </w:tcPr>
          <w:p w14:paraId="25B812A4" w14:textId="77777777" w:rsidR="00367BA1" w:rsidRDefault="00367BA1" w:rsidP="00076DF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367BA1" w14:paraId="2DEDF89F" w14:textId="77777777" w:rsidTr="00076DFE">
        <w:tc>
          <w:tcPr>
            <w:tcW w:w="2698" w:type="dxa"/>
            <w:tcBorders>
              <w:top w:val="single" w:sz="4" w:space="0" w:color="auto"/>
              <w:bottom w:val="single" w:sz="4" w:space="0" w:color="auto"/>
              <w:right w:val="single" w:sz="4" w:space="0" w:color="auto"/>
            </w:tcBorders>
          </w:tcPr>
          <w:p w14:paraId="75DEDF1C" w14:textId="77777777" w:rsidR="00367BA1" w:rsidRDefault="00367BA1" w:rsidP="00076DFE">
            <w:pPr>
              <w:numPr>
                <w:ilvl w:val="12"/>
                <w:numId w:val="0"/>
              </w:numPr>
              <w:rPr>
                <w:rFonts w:cs="Arial"/>
                <w:szCs w:val="22"/>
              </w:rPr>
            </w:pPr>
            <w:r w:rsidRPr="00B45F00">
              <w:rPr>
                <w:rFonts w:cs="Arial"/>
                <w:szCs w:val="22"/>
              </w:rPr>
              <w:t>private void initializeComponents()</w:t>
            </w:r>
          </w:p>
        </w:tc>
        <w:tc>
          <w:tcPr>
            <w:tcW w:w="4410" w:type="dxa"/>
            <w:tcBorders>
              <w:top w:val="single" w:sz="4" w:space="0" w:color="auto"/>
              <w:left w:val="single" w:sz="4" w:space="0" w:color="auto"/>
              <w:bottom w:val="single" w:sz="4" w:space="0" w:color="auto"/>
              <w:right w:val="single" w:sz="4" w:space="0" w:color="auto"/>
            </w:tcBorders>
          </w:tcPr>
          <w:p w14:paraId="022232FB" w14:textId="77777777" w:rsidR="00367BA1" w:rsidRDefault="00367BA1" w:rsidP="00076DFE">
            <w:pPr>
              <w:numPr>
                <w:ilvl w:val="12"/>
                <w:numId w:val="0"/>
              </w:numPr>
              <w:rPr>
                <w:rFonts w:cs="Arial"/>
                <w:szCs w:val="22"/>
              </w:rPr>
            </w:pPr>
            <w:r w:rsidRPr="00B45F00">
              <w:rPr>
                <w:rFonts w:cs="Arial"/>
                <w:szCs w:val="22"/>
              </w:rPr>
              <w:t>Initializes the companyProperties</w:t>
            </w:r>
          </w:p>
        </w:tc>
        <w:tc>
          <w:tcPr>
            <w:tcW w:w="2156" w:type="dxa"/>
            <w:tcBorders>
              <w:top w:val="single" w:sz="4" w:space="0" w:color="auto"/>
              <w:left w:val="single" w:sz="4" w:space="0" w:color="auto"/>
              <w:bottom w:val="single" w:sz="4" w:space="0" w:color="auto"/>
            </w:tcBorders>
          </w:tcPr>
          <w:p w14:paraId="750A79C2" w14:textId="77777777" w:rsidR="00367BA1" w:rsidRDefault="00367BA1" w:rsidP="00076DFE">
            <w:pPr>
              <w:numPr>
                <w:ilvl w:val="12"/>
                <w:numId w:val="0"/>
              </w:numPr>
              <w:rPr>
                <w:rFonts w:cs="Arial"/>
                <w:szCs w:val="22"/>
              </w:rPr>
            </w:pPr>
            <w:r>
              <w:rPr>
                <w:rFonts w:cs="Arial"/>
                <w:szCs w:val="22"/>
              </w:rPr>
              <w:t>None</w:t>
            </w:r>
          </w:p>
        </w:tc>
      </w:tr>
      <w:tr w:rsidR="00367BA1" w14:paraId="4506FB09" w14:textId="77777777" w:rsidTr="00076DFE">
        <w:tc>
          <w:tcPr>
            <w:tcW w:w="2698" w:type="dxa"/>
            <w:tcBorders>
              <w:top w:val="single" w:sz="4" w:space="0" w:color="auto"/>
              <w:bottom w:val="single" w:sz="4" w:space="0" w:color="auto"/>
              <w:right w:val="single" w:sz="4" w:space="0" w:color="auto"/>
            </w:tcBorders>
          </w:tcPr>
          <w:p w14:paraId="1D67C0F5" w14:textId="77777777" w:rsidR="00367BA1" w:rsidRPr="00B45F00" w:rsidRDefault="00367BA1" w:rsidP="00076DFE">
            <w:pPr>
              <w:numPr>
                <w:ilvl w:val="12"/>
                <w:numId w:val="0"/>
              </w:numPr>
              <w:rPr>
                <w:rFonts w:cs="Arial"/>
                <w:szCs w:val="22"/>
              </w:rPr>
            </w:pPr>
            <w:r w:rsidRPr="00B45F00">
              <w:rPr>
                <w:rFonts w:cs="Arial"/>
                <w:szCs w:val="22"/>
              </w:rPr>
              <w:lastRenderedPageBreak/>
              <w:t>private void addPanelsToTab()</w:t>
            </w:r>
          </w:p>
        </w:tc>
        <w:tc>
          <w:tcPr>
            <w:tcW w:w="4410" w:type="dxa"/>
            <w:tcBorders>
              <w:top w:val="single" w:sz="4" w:space="0" w:color="auto"/>
              <w:left w:val="single" w:sz="4" w:space="0" w:color="auto"/>
              <w:bottom w:val="single" w:sz="4" w:space="0" w:color="auto"/>
              <w:right w:val="single" w:sz="4" w:space="0" w:color="auto"/>
            </w:tcBorders>
          </w:tcPr>
          <w:p w14:paraId="30623EA3" w14:textId="77777777" w:rsidR="00367BA1" w:rsidRPr="00B45F00" w:rsidRDefault="00367BA1" w:rsidP="00076DFE">
            <w:pPr>
              <w:numPr>
                <w:ilvl w:val="12"/>
                <w:numId w:val="0"/>
              </w:numPr>
              <w:rPr>
                <w:rFonts w:cs="Arial"/>
                <w:szCs w:val="22"/>
              </w:rPr>
            </w:pPr>
            <w:r w:rsidRPr="00B45F00">
              <w:rPr>
                <w:rFonts w:cs="Arial"/>
                <w:szCs w:val="22"/>
              </w:rPr>
              <w:t>Adds (tabs) components</w:t>
            </w:r>
          </w:p>
        </w:tc>
        <w:tc>
          <w:tcPr>
            <w:tcW w:w="2156" w:type="dxa"/>
            <w:tcBorders>
              <w:top w:val="single" w:sz="4" w:space="0" w:color="auto"/>
              <w:left w:val="single" w:sz="4" w:space="0" w:color="auto"/>
              <w:bottom w:val="single" w:sz="4" w:space="0" w:color="auto"/>
            </w:tcBorders>
          </w:tcPr>
          <w:p w14:paraId="4409BF91" w14:textId="77777777" w:rsidR="00367BA1" w:rsidRDefault="00367BA1" w:rsidP="00076DFE">
            <w:pPr>
              <w:numPr>
                <w:ilvl w:val="12"/>
                <w:numId w:val="0"/>
              </w:numPr>
              <w:rPr>
                <w:rFonts w:cs="Arial"/>
                <w:szCs w:val="22"/>
              </w:rPr>
            </w:pPr>
            <w:r>
              <w:rPr>
                <w:rFonts w:cs="Arial"/>
                <w:szCs w:val="22"/>
              </w:rPr>
              <w:t>None</w:t>
            </w:r>
          </w:p>
        </w:tc>
      </w:tr>
    </w:tbl>
    <w:p w14:paraId="45F2B155" w14:textId="77777777" w:rsidR="006A0935" w:rsidRDefault="006A0935" w:rsidP="006A0935">
      <w:pPr>
        <w:rPr>
          <w:rFonts w:cs="Arial"/>
          <w:b/>
          <w:bCs/>
          <w:szCs w:val="22"/>
        </w:rPr>
      </w:pPr>
    </w:p>
    <w:p w14:paraId="7E129DF5" w14:textId="77777777" w:rsidR="00367BA1" w:rsidRDefault="00367BA1" w:rsidP="006A0935">
      <w:pPr>
        <w:rPr>
          <w:rFonts w:cs="Arial"/>
          <w:b/>
          <w:bCs/>
          <w:szCs w:val="22"/>
        </w:rPr>
      </w:pPr>
    </w:p>
    <w:p w14:paraId="54A5BDBD" w14:textId="7E5FC001" w:rsidR="007F4F54" w:rsidRPr="007F4F54" w:rsidRDefault="007F4F54" w:rsidP="0039515D">
      <w:pPr>
        <w:pStyle w:val="ListParagraph"/>
        <w:numPr>
          <w:ilvl w:val="0"/>
          <w:numId w:val="28"/>
        </w:numPr>
        <w:rPr>
          <w:rFonts w:cs="Arial"/>
          <w:b/>
          <w:bCs/>
          <w:szCs w:val="22"/>
        </w:rPr>
      </w:pPr>
      <w:r w:rsidRPr="007F4F54">
        <w:rPr>
          <w:rFonts w:cs="Arial"/>
          <w:b/>
          <w:bCs/>
          <w:szCs w:val="22"/>
        </w:rPr>
        <w:t>com.myrio.tm.company.pl.CPLCompanyDataManager</w:t>
      </w:r>
    </w:p>
    <w:p w14:paraId="756CDD37" w14:textId="77777777" w:rsidR="007F4F54" w:rsidRDefault="007F4F54" w:rsidP="007F4F54">
      <w:pPr>
        <w:pStyle w:val="ListParagraph"/>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877"/>
        <w:gridCol w:w="3261"/>
        <w:gridCol w:w="2126"/>
      </w:tblGrid>
      <w:tr w:rsidR="00D734CB" w:rsidRPr="005C2183" w14:paraId="71D25650" w14:textId="77777777" w:rsidTr="00076DFE">
        <w:tc>
          <w:tcPr>
            <w:tcW w:w="3877" w:type="dxa"/>
            <w:tcBorders>
              <w:top w:val="single" w:sz="4" w:space="0" w:color="auto"/>
              <w:left w:val="single" w:sz="4" w:space="0" w:color="auto"/>
              <w:bottom w:val="single" w:sz="4" w:space="0" w:color="auto"/>
              <w:right w:val="single" w:sz="4" w:space="0" w:color="auto"/>
            </w:tcBorders>
            <w:shd w:val="clear" w:color="auto" w:fill="000000"/>
          </w:tcPr>
          <w:p w14:paraId="6AF81D3B" w14:textId="77777777" w:rsidR="00D734CB" w:rsidRPr="006A0BC4" w:rsidRDefault="00D734CB" w:rsidP="00076DFE">
            <w:pPr>
              <w:pStyle w:val="ListParagraph"/>
              <w:rPr>
                <w:rFonts w:cs="Arial"/>
                <w:b/>
                <w:bCs/>
                <w:szCs w:val="22"/>
              </w:rPr>
            </w:pPr>
            <w:r>
              <w:rPr>
                <w:rFonts w:cs="Arial"/>
                <w:b/>
                <w:bCs/>
                <w:szCs w:val="22"/>
              </w:rPr>
              <w:t xml:space="preserve">New </w:t>
            </w:r>
            <w:r w:rsidRPr="006A0BC4">
              <w:rPr>
                <w:rFonts w:cs="Arial"/>
                <w:b/>
                <w:bCs/>
                <w:szCs w:val="22"/>
              </w:rPr>
              <w:t xml:space="preserve"> Method</w:t>
            </w:r>
          </w:p>
        </w:tc>
        <w:tc>
          <w:tcPr>
            <w:tcW w:w="3261" w:type="dxa"/>
            <w:tcBorders>
              <w:top w:val="single" w:sz="4" w:space="0" w:color="auto"/>
              <w:left w:val="single" w:sz="4" w:space="0" w:color="auto"/>
              <w:bottom w:val="single" w:sz="4" w:space="0" w:color="auto"/>
              <w:right w:val="single" w:sz="4" w:space="0" w:color="auto"/>
            </w:tcBorders>
            <w:shd w:val="clear" w:color="auto" w:fill="000000"/>
          </w:tcPr>
          <w:p w14:paraId="4B8641FD" w14:textId="77777777" w:rsidR="00D734CB" w:rsidRPr="005C2183" w:rsidRDefault="00D734CB" w:rsidP="00076DFE">
            <w:pPr>
              <w:numPr>
                <w:ilvl w:val="12"/>
                <w:numId w:val="0"/>
              </w:numPr>
              <w:rPr>
                <w:rFonts w:cs="Arial"/>
                <w:szCs w:val="22"/>
              </w:rPr>
            </w:pPr>
            <w:r w:rsidRPr="005C2183">
              <w:rPr>
                <w:rFonts w:cs="Arial"/>
                <w:szCs w:val="22"/>
              </w:rPr>
              <w:t xml:space="preserve">                      Description</w:t>
            </w:r>
          </w:p>
        </w:tc>
        <w:tc>
          <w:tcPr>
            <w:tcW w:w="2126" w:type="dxa"/>
            <w:tcBorders>
              <w:top w:val="single" w:sz="4" w:space="0" w:color="auto"/>
              <w:left w:val="single" w:sz="4" w:space="0" w:color="auto"/>
              <w:bottom w:val="single" w:sz="4" w:space="0" w:color="auto"/>
              <w:right w:val="single" w:sz="4" w:space="0" w:color="auto"/>
            </w:tcBorders>
            <w:shd w:val="clear" w:color="auto" w:fill="000000"/>
          </w:tcPr>
          <w:p w14:paraId="789E73ED" w14:textId="77777777" w:rsidR="00D734CB" w:rsidRPr="005C2183" w:rsidRDefault="00D734CB" w:rsidP="00076DFE">
            <w:pPr>
              <w:numPr>
                <w:ilvl w:val="12"/>
                <w:numId w:val="0"/>
              </w:numPr>
              <w:rPr>
                <w:rFonts w:cs="Arial"/>
                <w:szCs w:val="22"/>
              </w:rPr>
            </w:pPr>
            <w:r w:rsidRPr="005C2183">
              <w:rPr>
                <w:rFonts w:cs="Arial"/>
                <w:szCs w:val="22"/>
              </w:rPr>
              <w:t>Exception</w:t>
            </w:r>
          </w:p>
        </w:tc>
      </w:tr>
      <w:tr w:rsidR="00D734CB" w14:paraId="34AA7940" w14:textId="77777777" w:rsidTr="00076DFE">
        <w:tc>
          <w:tcPr>
            <w:tcW w:w="3877" w:type="dxa"/>
            <w:tcBorders>
              <w:top w:val="single" w:sz="4" w:space="0" w:color="auto"/>
              <w:bottom w:val="single" w:sz="4" w:space="0" w:color="auto"/>
              <w:right w:val="single" w:sz="4" w:space="0" w:color="auto"/>
            </w:tcBorders>
          </w:tcPr>
          <w:p w14:paraId="2D4627C9" w14:textId="77777777" w:rsidR="00D734CB" w:rsidRDefault="00D734CB" w:rsidP="00076DFE">
            <w:pPr>
              <w:numPr>
                <w:ilvl w:val="12"/>
                <w:numId w:val="0"/>
              </w:numPr>
              <w:rPr>
                <w:rFonts w:cs="Arial"/>
                <w:szCs w:val="22"/>
              </w:rPr>
            </w:pPr>
            <w:r w:rsidRPr="005F7AD9">
              <w:rPr>
                <w:rFonts w:cs="Arial"/>
                <w:szCs w:val="22"/>
              </w:rPr>
              <w:t>public ArrayList getEntities(String itemType, Integer startIndex, Integer endIndex)</w:t>
            </w:r>
          </w:p>
        </w:tc>
        <w:tc>
          <w:tcPr>
            <w:tcW w:w="3261" w:type="dxa"/>
            <w:tcBorders>
              <w:top w:val="single" w:sz="4" w:space="0" w:color="auto"/>
              <w:left w:val="single" w:sz="4" w:space="0" w:color="auto"/>
              <w:bottom w:val="single" w:sz="4" w:space="0" w:color="auto"/>
              <w:right w:val="single" w:sz="4" w:space="0" w:color="auto"/>
            </w:tcBorders>
          </w:tcPr>
          <w:p w14:paraId="77711312" w14:textId="77777777" w:rsidR="00D734CB" w:rsidRDefault="00D734CB" w:rsidP="00076DFE">
            <w:pPr>
              <w:numPr>
                <w:ilvl w:val="12"/>
                <w:numId w:val="0"/>
              </w:numPr>
              <w:rPr>
                <w:rFonts w:cs="Arial"/>
                <w:szCs w:val="22"/>
              </w:rPr>
            </w:pPr>
            <w:r w:rsidRPr="005F7AD9">
              <w:rPr>
                <w:rFonts w:cs="Arial"/>
                <w:szCs w:val="22"/>
              </w:rPr>
              <w:t>Gets entities data from database based on item type</w:t>
            </w:r>
          </w:p>
        </w:tc>
        <w:tc>
          <w:tcPr>
            <w:tcW w:w="2126" w:type="dxa"/>
            <w:tcBorders>
              <w:top w:val="single" w:sz="4" w:space="0" w:color="auto"/>
              <w:left w:val="single" w:sz="4" w:space="0" w:color="auto"/>
              <w:bottom w:val="single" w:sz="4" w:space="0" w:color="auto"/>
            </w:tcBorders>
          </w:tcPr>
          <w:p w14:paraId="47F59D90" w14:textId="77777777" w:rsidR="00D734CB" w:rsidRDefault="00D734CB" w:rsidP="00076DFE">
            <w:pPr>
              <w:numPr>
                <w:ilvl w:val="12"/>
                <w:numId w:val="0"/>
              </w:numPr>
              <w:rPr>
                <w:rFonts w:cs="Arial"/>
                <w:szCs w:val="22"/>
              </w:rPr>
            </w:pPr>
            <w:r w:rsidRPr="005F7AD9">
              <w:rPr>
                <w:rFonts w:cs="Arial"/>
                <w:szCs w:val="22"/>
              </w:rPr>
              <w:t>CPLException</w:t>
            </w:r>
          </w:p>
        </w:tc>
      </w:tr>
      <w:tr w:rsidR="00D734CB" w14:paraId="0F67D4DF" w14:textId="77777777" w:rsidTr="00076DFE">
        <w:tc>
          <w:tcPr>
            <w:tcW w:w="3877" w:type="dxa"/>
            <w:tcBorders>
              <w:top w:val="single" w:sz="4" w:space="0" w:color="auto"/>
              <w:bottom w:val="single" w:sz="4" w:space="0" w:color="auto"/>
              <w:right w:val="single" w:sz="4" w:space="0" w:color="auto"/>
            </w:tcBorders>
          </w:tcPr>
          <w:p w14:paraId="0AFA6139" w14:textId="77777777" w:rsidR="00D734CB" w:rsidRPr="005A6338" w:rsidRDefault="00D734CB" w:rsidP="00076DFE">
            <w:pPr>
              <w:numPr>
                <w:ilvl w:val="12"/>
                <w:numId w:val="0"/>
              </w:numPr>
              <w:rPr>
                <w:rFonts w:cs="Arial"/>
                <w:szCs w:val="22"/>
              </w:rPr>
            </w:pPr>
            <w:r w:rsidRPr="005F7AD9">
              <w:rPr>
                <w:rFonts w:cs="Arial"/>
                <w:szCs w:val="22"/>
              </w:rPr>
              <w:t>public ArrayList getAssociations(String itemType, Integer startIndex, Integer endIndex)</w:t>
            </w:r>
          </w:p>
        </w:tc>
        <w:tc>
          <w:tcPr>
            <w:tcW w:w="3261" w:type="dxa"/>
            <w:tcBorders>
              <w:top w:val="single" w:sz="4" w:space="0" w:color="auto"/>
              <w:left w:val="single" w:sz="4" w:space="0" w:color="auto"/>
              <w:bottom w:val="single" w:sz="4" w:space="0" w:color="auto"/>
              <w:right w:val="single" w:sz="4" w:space="0" w:color="auto"/>
            </w:tcBorders>
          </w:tcPr>
          <w:p w14:paraId="42707A6F" w14:textId="77777777" w:rsidR="00D734CB" w:rsidRPr="007F4F54" w:rsidRDefault="00D734CB" w:rsidP="00076DFE">
            <w:pPr>
              <w:numPr>
                <w:ilvl w:val="12"/>
                <w:numId w:val="0"/>
              </w:numPr>
              <w:rPr>
                <w:rFonts w:cs="Arial"/>
                <w:szCs w:val="22"/>
              </w:rPr>
            </w:pPr>
            <w:r w:rsidRPr="005F7AD9">
              <w:rPr>
                <w:rFonts w:cs="Arial"/>
                <w:szCs w:val="22"/>
              </w:rPr>
              <w:t>Gets getAssociations data from database based on item type</w:t>
            </w:r>
          </w:p>
        </w:tc>
        <w:tc>
          <w:tcPr>
            <w:tcW w:w="2126" w:type="dxa"/>
            <w:tcBorders>
              <w:top w:val="single" w:sz="4" w:space="0" w:color="auto"/>
              <w:left w:val="single" w:sz="4" w:space="0" w:color="auto"/>
              <w:bottom w:val="single" w:sz="4" w:space="0" w:color="auto"/>
            </w:tcBorders>
          </w:tcPr>
          <w:p w14:paraId="7015CD09" w14:textId="77777777" w:rsidR="00D734CB" w:rsidRPr="005A6338" w:rsidRDefault="00D734CB" w:rsidP="00076DFE">
            <w:pPr>
              <w:numPr>
                <w:ilvl w:val="12"/>
                <w:numId w:val="0"/>
              </w:numPr>
              <w:rPr>
                <w:rFonts w:cs="Arial"/>
                <w:szCs w:val="22"/>
              </w:rPr>
            </w:pPr>
            <w:r w:rsidRPr="005F7AD9">
              <w:rPr>
                <w:rFonts w:cs="Arial"/>
                <w:szCs w:val="22"/>
              </w:rPr>
              <w:t>CPLException</w:t>
            </w:r>
          </w:p>
        </w:tc>
      </w:tr>
      <w:tr w:rsidR="00D734CB" w14:paraId="34CD0E7F" w14:textId="77777777" w:rsidTr="00076DFE">
        <w:tc>
          <w:tcPr>
            <w:tcW w:w="3877" w:type="dxa"/>
            <w:tcBorders>
              <w:top w:val="single" w:sz="4" w:space="0" w:color="auto"/>
              <w:bottom w:val="single" w:sz="4" w:space="0" w:color="auto"/>
              <w:right w:val="single" w:sz="4" w:space="0" w:color="auto"/>
            </w:tcBorders>
          </w:tcPr>
          <w:p w14:paraId="1D5E3991" w14:textId="77777777" w:rsidR="00D734CB" w:rsidRPr="005A6338" w:rsidRDefault="00D734CB" w:rsidP="00076DFE">
            <w:pPr>
              <w:numPr>
                <w:ilvl w:val="12"/>
                <w:numId w:val="0"/>
              </w:numPr>
              <w:rPr>
                <w:rFonts w:cs="Arial"/>
                <w:szCs w:val="22"/>
              </w:rPr>
            </w:pPr>
            <w:r w:rsidRPr="005F7AD9">
              <w:rPr>
                <w:rFonts w:cs="Arial"/>
                <w:szCs w:val="22"/>
              </w:rPr>
              <w:t>public ArrayList getTransactions(String itemType, Integer startIndex, Integer endIndex)</w:t>
            </w:r>
          </w:p>
        </w:tc>
        <w:tc>
          <w:tcPr>
            <w:tcW w:w="3261" w:type="dxa"/>
            <w:tcBorders>
              <w:top w:val="single" w:sz="4" w:space="0" w:color="auto"/>
              <w:left w:val="single" w:sz="4" w:space="0" w:color="auto"/>
              <w:bottom w:val="single" w:sz="4" w:space="0" w:color="auto"/>
              <w:right w:val="single" w:sz="4" w:space="0" w:color="auto"/>
            </w:tcBorders>
          </w:tcPr>
          <w:p w14:paraId="42D33F40" w14:textId="77777777" w:rsidR="00D734CB" w:rsidRPr="007F4F54" w:rsidRDefault="00D734CB" w:rsidP="00076DFE">
            <w:pPr>
              <w:numPr>
                <w:ilvl w:val="12"/>
                <w:numId w:val="0"/>
              </w:numPr>
              <w:rPr>
                <w:rFonts w:cs="Arial"/>
                <w:szCs w:val="22"/>
              </w:rPr>
            </w:pPr>
            <w:r w:rsidRPr="005F7AD9">
              <w:rPr>
                <w:rFonts w:cs="Arial"/>
                <w:szCs w:val="22"/>
              </w:rPr>
              <w:t>Gets Transactions data from database based on item type</w:t>
            </w:r>
          </w:p>
        </w:tc>
        <w:tc>
          <w:tcPr>
            <w:tcW w:w="2126" w:type="dxa"/>
            <w:tcBorders>
              <w:top w:val="single" w:sz="4" w:space="0" w:color="auto"/>
              <w:left w:val="single" w:sz="4" w:space="0" w:color="auto"/>
              <w:bottom w:val="single" w:sz="4" w:space="0" w:color="auto"/>
            </w:tcBorders>
          </w:tcPr>
          <w:p w14:paraId="3D2E5058" w14:textId="77777777" w:rsidR="00D734CB" w:rsidRPr="005A6338" w:rsidRDefault="00D734CB" w:rsidP="00076DFE">
            <w:pPr>
              <w:numPr>
                <w:ilvl w:val="12"/>
                <w:numId w:val="0"/>
              </w:numPr>
              <w:rPr>
                <w:rFonts w:cs="Arial"/>
                <w:szCs w:val="22"/>
              </w:rPr>
            </w:pPr>
            <w:r w:rsidRPr="005F7AD9">
              <w:rPr>
                <w:rFonts w:cs="Arial"/>
                <w:szCs w:val="22"/>
              </w:rPr>
              <w:t>CPLException</w:t>
            </w:r>
          </w:p>
        </w:tc>
      </w:tr>
      <w:tr w:rsidR="00D734CB" w14:paraId="439446A4" w14:textId="77777777" w:rsidTr="00076DFE">
        <w:tc>
          <w:tcPr>
            <w:tcW w:w="3877" w:type="dxa"/>
            <w:tcBorders>
              <w:top w:val="single" w:sz="4" w:space="0" w:color="auto"/>
              <w:bottom w:val="single" w:sz="4" w:space="0" w:color="auto"/>
              <w:right w:val="single" w:sz="4" w:space="0" w:color="auto"/>
            </w:tcBorders>
          </w:tcPr>
          <w:p w14:paraId="39B1DF66" w14:textId="77777777" w:rsidR="00D734CB" w:rsidRPr="005F7AD9" w:rsidRDefault="00D734CB" w:rsidP="00076DFE">
            <w:pPr>
              <w:numPr>
                <w:ilvl w:val="12"/>
                <w:numId w:val="0"/>
              </w:numPr>
              <w:rPr>
                <w:rFonts w:cs="Arial"/>
                <w:szCs w:val="22"/>
              </w:rPr>
            </w:pPr>
            <w:r w:rsidRPr="005F7AD9">
              <w:rPr>
                <w:rFonts w:cs="Arial"/>
                <w:szCs w:val="22"/>
              </w:rPr>
              <w:t>public void sendRequestToOMIClientForEntity(String selectedRadioButton, String cmbType,</w:t>
            </w:r>
          </w:p>
          <w:p w14:paraId="77D42DE8" w14:textId="77777777" w:rsidR="00D734CB" w:rsidRPr="005F7AD9" w:rsidRDefault="00D734CB" w:rsidP="00076DFE">
            <w:pPr>
              <w:numPr>
                <w:ilvl w:val="12"/>
                <w:numId w:val="0"/>
              </w:numPr>
              <w:rPr>
                <w:rFonts w:cs="Arial"/>
                <w:szCs w:val="22"/>
              </w:rPr>
            </w:pPr>
            <w:r w:rsidRPr="005F7AD9">
              <w:rPr>
                <w:rFonts w:cs="Arial"/>
                <w:szCs w:val="22"/>
              </w:rPr>
              <w:t xml:space="preserve">            List entityFeatureList)</w:t>
            </w:r>
          </w:p>
        </w:tc>
        <w:tc>
          <w:tcPr>
            <w:tcW w:w="3261" w:type="dxa"/>
            <w:tcBorders>
              <w:top w:val="single" w:sz="4" w:space="0" w:color="auto"/>
              <w:left w:val="single" w:sz="4" w:space="0" w:color="auto"/>
              <w:bottom w:val="single" w:sz="4" w:space="0" w:color="auto"/>
              <w:right w:val="single" w:sz="4" w:space="0" w:color="auto"/>
            </w:tcBorders>
          </w:tcPr>
          <w:p w14:paraId="21F22607" w14:textId="77777777" w:rsidR="00D734CB" w:rsidRPr="005F7AD9" w:rsidRDefault="00D734CB" w:rsidP="00076DFE">
            <w:pPr>
              <w:numPr>
                <w:ilvl w:val="12"/>
                <w:numId w:val="0"/>
              </w:numPr>
              <w:rPr>
                <w:rFonts w:cs="Arial"/>
                <w:szCs w:val="22"/>
              </w:rPr>
            </w:pPr>
            <w:r w:rsidRPr="005F7AD9">
              <w:rPr>
                <w:rFonts w:cs="Arial"/>
                <w:szCs w:val="22"/>
              </w:rPr>
              <w:t>send Request to OMIClient For Entity</w:t>
            </w:r>
          </w:p>
        </w:tc>
        <w:tc>
          <w:tcPr>
            <w:tcW w:w="2126" w:type="dxa"/>
            <w:tcBorders>
              <w:top w:val="single" w:sz="4" w:space="0" w:color="auto"/>
              <w:left w:val="single" w:sz="4" w:space="0" w:color="auto"/>
              <w:bottom w:val="single" w:sz="4" w:space="0" w:color="auto"/>
            </w:tcBorders>
          </w:tcPr>
          <w:p w14:paraId="61A9A10C" w14:textId="77777777" w:rsidR="00D734CB" w:rsidRPr="005F7AD9" w:rsidRDefault="00D734CB" w:rsidP="00076DFE">
            <w:pPr>
              <w:numPr>
                <w:ilvl w:val="12"/>
                <w:numId w:val="0"/>
              </w:numPr>
              <w:rPr>
                <w:rFonts w:cs="Arial"/>
                <w:szCs w:val="22"/>
              </w:rPr>
            </w:pPr>
            <w:r w:rsidRPr="005F7AD9">
              <w:rPr>
                <w:rFonts w:cs="Arial"/>
                <w:szCs w:val="22"/>
              </w:rPr>
              <w:t>CPLException</w:t>
            </w:r>
          </w:p>
        </w:tc>
      </w:tr>
      <w:tr w:rsidR="00D734CB" w14:paraId="6D7C7DDE" w14:textId="77777777" w:rsidTr="00076DFE">
        <w:tc>
          <w:tcPr>
            <w:tcW w:w="3877" w:type="dxa"/>
            <w:tcBorders>
              <w:top w:val="single" w:sz="4" w:space="0" w:color="auto"/>
              <w:bottom w:val="single" w:sz="4" w:space="0" w:color="auto"/>
              <w:right w:val="single" w:sz="4" w:space="0" w:color="auto"/>
            </w:tcBorders>
          </w:tcPr>
          <w:p w14:paraId="2A66D008" w14:textId="77777777" w:rsidR="00D734CB" w:rsidRPr="005F7AD9" w:rsidRDefault="00D734CB" w:rsidP="00076DFE">
            <w:pPr>
              <w:numPr>
                <w:ilvl w:val="12"/>
                <w:numId w:val="0"/>
              </w:numPr>
              <w:rPr>
                <w:rFonts w:cs="Arial"/>
                <w:szCs w:val="22"/>
              </w:rPr>
            </w:pPr>
            <w:r w:rsidRPr="005F7AD9">
              <w:rPr>
                <w:rFonts w:cs="Arial"/>
                <w:szCs w:val="22"/>
              </w:rPr>
              <w:t>public void syncAllEntities(String selectedRadioButton, String cmbType, Integer batchSizeValue)</w:t>
            </w:r>
          </w:p>
        </w:tc>
        <w:tc>
          <w:tcPr>
            <w:tcW w:w="3261" w:type="dxa"/>
            <w:tcBorders>
              <w:top w:val="single" w:sz="4" w:space="0" w:color="auto"/>
              <w:left w:val="single" w:sz="4" w:space="0" w:color="auto"/>
              <w:bottom w:val="single" w:sz="4" w:space="0" w:color="auto"/>
              <w:right w:val="single" w:sz="4" w:space="0" w:color="auto"/>
            </w:tcBorders>
          </w:tcPr>
          <w:p w14:paraId="45477D33" w14:textId="77777777" w:rsidR="00D734CB" w:rsidRPr="005F7AD9" w:rsidRDefault="00D734CB" w:rsidP="00076DFE">
            <w:pPr>
              <w:numPr>
                <w:ilvl w:val="12"/>
                <w:numId w:val="0"/>
              </w:numPr>
              <w:rPr>
                <w:rFonts w:cs="Arial"/>
                <w:szCs w:val="22"/>
              </w:rPr>
            </w:pPr>
            <w:r w:rsidRPr="005F7AD9">
              <w:rPr>
                <w:rFonts w:cs="Arial"/>
                <w:szCs w:val="22"/>
              </w:rPr>
              <w:t>This method does sync all non-sync entities to VMX</w:t>
            </w:r>
          </w:p>
        </w:tc>
        <w:tc>
          <w:tcPr>
            <w:tcW w:w="2126" w:type="dxa"/>
            <w:tcBorders>
              <w:top w:val="single" w:sz="4" w:space="0" w:color="auto"/>
              <w:left w:val="single" w:sz="4" w:space="0" w:color="auto"/>
              <w:bottom w:val="single" w:sz="4" w:space="0" w:color="auto"/>
            </w:tcBorders>
          </w:tcPr>
          <w:p w14:paraId="629AF381" w14:textId="77777777" w:rsidR="00D734CB" w:rsidRPr="005F7AD9" w:rsidRDefault="00D734CB" w:rsidP="00076DFE">
            <w:pPr>
              <w:numPr>
                <w:ilvl w:val="12"/>
                <w:numId w:val="0"/>
              </w:numPr>
              <w:rPr>
                <w:rFonts w:cs="Arial"/>
                <w:szCs w:val="22"/>
              </w:rPr>
            </w:pPr>
            <w:r w:rsidRPr="005F7AD9">
              <w:rPr>
                <w:rFonts w:cs="Arial"/>
                <w:szCs w:val="22"/>
              </w:rPr>
              <w:t>CPLException</w:t>
            </w:r>
          </w:p>
        </w:tc>
      </w:tr>
      <w:tr w:rsidR="00D734CB" w14:paraId="478DEFE9" w14:textId="77777777" w:rsidTr="00076DFE">
        <w:tc>
          <w:tcPr>
            <w:tcW w:w="3877" w:type="dxa"/>
            <w:tcBorders>
              <w:top w:val="single" w:sz="4" w:space="0" w:color="auto"/>
              <w:bottom w:val="single" w:sz="4" w:space="0" w:color="auto"/>
              <w:right w:val="single" w:sz="4" w:space="0" w:color="auto"/>
            </w:tcBorders>
          </w:tcPr>
          <w:p w14:paraId="5BF59DF7" w14:textId="77777777" w:rsidR="00D734CB" w:rsidRPr="005F7AD9" w:rsidRDefault="00D734CB" w:rsidP="00076DFE">
            <w:pPr>
              <w:numPr>
                <w:ilvl w:val="12"/>
                <w:numId w:val="0"/>
              </w:numPr>
              <w:rPr>
                <w:rFonts w:cs="Arial"/>
                <w:szCs w:val="22"/>
              </w:rPr>
            </w:pPr>
            <w:r w:rsidRPr="005F7AD9">
              <w:rPr>
                <w:rFonts w:cs="Arial"/>
                <w:szCs w:val="22"/>
              </w:rPr>
              <w:t>public void completeMigration(String cmbType, Integer batchSizeValue)</w:t>
            </w:r>
          </w:p>
        </w:tc>
        <w:tc>
          <w:tcPr>
            <w:tcW w:w="3261" w:type="dxa"/>
            <w:tcBorders>
              <w:top w:val="single" w:sz="4" w:space="0" w:color="auto"/>
              <w:left w:val="single" w:sz="4" w:space="0" w:color="auto"/>
              <w:bottom w:val="single" w:sz="4" w:space="0" w:color="auto"/>
              <w:right w:val="single" w:sz="4" w:space="0" w:color="auto"/>
            </w:tcBorders>
          </w:tcPr>
          <w:p w14:paraId="78B9F15B" w14:textId="77777777" w:rsidR="00D734CB" w:rsidRPr="005F7AD9" w:rsidRDefault="00D734CB" w:rsidP="00076DFE">
            <w:pPr>
              <w:numPr>
                <w:ilvl w:val="12"/>
                <w:numId w:val="0"/>
              </w:numPr>
              <w:rPr>
                <w:rFonts w:cs="Arial"/>
                <w:szCs w:val="22"/>
              </w:rPr>
            </w:pPr>
            <w:r w:rsidRPr="005F7AD9">
              <w:rPr>
                <w:rFonts w:cs="Arial"/>
                <w:szCs w:val="22"/>
              </w:rPr>
              <w:t>This method does sync all non-sync all types item to VMX</w:t>
            </w:r>
          </w:p>
        </w:tc>
        <w:tc>
          <w:tcPr>
            <w:tcW w:w="2126" w:type="dxa"/>
            <w:tcBorders>
              <w:top w:val="single" w:sz="4" w:space="0" w:color="auto"/>
              <w:left w:val="single" w:sz="4" w:space="0" w:color="auto"/>
              <w:bottom w:val="single" w:sz="4" w:space="0" w:color="auto"/>
            </w:tcBorders>
          </w:tcPr>
          <w:p w14:paraId="106D2E17" w14:textId="77777777" w:rsidR="00D734CB" w:rsidRPr="005F7AD9" w:rsidRDefault="00D734CB" w:rsidP="00076DFE">
            <w:pPr>
              <w:numPr>
                <w:ilvl w:val="12"/>
                <w:numId w:val="0"/>
              </w:numPr>
              <w:rPr>
                <w:rFonts w:cs="Arial"/>
                <w:szCs w:val="22"/>
              </w:rPr>
            </w:pPr>
            <w:r w:rsidRPr="005F7AD9">
              <w:rPr>
                <w:rFonts w:cs="Arial"/>
                <w:szCs w:val="22"/>
              </w:rPr>
              <w:t>CPLException</w:t>
            </w:r>
          </w:p>
        </w:tc>
      </w:tr>
      <w:tr w:rsidR="00D734CB" w14:paraId="6C18F17B" w14:textId="77777777" w:rsidTr="00076DFE">
        <w:tc>
          <w:tcPr>
            <w:tcW w:w="3877" w:type="dxa"/>
            <w:tcBorders>
              <w:top w:val="single" w:sz="4" w:space="0" w:color="auto"/>
              <w:bottom w:val="single" w:sz="4" w:space="0" w:color="auto"/>
              <w:right w:val="single" w:sz="4" w:space="0" w:color="auto"/>
            </w:tcBorders>
          </w:tcPr>
          <w:p w14:paraId="2B39A965" w14:textId="77777777" w:rsidR="00D734CB" w:rsidRPr="005F7AD9" w:rsidRDefault="00D734CB" w:rsidP="00076DFE">
            <w:pPr>
              <w:numPr>
                <w:ilvl w:val="12"/>
                <w:numId w:val="0"/>
              </w:numPr>
              <w:rPr>
                <w:rFonts w:cs="Arial"/>
                <w:szCs w:val="22"/>
              </w:rPr>
            </w:pPr>
            <w:r w:rsidRPr="005F7AD9">
              <w:rPr>
                <w:rFonts w:cs="Arial"/>
                <w:szCs w:val="22"/>
              </w:rPr>
              <w:t>public void stopSyncAllProcess(String selectedRadioButton)</w:t>
            </w:r>
          </w:p>
        </w:tc>
        <w:tc>
          <w:tcPr>
            <w:tcW w:w="3261" w:type="dxa"/>
            <w:tcBorders>
              <w:top w:val="single" w:sz="4" w:space="0" w:color="auto"/>
              <w:left w:val="single" w:sz="4" w:space="0" w:color="auto"/>
              <w:bottom w:val="single" w:sz="4" w:space="0" w:color="auto"/>
              <w:right w:val="single" w:sz="4" w:space="0" w:color="auto"/>
            </w:tcBorders>
          </w:tcPr>
          <w:p w14:paraId="5E2442CF" w14:textId="77777777" w:rsidR="00D734CB" w:rsidRPr="005F7AD9" w:rsidRDefault="00D734CB" w:rsidP="00076DFE">
            <w:pPr>
              <w:numPr>
                <w:ilvl w:val="12"/>
                <w:numId w:val="0"/>
              </w:numPr>
              <w:rPr>
                <w:rFonts w:cs="Arial"/>
                <w:szCs w:val="22"/>
              </w:rPr>
            </w:pPr>
            <w:r w:rsidRPr="005F7AD9">
              <w:rPr>
                <w:rFonts w:cs="Arial"/>
                <w:szCs w:val="22"/>
              </w:rPr>
              <w:t>This method stop already going on process.</w:t>
            </w:r>
          </w:p>
        </w:tc>
        <w:tc>
          <w:tcPr>
            <w:tcW w:w="2126" w:type="dxa"/>
            <w:tcBorders>
              <w:top w:val="single" w:sz="4" w:space="0" w:color="auto"/>
              <w:left w:val="single" w:sz="4" w:space="0" w:color="auto"/>
              <w:bottom w:val="single" w:sz="4" w:space="0" w:color="auto"/>
            </w:tcBorders>
          </w:tcPr>
          <w:p w14:paraId="3023E51A" w14:textId="77777777" w:rsidR="00D734CB" w:rsidRPr="005F7AD9" w:rsidRDefault="00D734CB" w:rsidP="00076DFE">
            <w:pPr>
              <w:numPr>
                <w:ilvl w:val="12"/>
                <w:numId w:val="0"/>
              </w:numPr>
              <w:rPr>
                <w:rFonts w:cs="Arial"/>
                <w:szCs w:val="22"/>
              </w:rPr>
            </w:pPr>
            <w:r w:rsidRPr="005F7AD9">
              <w:rPr>
                <w:rFonts w:cs="Arial"/>
                <w:szCs w:val="22"/>
              </w:rPr>
              <w:t>CPLException</w:t>
            </w:r>
          </w:p>
        </w:tc>
      </w:tr>
    </w:tbl>
    <w:p w14:paraId="5AF4589B" w14:textId="77777777" w:rsidR="00D734CB" w:rsidRDefault="00D734CB" w:rsidP="007F4F54">
      <w:pPr>
        <w:pStyle w:val="ListParagraph"/>
        <w:rPr>
          <w:rFonts w:cs="Arial"/>
          <w:b/>
          <w:bCs/>
          <w:szCs w:val="22"/>
        </w:rPr>
      </w:pPr>
    </w:p>
    <w:p w14:paraId="74DC38F1" w14:textId="77777777" w:rsidR="007F4F54" w:rsidRDefault="007F4F54" w:rsidP="007F4F54">
      <w:pPr>
        <w:pStyle w:val="ListParagraph"/>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877"/>
        <w:gridCol w:w="3261"/>
        <w:gridCol w:w="2126"/>
      </w:tblGrid>
      <w:tr w:rsidR="007F4F54" w:rsidRPr="005C2183" w14:paraId="0202FE52" w14:textId="77777777" w:rsidTr="00B65EB8">
        <w:tc>
          <w:tcPr>
            <w:tcW w:w="3877" w:type="dxa"/>
            <w:tcBorders>
              <w:top w:val="single" w:sz="4" w:space="0" w:color="auto"/>
              <w:left w:val="single" w:sz="4" w:space="0" w:color="auto"/>
              <w:bottom w:val="single" w:sz="4" w:space="0" w:color="auto"/>
              <w:right w:val="single" w:sz="4" w:space="0" w:color="auto"/>
            </w:tcBorders>
            <w:shd w:val="clear" w:color="auto" w:fill="000000"/>
          </w:tcPr>
          <w:p w14:paraId="3F817741" w14:textId="005A1DE7" w:rsidR="007F4F54" w:rsidRPr="006A0BC4" w:rsidRDefault="007F4F54" w:rsidP="000D29D9">
            <w:pPr>
              <w:pStyle w:val="ListParagraph"/>
              <w:rPr>
                <w:rFonts w:cs="Arial"/>
                <w:b/>
                <w:bCs/>
                <w:szCs w:val="22"/>
              </w:rPr>
            </w:pPr>
            <w:r>
              <w:rPr>
                <w:rFonts w:cs="Arial"/>
                <w:b/>
                <w:bCs/>
                <w:szCs w:val="22"/>
              </w:rPr>
              <w:t xml:space="preserve">Creating </w:t>
            </w:r>
            <w:r w:rsidRPr="006A0BC4">
              <w:rPr>
                <w:rFonts w:cs="Arial"/>
                <w:b/>
                <w:bCs/>
                <w:szCs w:val="22"/>
              </w:rPr>
              <w:t xml:space="preserve"> Method</w:t>
            </w:r>
          </w:p>
        </w:tc>
        <w:tc>
          <w:tcPr>
            <w:tcW w:w="3261" w:type="dxa"/>
            <w:tcBorders>
              <w:top w:val="single" w:sz="4" w:space="0" w:color="auto"/>
              <w:left w:val="single" w:sz="4" w:space="0" w:color="auto"/>
              <w:bottom w:val="single" w:sz="4" w:space="0" w:color="auto"/>
              <w:right w:val="single" w:sz="4" w:space="0" w:color="auto"/>
            </w:tcBorders>
            <w:shd w:val="clear" w:color="auto" w:fill="000000"/>
          </w:tcPr>
          <w:p w14:paraId="64C8BC46" w14:textId="77777777" w:rsidR="007F4F54" w:rsidRPr="005C2183" w:rsidRDefault="007F4F54" w:rsidP="000D29D9">
            <w:pPr>
              <w:numPr>
                <w:ilvl w:val="12"/>
                <w:numId w:val="0"/>
              </w:numPr>
              <w:rPr>
                <w:rFonts w:cs="Arial"/>
                <w:szCs w:val="22"/>
              </w:rPr>
            </w:pPr>
            <w:r w:rsidRPr="005C2183">
              <w:rPr>
                <w:rFonts w:cs="Arial"/>
                <w:szCs w:val="22"/>
              </w:rPr>
              <w:t xml:space="preserve">                      Description</w:t>
            </w:r>
          </w:p>
        </w:tc>
        <w:tc>
          <w:tcPr>
            <w:tcW w:w="2126" w:type="dxa"/>
            <w:tcBorders>
              <w:top w:val="single" w:sz="4" w:space="0" w:color="auto"/>
              <w:left w:val="single" w:sz="4" w:space="0" w:color="auto"/>
              <w:bottom w:val="single" w:sz="4" w:space="0" w:color="auto"/>
              <w:right w:val="single" w:sz="4" w:space="0" w:color="auto"/>
            </w:tcBorders>
            <w:shd w:val="clear" w:color="auto" w:fill="000000"/>
          </w:tcPr>
          <w:p w14:paraId="03EBA419" w14:textId="77777777" w:rsidR="007F4F54" w:rsidRPr="005C2183" w:rsidRDefault="007F4F54" w:rsidP="000D29D9">
            <w:pPr>
              <w:numPr>
                <w:ilvl w:val="12"/>
                <w:numId w:val="0"/>
              </w:numPr>
              <w:rPr>
                <w:rFonts w:cs="Arial"/>
                <w:szCs w:val="22"/>
              </w:rPr>
            </w:pPr>
            <w:r w:rsidRPr="005C2183">
              <w:rPr>
                <w:rFonts w:cs="Arial"/>
                <w:szCs w:val="22"/>
              </w:rPr>
              <w:t>Exception</w:t>
            </w:r>
          </w:p>
        </w:tc>
      </w:tr>
      <w:tr w:rsidR="007F4F54" w14:paraId="2826203A" w14:textId="77777777" w:rsidTr="00B65EB8">
        <w:tc>
          <w:tcPr>
            <w:tcW w:w="3877" w:type="dxa"/>
            <w:tcBorders>
              <w:top w:val="single" w:sz="4" w:space="0" w:color="auto"/>
              <w:bottom w:val="single" w:sz="4" w:space="0" w:color="auto"/>
              <w:right w:val="single" w:sz="4" w:space="0" w:color="auto"/>
            </w:tcBorders>
          </w:tcPr>
          <w:p w14:paraId="47E33BD9" w14:textId="439854AE" w:rsidR="007F4F54" w:rsidRDefault="007F4F54" w:rsidP="000D29D9">
            <w:pPr>
              <w:numPr>
                <w:ilvl w:val="12"/>
                <w:numId w:val="0"/>
              </w:numPr>
              <w:rPr>
                <w:rFonts w:cs="Arial"/>
                <w:szCs w:val="22"/>
              </w:rPr>
            </w:pPr>
            <w:r w:rsidRPr="005A6338">
              <w:rPr>
                <w:rFonts w:cs="Arial"/>
                <w:szCs w:val="22"/>
              </w:rPr>
              <w:t>public void completeMigration(String cmbType, Integer batchSizeValue)</w:t>
            </w:r>
          </w:p>
        </w:tc>
        <w:tc>
          <w:tcPr>
            <w:tcW w:w="3261" w:type="dxa"/>
            <w:tcBorders>
              <w:top w:val="single" w:sz="4" w:space="0" w:color="auto"/>
              <w:left w:val="single" w:sz="4" w:space="0" w:color="auto"/>
              <w:bottom w:val="single" w:sz="4" w:space="0" w:color="auto"/>
              <w:right w:val="single" w:sz="4" w:space="0" w:color="auto"/>
            </w:tcBorders>
          </w:tcPr>
          <w:p w14:paraId="737BC62E" w14:textId="27C823F7" w:rsidR="007F4F54" w:rsidRDefault="007F4F54" w:rsidP="000D29D9">
            <w:pPr>
              <w:numPr>
                <w:ilvl w:val="12"/>
                <w:numId w:val="0"/>
              </w:numPr>
              <w:rPr>
                <w:rFonts w:cs="Arial"/>
                <w:szCs w:val="22"/>
              </w:rPr>
            </w:pPr>
            <w:r w:rsidRPr="007F4F54">
              <w:rPr>
                <w:rFonts w:cs="Arial"/>
                <w:szCs w:val="22"/>
              </w:rPr>
              <w:t>This method does sync all non-sync all types item to VMX</w:t>
            </w:r>
          </w:p>
        </w:tc>
        <w:tc>
          <w:tcPr>
            <w:tcW w:w="2126" w:type="dxa"/>
            <w:tcBorders>
              <w:top w:val="single" w:sz="4" w:space="0" w:color="auto"/>
              <w:left w:val="single" w:sz="4" w:space="0" w:color="auto"/>
              <w:bottom w:val="single" w:sz="4" w:space="0" w:color="auto"/>
            </w:tcBorders>
          </w:tcPr>
          <w:p w14:paraId="6E6EB517" w14:textId="1310028C" w:rsidR="007F4F54" w:rsidRDefault="007F4F54" w:rsidP="000D29D9">
            <w:pPr>
              <w:numPr>
                <w:ilvl w:val="12"/>
                <w:numId w:val="0"/>
              </w:numPr>
              <w:rPr>
                <w:rFonts w:cs="Arial"/>
                <w:szCs w:val="22"/>
              </w:rPr>
            </w:pPr>
            <w:r w:rsidRPr="005A6338">
              <w:rPr>
                <w:rFonts w:cs="Arial"/>
                <w:szCs w:val="22"/>
              </w:rPr>
              <w:t>CPLException</w:t>
            </w:r>
          </w:p>
        </w:tc>
      </w:tr>
    </w:tbl>
    <w:p w14:paraId="669F9BC5" w14:textId="77777777" w:rsidR="007F4F54" w:rsidRDefault="007F4F54" w:rsidP="006A0935">
      <w:pPr>
        <w:rPr>
          <w:rFonts w:cs="Arial"/>
          <w:b/>
          <w:bCs/>
          <w:szCs w:val="22"/>
        </w:rPr>
      </w:pPr>
    </w:p>
    <w:p w14:paraId="6EB042D4" w14:textId="31616B5F" w:rsidR="001C1FAF" w:rsidRDefault="001C1FAF" w:rsidP="0039515D">
      <w:pPr>
        <w:pStyle w:val="ListParagraph"/>
        <w:numPr>
          <w:ilvl w:val="0"/>
          <w:numId w:val="28"/>
        </w:numPr>
        <w:rPr>
          <w:rFonts w:cs="Arial"/>
          <w:b/>
          <w:bCs/>
          <w:szCs w:val="22"/>
        </w:rPr>
      </w:pPr>
      <w:r>
        <w:rPr>
          <w:rFonts w:cs="Arial"/>
          <w:b/>
          <w:bCs/>
          <w:szCs w:val="22"/>
        </w:rPr>
        <w:t>com.</w:t>
      </w:r>
      <w:r w:rsidRPr="001C1FAF">
        <w:rPr>
          <w:rFonts w:cs="Arial"/>
          <w:b/>
          <w:bCs/>
          <w:szCs w:val="22"/>
        </w:rPr>
        <w:t>myrio</w:t>
      </w:r>
      <w:r>
        <w:rPr>
          <w:rFonts w:cs="Arial"/>
          <w:b/>
          <w:bCs/>
          <w:szCs w:val="22"/>
        </w:rPr>
        <w:t>.tm.</w:t>
      </w:r>
      <w:r w:rsidRPr="001C1FAF">
        <w:rPr>
          <w:rFonts w:cs="Arial"/>
          <w:b/>
          <w:bCs/>
          <w:szCs w:val="22"/>
        </w:rPr>
        <w:t>company</w:t>
      </w:r>
      <w:r>
        <w:rPr>
          <w:rFonts w:cs="Arial"/>
          <w:b/>
          <w:bCs/>
          <w:szCs w:val="22"/>
        </w:rPr>
        <w:t>.</w:t>
      </w:r>
      <w:r w:rsidRPr="001C1FAF">
        <w:rPr>
          <w:rFonts w:cs="Arial"/>
          <w:b/>
          <w:bCs/>
          <w:szCs w:val="22"/>
        </w:rPr>
        <w:t>pl</w:t>
      </w:r>
      <w:r>
        <w:rPr>
          <w:rFonts w:cs="Arial"/>
          <w:b/>
          <w:bCs/>
          <w:szCs w:val="22"/>
        </w:rPr>
        <w:t>.</w:t>
      </w:r>
      <w:r w:rsidRPr="001C1FAF">
        <w:rPr>
          <w:rFonts w:cs="Arial"/>
          <w:b/>
          <w:bCs/>
          <w:szCs w:val="22"/>
        </w:rPr>
        <w:t>DRMSyncEntityTable</w:t>
      </w:r>
    </w:p>
    <w:p w14:paraId="6164E4DA" w14:textId="77777777" w:rsidR="00591042" w:rsidRPr="00591042" w:rsidRDefault="00591042" w:rsidP="00591042">
      <w:pPr>
        <w:rPr>
          <w:rFonts w:cs="Arial"/>
          <w:b/>
          <w:bCs/>
          <w:szCs w:val="22"/>
        </w:rPr>
      </w:pPr>
    </w:p>
    <w:tbl>
      <w:tblPr>
        <w:tblW w:w="9553" w:type="dxa"/>
        <w:tblInd w:w="1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881"/>
        <w:gridCol w:w="4371"/>
        <w:gridCol w:w="2301"/>
      </w:tblGrid>
      <w:tr w:rsidR="00CF6ED6" w:rsidRPr="00936B30" w14:paraId="3A288613" w14:textId="77777777" w:rsidTr="00076DFE">
        <w:tc>
          <w:tcPr>
            <w:tcW w:w="2881" w:type="dxa"/>
            <w:tcBorders>
              <w:top w:val="single" w:sz="4" w:space="0" w:color="auto"/>
              <w:bottom w:val="single" w:sz="4" w:space="0" w:color="auto"/>
              <w:right w:val="single" w:sz="4" w:space="0" w:color="auto"/>
            </w:tcBorders>
            <w:shd w:val="clear" w:color="auto" w:fill="000000"/>
          </w:tcPr>
          <w:p w14:paraId="45EDA213" w14:textId="77777777" w:rsidR="00CF6ED6" w:rsidRPr="00936B30" w:rsidRDefault="00CF6ED6" w:rsidP="00076DFE">
            <w:pPr>
              <w:numPr>
                <w:ilvl w:val="12"/>
                <w:numId w:val="0"/>
              </w:numPr>
              <w:tabs>
                <w:tab w:val="right" w:pos="3960"/>
              </w:tabs>
              <w:jc w:val="center"/>
              <w:rPr>
                <w:rFonts w:cs="Calibri"/>
                <w:b/>
                <w:bCs/>
                <w:i/>
                <w:iCs/>
                <w:color w:val="FFFFFF"/>
                <w:sz w:val="20"/>
              </w:rPr>
            </w:pPr>
            <w:r w:rsidRPr="00936B30">
              <w:rPr>
                <w:rFonts w:cs="Calibri"/>
                <w:b/>
                <w:bCs/>
                <w:i/>
                <w:iCs/>
                <w:color w:val="FFFFFF"/>
                <w:sz w:val="20"/>
              </w:rPr>
              <w:t>New Method</w:t>
            </w:r>
          </w:p>
        </w:tc>
        <w:tc>
          <w:tcPr>
            <w:tcW w:w="4371" w:type="dxa"/>
            <w:tcBorders>
              <w:top w:val="single" w:sz="4" w:space="0" w:color="auto"/>
              <w:left w:val="single" w:sz="4" w:space="0" w:color="auto"/>
              <w:bottom w:val="single" w:sz="4" w:space="0" w:color="auto"/>
              <w:right w:val="single" w:sz="4" w:space="0" w:color="auto"/>
            </w:tcBorders>
            <w:shd w:val="clear" w:color="auto" w:fill="000000"/>
          </w:tcPr>
          <w:p w14:paraId="486F9236" w14:textId="77777777" w:rsidR="00CF6ED6" w:rsidRPr="00936B30" w:rsidRDefault="00CF6ED6" w:rsidP="00076DFE">
            <w:pPr>
              <w:numPr>
                <w:ilvl w:val="12"/>
                <w:numId w:val="0"/>
              </w:numPr>
              <w:tabs>
                <w:tab w:val="right" w:pos="3960"/>
              </w:tabs>
              <w:jc w:val="center"/>
              <w:rPr>
                <w:rFonts w:cs="Calibri"/>
                <w:b/>
                <w:bCs/>
                <w:i/>
                <w:iCs/>
                <w:color w:val="FFFFFF"/>
                <w:sz w:val="20"/>
              </w:rPr>
            </w:pPr>
            <w:r w:rsidRPr="00936B30">
              <w:rPr>
                <w:rFonts w:cs="Calibri"/>
                <w:b/>
                <w:bCs/>
                <w:i/>
                <w:iCs/>
                <w:color w:val="FFFFFF"/>
                <w:sz w:val="20"/>
              </w:rPr>
              <w:t>Change Description</w:t>
            </w:r>
          </w:p>
        </w:tc>
        <w:tc>
          <w:tcPr>
            <w:tcW w:w="2301" w:type="dxa"/>
            <w:tcBorders>
              <w:top w:val="single" w:sz="4" w:space="0" w:color="auto"/>
              <w:left w:val="single" w:sz="4" w:space="0" w:color="auto"/>
              <w:bottom w:val="single" w:sz="4" w:space="0" w:color="auto"/>
            </w:tcBorders>
            <w:shd w:val="clear" w:color="auto" w:fill="000000"/>
          </w:tcPr>
          <w:p w14:paraId="7B48FD40" w14:textId="77777777" w:rsidR="00CF6ED6" w:rsidRPr="00936B30" w:rsidRDefault="00CF6ED6" w:rsidP="00076DFE">
            <w:pPr>
              <w:numPr>
                <w:ilvl w:val="12"/>
                <w:numId w:val="0"/>
              </w:numPr>
              <w:tabs>
                <w:tab w:val="right" w:pos="3960"/>
              </w:tabs>
              <w:jc w:val="center"/>
              <w:rPr>
                <w:rFonts w:cs="Calibri"/>
                <w:b/>
                <w:bCs/>
                <w:i/>
                <w:iCs/>
                <w:color w:val="FFFFFF"/>
                <w:sz w:val="20"/>
              </w:rPr>
            </w:pPr>
            <w:r w:rsidRPr="00936B30">
              <w:rPr>
                <w:rFonts w:cs="Calibri"/>
                <w:b/>
                <w:bCs/>
                <w:i/>
                <w:iCs/>
                <w:color w:val="FFFFFF"/>
                <w:sz w:val="20"/>
              </w:rPr>
              <w:t>Exception</w:t>
            </w:r>
          </w:p>
        </w:tc>
      </w:tr>
      <w:tr w:rsidR="00CF6ED6" w:rsidRPr="00936B30" w14:paraId="074B927C" w14:textId="77777777" w:rsidTr="00076DFE">
        <w:tc>
          <w:tcPr>
            <w:tcW w:w="2881" w:type="dxa"/>
            <w:tcBorders>
              <w:top w:val="single" w:sz="4" w:space="0" w:color="auto"/>
              <w:bottom w:val="single" w:sz="4" w:space="0" w:color="auto"/>
              <w:right w:val="single" w:sz="4" w:space="0" w:color="auto"/>
            </w:tcBorders>
          </w:tcPr>
          <w:p w14:paraId="3FAC4A43" w14:textId="77777777" w:rsidR="00CF6ED6" w:rsidRPr="00936B30" w:rsidRDefault="00CF6ED6" w:rsidP="00076DFE">
            <w:pPr>
              <w:rPr>
                <w:rFonts w:cs="Calibri"/>
              </w:rPr>
            </w:pPr>
            <w:r w:rsidRPr="004C0510">
              <w:rPr>
                <w:rFonts w:cs="Calibri"/>
              </w:rPr>
              <w:t>public DRMSyncEntityTable(String permissions, EventListener eventListener)</w:t>
            </w:r>
          </w:p>
        </w:tc>
        <w:tc>
          <w:tcPr>
            <w:tcW w:w="4371" w:type="dxa"/>
            <w:tcBorders>
              <w:top w:val="single" w:sz="4" w:space="0" w:color="auto"/>
              <w:left w:val="single" w:sz="4" w:space="0" w:color="auto"/>
              <w:bottom w:val="single" w:sz="4" w:space="0" w:color="auto"/>
              <w:right w:val="single" w:sz="4" w:space="0" w:color="auto"/>
            </w:tcBorders>
          </w:tcPr>
          <w:p w14:paraId="4FA9D17E" w14:textId="77777777" w:rsidR="00CF6ED6" w:rsidRPr="00936B30" w:rsidRDefault="00CF6ED6" w:rsidP="00076DFE">
            <w:pPr>
              <w:rPr>
                <w:rFonts w:cs="Calibri"/>
              </w:rPr>
            </w:pPr>
            <w:r w:rsidRPr="00936B30">
              <w:rPr>
                <w:rFonts w:cs="Calibri"/>
              </w:rPr>
              <w:t>Constructor</w:t>
            </w:r>
          </w:p>
        </w:tc>
        <w:tc>
          <w:tcPr>
            <w:tcW w:w="2301" w:type="dxa"/>
            <w:tcBorders>
              <w:top w:val="single" w:sz="4" w:space="0" w:color="auto"/>
              <w:left w:val="single" w:sz="4" w:space="0" w:color="auto"/>
              <w:bottom w:val="single" w:sz="4" w:space="0" w:color="auto"/>
            </w:tcBorders>
          </w:tcPr>
          <w:p w14:paraId="40D6B0DB" w14:textId="77777777" w:rsidR="00CF6ED6" w:rsidRPr="00936B30" w:rsidRDefault="00CF6ED6" w:rsidP="00076DFE">
            <w:pPr>
              <w:tabs>
                <w:tab w:val="right" w:pos="3960"/>
              </w:tabs>
              <w:ind w:left="200" w:hanging="200"/>
              <w:rPr>
                <w:rFonts w:cs="Calibri"/>
                <w:sz w:val="20"/>
              </w:rPr>
            </w:pPr>
            <w:r>
              <w:rPr>
                <w:rFonts w:cs="Calibri"/>
              </w:rPr>
              <w:t>None</w:t>
            </w:r>
          </w:p>
        </w:tc>
      </w:tr>
      <w:tr w:rsidR="00CF6ED6" w:rsidRPr="00936B30" w14:paraId="1B95D9CE" w14:textId="77777777" w:rsidTr="00076DFE">
        <w:tc>
          <w:tcPr>
            <w:tcW w:w="2881" w:type="dxa"/>
            <w:tcBorders>
              <w:top w:val="single" w:sz="4" w:space="0" w:color="auto"/>
              <w:bottom w:val="single" w:sz="4" w:space="0" w:color="auto"/>
              <w:right w:val="single" w:sz="4" w:space="0" w:color="auto"/>
            </w:tcBorders>
          </w:tcPr>
          <w:p w14:paraId="793F591D" w14:textId="77777777" w:rsidR="00CF6ED6" w:rsidRPr="00936B30" w:rsidRDefault="00CF6ED6" w:rsidP="00076DFE">
            <w:pPr>
              <w:rPr>
                <w:rFonts w:cs="Calibri"/>
              </w:rPr>
            </w:pPr>
            <w:r w:rsidRPr="004C0510">
              <w:rPr>
                <w:rFonts w:cs="Calibri"/>
              </w:rPr>
              <w:t>public DRMSyncEntityTable(String permissions, EventListener eventListener, String itemType)</w:t>
            </w:r>
          </w:p>
        </w:tc>
        <w:tc>
          <w:tcPr>
            <w:tcW w:w="4371" w:type="dxa"/>
            <w:tcBorders>
              <w:top w:val="single" w:sz="4" w:space="0" w:color="auto"/>
              <w:left w:val="single" w:sz="4" w:space="0" w:color="auto"/>
              <w:bottom w:val="single" w:sz="4" w:space="0" w:color="auto"/>
              <w:right w:val="single" w:sz="4" w:space="0" w:color="auto"/>
            </w:tcBorders>
          </w:tcPr>
          <w:p w14:paraId="0E4AA4F9" w14:textId="77777777" w:rsidR="00CF6ED6" w:rsidRPr="00936B30" w:rsidRDefault="00CF6ED6" w:rsidP="00076DFE">
            <w:pPr>
              <w:rPr>
                <w:rFonts w:cs="Calibri"/>
              </w:rPr>
            </w:pPr>
            <w:r w:rsidRPr="00936B30">
              <w:rPr>
                <w:rFonts w:cs="Calibri"/>
              </w:rPr>
              <w:t>Constructor</w:t>
            </w:r>
          </w:p>
        </w:tc>
        <w:tc>
          <w:tcPr>
            <w:tcW w:w="2301" w:type="dxa"/>
            <w:tcBorders>
              <w:top w:val="single" w:sz="4" w:space="0" w:color="auto"/>
              <w:left w:val="single" w:sz="4" w:space="0" w:color="auto"/>
              <w:bottom w:val="single" w:sz="4" w:space="0" w:color="auto"/>
            </w:tcBorders>
          </w:tcPr>
          <w:p w14:paraId="60A7AC9C" w14:textId="77777777" w:rsidR="00CF6ED6" w:rsidRPr="00936B30" w:rsidRDefault="00CF6ED6" w:rsidP="00076DFE">
            <w:pPr>
              <w:tabs>
                <w:tab w:val="right" w:pos="3960"/>
              </w:tabs>
              <w:ind w:left="200" w:hanging="200"/>
              <w:rPr>
                <w:rFonts w:cs="Calibri"/>
              </w:rPr>
            </w:pPr>
            <w:r>
              <w:rPr>
                <w:rFonts w:cs="Calibri"/>
              </w:rPr>
              <w:t>None</w:t>
            </w:r>
          </w:p>
        </w:tc>
      </w:tr>
      <w:tr w:rsidR="00CF6ED6" w:rsidRPr="00936B30" w14:paraId="6DC94371" w14:textId="77777777" w:rsidTr="00076DFE">
        <w:tc>
          <w:tcPr>
            <w:tcW w:w="2881" w:type="dxa"/>
            <w:tcBorders>
              <w:top w:val="single" w:sz="4" w:space="0" w:color="auto"/>
              <w:bottom w:val="single" w:sz="4" w:space="0" w:color="auto"/>
              <w:right w:val="single" w:sz="4" w:space="0" w:color="auto"/>
            </w:tcBorders>
          </w:tcPr>
          <w:p w14:paraId="5ED17459" w14:textId="77777777" w:rsidR="00CF6ED6" w:rsidRPr="00936B30" w:rsidRDefault="00CF6ED6" w:rsidP="00076DFE">
            <w:pPr>
              <w:rPr>
                <w:rFonts w:cs="Calibri"/>
              </w:rPr>
            </w:pPr>
            <w:r w:rsidRPr="004C0510">
              <w:rPr>
                <w:rFonts w:cs="Calibri"/>
              </w:rPr>
              <w:t>public void settings()</w:t>
            </w:r>
          </w:p>
        </w:tc>
        <w:tc>
          <w:tcPr>
            <w:tcW w:w="4371" w:type="dxa"/>
            <w:tcBorders>
              <w:top w:val="single" w:sz="4" w:space="0" w:color="auto"/>
              <w:left w:val="single" w:sz="4" w:space="0" w:color="auto"/>
              <w:bottom w:val="single" w:sz="4" w:space="0" w:color="auto"/>
              <w:right w:val="single" w:sz="4" w:space="0" w:color="auto"/>
            </w:tcBorders>
          </w:tcPr>
          <w:p w14:paraId="2469633C" w14:textId="77777777" w:rsidR="00CF6ED6" w:rsidRPr="00936B30" w:rsidRDefault="00CF6ED6" w:rsidP="00076DFE">
            <w:pPr>
              <w:rPr>
                <w:rFonts w:cs="Calibri"/>
              </w:rPr>
            </w:pPr>
            <w:r w:rsidRPr="004C0510">
              <w:rPr>
                <w:rFonts w:cs="Calibri"/>
              </w:rPr>
              <w:t>Define table layout settings</w:t>
            </w:r>
          </w:p>
        </w:tc>
        <w:tc>
          <w:tcPr>
            <w:tcW w:w="2301" w:type="dxa"/>
            <w:tcBorders>
              <w:top w:val="single" w:sz="4" w:space="0" w:color="auto"/>
              <w:left w:val="single" w:sz="4" w:space="0" w:color="auto"/>
              <w:bottom w:val="single" w:sz="4" w:space="0" w:color="auto"/>
            </w:tcBorders>
          </w:tcPr>
          <w:p w14:paraId="7A10B3A9" w14:textId="77777777" w:rsidR="00CF6ED6" w:rsidRPr="00936B30" w:rsidRDefault="00CF6ED6" w:rsidP="00076DFE">
            <w:pPr>
              <w:tabs>
                <w:tab w:val="right" w:pos="3960"/>
              </w:tabs>
              <w:ind w:left="200" w:hanging="200"/>
              <w:rPr>
                <w:rFonts w:cs="Calibri"/>
              </w:rPr>
            </w:pPr>
            <w:r w:rsidRPr="008529DF">
              <w:rPr>
                <w:rFonts w:cs="Calibri"/>
              </w:rPr>
              <w:t>None</w:t>
            </w:r>
          </w:p>
        </w:tc>
      </w:tr>
      <w:tr w:rsidR="00CF6ED6" w:rsidRPr="00936B30" w14:paraId="3185E9E3" w14:textId="77777777" w:rsidTr="00076DFE">
        <w:tc>
          <w:tcPr>
            <w:tcW w:w="2881" w:type="dxa"/>
            <w:tcBorders>
              <w:top w:val="single" w:sz="4" w:space="0" w:color="auto"/>
              <w:bottom w:val="single" w:sz="4" w:space="0" w:color="auto"/>
              <w:right w:val="single" w:sz="4" w:space="0" w:color="auto"/>
            </w:tcBorders>
          </w:tcPr>
          <w:p w14:paraId="5D2D395D" w14:textId="77777777" w:rsidR="00CF6ED6" w:rsidRPr="00936B30" w:rsidRDefault="00CF6ED6" w:rsidP="00076DFE">
            <w:pPr>
              <w:rPr>
                <w:rFonts w:cs="Calibri"/>
              </w:rPr>
            </w:pPr>
            <w:r w:rsidRPr="004C0510">
              <w:rPr>
                <w:rFonts w:cs="Calibri"/>
              </w:rPr>
              <w:t xml:space="preserve">private DRMSyncEntityTableModel </w:t>
            </w:r>
            <w:r w:rsidRPr="004C0510">
              <w:rPr>
                <w:rFonts w:cs="Calibri"/>
              </w:rPr>
              <w:lastRenderedPageBreak/>
              <w:t>setEntitiesColName(String itemType)</w:t>
            </w:r>
          </w:p>
        </w:tc>
        <w:tc>
          <w:tcPr>
            <w:tcW w:w="4371" w:type="dxa"/>
            <w:tcBorders>
              <w:top w:val="single" w:sz="4" w:space="0" w:color="auto"/>
              <w:left w:val="single" w:sz="4" w:space="0" w:color="auto"/>
              <w:bottom w:val="single" w:sz="4" w:space="0" w:color="auto"/>
              <w:right w:val="single" w:sz="4" w:space="0" w:color="auto"/>
            </w:tcBorders>
          </w:tcPr>
          <w:p w14:paraId="2AFE939B" w14:textId="77777777" w:rsidR="00CF6ED6" w:rsidRPr="00936B30" w:rsidRDefault="00CF6ED6" w:rsidP="00076DFE">
            <w:pPr>
              <w:rPr>
                <w:rFonts w:cs="Calibri"/>
              </w:rPr>
            </w:pPr>
            <w:r w:rsidRPr="004C0510">
              <w:rPr>
                <w:rFonts w:cs="Calibri"/>
              </w:rPr>
              <w:lastRenderedPageBreak/>
              <w:t>Set columns name for Entities items</w:t>
            </w:r>
          </w:p>
        </w:tc>
        <w:tc>
          <w:tcPr>
            <w:tcW w:w="2301" w:type="dxa"/>
            <w:tcBorders>
              <w:top w:val="single" w:sz="4" w:space="0" w:color="auto"/>
              <w:left w:val="single" w:sz="4" w:space="0" w:color="auto"/>
              <w:bottom w:val="single" w:sz="4" w:space="0" w:color="auto"/>
            </w:tcBorders>
          </w:tcPr>
          <w:p w14:paraId="03716D97" w14:textId="77777777" w:rsidR="00CF6ED6" w:rsidRPr="00936B30" w:rsidRDefault="00CF6ED6" w:rsidP="00076DFE">
            <w:pPr>
              <w:tabs>
                <w:tab w:val="right" w:pos="3960"/>
              </w:tabs>
              <w:ind w:left="200" w:hanging="200"/>
              <w:rPr>
                <w:rFonts w:cs="Calibri"/>
              </w:rPr>
            </w:pPr>
            <w:r w:rsidRPr="008529DF">
              <w:rPr>
                <w:rFonts w:cs="Calibri"/>
              </w:rPr>
              <w:t>None</w:t>
            </w:r>
          </w:p>
        </w:tc>
      </w:tr>
      <w:tr w:rsidR="00CF6ED6" w:rsidRPr="00936B30" w14:paraId="0D6470FF" w14:textId="77777777" w:rsidTr="00076DFE">
        <w:tc>
          <w:tcPr>
            <w:tcW w:w="2881" w:type="dxa"/>
            <w:tcBorders>
              <w:top w:val="single" w:sz="4" w:space="0" w:color="auto"/>
              <w:bottom w:val="single" w:sz="4" w:space="0" w:color="auto"/>
              <w:right w:val="single" w:sz="4" w:space="0" w:color="auto"/>
            </w:tcBorders>
          </w:tcPr>
          <w:p w14:paraId="796A6D7F" w14:textId="77777777" w:rsidR="00CF6ED6" w:rsidRPr="00936B30" w:rsidRDefault="00CF6ED6" w:rsidP="00076DFE">
            <w:pPr>
              <w:rPr>
                <w:rFonts w:cs="Calibri"/>
              </w:rPr>
            </w:pPr>
            <w:r w:rsidRPr="004C0510">
              <w:rPr>
                <w:rFonts w:cs="Calibri"/>
              </w:rPr>
              <w:lastRenderedPageBreak/>
              <w:t>private DRMSyncEntityTableModel setAssociationsColName(String itemType)</w:t>
            </w:r>
          </w:p>
        </w:tc>
        <w:tc>
          <w:tcPr>
            <w:tcW w:w="4371" w:type="dxa"/>
            <w:tcBorders>
              <w:top w:val="single" w:sz="4" w:space="0" w:color="auto"/>
              <w:left w:val="single" w:sz="4" w:space="0" w:color="auto"/>
              <w:bottom w:val="single" w:sz="4" w:space="0" w:color="auto"/>
              <w:right w:val="single" w:sz="4" w:space="0" w:color="auto"/>
            </w:tcBorders>
          </w:tcPr>
          <w:p w14:paraId="02F79EA5" w14:textId="77777777" w:rsidR="00CF6ED6" w:rsidRPr="00936B30" w:rsidRDefault="00CF6ED6" w:rsidP="00076DFE">
            <w:pPr>
              <w:rPr>
                <w:rFonts w:cs="Calibri"/>
              </w:rPr>
            </w:pPr>
            <w:r w:rsidRPr="004C0510">
              <w:rPr>
                <w:rFonts w:cs="Calibri"/>
              </w:rPr>
              <w:t>Set columns name for Associations items</w:t>
            </w:r>
          </w:p>
        </w:tc>
        <w:tc>
          <w:tcPr>
            <w:tcW w:w="2301" w:type="dxa"/>
            <w:tcBorders>
              <w:top w:val="single" w:sz="4" w:space="0" w:color="auto"/>
              <w:left w:val="single" w:sz="4" w:space="0" w:color="auto"/>
              <w:bottom w:val="single" w:sz="4" w:space="0" w:color="auto"/>
            </w:tcBorders>
          </w:tcPr>
          <w:p w14:paraId="708DDD01" w14:textId="77777777" w:rsidR="00CF6ED6" w:rsidRPr="00936B30" w:rsidRDefault="00CF6ED6" w:rsidP="00076DFE">
            <w:pPr>
              <w:tabs>
                <w:tab w:val="right" w:pos="3960"/>
              </w:tabs>
              <w:ind w:left="200" w:hanging="200"/>
              <w:rPr>
                <w:rFonts w:cs="Calibri"/>
              </w:rPr>
            </w:pPr>
            <w:r>
              <w:rPr>
                <w:rFonts w:cs="Calibri"/>
              </w:rPr>
              <w:t>None</w:t>
            </w:r>
          </w:p>
        </w:tc>
      </w:tr>
      <w:tr w:rsidR="00CF6ED6" w:rsidRPr="00936B30" w14:paraId="4097358A" w14:textId="77777777" w:rsidTr="00076DFE">
        <w:tc>
          <w:tcPr>
            <w:tcW w:w="2881" w:type="dxa"/>
            <w:tcBorders>
              <w:top w:val="single" w:sz="4" w:space="0" w:color="auto"/>
              <w:bottom w:val="single" w:sz="4" w:space="0" w:color="auto"/>
              <w:right w:val="single" w:sz="4" w:space="0" w:color="auto"/>
            </w:tcBorders>
          </w:tcPr>
          <w:p w14:paraId="614F93F7" w14:textId="77777777" w:rsidR="00CF6ED6" w:rsidRPr="00936B30" w:rsidRDefault="00CF6ED6" w:rsidP="00076DFE">
            <w:pPr>
              <w:rPr>
                <w:rFonts w:cs="Calibri"/>
              </w:rPr>
            </w:pPr>
            <w:r w:rsidRPr="004C0510">
              <w:rPr>
                <w:rFonts w:cs="Calibri"/>
              </w:rPr>
              <w:t>private DRMSyncEntityTableModel setTransactionColName(String itemType)</w:t>
            </w:r>
          </w:p>
        </w:tc>
        <w:tc>
          <w:tcPr>
            <w:tcW w:w="4371" w:type="dxa"/>
            <w:tcBorders>
              <w:top w:val="single" w:sz="4" w:space="0" w:color="auto"/>
              <w:left w:val="single" w:sz="4" w:space="0" w:color="auto"/>
              <w:bottom w:val="single" w:sz="4" w:space="0" w:color="auto"/>
              <w:right w:val="single" w:sz="4" w:space="0" w:color="auto"/>
            </w:tcBorders>
          </w:tcPr>
          <w:p w14:paraId="44EC66D0" w14:textId="77777777" w:rsidR="00CF6ED6" w:rsidRPr="00936B30" w:rsidRDefault="00CF6ED6" w:rsidP="00076DFE">
            <w:pPr>
              <w:rPr>
                <w:rFonts w:cs="Calibri"/>
              </w:rPr>
            </w:pPr>
            <w:r w:rsidRPr="004C0510">
              <w:rPr>
                <w:rFonts w:cs="Calibri"/>
              </w:rPr>
              <w:t>Set columns name for Transactions items</w:t>
            </w:r>
          </w:p>
        </w:tc>
        <w:tc>
          <w:tcPr>
            <w:tcW w:w="2301" w:type="dxa"/>
            <w:tcBorders>
              <w:top w:val="single" w:sz="4" w:space="0" w:color="auto"/>
              <w:left w:val="single" w:sz="4" w:space="0" w:color="auto"/>
              <w:bottom w:val="single" w:sz="4" w:space="0" w:color="auto"/>
            </w:tcBorders>
          </w:tcPr>
          <w:p w14:paraId="3C310B9C" w14:textId="77777777" w:rsidR="00CF6ED6" w:rsidRPr="00936B30" w:rsidRDefault="00CF6ED6" w:rsidP="00076DFE">
            <w:pPr>
              <w:tabs>
                <w:tab w:val="right" w:pos="3960"/>
              </w:tabs>
              <w:ind w:left="200" w:hanging="200"/>
              <w:rPr>
                <w:rFonts w:cs="Calibri"/>
              </w:rPr>
            </w:pPr>
            <w:r w:rsidRPr="00C85BEA">
              <w:rPr>
                <w:rFonts w:cs="Calibri"/>
              </w:rPr>
              <w:t>None</w:t>
            </w:r>
          </w:p>
        </w:tc>
      </w:tr>
      <w:tr w:rsidR="00CF6ED6" w:rsidRPr="00936B30" w14:paraId="0E816118" w14:textId="77777777" w:rsidTr="00076DFE">
        <w:tc>
          <w:tcPr>
            <w:tcW w:w="2881" w:type="dxa"/>
            <w:tcBorders>
              <w:top w:val="single" w:sz="4" w:space="0" w:color="auto"/>
              <w:bottom w:val="single" w:sz="4" w:space="0" w:color="auto"/>
              <w:right w:val="single" w:sz="4" w:space="0" w:color="auto"/>
            </w:tcBorders>
          </w:tcPr>
          <w:p w14:paraId="03EDCF1F" w14:textId="77777777" w:rsidR="00CF6ED6" w:rsidRPr="00936B30" w:rsidRDefault="00CF6ED6" w:rsidP="00076DFE">
            <w:pPr>
              <w:rPr>
                <w:rFonts w:cs="Calibri"/>
              </w:rPr>
            </w:pPr>
            <w:r w:rsidRPr="004C0510">
              <w:rPr>
                <w:rFonts w:cs="Calibri"/>
              </w:rPr>
              <w:t>public void refresh(List data)</w:t>
            </w:r>
          </w:p>
        </w:tc>
        <w:tc>
          <w:tcPr>
            <w:tcW w:w="4371" w:type="dxa"/>
            <w:tcBorders>
              <w:top w:val="single" w:sz="4" w:space="0" w:color="auto"/>
              <w:left w:val="single" w:sz="4" w:space="0" w:color="auto"/>
              <w:bottom w:val="single" w:sz="4" w:space="0" w:color="auto"/>
              <w:right w:val="single" w:sz="4" w:space="0" w:color="auto"/>
            </w:tcBorders>
          </w:tcPr>
          <w:p w14:paraId="552F7F86" w14:textId="77777777" w:rsidR="00CF6ED6" w:rsidRPr="00936B30" w:rsidRDefault="00CF6ED6" w:rsidP="00076DFE">
            <w:pPr>
              <w:rPr>
                <w:rFonts w:cs="Calibri"/>
              </w:rPr>
            </w:pPr>
            <w:r w:rsidRPr="004C0510">
              <w:rPr>
                <w:rFonts w:cs="Calibri"/>
              </w:rPr>
              <w:t>Refresh table information</w:t>
            </w:r>
          </w:p>
        </w:tc>
        <w:tc>
          <w:tcPr>
            <w:tcW w:w="2301" w:type="dxa"/>
            <w:tcBorders>
              <w:top w:val="single" w:sz="4" w:space="0" w:color="auto"/>
              <w:left w:val="single" w:sz="4" w:space="0" w:color="auto"/>
              <w:bottom w:val="single" w:sz="4" w:space="0" w:color="auto"/>
            </w:tcBorders>
          </w:tcPr>
          <w:p w14:paraId="1A3C186A" w14:textId="77777777" w:rsidR="00CF6ED6" w:rsidRPr="00936B30" w:rsidRDefault="00CF6ED6" w:rsidP="00076DFE">
            <w:pPr>
              <w:tabs>
                <w:tab w:val="right" w:pos="3960"/>
              </w:tabs>
              <w:ind w:left="200" w:hanging="200"/>
              <w:rPr>
                <w:rFonts w:cs="Calibri"/>
              </w:rPr>
            </w:pPr>
            <w:r w:rsidRPr="00C85BEA">
              <w:rPr>
                <w:rFonts w:cs="Calibri"/>
              </w:rPr>
              <w:t>None</w:t>
            </w:r>
          </w:p>
        </w:tc>
      </w:tr>
      <w:tr w:rsidR="00CF6ED6" w:rsidRPr="00936B30" w14:paraId="75FBE486" w14:textId="77777777" w:rsidTr="00076DFE">
        <w:tc>
          <w:tcPr>
            <w:tcW w:w="2881" w:type="dxa"/>
            <w:tcBorders>
              <w:top w:val="single" w:sz="4" w:space="0" w:color="auto"/>
              <w:bottom w:val="single" w:sz="4" w:space="0" w:color="auto"/>
              <w:right w:val="single" w:sz="4" w:space="0" w:color="auto"/>
            </w:tcBorders>
          </w:tcPr>
          <w:p w14:paraId="14768D3E" w14:textId="77777777" w:rsidR="00CF6ED6" w:rsidRPr="00936B30" w:rsidRDefault="00CF6ED6" w:rsidP="00076DFE">
            <w:pPr>
              <w:rPr>
                <w:rFonts w:cs="Calibri"/>
              </w:rPr>
            </w:pPr>
            <w:r w:rsidRPr="004C0510">
              <w:rPr>
                <w:rFonts w:cs="Calibri"/>
              </w:rPr>
              <w:t>public void refresh()</w:t>
            </w:r>
          </w:p>
        </w:tc>
        <w:tc>
          <w:tcPr>
            <w:tcW w:w="4371" w:type="dxa"/>
            <w:tcBorders>
              <w:top w:val="single" w:sz="4" w:space="0" w:color="auto"/>
              <w:left w:val="single" w:sz="4" w:space="0" w:color="auto"/>
              <w:bottom w:val="single" w:sz="4" w:space="0" w:color="auto"/>
              <w:right w:val="single" w:sz="4" w:space="0" w:color="auto"/>
            </w:tcBorders>
          </w:tcPr>
          <w:p w14:paraId="23154DDB" w14:textId="77777777" w:rsidR="00CF6ED6" w:rsidRPr="00936B30" w:rsidRDefault="00CF6ED6" w:rsidP="00076DFE">
            <w:pPr>
              <w:rPr>
                <w:rFonts w:cs="Calibri"/>
              </w:rPr>
            </w:pPr>
            <w:r w:rsidRPr="004C0510">
              <w:rPr>
                <w:rFonts w:cs="Calibri"/>
              </w:rPr>
              <w:t>Refresh model data</w:t>
            </w:r>
          </w:p>
        </w:tc>
        <w:tc>
          <w:tcPr>
            <w:tcW w:w="2301" w:type="dxa"/>
            <w:tcBorders>
              <w:top w:val="single" w:sz="4" w:space="0" w:color="auto"/>
              <w:left w:val="single" w:sz="4" w:space="0" w:color="auto"/>
              <w:bottom w:val="single" w:sz="4" w:space="0" w:color="auto"/>
            </w:tcBorders>
          </w:tcPr>
          <w:p w14:paraId="0358853B" w14:textId="77777777" w:rsidR="00CF6ED6" w:rsidRPr="00936B30" w:rsidRDefault="00CF6ED6" w:rsidP="00076DFE">
            <w:pPr>
              <w:tabs>
                <w:tab w:val="right" w:pos="3960"/>
              </w:tabs>
              <w:ind w:left="200" w:hanging="200"/>
              <w:rPr>
                <w:rFonts w:cs="Calibri"/>
              </w:rPr>
            </w:pPr>
            <w:r w:rsidRPr="00C85BEA">
              <w:rPr>
                <w:rFonts w:cs="Calibri"/>
              </w:rPr>
              <w:t>None</w:t>
            </w:r>
          </w:p>
        </w:tc>
      </w:tr>
      <w:tr w:rsidR="00CF6ED6" w:rsidRPr="00936B30" w14:paraId="7A94C03E" w14:textId="77777777" w:rsidTr="00076DFE">
        <w:tc>
          <w:tcPr>
            <w:tcW w:w="2881" w:type="dxa"/>
            <w:tcBorders>
              <w:top w:val="single" w:sz="4" w:space="0" w:color="auto"/>
              <w:bottom w:val="single" w:sz="4" w:space="0" w:color="auto"/>
              <w:right w:val="single" w:sz="4" w:space="0" w:color="auto"/>
            </w:tcBorders>
          </w:tcPr>
          <w:p w14:paraId="5B7ADC71" w14:textId="77777777" w:rsidR="00CF6ED6" w:rsidRPr="00936B30" w:rsidRDefault="00CF6ED6" w:rsidP="00076DFE">
            <w:pPr>
              <w:rPr>
                <w:rFonts w:cs="Calibri"/>
              </w:rPr>
            </w:pPr>
            <w:r w:rsidRPr="004C0510">
              <w:rPr>
                <w:rFonts w:cs="Calibri"/>
              </w:rPr>
              <w:t>public DRMSyncFeature getRowData(int iRowNo)</w:t>
            </w:r>
          </w:p>
        </w:tc>
        <w:tc>
          <w:tcPr>
            <w:tcW w:w="4371" w:type="dxa"/>
            <w:tcBorders>
              <w:top w:val="single" w:sz="4" w:space="0" w:color="auto"/>
              <w:left w:val="single" w:sz="4" w:space="0" w:color="auto"/>
              <w:bottom w:val="single" w:sz="4" w:space="0" w:color="auto"/>
              <w:right w:val="single" w:sz="4" w:space="0" w:color="auto"/>
            </w:tcBorders>
          </w:tcPr>
          <w:p w14:paraId="1367CD52" w14:textId="77777777" w:rsidR="00CF6ED6" w:rsidRPr="00936B30" w:rsidRDefault="00CF6ED6" w:rsidP="00076DFE">
            <w:pPr>
              <w:rPr>
                <w:rFonts w:cs="Calibri"/>
              </w:rPr>
            </w:pPr>
            <w:r w:rsidRPr="004C0510">
              <w:rPr>
                <w:rFonts w:cs="Calibri"/>
              </w:rPr>
              <w:t xml:space="preserve">Get data from table row </w:t>
            </w:r>
            <w:r>
              <w:rPr>
                <w:rFonts w:cs="Calibri"/>
              </w:rPr>
              <w:t xml:space="preserve">for </w:t>
            </w:r>
            <w:r w:rsidRPr="004C0510">
              <w:rPr>
                <w:rFonts w:cs="Calibri"/>
              </w:rPr>
              <w:t>given some index</w:t>
            </w:r>
          </w:p>
        </w:tc>
        <w:tc>
          <w:tcPr>
            <w:tcW w:w="2301" w:type="dxa"/>
            <w:tcBorders>
              <w:top w:val="single" w:sz="4" w:space="0" w:color="auto"/>
              <w:left w:val="single" w:sz="4" w:space="0" w:color="auto"/>
              <w:bottom w:val="single" w:sz="4" w:space="0" w:color="auto"/>
            </w:tcBorders>
          </w:tcPr>
          <w:p w14:paraId="103C7658" w14:textId="77777777" w:rsidR="00CF6ED6" w:rsidRPr="00936B30" w:rsidRDefault="00CF6ED6" w:rsidP="00076DFE">
            <w:pPr>
              <w:tabs>
                <w:tab w:val="right" w:pos="3960"/>
              </w:tabs>
              <w:ind w:left="200" w:hanging="200"/>
              <w:rPr>
                <w:rFonts w:cs="Calibri"/>
              </w:rPr>
            </w:pPr>
            <w:r w:rsidRPr="00C85BEA">
              <w:rPr>
                <w:rFonts w:cs="Calibri"/>
              </w:rPr>
              <w:t>None</w:t>
            </w:r>
          </w:p>
        </w:tc>
      </w:tr>
      <w:tr w:rsidR="00CF6ED6" w:rsidRPr="00936B30" w14:paraId="175A78A6" w14:textId="77777777" w:rsidTr="00076DFE">
        <w:tc>
          <w:tcPr>
            <w:tcW w:w="2881" w:type="dxa"/>
            <w:tcBorders>
              <w:top w:val="single" w:sz="4" w:space="0" w:color="auto"/>
              <w:bottom w:val="single" w:sz="4" w:space="0" w:color="auto"/>
              <w:right w:val="single" w:sz="4" w:space="0" w:color="auto"/>
            </w:tcBorders>
          </w:tcPr>
          <w:p w14:paraId="37A00628" w14:textId="77777777" w:rsidR="00CF6ED6" w:rsidRPr="00936B30" w:rsidRDefault="00CF6ED6" w:rsidP="00076DFE">
            <w:pPr>
              <w:rPr>
                <w:rFonts w:cs="Calibri"/>
              </w:rPr>
            </w:pPr>
            <w:r w:rsidRPr="0021496F">
              <w:rPr>
                <w:rFonts w:cs="Calibri"/>
              </w:rPr>
              <w:t>public void addRow(DRMSyncFeature option)</w:t>
            </w:r>
          </w:p>
        </w:tc>
        <w:tc>
          <w:tcPr>
            <w:tcW w:w="4371" w:type="dxa"/>
            <w:tcBorders>
              <w:top w:val="single" w:sz="4" w:space="0" w:color="auto"/>
              <w:left w:val="single" w:sz="4" w:space="0" w:color="auto"/>
              <w:bottom w:val="single" w:sz="4" w:space="0" w:color="auto"/>
              <w:right w:val="single" w:sz="4" w:space="0" w:color="auto"/>
            </w:tcBorders>
          </w:tcPr>
          <w:p w14:paraId="1118FB49" w14:textId="77777777" w:rsidR="00CF6ED6" w:rsidRPr="00936B30" w:rsidRDefault="00CF6ED6" w:rsidP="00076DFE">
            <w:pPr>
              <w:rPr>
                <w:rFonts w:cs="Calibri"/>
              </w:rPr>
            </w:pPr>
            <w:r w:rsidRPr="0021496F">
              <w:rPr>
                <w:rFonts w:cs="Calibri"/>
              </w:rPr>
              <w:t>Add a new row to the table</w:t>
            </w:r>
          </w:p>
        </w:tc>
        <w:tc>
          <w:tcPr>
            <w:tcW w:w="2301" w:type="dxa"/>
            <w:tcBorders>
              <w:top w:val="single" w:sz="4" w:space="0" w:color="auto"/>
              <w:left w:val="single" w:sz="4" w:space="0" w:color="auto"/>
              <w:bottom w:val="single" w:sz="4" w:space="0" w:color="auto"/>
            </w:tcBorders>
          </w:tcPr>
          <w:p w14:paraId="066CCF54" w14:textId="77777777" w:rsidR="00CF6ED6" w:rsidRPr="00936B30" w:rsidRDefault="00CF6ED6" w:rsidP="00076DFE">
            <w:pPr>
              <w:tabs>
                <w:tab w:val="right" w:pos="3960"/>
              </w:tabs>
              <w:ind w:left="200" w:hanging="200"/>
              <w:rPr>
                <w:rFonts w:cs="Calibri"/>
              </w:rPr>
            </w:pPr>
            <w:r w:rsidRPr="00C85BEA">
              <w:rPr>
                <w:rFonts w:cs="Calibri"/>
              </w:rPr>
              <w:t>None</w:t>
            </w:r>
          </w:p>
        </w:tc>
      </w:tr>
      <w:tr w:rsidR="00CF6ED6" w:rsidRPr="00936B30" w14:paraId="07CDC0AB" w14:textId="77777777" w:rsidTr="00076DFE">
        <w:tc>
          <w:tcPr>
            <w:tcW w:w="2881" w:type="dxa"/>
            <w:tcBorders>
              <w:top w:val="single" w:sz="4" w:space="0" w:color="auto"/>
              <w:bottom w:val="single" w:sz="4" w:space="0" w:color="auto"/>
              <w:right w:val="single" w:sz="4" w:space="0" w:color="auto"/>
            </w:tcBorders>
          </w:tcPr>
          <w:p w14:paraId="04D33573" w14:textId="77777777" w:rsidR="00CF6ED6" w:rsidRPr="00936B30" w:rsidRDefault="00CF6ED6" w:rsidP="00076DFE">
            <w:pPr>
              <w:rPr>
                <w:rFonts w:cs="Calibri"/>
              </w:rPr>
            </w:pPr>
            <w:r w:rsidRPr="0021496F">
              <w:rPr>
                <w:rFonts w:cs="Calibri"/>
              </w:rPr>
              <w:t>public void clearData()</w:t>
            </w:r>
          </w:p>
        </w:tc>
        <w:tc>
          <w:tcPr>
            <w:tcW w:w="4371" w:type="dxa"/>
            <w:tcBorders>
              <w:top w:val="single" w:sz="4" w:space="0" w:color="auto"/>
              <w:left w:val="single" w:sz="4" w:space="0" w:color="auto"/>
              <w:bottom w:val="single" w:sz="4" w:space="0" w:color="auto"/>
              <w:right w:val="single" w:sz="4" w:space="0" w:color="auto"/>
            </w:tcBorders>
          </w:tcPr>
          <w:p w14:paraId="35B638A5" w14:textId="77777777" w:rsidR="00CF6ED6" w:rsidRPr="00936B30" w:rsidRDefault="00CF6ED6" w:rsidP="00076DFE">
            <w:pPr>
              <w:rPr>
                <w:rFonts w:cs="Calibri"/>
              </w:rPr>
            </w:pPr>
            <w:r w:rsidRPr="0021496F">
              <w:rPr>
                <w:rFonts w:cs="Calibri"/>
              </w:rPr>
              <w:t>Clear table data</w:t>
            </w:r>
          </w:p>
        </w:tc>
        <w:tc>
          <w:tcPr>
            <w:tcW w:w="2301" w:type="dxa"/>
            <w:tcBorders>
              <w:top w:val="single" w:sz="4" w:space="0" w:color="auto"/>
              <w:left w:val="single" w:sz="4" w:space="0" w:color="auto"/>
              <w:bottom w:val="single" w:sz="4" w:space="0" w:color="auto"/>
            </w:tcBorders>
          </w:tcPr>
          <w:p w14:paraId="2AA7F0CD" w14:textId="77777777" w:rsidR="00CF6ED6" w:rsidRPr="00936B30" w:rsidRDefault="00CF6ED6" w:rsidP="00076DFE">
            <w:pPr>
              <w:tabs>
                <w:tab w:val="right" w:pos="3960"/>
              </w:tabs>
              <w:ind w:left="200" w:hanging="200"/>
              <w:rPr>
                <w:rFonts w:cs="Calibri"/>
              </w:rPr>
            </w:pPr>
            <w:r w:rsidRPr="00C85BEA">
              <w:rPr>
                <w:rFonts w:cs="Calibri"/>
              </w:rPr>
              <w:t>None</w:t>
            </w:r>
          </w:p>
        </w:tc>
      </w:tr>
      <w:tr w:rsidR="00CF6ED6" w:rsidRPr="00936B30" w14:paraId="28AE7FD7" w14:textId="77777777" w:rsidTr="00076DFE">
        <w:tc>
          <w:tcPr>
            <w:tcW w:w="2881" w:type="dxa"/>
            <w:tcBorders>
              <w:top w:val="single" w:sz="4" w:space="0" w:color="auto"/>
              <w:bottom w:val="single" w:sz="4" w:space="0" w:color="auto"/>
              <w:right w:val="single" w:sz="4" w:space="0" w:color="auto"/>
            </w:tcBorders>
          </w:tcPr>
          <w:p w14:paraId="7B650B94" w14:textId="77777777" w:rsidR="00CF6ED6" w:rsidRPr="00936B30" w:rsidRDefault="00CF6ED6" w:rsidP="00076DFE">
            <w:pPr>
              <w:rPr>
                <w:rFonts w:cs="Calibri"/>
              </w:rPr>
            </w:pPr>
            <w:r w:rsidRPr="0021496F">
              <w:rPr>
                <w:rFonts w:cs="Calibri"/>
              </w:rPr>
              <w:t>public void setData(List lst)</w:t>
            </w:r>
          </w:p>
        </w:tc>
        <w:tc>
          <w:tcPr>
            <w:tcW w:w="4371" w:type="dxa"/>
            <w:tcBorders>
              <w:top w:val="single" w:sz="4" w:space="0" w:color="auto"/>
              <w:left w:val="single" w:sz="4" w:space="0" w:color="auto"/>
              <w:bottom w:val="single" w:sz="4" w:space="0" w:color="auto"/>
              <w:right w:val="single" w:sz="4" w:space="0" w:color="auto"/>
            </w:tcBorders>
          </w:tcPr>
          <w:p w14:paraId="6E7A1417" w14:textId="77777777" w:rsidR="00CF6ED6" w:rsidRPr="00936B30" w:rsidRDefault="00CF6ED6" w:rsidP="00076DFE">
            <w:pPr>
              <w:rPr>
                <w:rFonts w:cs="Calibri"/>
              </w:rPr>
            </w:pPr>
            <w:r w:rsidRPr="0021496F">
              <w:rPr>
                <w:rFonts w:cs="Calibri"/>
              </w:rPr>
              <w:t>Sets the data</w:t>
            </w:r>
          </w:p>
        </w:tc>
        <w:tc>
          <w:tcPr>
            <w:tcW w:w="2301" w:type="dxa"/>
            <w:tcBorders>
              <w:top w:val="single" w:sz="4" w:space="0" w:color="auto"/>
              <w:left w:val="single" w:sz="4" w:space="0" w:color="auto"/>
              <w:bottom w:val="single" w:sz="4" w:space="0" w:color="auto"/>
            </w:tcBorders>
          </w:tcPr>
          <w:p w14:paraId="5C61A2C6" w14:textId="77777777" w:rsidR="00CF6ED6" w:rsidRPr="00936B30" w:rsidRDefault="00CF6ED6" w:rsidP="00076DFE">
            <w:pPr>
              <w:tabs>
                <w:tab w:val="right" w:pos="3960"/>
              </w:tabs>
              <w:ind w:left="200" w:hanging="200"/>
              <w:rPr>
                <w:rFonts w:cs="Calibri"/>
              </w:rPr>
            </w:pPr>
            <w:r w:rsidRPr="00C85BEA">
              <w:rPr>
                <w:rFonts w:cs="Calibri"/>
              </w:rPr>
              <w:t>None</w:t>
            </w:r>
          </w:p>
        </w:tc>
      </w:tr>
      <w:tr w:rsidR="00CF6ED6" w:rsidRPr="00936B30" w14:paraId="6740D375" w14:textId="77777777" w:rsidTr="00076DFE">
        <w:tc>
          <w:tcPr>
            <w:tcW w:w="2881" w:type="dxa"/>
            <w:tcBorders>
              <w:top w:val="single" w:sz="4" w:space="0" w:color="auto"/>
              <w:bottom w:val="single" w:sz="4" w:space="0" w:color="auto"/>
              <w:right w:val="single" w:sz="4" w:space="0" w:color="auto"/>
            </w:tcBorders>
          </w:tcPr>
          <w:p w14:paraId="496B22E3" w14:textId="77777777" w:rsidR="00CF6ED6" w:rsidRPr="00936B30" w:rsidRDefault="00CF6ED6" w:rsidP="00076DFE">
            <w:pPr>
              <w:rPr>
                <w:rFonts w:cs="Calibri"/>
              </w:rPr>
            </w:pPr>
            <w:r w:rsidRPr="0021496F">
              <w:rPr>
                <w:rFonts w:cs="Calibri"/>
              </w:rPr>
              <w:t>public List getData()</w:t>
            </w:r>
          </w:p>
        </w:tc>
        <w:tc>
          <w:tcPr>
            <w:tcW w:w="4371" w:type="dxa"/>
            <w:tcBorders>
              <w:top w:val="single" w:sz="4" w:space="0" w:color="auto"/>
              <w:left w:val="single" w:sz="4" w:space="0" w:color="auto"/>
              <w:bottom w:val="single" w:sz="4" w:space="0" w:color="auto"/>
              <w:right w:val="single" w:sz="4" w:space="0" w:color="auto"/>
            </w:tcBorders>
          </w:tcPr>
          <w:p w14:paraId="2E2638C1" w14:textId="77777777" w:rsidR="00CF6ED6" w:rsidRPr="00936B30" w:rsidRDefault="00CF6ED6" w:rsidP="00076DFE">
            <w:pPr>
              <w:rPr>
                <w:rFonts w:cs="Calibri"/>
              </w:rPr>
            </w:pPr>
            <w:r w:rsidRPr="0021496F">
              <w:rPr>
                <w:rFonts w:cs="Calibri"/>
              </w:rPr>
              <w:t>Gets the data</w:t>
            </w:r>
          </w:p>
        </w:tc>
        <w:tc>
          <w:tcPr>
            <w:tcW w:w="2301" w:type="dxa"/>
            <w:tcBorders>
              <w:top w:val="single" w:sz="4" w:space="0" w:color="auto"/>
              <w:left w:val="single" w:sz="4" w:space="0" w:color="auto"/>
              <w:bottom w:val="single" w:sz="4" w:space="0" w:color="auto"/>
            </w:tcBorders>
          </w:tcPr>
          <w:p w14:paraId="0B5C193C" w14:textId="77777777" w:rsidR="00CF6ED6" w:rsidRPr="00936B30" w:rsidRDefault="00CF6ED6" w:rsidP="00076DFE">
            <w:pPr>
              <w:tabs>
                <w:tab w:val="right" w:pos="3960"/>
              </w:tabs>
              <w:ind w:left="200" w:hanging="200"/>
              <w:rPr>
                <w:rFonts w:cs="Calibri"/>
              </w:rPr>
            </w:pPr>
            <w:r w:rsidRPr="00C85BEA">
              <w:rPr>
                <w:rFonts w:cs="Calibri"/>
              </w:rPr>
              <w:t>None</w:t>
            </w:r>
          </w:p>
        </w:tc>
      </w:tr>
    </w:tbl>
    <w:p w14:paraId="021A0DC8" w14:textId="77777777" w:rsidR="006A0935" w:rsidRDefault="006A0935" w:rsidP="0015506F">
      <w:pPr>
        <w:pStyle w:val="ListParagraph"/>
        <w:rPr>
          <w:rFonts w:cs="Arial"/>
          <w:b/>
          <w:bCs/>
          <w:szCs w:val="22"/>
        </w:rPr>
      </w:pPr>
    </w:p>
    <w:p w14:paraId="7C8F5287" w14:textId="77777777" w:rsidR="007B159C" w:rsidRDefault="007B159C" w:rsidP="007B159C">
      <w:pPr>
        <w:pStyle w:val="ListParagraph"/>
        <w:rPr>
          <w:rFonts w:cs="Arial"/>
          <w:b/>
          <w:bCs/>
          <w:szCs w:val="22"/>
        </w:rPr>
      </w:pPr>
    </w:p>
    <w:p w14:paraId="215DEDF2" w14:textId="77777777" w:rsidR="007B159C" w:rsidRDefault="007B159C" w:rsidP="007B159C">
      <w:pPr>
        <w:pStyle w:val="ListParagraph"/>
        <w:numPr>
          <w:ilvl w:val="0"/>
          <w:numId w:val="10"/>
        </w:numPr>
        <w:rPr>
          <w:rFonts w:cs="Arial"/>
          <w:b/>
          <w:bCs/>
          <w:szCs w:val="22"/>
        </w:rPr>
      </w:pPr>
      <w:r w:rsidRPr="00DD5923">
        <w:rPr>
          <w:rFonts w:cs="Arial"/>
          <w:b/>
          <w:bCs/>
          <w:szCs w:val="22"/>
        </w:rPr>
        <w:t>com.myrio.tm.company.pl.</w:t>
      </w:r>
      <w:r w:rsidRPr="00FB726F">
        <w:rPr>
          <w:rFonts w:cs="Arial"/>
          <w:b/>
          <w:bCs/>
          <w:szCs w:val="22"/>
        </w:rPr>
        <w:t>DRMSyncEntityTable</w:t>
      </w:r>
      <w:r>
        <w:rPr>
          <w:rFonts w:cs="Arial"/>
          <w:b/>
          <w:bCs/>
          <w:szCs w:val="22"/>
        </w:rPr>
        <w:t>#</w:t>
      </w:r>
      <w:r w:rsidRPr="0021496F">
        <w:rPr>
          <w:rFonts w:cs="Arial"/>
          <w:b/>
          <w:bCs/>
          <w:szCs w:val="22"/>
        </w:rPr>
        <w:t>DrmSyncronizationCheckBoxCellRenderer</w:t>
      </w:r>
    </w:p>
    <w:p w14:paraId="2B7E1BC8" w14:textId="77777777" w:rsidR="007B159C" w:rsidRPr="00DD5923" w:rsidRDefault="007B159C" w:rsidP="007B159C">
      <w:pPr>
        <w:pStyle w:val="ListParagraph"/>
        <w:rPr>
          <w:rFonts w:cs="Arial"/>
          <w:b/>
          <w:bCs/>
          <w:szCs w:val="22"/>
        </w:rPr>
      </w:pPr>
    </w:p>
    <w:tbl>
      <w:tblPr>
        <w:tblW w:w="9553" w:type="dxa"/>
        <w:tblInd w:w="1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881"/>
        <w:gridCol w:w="4371"/>
        <w:gridCol w:w="2301"/>
      </w:tblGrid>
      <w:tr w:rsidR="00E05A15" w:rsidRPr="00936B30" w14:paraId="47CEA746" w14:textId="77777777" w:rsidTr="00076DFE">
        <w:trPr>
          <w:trHeight w:val="354"/>
        </w:trPr>
        <w:tc>
          <w:tcPr>
            <w:tcW w:w="2881" w:type="dxa"/>
            <w:tcBorders>
              <w:top w:val="single" w:sz="4" w:space="0" w:color="auto"/>
              <w:bottom w:val="single" w:sz="4" w:space="0" w:color="auto"/>
              <w:right w:val="single" w:sz="4" w:space="0" w:color="auto"/>
            </w:tcBorders>
            <w:shd w:val="clear" w:color="auto" w:fill="000000"/>
          </w:tcPr>
          <w:p w14:paraId="5A6AFB77" w14:textId="77777777" w:rsidR="00E05A15" w:rsidRPr="00936B30" w:rsidRDefault="00E05A15" w:rsidP="00076DFE">
            <w:pPr>
              <w:numPr>
                <w:ilvl w:val="12"/>
                <w:numId w:val="0"/>
              </w:numPr>
              <w:tabs>
                <w:tab w:val="right" w:pos="3960"/>
              </w:tabs>
              <w:jc w:val="center"/>
              <w:rPr>
                <w:rFonts w:cs="Calibri"/>
                <w:b/>
                <w:bCs/>
                <w:i/>
                <w:iCs/>
                <w:color w:val="FFFFFF"/>
                <w:sz w:val="20"/>
              </w:rPr>
            </w:pPr>
            <w:r w:rsidRPr="00936B30">
              <w:rPr>
                <w:rFonts w:cs="Calibri"/>
                <w:b/>
                <w:bCs/>
                <w:i/>
                <w:iCs/>
                <w:color w:val="FFFFFF"/>
                <w:sz w:val="20"/>
              </w:rPr>
              <w:t>New Method</w:t>
            </w:r>
          </w:p>
        </w:tc>
        <w:tc>
          <w:tcPr>
            <w:tcW w:w="4371" w:type="dxa"/>
            <w:tcBorders>
              <w:top w:val="single" w:sz="4" w:space="0" w:color="auto"/>
              <w:left w:val="single" w:sz="4" w:space="0" w:color="auto"/>
              <w:bottom w:val="single" w:sz="4" w:space="0" w:color="auto"/>
              <w:right w:val="single" w:sz="4" w:space="0" w:color="auto"/>
            </w:tcBorders>
            <w:shd w:val="clear" w:color="auto" w:fill="000000"/>
          </w:tcPr>
          <w:p w14:paraId="553DFC0A" w14:textId="77777777" w:rsidR="00E05A15" w:rsidRPr="00936B30" w:rsidRDefault="00E05A15" w:rsidP="00076DFE">
            <w:pPr>
              <w:numPr>
                <w:ilvl w:val="12"/>
                <w:numId w:val="0"/>
              </w:numPr>
              <w:tabs>
                <w:tab w:val="right" w:pos="3960"/>
              </w:tabs>
              <w:jc w:val="center"/>
              <w:rPr>
                <w:rFonts w:cs="Calibri"/>
                <w:b/>
                <w:bCs/>
                <w:i/>
                <w:iCs/>
                <w:color w:val="FFFFFF"/>
                <w:sz w:val="20"/>
              </w:rPr>
            </w:pPr>
            <w:r w:rsidRPr="00936B30">
              <w:rPr>
                <w:rFonts w:cs="Calibri"/>
                <w:b/>
                <w:bCs/>
                <w:i/>
                <w:iCs/>
                <w:color w:val="FFFFFF"/>
                <w:sz w:val="20"/>
              </w:rPr>
              <w:t>Change Description</w:t>
            </w:r>
          </w:p>
        </w:tc>
        <w:tc>
          <w:tcPr>
            <w:tcW w:w="2301" w:type="dxa"/>
            <w:tcBorders>
              <w:top w:val="single" w:sz="4" w:space="0" w:color="auto"/>
              <w:left w:val="single" w:sz="4" w:space="0" w:color="auto"/>
              <w:bottom w:val="single" w:sz="4" w:space="0" w:color="auto"/>
            </w:tcBorders>
            <w:shd w:val="clear" w:color="auto" w:fill="000000"/>
          </w:tcPr>
          <w:p w14:paraId="45FAF67B" w14:textId="77777777" w:rsidR="00E05A15" w:rsidRPr="00936B30" w:rsidRDefault="00E05A15" w:rsidP="00076DFE">
            <w:pPr>
              <w:numPr>
                <w:ilvl w:val="12"/>
                <w:numId w:val="0"/>
              </w:numPr>
              <w:tabs>
                <w:tab w:val="right" w:pos="3960"/>
              </w:tabs>
              <w:jc w:val="center"/>
              <w:rPr>
                <w:rFonts w:cs="Calibri"/>
                <w:b/>
                <w:bCs/>
                <w:i/>
                <w:iCs/>
                <w:color w:val="FFFFFF"/>
                <w:sz w:val="20"/>
              </w:rPr>
            </w:pPr>
            <w:r w:rsidRPr="00936B30">
              <w:rPr>
                <w:rFonts w:cs="Calibri"/>
                <w:b/>
                <w:bCs/>
                <w:i/>
                <w:iCs/>
                <w:color w:val="FFFFFF"/>
                <w:sz w:val="20"/>
              </w:rPr>
              <w:t>Exception</w:t>
            </w:r>
          </w:p>
        </w:tc>
      </w:tr>
      <w:tr w:rsidR="00E05A15" w:rsidRPr="00936B30" w14:paraId="4B1295F0" w14:textId="77777777" w:rsidTr="00076DFE">
        <w:tc>
          <w:tcPr>
            <w:tcW w:w="2881" w:type="dxa"/>
            <w:tcBorders>
              <w:top w:val="single" w:sz="4" w:space="0" w:color="auto"/>
              <w:bottom w:val="single" w:sz="4" w:space="0" w:color="auto"/>
              <w:right w:val="single" w:sz="4" w:space="0" w:color="auto"/>
            </w:tcBorders>
          </w:tcPr>
          <w:p w14:paraId="5DF3F30F" w14:textId="77777777" w:rsidR="00E05A15" w:rsidRPr="00A72709" w:rsidRDefault="00E05A15" w:rsidP="00076DFE">
            <w:pPr>
              <w:rPr>
                <w:rFonts w:cs="Calibri"/>
              </w:rPr>
            </w:pPr>
            <w:r w:rsidRPr="00A72709">
              <w:rPr>
                <w:rFonts w:cs="Calibri"/>
              </w:rPr>
              <w:t>public DrmSyncronizationCheckBoxCellEditor()</w:t>
            </w:r>
          </w:p>
        </w:tc>
        <w:tc>
          <w:tcPr>
            <w:tcW w:w="4371" w:type="dxa"/>
            <w:tcBorders>
              <w:top w:val="single" w:sz="4" w:space="0" w:color="auto"/>
              <w:left w:val="single" w:sz="4" w:space="0" w:color="auto"/>
              <w:bottom w:val="single" w:sz="4" w:space="0" w:color="auto"/>
              <w:right w:val="single" w:sz="4" w:space="0" w:color="auto"/>
            </w:tcBorders>
          </w:tcPr>
          <w:p w14:paraId="72C05CFD" w14:textId="77777777" w:rsidR="00E05A15" w:rsidRPr="00A72709" w:rsidRDefault="00E05A15" w:rsidP="00076DFE">
            <w:pPr>
              <w:rPr>
                <w:rFonts w:cs="Calibri"/>
              </w:rPr>
            </w:pPr>
            <w:r w:rsidRPr="00936B30">
              <w:rPr>
                <w:rFonts w:cs="Calibri"/>
              </w:rPr>
              <w:t>Constructor</w:t>
            </w:r>
          </w:p>
        </w:tc>
        <w:tc>
          <w:tcPr>
            <w:tcW w:w="2301" w:type="dxa"/>
            <w:tcBorders>
              <w:top w:val="single" w:sz="4" w:space="0" w:color="auto"/>
              <w:left w:val="single" w:sz="4" w:space="0" w:color="auto"/>
              <w:bottom w:val="single" w:sz="4" w:space="0" w:color="auto"/>
            </w:tcBorders>
          </w:tcPr>
          <w:p w14:paraId="58BC4E3E" w14:textId="77777777" w:rsidR="00E05A15" w:rsidRPr="00A72709" w:rsidRDefault="00E05A15" w:rsidP="00076DFE">
            <w:pPr>
              <w:tabs>
                <w:tab w:val="right" w:pos="3960"/>
              </w:tabs>
              <w:ind w:left="200" w:hanging="200"/>
              <w:rPr>
                <w:rFonts w:cs="Calibri"/>
              </w:rPr>
            </w:pPr>
            <w:r w:rsidRPr="00CC3B6B">
              <w:rPr>
                <w:rFonts w:cs="Calibri"/>
              </w:rPr>
              <w:t>None</w:t>
            </w:r>
          </w:p>
        </w:tc>
      </w:tr>
      <w:tr w:rsidR="00E05A15" w:rsidRPr="00936B30" w14:paraId="12FB376B" w14:textId="77777777" w:rsidTr="00076DFE">
        <w:tc>
          <w:tcPr>
            <w:tcW w:w="2881" w:type="dxa"/>
            <w:tcBorders>
              <w:top w:val="single" w:sz="4" w:space="0" w:color="auto"/>
              <w:bottom w:val="single" w:sz="4" w:space="0" w:color="auto"/>
              <w:right w:val="single" w:sz="4" w:space="0" w:color="auto"/>
            </w:tcBorders>
          </w:tcPr>
          <w:p w14:paraId="230EE3DE" w14:textId="77777777" w:rsidR="00E05A15" w:rsidRPr="00A72709" w:rsidRDefault="00E05A15" w:rsidP="00076DFE">
            <w:pPr>
              <w:rPr>
                <w:rFonts w:cs="Calibri"/>
              </w:rPr>
            </w:pPr>
            <w:r w:rsidRPr="00A72709">
              <w:rPr>
                <w:rFonts w:cs="Calibri"/>
              </w:rPr>
              <w:t>public Component getTableCellEditorComponent(JTable table, Object value,  boolean isSelected, int row, int column)</w:t>
            </w:r>
          </w:p>
        </w:tc>
        <w:tc>
          <w:tcPr>
            <w:tcW w:w="4371" w:type="dxa"/>
            <w:tcBorders>
              <w:top w:val="single" w:sz="4" w:space="0" w:color="auto"/>
              <w:left w:val="single" w:sz="4" w:space="0" w:color="auto"/>
              <w:bottom w:val="single" w:sz="4" w:space="0" w:color="auto"/>
              <w:right w:val="single" w:sz="4" w:space="0" w:color="auto"/>
            </w:tcBorders>
          </w:tcPr>
          <w:p w14:paraId="0D4880A9" w14:textId="77777777" w:rsidR="00E05A15" w:rsidRPr="00A72709" w:rsidRDefault="00E05A15" w:rsidP="00076DFE">
            <w:pPr>
              <w:rPr>
                <w:rFonts w:cs="Calibri"/>
              </w:rPr>
            </w:pPr>
            <w:r w:rsidRPr="00A72709">
              <w:rPr>
                <w:rFonts w:cs="Calibri"/>
              </w:rPr>
              <w:t>Get</w:t>
            </w:r>
            <w:r>
              <w:rPr>
                <w:rFonts w:cs="Calibri"/>
              </w:rPr>
              <w:t xml:space="preserve"> t</w:t>
            </w:r>
            <w:r w:rsidRPr="00A72709">
              <w:rPr>
                <w:rFonts w:cs="Calibri"/>
              </w:rPr>
              <w:t>able</w:t>
            </w:r>
            <w:r>
              <w:rPr>
                <w:rFonts w:cs="Calibri"/>
              </w:rPr>
              <w:t xml:space="preserve"> c</w:t>
            </w:r>
            <w:r w:rsidRPr="00A72709">
              <w:rPr>
                <w:rFonts w:cs="Calibri"/>
              </w:rPr>
              <w:t>ell</w:t>
            </w:r>
            <w:r>
              <w:rPr>
                <w:rFonts w:cs="Calibri"/>
              </w:rPr>
              <w:t xml:space="preserve"> e</w:t>
            </w:r>
            <w:r w:rsidRPr="00A72709">
              <w:rPr>
                <w:rFonts w:cs="Calibri"/>
              </w:rPr>
              <w:t>ditor</w:t>
            </w:r>
            <w:r>
              <w:rPr>
                <w:rFonts w:cs="Calibri"/>
              </w:rPr>
              <w:t xml:space="preserve"> c</w:t>
            </w:r>
            <w:r w:rsidRPr="00A72709">
              <w:rPr>
                <w:rFonts w:cs="Calibri"/>
              </w:rPr>
              <w:t>omponent</w:t>
            </w:r>
          </w:p>
        </w:tc>
        <w:tc>
          <w:tcPr>
            <w:tcW w:w="2301" w:type="dxa"/>
            <w:tcBorders>
              <w:top w:val="single" w:sz="4" w:space="0" w:color="auto"/>
              <w:left w:val="single" w:sz="4" w:space="0" w:color="auto"/>
              <w:bottom w:val="single" w:sz="4" w:space="0" w:color="auto"/>
            </w:tcBorders>
          </w:tcPr>
          <w:p w14:paraId="317C9209" w14:textId="77777777" w:rsidR="00E05A15" w:rsidRPr="00936B30" w:rsidRDefault="00E05A15" w:rsidP="00076DFE">
            <w:pPr>
              <w:tabs>
                <w:tab w:val="right" w:pos="3960"/>
              </w:tabs>
              <w:ind w:left="200" w:hanging="200"/>
              <w:rPr>
                <w:rFonts w:cs="Calibri"/>
              </w:rPr>
            </w:pPr>
            <w:r w:rsidRPr="00CC3B6B">
              <w:rPr>
                <w:rFonts w:cs="Calibri"/>
              </w:rPr>
              <w:t>None</w:t>
            </w:r>
          </w:p>
        </w:tc>
      </w:tr>
      <w:tr w:rsidR="00E05A15" w:rsidRPr="00936B30" w14:paraId="0EC78684" w14:textId="77777777" w:rsidTr="00076DFE">
        <w:tc>
          <w:tcPr>
            <w:tcW w:w="2881" w:type="dxa"/>
            <w:tcBorders>
              <w:top w:val="single" w:sz="4" w:space="0" w:color="auto"/>
              <w:bottom w:val="single" w:sz="4" w:space="0" w:color="auto"/>
              <w:right w:val="single" w:sz="4" w:space="0" w:color="auto"/>
            </w:tcBorders>
          </w:tcPr>
          <w:p w14:paraId="4A89B6AC" w14:textId="77777777" w:rsidR="00E05A15" w:rsidRPr="00A72709" w:rsidRDefault="00E05A15" w:rsidP="00076DFE">
            <w:pPr>
              <w:rPr>
                <w:rFonts w:cs="Calibri"/>
              </w:rPr>
            </w:pPr>
            <w:r w:rsidRPr="00A72709">
              <w:rPr>
                <w:rFonts w:cs="Calibri"/>
              </w:rPr>
              <w:t>public Object getCellEditorValue()</w:t>
            </w:r>
          </w:p>
        </w:tc>
        <w:tc>
          <w:tcPr>
            <w:tcW w:w="4371" w:type="dxa"/>
            <w:tcBorders>
              <w:top w:val="single" w:sz="4" w:space="0" w:color="auto"/>
              <w:left w:val="single" w:sz="4" w:space="0" w:color="auto"/>
              <w:bottom w:val="single" w:sz="4" w:space="0" w:color="auto"/>
              <w:right w:val="single" w:sz="4" w:space="0" w:color="auto"/>
            </w:tcBorders>
          </w:tcPr>
          <w:p w14:paraId="2031C42C" w14:textId="77777777" w:rsidR="00E05A15" w:rsidRPr="00A72709" w:rsidRDefault="00E05A15" w:rsidP="00076DFE">
            <w:pPr>
              <w:rPr>
                <w:rFonts w:cs="Calibri"/>
              </w:rPr>
            </w:pPr>
          </w:p>
        </w:tc>
        <w:tc>
          <w:tcPr>
            <w:tcW w:w="2301" w:type="dxa"/>
            <w:tcBorders>
              <w:top w:val="single" w:sz="4" w:space="0" w:color="auto"/>
              <w:left w:val="single" w:sz="4" w:space="0" w:color="auto"/>
              <w:bottom w:val="single" w:sz="4" w:space="0" w:color="auto"/>
            </w:tcBorders>
          </w:tcPr>
          <w:p w14:paraId="303F7DBD" w14:textId="77777777" w:rsidR="00E05A15" w:rsidRPr="00936B30" w:rsidRDefault="00E05A15" w:rsidP="00076DFE">
            <w:pPr>
              <w:tabs>
                <w:tab w:val="right" w:pos="3960"/>
              </w:tabs>
              <w:ind w:left="200" w:hanging="200"/>
              <w:rPr>
                <w:rFonts w:cs="Calibri"/>
              </w:rPr>
            </w:pPr>
            <w:r w:rsidRPr="00CC3B6B">
              <w:rPr>
                <w:rFonts w:cs="Calibri"/>
              </w:rPr>
              <w:t>None</w:t>
            </w:r>
          </w:p>
        </w:tc>
      </w:tr>
      <w:tr w:rsidR="00E05A15" w:rsidRPr="00936B30" w14:paraId="40C39A66" w14:textId="77777777" w:rsidTr="00076DFE">
        <w:tc>
          <w:tcPr>
            <w:tcW w:w="2881" w:type="dxa"/>
            <w:tcBorders>
              <w:top w:val="single" w:sz="4" w:space="0" w:color="auto"/>
              <w:bottom w:val="single" w:sz="4" w:space="0" w:color="auto"/>
              <w:right w:val="single" w:sz="4" w:space="0" w:color="auto"/>
            </w:tcBorders>
          </w:tcPr>
          <w:p w14:paraId="17803B0A" w14:textId="77777777" w:rsidR="00E05A15" w:rsidRPr="00A72709" w:rsidRDefault="00E05A15" w:rsidP="00076DFE">
            <w:pPr>
              <w:rPr>
                <w:rFonts w:cs="Calibri"/>
              </w:rPr>
            </w:pPr>
            <w:r w:rsidRPr="00A72709">
              <w:rPr>
                <w:rFonts w:cs="Calibri"/>
              </w:rPr>
              <w:t>public boolean isCellEditable(EventObject event)</w:t>
            </w:r>
          </w:p>
        </w:tc>
        <w:tc>
          <w:tcPr>
            <w:tcW w:w="4371" w:type="dxa"/>
            <w:tcBorders>
              <w:top w:val="single" w:sz="4" w:space="0" w:color="auto"/>
              <w:left w:val="single" w:sz="4" w:space="0" w:color="auto"/>
              <w:bottom w:val="single" w:sz="4" w:space="0" w:color="auto"/>
              <w:right w:val="single" w:sz="4" w:space="0" w:color="auto"/>
            </w:tcBorders>
          </w:tcPr>
          <w:p w14:paraId="2D65B43E" w14:textId="77777777" w:rsidR="00E05A15" w:rsidRPr="00A72709" w:rsidRDefault="00E05A15" w:rsidP="00076DFE">
            <w:pPr>
              <w:rPr>
                <w:rFonts w:cs="Calibri"/>
              </w:rPr>
            </w:pPr>
            <w:r>
              <w:rPr>
                <w:rFonts w:cs="Calibri"/>
              </w:rPr>
              <w:t>is cell editable.</w:t>
            </w:r>
          </w:p>
        </w:tc>
        <w:tc>
          <w:tcPr>
            <w:tcW w:w="2301" w:type="dxa"/>
            <w:tcBorders>
              <w:top w:val="single" w:sz="4" w:space="0" w:color="auto"/>
              <w:left w:val="single" w:sz="4" w:space="0" w:color="auto"/>
              <w:bottom w:val="single" w:sz="4" w:space="0" w:color="auto"/>
            </w:tcBorders>
          </w:tcPr>
          <w:p w14:paraId="31C07E8C" w14:textId="77777777" w:rsidR="00E05A15" w:rsidRPr="00936B30" w:rsidRDefault="00E05A15" w:rsidP="00076DFE">
            <w:pPr>
              <w:tabs>
                <w:tab w:val="right" w:pos="3960"/>
              </w:tabs>
              <w:ind w:left="200" w:hanging="200"/>
              <w:rPr>
                <w:rFonts w:cs="Calibri"/>
              </w:rPr>
            </w:pPr>
            <w:r w:rsidRPr="00CC3B6B">
              <w:rPr>
                <w:rFonts w:cs="Calibri"/>
              </w:rPr>
              <w:t>None</w:t>
            </w:r>
          </w:p>
        </w:tc>
      </w:tr>
    </w:tbl>
    <w:p w14:paraId="2B8731D4" w14:textId="77777777" w:rsidR="007B159C" w:rsidRDefault="007B159C" w:rsidP="0015506F">
      <w:pPr>
        <w:pStyle w:val="ListParagraph"/>
        <w:rPr>
          <w:rFonts w:cs="Arial"/>
          <w:b/>
          <w:bCs/>
          <w:szCs w:val="22"/>
        </w:rPr>
      </w:pPr>
    </w:p>
    <w:p w14:paraId="1D9F437F" w14:textId="77777777" w:rsidR="00A90C1A" w:rsidRDefault="00A90C1A" w:rsidP="00A90C1A">
      <w:pPr>
        <w:pStyle w:val="BodyText"/>
      </w:pPr>
    </w:p>
    <w:p w14:paraId="01ED1444" w14:textId="77777777" w:rsidR="00A90C1A" w:rsidRDefault="00A90C1A" w:rsidP="00A90C1A">
      <w:pPr>
        <w:pStyle w:val="ListParagraph"/>
        <w:numPr>
          <w:ilvl w:val="0"/>
          <w:numId w:val="10"/>
        </w:numPr>
        <w:rPr>
          <w:rFonts w:cs="Arial"/>
          <w:b/>
          <w:bCs/>
          <w:szCs w:val="22"/>
        </w:rPr>
      </w:pPr>
      <w:r w:rsidRPr="00CB2568">
        <w:rPr>
          <w:rFonts w:cs="Arial"/>
          <w:b/>
          <w:bCs/>
          <w:szCs w:val="22"/>
        </w:rPr>
        <w:t>com.myrio.tm.company.pl.</w:t>
      </w:r>
      <w:r w:rsidRPr="00FB726F">
        <w:rPr>
          <w:rFonts w:cs="Arial"/>
          <w:b/>
          <w:bCs/>
          <w:szCs w:val="22"/>
        </w:rPr>
        <w:t>DRMSyncEntityTable</w:t>
      </w:r>
      <w:r>
        <w:rPr>
          <w:rFonts w:cs="Arial"/>
          <w:b/>
          <w:bCs/>
          <w:szCs w:val="22"/>
        </w:rPr>
        <w:t>#</w:t>
      </w:r>
      <w:r w:rsidRPr="00EE3235">
        <w:rPr>
          <w:rFonts w:cs="Arial"/>
          <w:b/>
          <w:bCs/>
          <w:szCs w:val="22"/>
        </w:rPr>
        <w:t>DRMSyncEntityTableModel</w:t>
      </w:r>
    </w:p>
    <w:p w14:paraId="7F2F1FDC" w14:textId="77777777" w:rsidR="00A90C1A" w:rsidRPr="00CB2568" w:rsidRDefault="00A90C1A" w:rsidP="00A90C1A">
      <w:pPr>
        <w:pStyle w:val="ListParagraph"/>
        <w:rPr>
          <w:rFonts w:cs="Arial"/>
          <w:b/>
          <w:bCs/>
          <w:szCs w:val="22"/>
        </w:rPr>
      </w:pPr>
    </w:p>
    <w:tbl>
      <w:tblPr>
        <w:tblW w:w="9553" w:type="dxa"/>
        <w:tblInd w:w="1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881"/>
        <w:gridCol w:w="4371"/>
        <w:gridCol w:w="2301"/>
      </w:tblGrid>
      <w:tr w:rsidR="00A90C1A" w:rsidRPr="00936B30" w14:paraId="3A7238BA" w14:textId="77777777" w:rsidTr="00076DFE">
        <w:tc>
          <w:tcPr>
            <w:tcW w:w="2881" w:type="dxa"/>
            <w:tcBorders>
              <w:top w:val="single" w:sz="4" w:space="0" w:color="auto"/>
              <w:bottom w:val="single" w:sz="4" w:space="0" w:color="auto"/>
              <w:right w:val="single" w:sz="4" w:space="0" w:color="auto"/>
            </w:tcBorders>
            <w:shd w:val="clear" w:color="auto" w:fill="000000"/>
          </w:tcPr>
          <w:p w14:paraId="4DE62CBD" w14:textId="77777777" w:rsidR="00A90C1A" w:rsidRPr="00936B30" w:rsidRDefault="00A90C1A" w:rsidP="00076DFE">
            <w:pPr>
              <w:numPr>
                <w:ilvl w:val="12"/>
                <w:numId w:val="0"/>
              </w:numPr>
              <w:tabs>
                <w:tab w:val="right" w:pos="3960"/>
              </w:tabs>
              <w:jc w:val="center"/>
              <w:rPr>
                <w:rFonts w:cs="Calibri"/>
                <w:b/>
                <w:bCs/>
                <w:i/>
                <w:iCs/>
                <w:color w:val="FFFFFF"/>
                <w:sz w:val="20"/>
              </w:rPr>
            </w:pPr>
            <w:r w:rsidRPr="00936B30">
              <w:rPr>
                <w:rFonts w:cs="Calibri"/>
                <w:b/>
                <w:bCs/>
                <w:i/>
                <w:iCs/>
                <w:color w:val="FFFFFF"/>
                <w:sz w:val="20"/>
              </w:rPr>
              <w:t>New Method</w:t>
            </w:r>
          </w:p>
        </w:tc>
        <w:tc>
          <w:tcPr>
            <w:tcW w:w="4371" w:type="dxa"/>
            <w:tcBorders>
              <w:top w:val="single" w:sz="4" w:space="0" w:color="auto"/>
              <w:left w:val="single" w:sz="4" w:space="0" w:color="auto"/>
              <w:bottom w:val="single" w:sz="4" w:space="0" w:color="auto"/>
              <w:right w:val="single" w:sz="4" w:space="0" w:color="auto"/>
            </w:tcBorders>
            <w:shd w:val="clear" w:color="auto" w:fill="000000"/>
          </w:tcPr>
          <w:p w14:paraId="124F3C22" w14:textId="77777777" w:rsidR="00A90C1A" w:rsidRPr="00936B30" w:rsidRDefault="00A90C1A" w:rsidP="00076DFE">
            <w:pPr>
              <w:numPr>
                <w:ilvl w:val="12"/>
                <w:numId w:val="0"/>
              </w:numPr>
              <w:tabs>
                <w:tab w:val="right" w:pos="3960"/>
              </w:tabs>
              <w:jc w:val="center"/>
              <w:rPr>
                <w:rFonts w:cs="Calibri"/>
                <w:b/>
                <w:bCs/>
                <w:i/>
                <w:iCs/>
                <w:color w:val="FFFFFF"/>
                <w:sz w:val="20"/>
              </w:rPr>
            </w:pPr>
            <w:r w:rsidRPr="00936B30">
              <w:rPr>
                <w:rFonts w:cs="Calibri"/>
                <w:b/>
                <w:bCs/>
                <w:i/>
                <w:iCs/>
                <w:color w:val="FFFFFF"/>
                <w:sz w:val="20"/>
              </w:rPr>
              <w:t>Change Description</w:t>
            </w:r>
          </w:p>
        </w:tc>
        <w:tc>
          <w:tcPr>
            <w:tcW w:w="2301" w:type="dxa"/>
            <w:tcBorders>
              <w:top w:val="single" w:sz="4" w:space="0" w:color="auto"/>
              <w:left w:val="single" w:sz="4" w:space="0" w:color="auto"/>
              <w:bottom w:val="single" w:sz="4" w:space="0" w:color="auto"/>
            </w:tcBorders>
            <w:shd w:val="clear" w:color="auto" w:fill="000000"/>
          </w:tcPr>
          <w:p w14:paraId="04C2A64B" w14:textId="77777777" w:rsidR="00A90C1A" w:rsidRPr="00936B30" w:rsidRDefault="00A90C1A" w:rsidP="00076DFE">
            <w:pPr>
              <w:numPr>
                <w:ilvl w:val="12"/>
                <w:numId w:val="0"/>
              </w:numPr>
              <w:tabs>
                <w:tab w:val="right" w:pos="3960"/>
              </w:tabs>
              <w:jc w:val="center"/>
              <w:rPr>
                <w:rFonts w:cs="Calibri"/>
                <w:b/>
                <w:bCs/>
                <w:i/>
                <w:iCs/>
                <w:color w:val="FFFFFF"/>
                <w:sz w:val="20"/>
              </w:rPr>
            </w:pPr>
            <w:r w:rsidRPr="00936B30">
              <w:rPr>
                <w:rFonts w:cs="Calibri"/>
                <w:b/>
                <w:bCs/>
                <w:i/>
                <w:iCs/>
                <w:color w:val="FFFFFF"/>
                <w:sz w:val="20"/>
              </w:rPr>
              <w:t>Exception</w:t>
            </w:r>
          </w:p>
        </w:tc>
      </w:tr>
      <w:tr w:rsidR="00A90C1A" w:rsidRPr="00936B30" w14:paraId="4832A537" w14:textId="77777777" w:rsidTr="00076DFE">
        <w:tc>
          <w:tcPr>
            <w:tcW w:w="2881" w:type="dxa"/>
            <w:tcBorders>
              <w:top w:val="single" w:sz="4" w:space="0" w:color="auto"/>
              <w:bottom w:val="single" w:sz="4" w:space="0" w:color="auto"/>
              <w:right w:val="single" w:sz="4" w:space="0" w:color="auto"/>
            </w:tcBorders>
          </w:tcPr>
          <w:p w14:paraId="4AF71B39" w14:textId="77777777" w:rsidR="00A90C1A" w:rsidRPr="00936B30" w:rsidRDefault="00A90C1A" w:rsidP="00076DFE">
            <w:r w:rsidRPr="00AA4F22">
              <w:t>public DRMSyncEntityTableModel()</w:t>
            </w:r>
          </w:p>
        </w:tc>
        <w:tc>
          <w:tcPr>
            <w:tcW w:w="4371" w:type="dxa"/>
            <w:tcBorders>
              <w:top w:val="single" w:sz="4" w:space="0" w:color="auto"/>
              <w:left w:val="single" w:sz="4" w:space="0" w:color="auto"/>
              <w:bottom w:val="single" w:sz="4" w:space="0" w:color="auto"/>
              <w:right w:val="single" w:sz="4" w:space="0" w:color="auto"/>
            </w:tcBorders>
          </w:tcPr>
          <w:p w14:paraId="04DC49E1" w14:textId="77777777" w:rsidR="00A90C1A" w:rsidRPr="00936B30" w:rsidRDefault="00A90C1A" w:rsidP="00076DFE">
            <w:r w:rsidRPr="00AA4F22">
              <w:t>Constructor</w:t>
            </w:r>
          </w:p>
        </w:tc>
        <w:tc>
          <w:tcPr>
            <w:tcW w:w="2301" w:type="dxa"/>
            <w:tcBorders>
              <w:top w:val="single" w:sz="4" w:space="0" w:color="auto"/>
              <w:left w:val="single" w:sz="4" w:space="0" w:color="auto"/>
              <w:bottom w:val="single" w:sz="4" w:space="0" w:color="auto"/>
            </w:tcBorders>
          </w:tcPr>
          <w:p w14:paraId="120AECFF" w14:textId="77777777" w:rsidR="00A90C1A" w:rsidRPr="00AA4F22" w:rsidRDefault="00A90C1A" w:rsidP="00076DFE">
            <w:pPr>
              <w:tabs>
                <w:tab w:val="right" w:pos="3960"/>
              </w:tabs>
              <w:ind w:left="200" w:hanging="200"/>
            </w:pPr>
            <w:r w:rsidRPr="004F67C0">
              <w:rPr>
                <w:rFonts w:cs="Calibri"/>
              </w:rPr>
              <w:t>None</w:t>
            </w:r>
          </w:p>
        </w:tc>
      </w:tr>
      <w:tr w:rsidR="00A90C1A" w:rsidRPr="00936B30" w14:paraId="2D197EF2" w14:textId="77777777" w:rsidTr="00076DFE">
        <w:tc>
          <w:tcPr>
            <w:tcW w:w="2881" w:type="dxa"/>
            <w:tcBorders>
              <w:top w:val="single" w:sz="4" w:space="0" w:color="auto"/>
              <w:bottom w:val="single" w:sz="4" w:space="0" w:color="auto"/>
              <w:right w:val="single" w:sz="4" w:space="0" w:color="auto"/>
            </w:tcBorders>
          </w:tcPr>
          <w:p w14:paraId="59F8F9C2" w14:textId="77777777" w:rsidR="00A90C1A" w:rsidRPr="00936B30" w:rsidRDefault="00A90C1A" w:rsidP="00076DFE">
            <w:r w:rsidRPr="00AA4F22">
              <w:t>public DRMSyncEntityTableMode</w:t>
            </w:r>
            <w:r w:rsidRPr="00AA4F22">
              <w:lastRenderedPageBreak/>
              <w:t>l(String[] colNames)</w:t>
            </w:r>
          </w:p>
        </w:tc>
        <w:tc>
          <w:tcPr>
            <w:tcW w:w="4371" w:type="dxa"/>
            <w:tcBorders>
              <w:top w:val="single" w:sz="4" w:space="0" w:color="auto"/>
              <w:left w:val="single" w:sz="4" w:space="0" w:color="auto"/>
              <w:bottom w:val="single" w:sz="4" w:space="0" w:color="auto"/>
              <w:right w:val="single" w:sz="4" w:space="0" w:color="auto"/>
            </w:tcBorders>
          </w:tcPr>
          <w:p w14:paraId="3F926BF5" w14:textId="77777777" w:rsidR="00A90C1A" w:rsidRPr="00936B30" w:rsidRDefault="00A90C1A" w:rsidP="00076DFE">
            <w:r w:rsidRPr="00AA4F22">
              <w:lastRenderedPageBreak/>
              <w:t>Creates a new DRMSyncEntityTableModel object.</w:t>
            </w:r>
          </w:p>
        </w:tc>
        <w:tc>
          <w:tcPr>
            <w:tcW w:w="2301" w:type="dxa"/>
            <w:tcBorders>
              <w:top w:val="single" w:sz="4" w:space="0" w:color="auto"/>
              <w:left w:val="single" w:sz="4" w:space="0" w:color="auto"/>
              <w:bottom w:val="single" w:sz="4" w:space="0" w:color="auto"/>
            </w:tcBorders>
          </w:tcPr>
          <w:p w14:paraId="6F445FBB" w14:textId="77777777" w:rsidR="00A90C1A" w:rsidRPr="00AA4F22" w:rsidRDefault="00A90C1A" w:rsidP="00076DFE">
            <w:pPr>
              <w:tabs>
                <w:tab w:val="right" w:pos="3960"/>
              </w:tabs>
              <w:ind w:left="200" w:hanging="200"/>
            </w:pPr>
            <w:r w:rsidRPr="004F67C0">
              <w:rPr>
                <w:rFonts w:cs="Calibri"/>
              </w:rPr>
              <w:t>None</w:t>
            </w:r>
          </w:p>
        </w:tc>
      </w:tr>
      <w:tr w:rsidR="00A90C1A" w:rsidRPr="00936B30" w14:paraId="34143F4B" w14:textId="77777777" w:rsidTr="00076DFE">
        <w:tc>
          <w:tcPr>
            <w:tcW w:w="2881" w:type="dxa"/>
            <w:tcBorders>
              <w:top w:val="single" w:sz="4" w:space="0" w:color="auto"/>
              <w:bottom w:val="single" w:sz="4" w:space="0" w:color="auto"/>
              <w:right w:val="single" w:sz="4" w:space="0" w:color="auto"/>
            </w:tcBorders>
          </w:tcPr>
          <w:p w14:paraId="4627E70D" w14:textId="77777777" w:rsidR="00A90C1A" w:rsidRPr="00936B30" w:rsidRDefault="00A90C1A" w:rsidP="00076DFE">
            <w:r w:rsidRPr="00AA4F22">
              <w:lastRenderedPageBreak/>
              <w:t>public int getRowCount()</w:t>
            </w:r>
          </w:p>
        </w:tc>
        <w:tc>
          <w:tcPr>
            <w:tcW w:w="4371" w:type="dxa"/>
            <w:tcBorders>
              <w:top w:val="single" w:sz="4" w:space="0" w:color="auto"/>
              <w:left w:val="single" w:sz="4" w:space="0" w:color="auto"/>
              <w:bottom w:val="single" w:sz="4" w:space="0" w:color="auto"/>
              <w:right w:val="single" w:sz="4" w:space="0" w:color="auto"/>
            </w:tcBorders>
          </w:tcPr>
          <w:p w14:paraId="03D7AF19" w14:textId="77777777" w:rsidR="00A90C1A" w:rsidRPr="00936B30" w:rsidRDefault="00A90C1A" w:rsidP="00076DFE">
            <w:r w:rsidRPr="00AA4F22">
              <w:t>Get the number of rows</w:t>
            </w:r>
          </w:p>
        </w:tc>
        <w:tc>
          <w:tcPr>
            <w:tcW w:w="2301" w:type="dxa"/>
            <w:tcBorders>
              <w:top w:val="single" w:sz="4" w:space="0" w:color="auto"/>
              <w:left w:val="single" w:sz="4" w:space="0" w:color="auto"/>
              <w:bottom w:val="single" w:sz="4" w:space="0" w:color="auto"/>
            </w:tcBorders>
          </w:tcPr>
          <w:p w14:paraId="04650F9A" w14:textId="77777777" w:rsidR="00A90C1A" w:rsidRPr="00AA4F22" w:rsidRDefault="00A90C1A" w:rsidP="00076DFE">
            <w:pPr>
              <w:tabs>
                <w:tab w:val="right" w:pos="3960"/>
              </w:tabs>
              <w:ind w:left="200" w:hanging="200"/>
            </w:pPr>
            <w:r w:rsidRPr="004F67C0">
              <w:rPr>
                <w:rFonts w:cs="Calibri"/>
              </w:rPr>
              <w:t>None</w:t>
            </w:r>
          </w:p>
        </w:tc>
      </w:tr>
      <w:tr w:rsidR="00A90C1A" w:rsidRPr="00936B30" w14:paraId="1AB023DB" w14:textId="77777777" w:rsidTr="00076DFE">
        <w:tc>
          <w:tcPr>
            <w:tcW w:w="2881" w:type="dxa"/>
            <w:tcBorders>
              <w:top w:val="single" w:sz="4" w:space="0" w:color="auto"/>
              <w:bottom w:val="single" w:sz="4" w:space="0" w:color="auto"/>
              <w:right w:val="single" w:sz="4" w:space="0" w:color="auto"/>
            </w:tcBorders>
          </w:tcPr>
          <w:p w14:paraId="07CCEA81" w14:textId="77777777" w:rsidR="00A90C1A" w:rsidRPr="00936B30" w:rsidRDefault="00A90C1A" w:rsidP="00076DFE">
            <w:r w:rsidRPr="00AA4F22">
              <w:t>public int getColumnCount()</w:t>
            </w:r>
          </w:p>
        </w:tc>
        <w:tc>
          <w:tcPr>
            <w:tcW w:w="4371" w:type="dxa"/>
            <w:tcBorders>
              <w:top w:val="single" w:sz="4" w:space="0" w:color="auto"/>
              <w:left w:val="single" w:sz="4" w:space="0" w:color="auto"/>
              <w:bottom w:val="single" w:sz="4" w:space="0" w:color="auto"/>
              <w:right w:val="single" w:sz="4" w:space="0" w:color="auto"/>
            </w:tcBorders>
          </w:tcPr>
          <w:p w14:paraId="5B4D0A90" w14:textId="77777777" w:rsidR="00A90C1A" w:rsidRPr="00936B30" w:rsidRDefault="00A90C1A" w:rsidP="00076DFE">
            <w:r w:rsidRPr="00AA4F22">
              <w:t>Get the number of columns</w:t>
            </w:r>
          </w:p>
        </w:tc>
        <w:tc>
          <w:tcPr>
            <w:tcW w:w="2301" w:type="dxa"/>
            <w:tcBorders>
              <w:top w:val="single" w:sz="4" w:space="0" w:color="auto"/>
              <w:left w:val="single" w:sz="4" w:space="0" w:color="auto"/>
              <w:bottom w:val="single" w:sz="4" w:space="0" w:color="auto"/>
            </w:tcBorders>
          </w:tcPr>
          <w:p w14:paraId="359B1CE4" w14:textId="77777777" w:rsidR="00A90C1A" w:rsidRPr="00AA4F22" w:rsidRDefault="00A90C1A" w:rsidP="00076DFE">
            <w:pPr>
              <w:tabs>
                <w:tab w:val="right" w:pos="3960"/>
              </w:tabs>
              <w:ind w:left="200" w:hanging="200"/>
            </w:pPr>
            <w:r w:rsidRPr="004F67C0">
              <w:rPr>
                <w:rFonts w:cs="Calibri"/>
              </w:rPr>
              <w:t>None</w:t>
            </w:r>
          </w:p>
        </w:tc>
      </w:tr>
      <w:tr w:rsidR="00A90C1A" w:rsidRPr="00936B30" w14:paraId="5336BAF2" w14:textId="77777777" w:rsidTr="00076DFE">
        <w:tc>
          <w:tcPr>
            <w:tcW w:w="2881" w:type="dxa"/>
            <w:tcBorders>
              <w:top w:val="single" w:sz="4" w:space="0" w:color="auto"/>
              <w:bottom w:val="single" w:sz="4" w:space="0" w:color="auto"/>
              <w:right w:val="single" w:sz="4" w:space="0" w:color="auto"/>
            </w:tcBorders>
          </w:tcPr>
          <w:p w14:paraId="725C57E8" w14:textId="77777777" w:rsidR="00A90C1A" w:rsidRPr="00936B30" w:rsidRDefault="00A90C1A" w:rsidP="00076DFE">
            <w:r w:rsidRPr="00AA4F22">
              <w:t>public String getColumnName(int col)</w:t>
            </w:r>
          </w:p>
        </w:tc>
        <w:tc>
          <w:tcPr>
            <w:tcW w:w="4371" w:type="dxa"/>
            <w:tcBorders>
              <w:top w:val="single" w:sz="4" w:space="0" w:color="auto"/>
              <w:left w:val="single" w:sz="4" w:space="0" w:color="auto"/>
              <w:bottom w:val="single" w:sz="4" w:space="0" w:color="auto"/>
              <w:right w:val="single" w:sz="4" w:space="0" w:color="auto"/>
            </w:tcBorders>
          </w:tcPr>
          <w:p w14:paraId="5BA546D5" w14:textId="77777777" w:rsidR="00A90C1A" w:rsidRPr="00936B30" w:rsidRDefault="00A90C1A" w:rsidP="00076DFE">
            <w:r>
              <w:t>Returns column name</w:t>
            </w:r>
          </w:p>
        </w:tc>
        <w:tc>
          <w:tcPr>
            <w:tcW w:w="2301" w:type="dxa"/>
            <w:tcBorders>
              <w:top w:val="single" w:sz="4" w:space="0" w:color="auto"/>
              <w:left w:val="single" w:sz="4" w:space="0" w:color="auto"/>
              <w:bottom w:val="single" w:sz="4" w:space="0" w:color="auto"/>
            </w:tcBorders>
          </w:tcPr>
          <w:p w14:paraId="6E9B346A" w14:textId="77777777" w:rsidR="00A90C1A" w:rsidRPr="00AA4F22" w:rsidRDefault="00A90C1A" w:rsidP="00076DFE">
            <w:pPr>
              <w:tabs>
                <w:tab w:val="right" w:pos="3960"/>
              </w:tabs>
              <w:ind w:left="200" w:hanging="200"/>
            </w:pPr>
            <w:r w:rsidRPr="004F67C0">
              <w:rPr>
                <w:rFonts w:cs="Calibri"/>
              </w:rPr>
              <w:t>None</w:t>
            </w:r>
          </w:p>
        </w:tc>
      </w:tr>
      <w:tr w:rsidR="00A90C1A" w:rsidRPr="00936B30" w14:paraId="51BA0E7F" w14:textId="77777777" w:rsidTr="00076DFE">
        <w:tc>
          <w:tcPr>
            <w:tcW w:w="2881" w:type="dxa"/>
            <w:tcBorders>
              <w:top w:val="single" w:sz="4" w:space="0" w:color="auto"/>
              <w:bottom w:val="single" w:sz="4" w:space="0" w:color="auto"/>
              <w:right w:val="single" w:sz="4" w:space="0" w:color="auto"/>
            </w:tcBorders>
          </w:tcPr>
          <w:p w14:paraId="75AEBA3D" w14:textId="77777777" w:rsidR="00A90C1A" w:rsidRPr="00936B30" w:rsidRDefault="00A90C1A" w:rsidP="00076DFE">
            <w:r w:rsidRPr="00AA4F22">
              <w:t>public Object getValueAt(int row, int col)</w:t>
            </w:r>
          </w:p>
        </w:tc>
        <w:tc>
          <w:tcPr>
            <w:tcW w:w="4371" w:type="dxa"/>
            <w:tcBorders>
              <w:top w:val="single" w:sz="4" w:space="0" w:color="auto"/>
              <w:left w:val="single" w:sz="4" w:space="0" w:color="auto"/>
              <w:bottom w:val="single" w:sz="4" w:space="0" w:color="auto"/>
              <w:right w:val="single" w:sz="4" w:space="0" w:color="auto"/>
            </w:tcBorders>
          </w:tcPr>
          <w:p w14:paraId="4B2BBEAE" w14:textId="77777777" w:rsidR="00A90C1A" w:rsidRPr="00936B30" w:rsidRDefault="00A90C1A" w:rsidP="00076DFE">
            <w:r w:rsidRPr="00AA4F22">
              <w:t>Get cell value indexed by some row and some column</w:t>
            </w:r>
          </w:p>
        </w:tc>
        <w:tc>
          <w:tcPr>
            <w:tcW w:w="2301" w:type="dxa"/>
            <w:tcBorders>
              <w:top w:val="single" w:sz="4" w:space="0" w:color="auto"/>
              <w:left w:val="single" w:sz="4" w:space="0" w:color="auto"/>
              <w:bottom w:val="single" w:sz="4" w:space="0" w:color="auto"/>
            </w:tcBorders>
          </w:tcPr>
          <w:p w14:paraId="683EF140" w14:textId="77777777" w:rsidR="00A90C1A" w:rsidRPr="00AA4F22" w:rsidRDefault="00A90C1A" w:rsidP="00076DFE">
            <w:pPr>
              <w:tabs>
                <w:tab w:val="right" w:pos="3960"/>
              </w:tabs>
              <w:ind w:left="200" w:hanging="200"/>
            </w:pPr>
            <w:r w:rsidRPr="004F67C0">
              <w:rPr>
                <w:rFonts w:cs="Calibri"/>
              </w:rPr>
              <w:t>None</w:t>
            </w:r>
          </w:p>
        </w:tc>
      </w:tr>
      <w:tr w:rsidR="00A90C1A" w:rsidRPr="00936B30" w14:paraId="50603E49" w14:textId="77777777" w:rsidTr="00076DFE">
        <w:tc>
          <w:tcPr>
            <w:tcW w:w="2881" w:type="dxa"/>
            <w:tcBorders>
              <w:top w:val="single" w:sz="4" w:space="0" w:color="auto"/>
              <w:bottom w:val="single" w:sz="4" w:space="0" w:color="auto"/>
              <w:right w:val="single" w:sz="4" w:space="0" w:color="auto"/>
            </w:tcBorders>
          </w:tcPr>
          <w:p w14:paraId="69CB0DB4" w14:textId="77777777" w:rsidR="00A90C1A" w:rsidRPr="00936B30" w:rsidRDefault="00A90C1A" w:rsidP="00076DFE">
            <w:r w:rsidRPr="00AA4F22">
              <w:t>private Object getEntitiesValueAt(int row, int col)</w:t>
            </w:r>
          </w:p>
        </w:tc>
        <w:tc>
          <w:tcPr>
            <w:tcW w:w="4371" w:type="dxa"/>
            <w:tcBorders>
              <w:top w:val="single" w:sz="4" w:space="0" w:color="auto"/>
              <w:left w:val="single" w:sz="4" w:space="0" w:color="auto"/>
              <w:bottom w:val="single" w:sz="4" w:space="0" w:color="auto"/>
              <w:right w:val="single" w:sz="4" w:space="0" w:color="auto"/>
            </w:tcBorders>
          </w:tcPr>
          <w:p w14:paraId="2DD99DFD" w14:textId="77777777" w:rsidR="00A90C1A" w:rsidRPr="00936B30" w:rsidRDefault="00A90C1A" w:rsidP="00076DFE">
            <w:r w:rsidRPr="00AA4F22">
              <w:t>Gets entities data to table</w:t>
            </w:r>
          </w:p>
        </w:tc>
        <w:tc>
          <w:tcPr>
            <w:tcW w:w="2301" w:type="dxa"/>
            <w:tcBorders>
              <w:top w:val="single" w:sz="4" w:space="0" w:color="auto"/>
              <w:left w:val="single" w:sz="4" w:space="0" w:color="auto"/>
              <w:bottom w:val="single" w:sz="4" w:space="0" w:color="auto"/>
            </w:tcBorders>
          </w:tcPr>
          <w:p w14:paraId="108EC675" w14:textId="77777777" w:rsidR="00A90C1A" w:rsidRPr="00AA4F22" w:rsidRDefault="00A90C1A" w:rsidP="00076DFE">
            <w:pPr>
              <w:tabs>
                <w:tab w:val="right" w:pos="3960"/>
              </w:tabs>
              <w:ind w:left="200" w:hanging="200"/>
            </w:pPr>
            <w:r w:rsidRPr="004F67C0">
              <w:rPr>
                <w:rFonts w:cs="Calibri"/>
              </w:rPr>
              <w:t>None</w:t>
            </w:r>
          </w:p>
        </w:tc>
      </w:tr>
      <w:tr w:rsidR="00A90C1A" w:rsidRPr="00936B30" w14:paraId="38DE8E9D" w14:textId="77777777" w:rsidTr="00076DFE">
        <w:tc>
          <w:tcPr>
            <w:tcW w:w="2881" w:type="dxa"/>
            <w:tcBorders>
              <w:top w:val="single" w:sz="4" w:space="0" w:color="auto"/>
              <w:bottom w:val="single" w:sz="4" w:space="0" w:color="auto"/>
              <w:right w:val="single" w:sz="4" w:space="0" w:color="auto"/>
            </w:tcBorders>
          </w:tcPr>
          <w:p w14:paraId="174250D0" w14:textId="77777777" w:rsidR="00A90C1A" w:rsidRPr="00936B30" w:rsidRDefault="00A90C1A" w:rsidP="00076DFE">
            <w:r w:rsidRPr="00AA4F22">
              <w:t>private Object getAssociationsValueAt(int row, int col)</w:t>
            </w:r>
          </w:p>
        </w:tc>
        <w:tc>
          <w:tcPr>
            <w:tcW w:w="4371" w:type="dxa"/>
            <w:tcBorders>
              <w:top w:val="single" w:sz="4" w:space="0" w:color="auto"/>
              <w:left w:val="single" w:sz="4" w:space="0" w:color="auto"/>
              <w:bottom w:val="single" w:sz="4" w:space="0" w:color="auto"/>
              <w:right w:val="single" w:sz="4" w:space="0" w:color="auto"/>
            </w:tcBorders>
          </w:tcPr>
          <w:p w14:paraId="6622EA51" w14:textId="77777777" w:rsidR="00A90C1A" w:rsidRPr="00936B30" w:rsidRDefault="00A90C1A" w:rsidP="00076DFE">
            <w:r w:rsidRPr="00AA4F22">
              <w:t>Gets associations data to table</w:t>
            </w:r>
          </w:p>
        </w:tc>
        <w:tc>
          <w:tcPr>
            <w:tcW w:w="2301" w:type="dxa"/>
            <w:tcBorders>
              <w:top w:val="single" w:sz="4" w:space="0" w:color="auto"/>
              <w:left w:val="single" w:sz="4" w:space="0" w:color="auto"/>
              <w:bottom w:val="single" w:sz="4" w:space="0" w:color="auto"/>
            </w:tcBorders>
          </w:tcPr>
          <w:p w14:paraId="64840C73" w14:textId="77777777" w:rsidR="00A90C1A" w:rsidRPr="00AA4F22" w:rsidRDefault="00A90C1A" w:rsidP="00076DFE">
            <w:pPr>
              <w:tabs>
                <w:tab w:val="right" w:pos="3960"/>
              </w:tabs>
              <w:ind w:left="200" w:hanging="200"/>
            </w:pPr>
            <w:r w:rsidRPr="004F67C0">
              <w:rPr>
                <w:rFonts w:cs="Calibri"/>
              </w:rPr>
              <w:t>None</w:t>
            </w:r>
          </w:p>
        </w:tc>
      </w:tr>
      <w:tr w:rsidR="00A90C1A" w:rsidRPr="00936B30" w14:paraId="658B367D" w14:textId="77777777" w:rsidTr="00076DFE">
        <w:tc>
          <w:tcPr>
            <w:tcW w:w="2881" w:type="dxa"/>
            <w:tcBorders>
              <w:top w:val="single" w:sz="4" w:space="0" w:color="auto"/>
              <w:bottom w:val="single" w:sz="4" w:space="0" w:color="auto"/>
              <w:right w:val="single" w:sz="4" w:space="0" w:color="auto"/>
            </w:tcBorders>
          </w:tcPr>
          <w:p w14:paraId="4D11FA05" w14:textId="77777777" w:rsidR="00A90C1A" w:rsidRPr="00936B30" w:rsidRDefault="00A90C1A" w:rsidP="00076DFE">
            <w:r w:rsidRPr="00AA4F22">
              <w:t>private Object getAssociationsValueAt(int col, String colVal1, String colVal2, String colVal3, String colVal4, Boolean colVal5)</w:t>
            </w:r>
          </w:p>
        </w:tc>
        <w:tc>
          <w:tcPr>
            <w:tcW w:w="4371" w:type="dxa"/>
            <w:tcBorders>
              <w:top w:val="single" w:sz="4" w:space="0" w:color="auto"/>
              <w:left w:val="single" w:sz="4" w:space="0" w:color="auto"/>
              <w:bottom w:val="single" w:sz="4" w:space="0" w:color="auto"/>
              <w:right w:val="single" w:sz="4" w:space="0" w:color="auto"/>
            </w:tcBorders>
          </w:tcPr>
          <w:p w14:paraId="45B17B9D" w14:textId="77777777" w:rsidR="00A90C1A" w:rsidRPr="00936B30" w:rsidRDefault="00A90C1A" w:rsidP="00076DFE">
            <w:r w:rsidRPr="00AA4F22">
              <w:t>This method get value for table columns.</w:t>
            </w:r>
          </w:p>
        </w:tc>
        <w:tc>
          <w:tcPr>
            <w:tcW w:w="2301" w:type="dxa"/>
            <w:tcBorders>
              <w:top w:val="single" w:sz="4" w:space="0" w:color="auto"/>
              <w:left w:val="single" w:sz="4" w:space="0" w:color="auto"/>
              <w:bottom w:val="single" w:sz="4" w:space="0" w:color="auto"/>
            </w:tcBorders>
          </w:tcPr>
          <w:p w14:paraId="44E02228" w14:textId="77777777" w:rsidR="00A90C1A" w:rsidRPr="00AA4F22" w:rsidRDefault="00A90C1A" w:rsidP="00076DFE">
            <w:pPr>
              <w:tabs>
                <w:tab w:val="right" w:pos="3960"/>
              </w:tabs>
              <w:ind w:left="200" w:hanging="200"/>
            </w:pPr>
            <w:r w:rsidRPr="004F67C0">
              <w:rPr>
                <w:rFonts w:cs="Calibri"/>
              </w:rPr>
              <w:t>None</w:t>
            </w:r>
          </w:p>
        </w:tc>
      </w:tr>
      <w:tr w:rsidR="00A90C1A" w:rsidRPr="00936B30" w14:paraId="582AECA0" w14:textId="77777777" w:rsidTr="00076DFE">
        <w:tc>
          <w:tcPr>
            <w:tcW w:w="2881" w:type="dxa"/>
            <w:tcBorders>
              <w:top w:val="single" w:sz="4" w:space="0" w:color="auto"/>
              <w:bottom w:val="single" w:sz="4" w:space="0" w:color="auto"/>
              <w:right w:val="single" w:sz="4" w:space="0" w:color="auto"/>
            </w:tcBorders>
          </w:tcPr>
          <w:p w14:paraId="28B65113" w14:textId="77777777" w:rsidR="00A90C1A" w:rsidRPr="00936B30" w:rsidRDefault="00A90C1A" w:rsidP="00076DFE">
            <w:r w:rsidRPr="00AA4F22">
              <w:t>private Object getTransactionsValueAt(int row, int col)</w:t>
            </w:r>
          </w:p>
        </w:tc>
        <w:tc>
          <w:tcPr>
            <w:tcW w:w="4371" w:type="dxa"/>
            <w:tcBorders>
              <w:top w:val="single" w:sz="4" w:space="0" w:color="auto"/>
              <w:left w:val="single" w:sz="4" w:space="0" w:color="auto"/>
              <w:bottom w:val="single" w:sz="4" w:space="0" w:color="auto"/>
              <w:right w:val="single" w:sz="4" w:space="0" w:color="auto"/>
            </w:tcBorders>
          </w:tcPr>
          <w:p w14:paraId="7550FC72" w14:textId="77777777" w:rsidR="00A90C1A" w:rsidRPr="00936B30" w:rsidRDefault="00A90C1A" w:rsidP="00076DFE">
            <w:r w:rsidRPr="00AA4F22">
              <w:t>Gets Transactions data to table</w:t>
            </w:r>
          </w:p>
        </w:tc>
        <w:tc>
          <w:tcPr>
            <w:tcW w:w="2301" w:type="dxa"/>
            <w:tcBorders>
              <w:top w:val="single" w:sz="4" w:space="0" w:color="auto"/>
              <w:left w:val="single" w:sz="4" w:space="0" w:color="auto"/>
              <w:bottom w:val="single" w:sz="4" w:space="0" w:color="auto"/>
            </w:tcBorders>
          </w:tcPr>
          <w:p w14:paraId="3EF1AA9C" w14:textId="77777777" w:rsidR="00A90C1A" w:rsidRPr="00AA4F22" w:rsidRDefault="00A90C1A" w:rsidP="00076DFE">
            <w:pPr>
              <w:tabs>
                <w:tab w:val="right" w:pos="3960"/>
              </w:tabs>
              <w:ind w:left="200" w:hanging="200"/>
            </w:pPr>
            <w:r w:rsidRPr="004F67C0">
              <w:rPr>
                <w:rFonts w:cs="Calibri"/>
              </w:rPr>
              <w:t>None</w:t>
            </w:r>
          </w:p>
        </w:tc>
      </w:tr>
      <w:tr w:rsidR="00A90C1A" w:rsidRPr="00936B30" w14:paraId="03B2E780" w14:textId="77777777" w:rsidTr="00076DFE">
        <w:tc>
          <w:tcPr>
            <w:tcW w:w="2881" w:type="dxa"/>
            <w:tcBorders>
              <w:top w:val="single" w:sz="4" w:space="0" w:color="auto"/>
              <w:bottom w:val="single" w:sz="4" w:space="0" w:color="auto"/>
              <w:right w:val="single" w:sz="4" w:space="0" w:color="auto"/>
            </w:tcBorders>
          </w:tcPr>
          <w:p w14:paraId="01C49AAF" w14:textId="77777777" w:rsidR="00A90C1A" w:rsidRPr="00936B30" w:rsidRDefault="00A90C1A" w:rsidP="00076DFE">
            <w:r w:rsidRPr="00AA4F22">
              <w:t>private void setEntitiesValueAt(Object o, int row, int col)</w:t>
            </w:r>
          </w:p>
        </w:tc>
        <w:tc>
          <w:tcPr>
            <w:tcW w:w="4371" w:type="dxa"/>
            <w:tcBorders>
              <w:top w:val="single" w:sz="4" w:space="0" w:color="auto"/>
              <w:left w:val="single" w:sz="4" w:space="0" w:color="auto"/>
              <w:bottom w:val="single" w:sz="4" w:space="0" w:color="auto"/>
              <w:right w:val="single" w:sz="4" w:space="0" w:color="auto"/>
            </w:tcBorders>
          </w:tcPr>
          <w:p w14:paraId="6E6ED5E8" w14:textId="77777777" w:rsidR="00A90C1A" w:rsidRPr="00936B30" w:rsidRDefault="00A90C1A" w:rsidP="00076DFE">
            <w:r w:rsidRPr="00AA4F22">
              <w:t>sets entities data to table</w:t>
            </w:r>
          </w:p>
        </w:tc>
        <w:tc>
          <w:tcPr>
            <w:tcW w:w="2301" w:type="dxa"/>
            <w:tcBorders>
              <w:top w:val="single" w:sz="4" w:space="0" w:color="auto"/>
              <w:left w:val="single" w:sz="4" w:space="0" w:color="auto"/>
              <w:bottom w:val="single" w:sz="4" w:space="0" w:color="auto"/>
            </w:tcBorders>
          </w:tcPr>
          <w:p w14:paraId="2D11172D" w14:textId="77777777" w:rsidR="00A90C1A" w:rsidRPr="00AA4F22" w:rsidRDefault="00A90C1A" w:rsidP="00076DFE">
            <w:pPr>
              <w:tabs>
                <w:tab w:val="right" w:pos="3960"/>
              </w:tabs>
              <w:ind w:left="200" w:hanging="200"/>
            </w:pPr>
            <w:r w:rsidRPr="004F67C0">
              <w:rPr>
                <w:rFonts w:cs="Calibri"/>
              </w:rPr>
              <w:t>None</w:t>
            </w:r>
          </w:p>
        </w:tc>
      </w:tr>
      <w:tr w:rsidR="00A90C1A" w:rsidRPr="00936B30" w14:paraId="1941F6D4" w14:textId="77777777" w:rsidTr="00076DFE">
        <w:tc>
          <w:tcPr>
            <w:tcW w:w="2881" w:type="dxa"/>
            <w:tcBorders>
              <w:top w:val="single" w:sz="4" w:space="0" w:color="auto"/>
              <w:bottom w:val="single" w:sz="4" w:space="0" w:color="auto"/>
              <w:right w:val="single" w:sz="4" w:space="0" w:color="auto"/>
            </w:tcBorders>
          </w:tcPr>
          <w:p w14:paraId="0167DE4A" w14:textId="77777777" w:rsidR="00A90C1A" w:rsidRPr="00936B30" w:rsidRDefault="00A90C1A" w:rsidP="00076DFE">
            <w:r w:rsidRPr="00AA4F22">
              <w:t>private void setAssociationsValueAt(Object o, int row, int col)</w:t>
            </w:r>
          </w:p>
        </w:tc>
        <w:tc>
          <w:tcPr>
            <w:tcW w:w="4371" w:type="dxa"/>
            <w:tcBorders>
              <w:top w:val="single" w:sz="4" w:space="0" w:color="auto"/>
              <w:left w:val="single" w:sz="4" w:space="0" w:color="auto"/>
              <w:bottom w:val="single" w:sz="4" w:space="0" w:color="auto"/>
              <w:right w:val="single" w:sz="4" w:space="0" w:color="auto"/>
            </w:tcBorders>
          </w:tcPr>
          <w:p w14:paraId="08C7669F" w14:textId="77777777" w:rsidR="00A90C1A" w:rsidRPr="00936B30" w:rsidRDefault="00A90C1A" w:rsidP="00076DFE">
            <w:r w:rsidRPr="00AA4F22">
              <w:t>sets association data to table</w:t>
            </w:r>
          </w:p>
        </w:tc>
        <w:tc>
          <w:tcPr>
            <w:tcW w:w="2301" w:type="dxa"/>
            <w:tcBorders>
              <w:top w:val="single" w:sz="4" w:space="0" w:color="auto"/>
              <w:left w:val="single" w:sz="4" w:space="0" w:color="auto"/>
              <w:bottom w:val="single" w:sz="4" w:space="0" w:color="auto"/>
            </w:tcBorders>
          </w:tcPr>
          <w:p w14:paraId="64B89BE8" w14:textId="77777777" w:rsidR="00A90C1A" w:rsidRPr="00AA4F22" w:rsidRDefault="00A90C1A" w:rsidP="00076DFE">
            <w:pPr>
              <w:tabs>
                <w:tab w:val="right" w:pos="3960"/>
              </w:tabs>
              <w:ind w:left="200" w:hanging="200"/>
            </w:pPr>
            <w:r w:rsidRPr="004F67C0">
              <w:rPr>
                <w:rFonts w:cs="Calibri"/>
              </w:rPr>
              <w:t>None</w:t>
            </w:r>
          </w:p>
        </w:tc>
      </w:tr>
      <w:tr w:rsidR="00A90C1A" w:rsidRPr="00936B30" w14:paraId="7CF17864" w14:textId="77777777" w:rsidTr="00076DFE">
        <w:tc>
          <w:tcPr>
            <w:tcW w:w="2881" w:type="dxa"/>
            <w:tcBorders>
              <w:top w:val="single" w:sz="4" w:space="0" w:color="auto"/>
              <w:bottom w:val="single" w:sz="4" w:space="0" w:color="auto"/>
              <w:right w:val="single" w:sz="4" w:space="0" w:color="auto"/>
            </w:tcBorders>
          </w:tcPr>
          <w:p w14:paraId="12A6CF3A" w14:textId="77777777" w:rsidR="00A90C1A" w:rsidRPr="00936B30" w:rsidRDefault="00A90C1A" w:rsidP="00076DFE">
            <w:r w:rsidRPr="00AA4F22">
              <w:t>private void setAssociationSubsDevice(Object o, int row, int col)</w:t>
            </w:r>
          </w:p>
        </w:tc>
        <w:tc>
          <w:tcPr>
            <w:tcW w:w="4371" w:type="dxa"/>
            <w:tcBorders>
              <w:top w:val="single" w:sz="4" w:space="0" w:color="auto"/>
              <w:left w:val="single" w:sz="4" w:space="0" w:color="auto"/>
              <w:bottom w:val="single" w:sz="4" w:space="0" w:color="auto"/>
              <w:right w:val="single" w:sz="4" w:space="0" w:color="auto"/>
            </w:tcBorders>
          </w:tcPr>
          <w:p w14:paraId="24689DFE" w14:textId="77777777" w:rsidR="00A90C1A" w:rsidRPr="00936B30" w:rsidRDefault="00A90C1A" w:rsidP="00076DFE">
            <w:r w:rsidRPr="00AA4F22">
              <w:t>This method sets value to association feature for subscriber-Device</w:t>
            </w:r>
          </w:p>
        </w:tc>
        <w:tc>
          <w:tcPr>
            <w:tcW w:w="2301" w:type="dxa"/>
            <w:tcBorders>
              <w:top w:val="single" w:sz="4" w:space="0" w:color="auto"/>
              <w:left w:val="single" w:sz="4" w:space="0" w:color="auto"/>
              <w:bottom w:val="single" w:sz="4" w:space="0" w:color="auto"/>
            </w:tcBorders>
          </w:tcPr>
          <w:p w14:paraId="5C81DC68" w14:textId="77777777" w:rsidR="00A90C1A" w:rsidRPr="00AA4F22" w:rsidRDefault="00A90C1A" w:rsidP="00076DFE">
            <w:pPr>
              <w:tabs>
                <w:tab w:val="right" w:pos="3960"/>
              </w:tabs>
              <w:ind w:left="200" w:hanging="200"/>
            </w:pPr>
            <w:r w:rsidRPr="00D0293F">
              <w:rPr>
                <w:rFonts w:cs="Calibri"/>
              </w:rPr>
              <w:t>None</w:t>
            </w:r>
          </w:p>
        </w:tc>
      </w:tr>
      <w:tr w:rsidR="00A90C1A" w:rsidRPr="00936B30" w14:paraId="366CF5FC" w14:textId="77777777" w:rsidTr="00076DFE">
        <w:tc>
          <w:tcPr>
            <w:tcW w:w="2881" w:type="dxa"/>
            <w:tcBorders>
              <w:top w:val="single" w:sz="4" w:space="0" w:color="auto"/>
              <w:bottom w:val="single" w:sz="4" w:space="0" w:color="auto"/>
              <w:right w:val="single" w:sz="4" w:space="0" w:color="auto"/>
            </w:tcBorders>
          </w:tcPr>
          <w:p w14:paraId="56A482C5" w14:textId="77777777" w:rsidR="00A90C1A" w:rsidRPr="00936B30" w:rsidRDefault="00A90C1A" w:rsidP="00076DFE">
            <w:r w:rsidRPr="00AA4F22">
              <w:t>private void setAssociationSubsSTB(Object o, int row, int col)</w:t>
            </w:r>
          </w:p>
        </w:tc>
        <w:tc>
          <w:tcPr>
            <w:tcW w:w="4371" w:type="dxa"/>
            <w:tcBorders>
              <w:top w:val="single" w:sz="4" w:space="0" w:color="auto"/>
              <w:left w:val="single" w:sz="4" w:space="0" w:color="auto"/>
              <w:bottom w:val="single" w:sz="4" w:space="0" w:color="auto"/>
              <w:right w:val="single" w:sz="4" w:space="0" w:color="auto"/>
            </w:tcBorders>
          </w:tcPr>
          <w:p w14:paraId="0039B5E2" w14:textId="77777777" w:rsidR="00A90C1A" w:rsidRPr="00936B30" w:rsidRDefault="00A90C1A" w:rsidP="00076DFE">
            <w:r w:rsidRPr="00AA4F22">
              <w:t>This method sets value to association feature for subscriber-STB</w:t>
            </w:r>
          </w:p>
        </w:tc>
        <w:tc>
          <w:tcPr>
            <w:tcW w:w="2301" w:type="dxa"/>
            <w:tcBorders>
              <w:top w:val="single" w:sz="4" w:space="0" w:color="auto"/>
              <w:left w:val="single" w:sz="4" w:space="0" w:color="auto"/>
              <w:bottom w:val="single" w:sz="4" w:space="0" w:color="auto"/>
            </w:tcBorders>
          </w:tcPr>
          <w:p w14:paraId="41034B4F" w14:textId="77777777" w:rsidR="00A90C1A" w:rsidRPr="00AA4F22" w:rsidRDefault="00A90C1A" w:rsidP="00076DFE">
            <w:pPr>
              <w:tabs>
                <w:tab w:val="right" w:pos="3960"/>
              </w:tabs>
              <w:ind w:left="200" w:hanging="200"/>
            </w:pPr>
            <w:r w:rsidRPr="00D0293F">
              <w:rPr>
                <w:rFonts w:cs="Calibri"/>
              </w:rPr>
              <w:t>None</w:t>
            </w:r>
          </w:p>
        </w:tc>
      </w:tr>
      <w:tr w:rsidR="00A90C1A" w:rsidRPr="00936B30" w14:paraId="3D28E52D" w14:textId="77777777" w:rsidTr="00076DFE">
        <w:tc>
          <w:tcPr>
            <w:tcW w:w="2881" w:type="dxa"/>
            <w:tcBorders>
              <w:top w:val="single" w:sz="4" w:space="0" w:color="auto"/>
              <w:bottom w:val="single" w:sz="4" w:space="0" w:color="auto"/>
              <w:right w:val="single" w:sz="4" w:space="0" w:color="auto"/>
            </w:tcBorders>
          </w:tcPr>
          <w:p w14:paraId="0D259613" w14:textId="77777777" w:rsidR="00A90C1A" w:rsidRPr="00936B30" w:rsidRDefault="00A90C1A" w:rsidP="00076DFE">
            <w:r w:rsidRPr="00AA4F22">
              <w:t>private void setAssociationSubsPack(Object o, int row, int col)</w:t>
            </w:r>
          </w:p>
        </w:tc>
        <w:tc>
          <w:tcPr>
            <w:tcW w:w="4371" w:type="dxa"/>
            <w:tcBorders>
              <w:top w:val="single" w:sz="4" w:space="0" w:color="auto"/>
              <w:left w:val="single" w:sz="4" w:space="0" w:color="auto"/>
              <w:bottom w:val="single" w:sz="4" w:space="0" w:color="auto"/>
              <w:right w:val="single" w:sz="4" w:space="0" w:color="auto"/>
            </w:tcBorders>
          </w:tcPr>
          <w:p w14:paraId="75FAFBFD" w14:textId="77777777" w:rsidR="00A90C1A" w:rsidRPr="00936B30" w:rsidRDefault="00A90C1A" w:rsidP="00076DFE">
            <w:r w:rsidRPr="00AA4F22">
              <w:t>This method sets value to association feature for subscriber-package</w:t>
            </w:r>
          </w:p>
        </w:tc>
        <w:tc>
          <w:tcPr>
            <w:tcW w:w="2301" w:type="dxa"/>
            <w:tcBorders>
              <w:top w:val="single" w:sz="4" w:space="0" w:color="auto"/>
              <w:left w:val="single" w:sz="4" w:space="0" w:color="auto"/>
              <w:bottom w:val="single" w:sz="4" w:space="0" w:color="auto"/>
            </w:tcBorders>
          </w:tcPr>
          <w:p w14:paraId="38A215BE" w14:textId="77777777" w:rsidR="00A90C1A" w:rsidRPr="00AA4F22" w:rsidRDefault="00A90C1A" w:rsidP="00076DFE">
            <w:pPr>
              <w:tabs>
                <w:tab w:val="right" w:pos="3960"/>
              </w:tabs>
              <w:ind w:left="200" w:hanging="200"/>
            </w:pPr>
            <w:r w:rsidRPr="00D0293F">
              <w:rPr>
                <w:rFonts w:cs="Calibri"/>
              </w:rPr>
              <w:t>None</w:t>
            </w:r>
          </w:p>
        </w:tc>
      </w:tr>
      <w:tr w:rsidR="00A90C1A" w:rsidRPr="00936B30" w14:paraId="17DC6CCE" w14:textId="77777777" w:rsidTr="00076DFE">
        <w:tc>
          <w:tcPr>
            <w:tcW w:w="2881" w:type="dxa"/>
            <w:tcBorders>
              <w:top w:val="single" w:sz="4" w:space="0" w:color="auto"/>
              <w:bottom w:val="single" w:sz="4" w:space="0" w:color="auto"/>
              <w:right w:val="single" w:sz="4" w:space="0" w:color="auto"/>
            </w:tcBorders>
          </w:tcPr>
          <w:p w14:paraId="64ECD04E" w14:textId="77777777" w:rsidR="00A90C1A" w:rsidRPr="00AA4F22" w:rsidRDefault="00A90C1A" w:rsidP="00076DFE">
            <w:r w:rsidRPr="00AA4F22">
              <w:t>private void setAssociationPackChannel(Object o, int row, int col)</w:t>
            </w:r>
          </w:p>
        </w:tc>
        <w:tc>
          <w:tcPr>
            <w:tcW w:w="4371" w:type="dxa"/>
            <w:tcBorders>
              <w:top w:val="single" w:sz="4" w:space="0" w:color="auto"/>
              <w:left w:val="single" w:sz="4" w:space="0" w:color="auto"/>
              <w:bottom w:val="single" w:sz="4" w:space="0" w:color="auto"/>
              <w:right w:val="single" w:sz="4" w:space="0" w:color="auto"/>
            </w:tcBorders>
          </w:tcPr>
          <w:p w14:paraId="6C001BD2" w14:textId="77777777" w:rsidR="00A90C1A" w:rsidRPr="00AA4F22" w:rsidRDefault="00A90C1A" w:rsidP="00076DFE">
            <w:r w:rsidRPr="00AA4F22">
              <w:t>This method sets value to association feature for Package-Channel</w:t>
            </w:r>
          </w:p>
        </w:tc>
        <w:tc>
          <w:tcPr>
            <w:tcW w:w="2301" w:type="dxa"/>
            <w:tcBorders>
              <w:top w:val="single" w:sz="4" w:space="0" w:color="auto"/>
              <w:left w:val="single" w:sz="4" w:space="0" w:color="auto"/>
              <w:bottom w:val="single" w:sz="4" w:space="0" w:color="auto"/>
            </w:tcBorders>
          </w:tcPr>
          <w:p w14:paraId="5B383F2C" w14:textId="77777777" w:rsidR="00A90C1A" w:rsidRPr="00AA4F22" w:rsidRDefault="00A90C1A" w:rsidP="00076DFE">
            <w:pPr>
              <w:tabs>
                <w:tab w:val="right" w:pos="3960"/>
              </w:tabs>
              <w:ind w:left="200" w:hanging="200"/>
            </w:pPr>
            <w:r w:rsidRPr="00D0293F">
              <w:rPr>
                <w:rFonts w:cs="Calibri"/>
              </w:rPr>
              <w:t>None</w:t>
            </w:r>
          </w:p>
        </w:tc>
      </w:tr>
      <w:tr w:rsidR="00A90C1A" w:rsidRPr="00936B30" w14:paraId="564689FC" w14:textId="77777777" w:rsidTr="00076DFE">
        <w:tc>
          <w:tcPr>
            <w:tcW w:w="2881" w:type="dxa"/>
            <w:tcBorders>
              <w:top w:val="single" w:sz="4" w:space="0" w:color="auto"/>
              <w:bottom w:val="single" w:sz="4" w:space="0" w:color="auto"/>
              <w:right w:val="single" w:sz="4" w:space="0" w:color="auto"/>
            </w:tcBorders>
          </w:tcPr>
          <w:p w14:paraId="7E46CAF0" w14:textId="77777777" w:rsidR="00A90C1A" w:rsidRPr="00AA4F22" w:rsidRDefault="00A90C1A" w:rsidP="00076DFE">
            <w:r w:rsidRPr="00AA4F22">
              <w:t>private void setAssociationPackVOD(Object o, int row, int col)</w:t>
            </w:r>
          </w:p>
        </w:tc>
        <w:tc>
          <w:tcPr>
            <w:tcW w:w="4371" w:type="dxa"/>
            <w:tcBorders>
              <w:top w:val="single" w:sz="4" w:space="0" w:color="auto"/>
              <w:left w:val="single" w:sz="4" w:space="0" w:color="auto"/>
              <w:bottom w:val="single" w:sz="4" w:space="0" w:color="auto"/>
              <w:right w:val="single" w:sz="4" w:space="0" w:color="auto"/>
            </w:tcBorders>
          </w:tcPr>
          <w:p w14:paraId="7CE44A8D" w14:textId="77777777" w:rsidR="00A90C1A" w:rsidRPr="00AA4F22" w:rsidRDefault="00A90C1A" w:rsidP="00076DFE">
            <w:r w:rsidRPr="00AA4F22">
              <w:t>This method sets value to association feature for Package-Vod</w:t>
            </w:r>
          </w:p>
        </w:tc>
        <w:tc>
          <w:tcPr>
            <w:tcW w:w="2301" w:type="dxa"/>
            <w:tcBorders>
              <w:top w:val="single" w:sz="4" w:space="0" w:color="auto"/>
              <w:left w:val="single" w:sz="4" w:space="0" w:color="auto"/>
              <w:bottom w:val="single" w:sz="4" w:space="0" w:color="auto"/>
            </w:tcBorders>
          </w:tcPr>
          <w:p w14:paraId="5D0CFCAE" w14:textId="77777777" w:rsidR="00A90C1A" w:rsidRPr="00AA4F22" w:rsidRDefault="00A90C1A" w:rsidP="00076DFE">
            <w:pPr>
              <w:tabs>
                <w:tab w:val="right" w:pos="3960"/>
              </w:tabs>
              <w:ind w:left="200" w:hanging="200"/>
            </w:pPr>
            <w:r w:rsidRPr="00D0293F">
              <w:rPr>
                <w:rFonts w:cs="Calibri"/>
              </w:rPr>
              <w:t>None</w:t>
            </w:r>
          </w:p>
        </w:tc>
      </w:tr>
      <w:tr w:rsidR="00A90C1A" w:rsidRPr="00936B30" w14:paraId="24B25E94" w14:textId="77777777" w:rsidTr="00076DFE">
        <w:tc>
          <w:tcPr>
            <w:tcW w:w="2881" w:type="dxa"/>
            <w:tcBorders>
              <w:top w:val="single" w:sz="4" w:space="0" w:color="auto"/>
              <w:bottom w:val="single" w:sz="4" w:space="0" w:color="auto"/>
              <w:right w:val="single" w:sz="4" w:space="0" w:color="auto"/>
            </w:tcBorders>
          </w:tcPr>
          <w:p w14:paraId="6B285C2A" w14:textId="77777777" w:rsidR="00A90C1A" w:rsidRPr="00AA4F22" w:rsidRDefault="00A90C1A" w:rsidP="00076DFE">
            <w:r w:rsidRPr="00AA4F22">
              <w:t>private void setTransactionsValueAt(Object o, int row, int col)</w:t>
            </w:r>
          </w:p>
        </w:tc>
        <w:tc>
          <w:tcPr>
            <w:tcW w:w="4371" w:type="dxa"/>
            <w:tcBorders>
              <w:top w:val="single" w:sz="4" w:space="0" w:color="auto"/>
              <w:left w:val="single" w:sz="4" w:space="0" w:color="auto"/>
              <w:bottom w:val="single" w:sz="4" w:space="0" w:color="auto"/>
              <w:right w:val="single" w:sz="4" w:space="0" w:color="auto"/>
            </w:tcBorders>
          </w:tcPr>
          <w:p w14:paraId="0664AC60" w14:textId="77777777" w:rsidR="00A90C1A" w:rsidRPr="00AA4F22" w:rsidRDefault="00A90C1A" w:rsidP="00076DFE">
            <w:r w:rsidRPr="00AA4F22">
              <w:t>sets transactions data to table</w:t>
            </w:r>
          </w:p>
        </w:tc>
        <w:tc>
          <w:tcPr>
            <w:tcW w:w="2301" w:type="dxa"/>
            <w:tcBorders>
              <w:top w:val="single" w:sz="4" w:space="0" w:color="auto"/>
              <w:left w:val="single" w:sz="4" w:space="0" w:color="auto"/>
              <w:bottom w:val="single" w:sz="4" w:space="0" w:color="auto"/>
            </w:tcBorders>
          </w:tcPr>
          <w:p w14:paraId="5F358EC1" w14:textId="77777777" w:rsidR="00A90C1A" w:rsidRPr="00AA4F22" w:rsidRDefault="00A90C1A" w:rsidP="00076DFE">
            <w:pPr>
              <w:tabs>
                <w:tab w:val="right" w:pos="3960"/>
              </w:tabs>
              <w:ind w:left="200" w:hanging="200"/>
            </w:pPr>
            <w:r w:rsidRPr="009F34C2">
              <w:rPr>
                <w:rFonts w:cs="Calibri"/>
              </w:rPr>
              <w:t>None</w:t>
            </w:r>
          </w:p>
        </w:tc>
      </w:tr>
      <w:tr w:rsidR="00A90C1A" w:rsidRPr="00936B30" w14:paraId="196DFED2" w14:textId="77777777" w:rsidTr="00076DFE">
        <w:tc>
          <w:tcPr>
            <w:tcW w:w="2881" w:type="dxa"/>
            <w:tcBorders>
              <w:top w:val="single" w:sz="4" w:space="0" w:color="auto"/>
              <w:bottom w:val="single" w:sz="4" w:space="0" w:color="auto"/>
              <w:right w:val="single" w:sz="4" w:space="0" w:color="auto"/>
            </w:tcBorders>
          </w:tcPr>
          <w:p w14:paraId="69E30CC9" w14:textId="77777777" w:rsidR="00A90C1A" w:rsidRPr="00AA4F22" w:rsidRDefault="00A90C1A" w:rsidP="00076DFE">
            <w:r w:rsidRPr="00AA4F22">
              <w:t>public void setValueAt(Object o, int row, int col)</w:t>
            </w:r>
          </w:p>
        </w:tc>
        <w:tc>
          <w:tcPr>
            <w:tcW w:w="4371" w:type="dxa"/>
            <w:tcBorders>
              <w:top w:val="single" w:sz="4" w:space="0" w:color="auto"/>
              <w:left w:val="single" w:sz="4" w:space="0" w:color="auto"/>
              <w:bottom w:val="single" w:sz="4" w:space="0" w:color="auto"/>
              <w:right w:val="single" w:sz="4" w:space="0" w:color="auto"/>
            </w:tcBorders>
          </w:tcPr>
          <w:p w14:paraId="466E5DA0" w14:textId="77777777" w:rsidR="00A90C1A" w:rsidRPr="00AA4F22" w:rsidRDefault="00A90C1A" w:rsidP="00076DFE">
            <w:r w:rsidRPr="00AA4F22">
              <w:t>Sets the value at some (row,col) position</w:t>
            </w:r>
          </w:p>
        </w:tc>
        <w:tc>
          <w:tcPr>
            <w:tcW w:w="2301" w:type="dxa"/>
            <w:tcBorders>
              <w:top w:val="single" w:sz="4" w:space="0" w:color="auto"/>
              <w:left w:val="single" w:sz="4" w:space="0" w:color="auto"/>
              <w:bottom w:val="single" w:sz="4" w:space="0" w:color="auto"/>
            </w:tcBorders>
          </w:tcPr>
          <w:p w14:paraId="130A9E77" w14:textId="77777777" w:rsidR="00A90C1A" w:rsidRPr="00AA4F22" w:rsidRDefault="00A90C1A" w:rsidP="00076DFE">
            <w:pPr>
              <w:tabs>
                <w:tab w:val="right" w:pos="3960"/>
              </w:tabs>
              <w:ind w:left="200" w:hanging="200"/>
            </w:pPr>
            <w:r w:rsidRPr="009F34C2">
              <w:rPr>
                <w:rFonts w:cs="Calibri"/>
              </w:rPr>
              <w:t>None</w:t>
            </w:r>
          </w:p>
        </w:tc>
      </w:tr>
      <w:tr w:rsidR="00A90C1A" w:rsidRPr="00936B30" w14:paraId="5853E3CD" w14:textId="77777777" w:rsidTr="00076DFE">
        <w:tc>
          <w:tcPr>
            <w:tcW w:w="2881" w:type="dxa"/>
            <w:tcBorders>
              <w:top w:val="single" w:sz="4" w:space="0" w:color="auto"/>
              <w:bottom w:val="single" w:sz="4" w:space="0" w:color="auto"/>
              <w:right w:val="single" w:sz="4" w:space="0" w:color="auto"/>
            </w:tcBorders>
          </w:tcPr>
          <w:p w14:paraId="2BD56B9F" w14:textId="77777777" w:rsidR="00A90C1A" w:rsidRPr="00AA4F22" w:rsidRDefault="00A90C1A" w:rsidP="00076DFE">
            <w:r w:rsidRPr="00AA4F22">
              <w:t>public boolean isCellEditable(int row, int col)</w:t>
            </w:r>
          </w:p>
        </w:tc>
        <w:tc>
          <w:tcPr>
            <w:tcW w:w="4371" w:type="dxa"/>
            <w:tcBorders>
              <w:top w:val="single" w:sz="4" w:space="0" w:color="auto"/>
              <w:left w:val="single" w:sz="4" w:space="0" w:color="auto"/>
              <w:bottom w:val="single" w:sz="4" w:space="0" w:color="auto"/>
              <w:right w:val="single" w:sz="4" w:space="0" w:color="auto"/>
            </w:tcBorders>
          </w:tcPr>
          <w:p w14:paraId="358E887B" w14:textId="77777777" w:rsidR="00A90C1A" w:rsidRPr="00AA4F22" w:rsidRDefault="00A90C1A" w:rsidP="00076DFE">
            <w:r w:rsidRPr="00AA4F22">
              <w:t>Check if some cell is editable</w:t>
            </w:r>
          </w:p>
        </w:tc>
        <w:tc>
          <w:tcPr>
            <w:tcW w:w="2301" w:type="dxa"/>
            <w:tcBorders>
              <w:top w:val="single" w:sz="4" w:space="0" w:color="auto"/>
              <w:left w:val="single" w:sz="4" w:space="0" w:color="auto"/>
              <w:bottom w:val="single" w:sz="4" w:space="0" w:color="auto"/>
            </w:tcBorders>
          </w:tcPr>
          <w:p w14:paraId="3816A8BB" w14:textId="77777777" w:rsidR="00A90C1A" w:rsidRPr="00AA4F22" w:rsidRDefault="00A90C1A" w:rsidP="00076DFE">
            <w:pPr>
              <w:tabs>
                <w:tab w:val="right" w:pos="3960"/>
              </w:tabs>
              <w:ind w:left="200" w:hanging="200"/>
            </w:pPr>
            <w:r w:rsidRPr="009F34C2">
              <w:rPr>
                <w:rFonts w:cs="Calibri"/>
              </w:rPr>
              <w:t>None</w:t>
            </w:r>
          </w:p>
        </w:tc>
      </w:tr>
      <w:tr w:rsidR="00A90C1A" w:rsidRPr="00936B30" w14:paraId="0B889ACB" w14:textId="77777777" w:rsidTr="00076DFE">
        <w:tc>
          <w:tcPr>
            <w:tcW w:w="2881" w:type="dxa"/>
            <w:tcBorders>
              <w:top w:val="single" w:sz="4" w:space="0" w:color="auto"/>
              <w:bottom w:val="single" w:sz="4" w:space="0" w:color="auto"/>
              <w:right w:val="single" w:sz="4" w:space="0" w:color="auto"/>
            </w:tcBorders>
          </w:tcPr>
          <w:p w14:paraId="25570F75" w14:textId="77777777" w:rsidR="00A90C1A" w:rsidRPr="00AA4F22" w:rsidRDefault="00A90C1A" w:rsidP="00076DFE">
            <w:r w:rsidRPr="00AA4F22">
              <w:lastRenderedPageBreak/>
              <w:t>public void addData(DRMSyncFeature drmFeature)</w:t>
            </w:r>
          </w:p>
        </w:tc>
        <w:tc>
          <w:tcPr>
            <w:tcW w:w="4371" w:type="dxa"/>
            <w:tcBorders>
              <w:top w:val="single" w:sz="4" w:space="0" w:color="auto"/>
              <w:left w:val="single" w:sz="4" w:space="0" w:color="auto"/>
              <w:bottom w:val="single" w:sz="4" w:space="0" w:color="auto"/>
              <w:right w:val="single" w:sz="4" w:space="0" w:color="auto"/>
            </w:tcBorders>
          </w:tcPr>
          <w:p w14:paraId="17F8C922" w14:textId="77777777" w:rsidR="00A90C1A" w:rsidRPr="00AA4F22" w:rsidRDefault="00A90C1A" w:rsidP="00076DFE">
            <w:r w:rsidRPr="00AA4F22">
              <w:t>Add a new element to model data</w:t>
            </w:r>
          </w:p>
        </w:tc>
        <w:tc>
          <w:tcPr>
            <w:tcW w:w="2301" w:type="dxa"/>
            <w:tcBorders>
              <w:top w:val="single" w:sz="4" w:space="0" w:color="auto"/>
              <w:left w:val="single" w:sz="4" w:space="0" w:color="auto"/>
              <w:bottom w:val="single" w:sz="4" w:space="0" w:color="auto"/>
            </w:tcBorders>
          </w:tcPr>
          <w:p w14:paraId="3E48D7B9" w14:textId="77777777" w:rsidR="00A90C1A" w:rsidRPr="00AA4F22" w:rsidRDefault="00A90C1A" w:rsidP="00076DFE">
            <w:pPr>
              <w:tabs>
                <w:tab w:val="right" w:pos="3960"/>
              </w:tabs>
              <w:ind w:left="200" w:hanging="200"/>
            </w:pPr>
            <w:r w:rsidRPr="009F34C2">
              <w:rPr>
                <w:rFonts w:cs="Calibri"/>
              </w:rPr>
              <w:t>None</w:t>
            </w:r>
          </w:p>
        </w:tc>
      </w:tr>
      <w:tr w:rsidR="00A90C1A" w:rsidRPr="00936B30" w14:paraId="48F904AA" w14:textId="77777777" w:rsidTr="00076DFE">
        <w:tc>
          <w:tcPr>
            <w:tcW w:w="2881" w:type="dxa"/>
            <w:tcBorders>
              <w:top w:val="single" w:sz="4" w:space="0" w:color="auto"/>
              <w:bottom w:val="single" w:sz="4" w:space="0" w:color="auto"/>
              <w:right w:val="single" w:sz="4" w:space="0" w:color="auto"/>
            </w:tcBorders>
          </w:tcPr>
          <w:p w14:paraId="12A71545" w14:textId="77777777" w:rsidR="00A90C1A" w:rsidRPr="00AA4F22" w:rsidRDefault="00A90C1A" w:rsidP="00076DFE">
            <w:r w:rsidRPr="00AA4F22">
              <w:t>public DRMSyncFeature getSelectedRow()</w:t>
            </w:r>
          </w:p>
        </w:tc>
        <w:tc>
          <w:tcPr>
            <w:tcW w:w="4371" w:type="dxa"/>
            <w:tcBorders>
              <w:top w:val="single" w:sz="4" w:space="0" w:color="auto"/>
              <w:left w:val="single" w:sz="4" w:space="0" w:color="auto"/>
              <w:bottom w:val="single" w:sz="4" w:space="0" w:color="auto"/>
              <w:right w:val="single" w:sz="4" w:space="0" w:color="auto"/>
            </w:tcBorders>
          </w:tcPr>
          <w:p w14:paraId="2EE7C266" w14:textId="77777777" w:rsidR="00A90C1A" w:rsidRPr="00AA4F22" w:rsidRDefault="00A90C1A" w:rsidP="00076DFE">
            <w:r w:rsidRPr="00AA4F22">
              <w:t>Get Selected Row</w:t>
            </w:r>
          </w:p>
        </w:tc>
        <w:tc>
          <w:tcPr>
            <w:tcW w:w="2301" w:type="dxa"/>
            <w:tcBorders>
              <w:top w:val="single" w:sz="4" w:space="0" w:color="auto"/>
              <w:left w:val="single" w:sz="4" w:space="0" w:color="auto"/>
              <w:bottom w:val="single" w:sz="4" w:space="0" w:color="auto"/>
            </w:tcBorders>
          </w:tcPr>
          <w:p w14:paraId="0C197DBA" w14:textId="77777777" w:rsidR="00A90C1A" w:rsidRPr="00AA4F22" w:rsidRDefault="00A90C1A" w:rsidP="00076DFE">
            <w:pPr>
              <w:tabs>
                <w:tab w:val="right" w:pos="3960"/>
              </w:tabs>
              <w:ind w:left="200" w:hanging="200"/>
            </w:pPr>
            <w:r w:rsidRPr="002D6885">
              <w:rPr>
                <w:rFonts w:cs="Calibri"/>
              </w:rPr>
              <w:t>None</w:t>
            </w:r>
          </w:p>
        </w:tc>
      </w:tr>
      <w:tr w:rsidR="00A90C1A" w:rsidRPr="00936B30" w14:paraId="02C3A7EF" w14:textId="77777777" w:rsidTr="00076DFE">
        <w:tc>
          <w:tcPr>
            <w:tcW w:w="2881" w:type="dxa"/>
            <w:tcBorders>
              <w:top w:val="single" w:sz="4" w:space="0" w:color="auto"/>
              <w:bottom w:val="single" w:sz="4" w:space="0" w:color="auto"/>
              <w:right w:val="single" w:sz="4" w:space="0" w:color="auto"/>
            </w:tcBorders>
          </w:tcPr>
          <w:p w14:paraId="1434BB29" w14:textId="77777777" w:rsidR="00A90C1A" w:rsidRPr="00AA4F22" w:rsidRDefault="00A90C1A" w:rsidP="00076DFE">
            <w:r w:rsidRPr="00AA4F22">
              <w:t>public void clearData()</w:t>
            </w:r>
          </w:p>
        </w:tc>
        <w:tc>
          <w:tcPr>
            <w:tcW w:w="4371" w:type="dxa"/>
            <w:tcBorders>
              <w:top w:val="single" w:sz="4" w:space="0" w:color="auto"/>
              <w:left w:val="single" w:sz="4" w:space="0" w:color="auto"/>
              <w:bottom w:val="single" w:sz="4" w:space="0" w:color="auto"/>
              <w:right w:val="single" w:sz="4" w:space="0" w:color="auto"/>
            </w:tcBorders>
          </w:tcPr>
          <w:p w14:paraId="45FCDFB9" w14:textId="77777777" w:rsidR="00A90C1A" w:rsidRPr="00AA4F22" w:rsidRDefault="00A90C1A" w:rsidP="00076DFE">
            <w:r w:rsidRPr="00AA4F22">
              <w:t>Clear model data</w:t>
            </w:r>
          </w:p>
        </w:tc>
        <w:tc>
          <w:tcPr>
            <w:tcW w:w="2301" w:type="dxa"/>
            <w:tcBorders>
              <w:top w:val="single" w:sz="4" w:space="0" w:color="auto"/>
              <w:left w:val="single" w:sz="4" w:space="0" w:color="auto"/>
              <w:bottom w:val="single" w:sz="4" w:space="0" w:color="auto"/>
            </w:tcBorders>
          </w:tcPr>
          <w:p w14:paraId="111F8F28" w14:textId="77777777" w:rsidR="00A90C1A" w:rsidRPr="00AA4F22" w:rsidRDefault="00A90C1A" w:rsidP="00076DFE">
            <w:pPr>
              <w:tabs>
                <w:tab w:val="right" w:pos="3960"/>
              </w:tabs>
              <w:ind w:left="200" w:hanging="200"/>
            </w:pPr>
            <w:r w:rsidRPr="002D6885">
              <w:rPr>
                <w:rFonts w:cs="Calibri"/>
              </w:rPr>
              <w:t>None</w:t>
            </w:r>
          </w:p>
        </w:tc>
      </w:tr>
      <w:tr w:rsidR="00A90C1A" w:rsidRPr="00936B30" w14:paraId="70A51B04" w14:textId="77777777" w:rsidTr="00076DFE">
        <w:tc>
          <w:tcPr>
            <w:tcW w:w="2881" w:type="dxa"/>
            <w:tcBorders>
              <w:top w:val="single" w:sz="4" w:space="0" w:color="auto"/>
              <w:bottom w:val="single" w:sz="4" w:space="0" w:color="auto"/>
              <w:right w:val="single" w:sz="4" w:space="0" w:color="auto"/>
            </w:tcBorders>
          </w:tcPr>
          <w:p w14:paraId="270E2A5B" w14:textId="77777777" w:rsidR="00A90C1A" w:rsidRPr="00AA4F22" w:rsidRDefault="00A90C1A" w:rsidP="00076DFE">
            <w:r w:rsidRPr="00AA4F22">
              <w:t>public void setData(List data)</w:t>
            </w:r>
          </w:p>
        </w:tc>
        <w:tc>
          <w:tcPr>
            <w:tcW w:w="4371" w:type="dxa"/>
            <w:tcBorders>
              <w:top w:val="single" w:sz="4" w:space="0" w:color="auto"/>
              <w:left w:val="single" w:sz="4" w:space="0" w:color="auto"/>
              <w:bottom w:val="single" w:sz="4" w:space="0" w:color="auto"/>
              <w:right w:val="single" w:sz="4" w:space="0" w:color="auto"/>
            </w:tcBorders>
          </w:tcPr>
          <w:p w14:paraId="657BB72E" w14:textId="77777777" w:rsidR="00A90C1A" w:rsidRPr="00AA4F22" w:rsidRDefault="00A90C1A" w:rsidP="00076DFE">
            <w:r w:rsidRPr="00AA4F22">
              <w:t>Sets the data</w:t>
            </w:r>
          </w:p>
        </w:tc>
        <w:tc>
          <w:tcPr>
            <w:tcW w:w="2301" w:type="dxa"/>
            <w:tcBorders>
              <w:top w:val="single" w:sz="4" w:space="0" w:color="auto"/>
              <w:left w:val="single" w:sz="4" w:space="0" w:color="auto"/>
              <w:bottom w:val="single" w:sz="4" w:space="0" w:color="auto"/>
            </w:tcBorders>
          </w:tcPr>
          <w:p w14:paraId="562F538D" w14:textId="77777777" w:rsidR="00A90C1A" w:rsidRPr="00AA4F22" w:rsidRDefault="00A90C1A" w:rsidP="00076DFE">
            <w:pPr>
              <w:tabs>
                <w:tab w:val="right" w:pos="3960"/>
              </w:tabs>
              <w:ind w:left="200" w:hanging="200"/>
            </w:pPr>
            <w:r w:rsidRPr="002D6885">
              <w:rPr>
                <w:rFonts w:cs="Calibri"/>
              </w:rPr>
              <w:t>None</w:t>
            </w:r>
          </w:p>
        </w:tc>
      </w:tr>
      <w:tr w:rsidR="00A90C1A" w:rsidRPr="00936B30" w14:paraId="62CA7939" w14:textId="77777777" w:rsidTr="00076DFE">
        <w:tc>
          <w:tcPr>
            <w:tcW w:w="2881" w:type="dxa"/>
            <w:tcBorders>
              <w:top w:val="single" w:sz="4" w:space="0" w:color="auto"/>
              <w:bottom w:val="single" w:sz="4" w:space="0" w:color="auto"/>
              <w:right w:val="single" w:sz="4" w:space="0" w:color="auto"/>
            </w:tcBorders>
          </w:tcPr>
          <w:p w14:paraId="090A5DA5" w14:textId="77777777" w:rsidR="00A90C1A" w:rsidRPr="00AA4F22" w:rsidRDefault="00A90C1A" w:rsidP="00076DFE">
            <w:r w:rsidRPr="00AA4F22">
              <w:t>public List getData()</w:t>
            </w:r>
          </w:p>
        </w:tc>
        <w:tc>
          <w:tcPr>
            <w:tcW w:w="4371" w:type="dxa"/>
            <w:tcBorders>
              <w:top w:val="single" w:sz="4" w:space="0" w:color="auto"/>
              <w:left w:val="single" w:sz="4" w:space="0" w:color="auto"/>
              <w:bottom w:val="single" w:sz="4" w:space="0" w:color="auto"/>
              <w:right w:val="single" w:sz="4" w:space="0" w:color="auto"/>
            </w:tcBorders>
          </w:tcPr>
          <w:p w14:paraId="6DB739B6" w14:textId="77777777" w:rsidR="00A90C1A" w:rsidRPr="00AA4F22" w:rsidRDefault="00A90C1A" w:rsidP="00076DFE">
            <w:r w:rsidRPr="00AA4F22">
              <w:t>Get data list</w:t>
            </w:r>
          </w:p>
        </w:tc>
        <w:tc>
          <w:tcPr>
            <w:tcW w:w="2301" w:type="dxa"/>
            <w:tcBorders>
              <w:top w:val="single" w:sz="4" w:space="0" w:color="auto"/>
              <w:left w:val="single" w:sz="4" w:space="0" w:color="auto"/>
              <w:bottom w:val="single" w:sz="4" w:space="0" w:color="auto"/>
            </w:tcBorders>
          </w:tcPr>
          <w:p w14:paraId="292DF2DB" w14:textId="77777777" w:rsidR="00A90C1A" w:rsidRPr="00AA4F22" w:rsidRDefault="00A90C1A" w:rsidP="00076DFE">
            <w:pPr>
              <w:tabs>
                <w:tab w:val="right" w:pos="3960"/>
              </w:tabs>
              <w:ind w:left="200" w:hanging="200"/>
            </w:pPr>
            <w:r w:rsidRPr="002D6885">
              <w:rPr>
                <w:rFonts w:cs="Calibri"/>
              </w:rPr>
              <w:t>None</w:t>
            </w:r>
          </w:p>
        </w:tc>
      </w:tr>
      <w:tr w:rsidR="00A90C1A" w:rsidRPr="00936B30" w14:paraId="7D57FE3A" w14:textId="77777777" w:rsidTr="00076DFE">
        <w:tc>
          <w:tcPr>
            <w:tcW w:w="2881" w:type="dxa"/>
            <w:tcBorders>
              <w:top w:val="single" w:sz="4" w:space="0" w:color="auto"/>
              <w:bottom w:val="single" w:sz="4" w:space="0" w:color="auto"/>
              <w:right w:val="single" w:sz="4" w:space="0" w:color="auto"/>
            </w:tcBorders>
          </w:tcPr>
          <w:p w14:paraId="0C996C5B" w14:textId="77777777" w:rsidR="00A90C1A" w:rsidRPr="00AA4F22" w:rsidRDefault="00A90C1A" w:rsidP="00076DFE">
            <w:r w:rsidRPr="00AA4F22">
              <w:t>public void updateTable(List rowsData)</w:t>
            </w:r>
          </w:p>
        </w:tc>
        <w:tc>
          <w:tcPr>
            <w:tcW w:w="4371" w:type="dxa"/>
            <w:tcBorders>
              <w:top w:val="single" w:sz="4" w:space="0" w:color="auto"/>
              <w:left w:val="single" w:sz="4" w:space="0" w:color="auto"/>
              <w:bottom w:val="single" w:sz="4" w:space="0" w:color="auto"/>
              <w:right w:val="single" w:sz="4" w:space="0" w:color="auto"/>
            </w:tcBorders>
          </w:tcPr>
          <w:p w14:paraId="74DEA111" w14:textId="77777777" w:rsidR="00A90C1A" w:rsidRPr="00AA4F22" w:rsidRDefault="00A90C1A" w:rsidP="00076DFE">
            <w:r w:rsidRPr="00AA4F22">
              <w:t>Update entire data model</w:t>
            </w:r>
          </w:p>
        </w:tc>
        <w:tc>
          <w:tcPr>
            <w:tcW w:w="2301" w:type="dxa"/>
            <w:tcBorders>
              <w:top w:val="single" w:sz="4" w:space="0" w:color="auto"/>
              <w:left w:val="single" w:sz="4" w:space="0" w:color="auto"/>
              <w:bottom w:val="single" w:sz="4" w:space="0" w:color="auto"/>
            </w:tcBorders>
          </w:tcPr>
          <w:p w14:paraId="1BD60A5B" w14:textId="77777777" w:rsidR="00A90C1A" w:rsidRPr="00AA4F22" w:rsidRDefault="00A90C1A" w:rsidP="00076DFE">
            <w:pPr>
              <w:tabs>
                <w:tab w:val="right" w:pos="3960"/>
              </w:tabs>
              <w:ind w:left="200" w:hanging="200"/>
            </w:pPr>
            <w:r w:rsidRPr="002D6885">
              <w:rPr>
                <w:rFonts w:cs="Calibri"/>
              </w:rPr>
              <w:t>None</w:t>
            </w:r>
          </w:p>
        </w:tc>
      </w:tr>
      <w:tr w:rsidR="00A90C1A" w:rsidRPr="00936B30" w14:paraId="5C12195E" w14:textId="77777777" w:rsidTr="00076DFE">
        <w:tc>
          <w:tcPr>
            <w:tcW w:w="2881" w:type="dxa"/>
            <w:tcBorders>
              <w:top w:val="single" w:sz="4" w:space="0" w:color="auto"/>
              <w:bottom w:val="single" w:sz="4" w:space="0" w:color="auto"/>
              <w:right w:val="single" w:sz="4" w:space="0" w:color="auto"/>
            </w:tcBorders>
          </w:tcPr>
          <w:p w14:paraId="33C0E79D" w14:textId="77777777" w:rsidR="00A90C1A" w:rsidRPr="00AA4F22" w:rsidRDefault="00A90C1A" w:rsidP="00076DFE">
            <w:r w:rsidRPr="00AA4F22">
              <w:t>public DRMSyncFeature getRowData(int iRowNo)</w:t>
            </w:r>
          </w:p>
        </w:tc>
        <w:tc>
          <w:tcPr>
            <w:tcW w:w="4371" w:type="dxa"/>
            <w:tcBorders>
              <w:top w:val="single" w:sz="4" w:space="0" w:color="auto"/>
              <w:left w:val="single" w:sz="4" w:space="0" w:color="auto"/>
              <w:bottom w:val="single" w:sz="4" w:space="0" w:color="auto"/>
              <w:right w:val="single" w:sz="4" w:space="0" w:color="auto"/>
            </w:tcBorders>
          </w:tcPr>
          <w:p w14:paraId="0A824549" w14:textId="77777777" w:rsidR="00A90C1A" w:rsidRPr="00AA4F22" w:rsidRDefault="00A90C1A" w:rsidP="00076DFE">
            <w:r w:rsidRPr="00AA4F22">
              <w:t>Get data at some row</w:t>
            </w:r>
          </w:p>
        </w:tc>
        <w:tc>
          <w:tcPr>
            <w:tcW w:w="2301" w:type="dxa"/>
            <w:tcBorders>
              <w:top w:val="single" w:sz="4" w:space="0" w:color="auto"/>
              <w:left w:val="single" w:sz="4" w:space="0" w:color="auto"/>
              <w:bottom w:val="single" w:sz="4" w:space="0" w:color="auto"/>
            </w:tcBorders>
          </w:tcPr>
          <w:p w14:paraId="42A8AD6D" w14:textId="77777777" w:rsidR="00A90C1A" w:rsidRPr="00AA4F22" w:rsidRDefault="00A90C1A" w:rsidP="00076DFE">
            <w:pPr>
              <w:tabs>
                <w:tab w:val="right" w:pos="3960"/>
              </w:tabs>
              <w:ind w:left="200" w:hanging="200"/>
            </w:pPr>
            <w:r w:rsidRPr="002D6885">
              <w:rPr>
                <w:rFonts w:cs="Calibri"/>
              </w:rPr>
              <w:t>None</w:t>
            </w:r>
          </w:p>
        </w:tc>
      </w:tr>
      <w:tr w:rsidR="00A90C1A" w:rsidRPr="00936B30" w14:paraId="2C706388" w14:textId="77777777" w:rsidTr="00076DFE">
        <w:tc>
          <w:tcPr>
            <w:tcW w:w="2881" w:type="dxa"/>
            <w:tcBorders>
              <w:top w:val="single" w:sz="4" w:space="0" w:color="auto"/>
              <w:bottom w:val="single" w:sz="4" w:space="0" w:color="auto"/>
              <w:right w:val="single" w:sz="4" w:space="0" w:color="auto"/>
            </w:tcBorders>
          </w:tcPr>
          <w:p w14:paraId="3D642522" w14:textId="77777777" w:rsidR="00A90C1A" w:rsidRPr="00AA4F22" w:rsidRDefault="00A90C1A" w:rsidP="00076DFE">
            <w:r w:rsidRPr="00AA4F22">
              <w:t>public void refresh()</w:t>
            </w:r>
          </w:p>
        </w:tc>
        <w:tc>
          <w:tcPr>
            <w:tcW w:w="4371" w:type="dxa"/>
            <w:tcBorders>
              <w:top w:val="single" w:sz="4" w:space="0" w:color="auto"/>
              <w:left w:val="single" w:sz="4" w:space="0" w:color="auto"/>
              <w:bottom w:val="single" w:sz="4" w:space="0" w:color="auto"/>
              <w:right w:val="single" w:sz="4" w:space="0" w:color="auto"/>
            </w:tcBorders>
          </w:tcPr>
          <w:p w14:paraId="45F1581A" w14:textId="77777777" w:rsidR="00A90C1A" w:rsidRPr="00AA4F22" w:rsidRDefault="00A90C1A" w:rsidP="00076DFE">
            <w:r w:rsidRPr="00AA4F22">
              <w:t>Refresh the table</w:t>
            </w:r>
          </w:p>
        </w:tc>
        <w:tc>
          <w:tcPr>
            <w:tcW w:w="2301" w:type="dxa"/>
            <w:tcBorders>
              <w:top w:val="single" w:sz="4" w:space="0" w:color="auto"/>
              <w:left w:val="single" w:sz="4" w:space="0" w:color="auto"/>
              <w:bottom w:val="single" w:sz="4" w:space="0" w:color="auto"/>
            </w:tcBorders>
          </w:tcPr>
          <w:p w14:paraId="56CDB39D" w14:textId="77777777" w:rsidR="00A90C1A" w:rsidRPr="00AA4F22" w:rsidRDefault="00A90C1A" w:rsidP="00076DFE">
            <w:pPr>
              <w:tabs>
                <w:tab w:val="right" w:pos="3960"/>
              </w:tabs>
              <w:ind w:left="200" w:hanging="200"/>
            </w:pPr>
            <w:r w:rsidRPr="002D6885">
              <w:rPr>
                <w:rFonts w:cs="Calibri"/>
              </w:rPr>
              <w:t>None</w:t>
            </w:r>
          </w:p>
        </w:tc>
      </w:tr>
    </w:tbl>
    <w:p w14:paraId="5A91921D" w14:textId="77777777" w:rsidR="00A90C1A" w:rsidRDefault="00A90C1A" w:rsidP="0015506F">
      <w:pPr>
        <w:pStyle w:val="ListParagraph"/>
        <w:rPr>
          <w:rFonts w:cs="Arial"/>
          <w:b/>
          <w:bCs/>
          <w:szCs w:val="22"/>
        </w:rPr>
      </w:pPr>
    </w:p>
    <w:p w14:paraId="6BF4E4EE" w14:textId="77777777" w:rsidR="00CF6ED6" w:rsidRDefault="00CF6ED6" w:rsidP="0015506F">
      <w:pPr>
        <w:pStyle w:val="ListParagraph"/>
        <w:rPr>
          <w:rFonts w:cs="Arial"/>
          <w:b/>
          <w:bCs/>
          <w:szCs w:val="22"/>
        </w:rPr>
      </w:pPr>
    </w:p>
    <w:p w14:paraId="632C9F14" w14:textId="77777777" w:rsidR="00DC00A6" w:rsidRPr="00724669" w:rsidRDefault="00DC00A6" w:rsidP="0039515D">
      <w:pPr>
        <w:pStyle w:val="BodyText"/>
        <w:numPr>
          <w:ilvl w:val="0"/>
          <w:numId w:val="28"/>
        </w:numPr>
        <w:rPr>
          <w:rFonts w:eastAsiaTheme="minorHAnsi" w:cs="Arial"/>
          <w:b/>
          <w:szCs w:val="22"/>
        </w:rPr>
      </w:pPr>
      <w:r w:rsidRPr="00724669">
        <w:rPr>
          <w:rFonts w:eastAsiaTheme="minorHAnsi" w:cs="Arial"/>
          <w:b/>
          <w:szCs w:val="22"/>
        </w:rPr>
        <w:t>com</w:t>
      </w:r>
      <w:r>
        <w:rPr>
          <w:rFonts w:eastAsiaTheme="minorHAnsi" w:cs="Arial"/>
          <w:b/>
          <w:szCs w:val="22"/>
        </w:rPr>
        <w:t>.</w:t>
      </w:r>
      <w:r w:rsidRPr="00724669">
        <w:rPr>
          <w:rFonts w:eastAsiaTheme="minorHAnsi" w:cs="Arial"/>
          <w:b/>
          <w:szCs w:val="22"/>
        </w:rPr>
        <w:t>myrio</w:t>
      </w:r>
      <w:r>
        <w:rPr>
          <w:rFonts w:eastAsiaTheme="minorHAnsi" w:cs="Arial"/>
          <w:b/>
          <w:szCs w:val="22"/>
        </w:rPr>
        <w:t>.</w:t>
      </w:r>
      <w:r w:rsidRPr="00724669">
        <w:rPr>
          <w:rFonts w:eastAsiaTheme="minorHAnsi" w:cs="Arial"/>
          <w:b/>
          <w:szCs w:val="22"/>
        </w:rPr>
        <w:t>tm</w:t>
      </w:r>
      <w:r>
        <w:rPr>
          <w:rFonts w:eastAsiaTheme="minorHAnsi" w:cs="Arial"/>
          <w:b/>
          <w:szCs w:val="22"/>
        </w:rPr>
        <w:t>.</w:t>
      </w:r>
      <w:r w:rsidRPr="00724669">
        <w:rPr>
          <w:rFonts w:eastAsiaTheme="minorHAnsi" w:cs="Arial"/>
          <w:b/>
          <w:szCs w:val="22"/>
        </w:rPr>
        <w:t>company</w:t>
      </w:r>
      <w:r>
        <w:rPr>
          <w:rFonts w:eastAsiaTheme="minorHAnsi" w:cs="Arial"/>
          <w:b/>
          <w:szCs w:val="22"/>
        </w:rPr>
        <w:t>.</w:t>
      </w:r>
      <w:r w:rsidRPr="00724669">
        <w:rPr>
          <w:rFonts w:eastAsiaTheme="minorHAnsi" w:cs="Arial"/>
          <w:b/>
          <w:szCs w:val="22"/>
        </w:rPr>
        <w:t>pl</w:t>
      </w:r>
      <w:r>
        <w:rPr>
          <w:rFonts w:eastAsiaTheme="minorHAnsi" w:cs="Arial"/>
          <w:b/>
          <w:szCs w:val="22"/>
        </w:rPr>
        <w:t>.</w:t>
      </w:r>
      <w:r w:rsidRPr="00724669">
        <w:rPr>
          <w:rFonts w:eastAsiaTheme="minorHAnsi" w:cs="Arial"/>
          <w:b/>
          <w:szCs w:val="22"/>
        </w:rPr>
        <w:t>resources</w:t>
      </w:r>
      <w:r>
        <w:rPr>
          <w:rFonts w:eastAsiaTheme="minorHAnsi" w:cs="Arial"/>
          <w:b/>
          <w:szCs w:val="22"/>
        </w:rPr>
        <w:t>.</w:t>
      </w:r>
      <w:r w:rsidRPr="00724669">
        <w:rPr>
          <w:rFonts w:eastAsiaTheme="minorHAnsi" w:cs="Arial"/>
          <w:b/>
          <w:szCs w:val="22"/>
        </w:rPr>
        <w:t>Company.properties</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688"/>
        <w:gridCol w:w="5576"/>
      </w:tblGrid>
      <w:tr w:rsidR="00DC00A6" w14:paraId="03984BE9" w14:textId="77777777" w:rsidTr="00B65EB8">
        <w:tc>
          <w:tcPr>
            <w:tcW w:w="3688" w:type="dxa"/>
            <w:tcBorders>
              <w:top w:val="single" w:sz="4" w:space="0" w:color="auto"/>
              <w:bottom w:val="single" w:sz="4" w:space="0" w:color="auto"/>
              <w:right w:val="single" w:sz="4" w:space="0" w:color="auto"/>
            </w:tcBorders>
            <w:shd w:val="clear" w:color="auto" w:fill="000000"/>
          </w:tcPr>
          <w:p w14:paraId="3BFE57C3" w14:textId="77777777" w:rsidR="00DC00A6" w:rsidRDefault="00DC00A6" w:rsidP="00281CC9">
            <w:pPr>
              <w:numPr>
                <w:ilvl w:val="12"/>
                <w:numId w:val="0"/>
              </w:numPr>
              <w:tabs>
                <w:tab w:val="right" w:pos="3960"/>
              </w:tabs>
              <w:jc w:val="center"/>
              <w:rPr>
                <w:b/>
                <w:bCs/>
                <w:i/>
                <w:iCs/>
                <w:color w:val="FFFFFF"/>
                <w:sz w:val="20"/>
              </w:rPr>
            </w:pPr>
            <w:r>
              <w:rPr>
                <w:b/>
                <w:bCs/>
                <w:i/>
                <w:iCs/>
                <w:color w:val="FFFFFF"/>
                <w:sz w:val="20"/>
              </w:rPr>
              <w:t>Key</w:t>
            </w:r>
          </w:p>
        </w:tc>
        <w:tc>
          <w:tcPr>
            <w:tcW w:w="5576" w:type="dxa"/>
            <w:tcBorders>
              <w:top w:val="single" w:sz="4" w:space="0" w:color="auto"/>
              <w:left w:val="single" w:sz="4" w:space="0" w:color="auto"/>
              <w:bottom w:val="single" w:sz="4" w:space="0" w:color="auto"/>
              <w:right w:val="single" w:sz="4" w:space="0" w:color="auto"/>
            </w:tcBorders>
            <w:shd w:val="clear" w:color="auto" w:fill="000000"/>
          </w:tcPr>
          <w:p w14:paraId="2779B819" w14:textId="77777777" w:rsidR="00DC00A6" w:rsidRDefault="00DC00A6" w:rsidP="00281CC9">
            <w:pPr>
              <w:numPr>
                <w:ilvl w:val="12"/>
                <w:numId w:val="0"/>
              </w:numPr>
              <w:tabs>
                <w:tab w:val="right" w:pos="3960"/>
              </w:tabs>
              <w:jc w:val="center"/>
              <w:rPr>
                <w:b/>
                <w:bCs/>
                <w:i/>
                <w:iCs/>
                <w:color w:val="FFFFFF"/>
                <w:sz w:val="20"/>
              </w:rPr>
            </w:pPr>
            <w:r>
              <w:rPr>
                <w:b/>
                <w:bCs/>
                <w:i/>
                <w:iCs/>
                <w:color w:val="FFFFFF"/>
                <w:sz w:val="20"/>
              </w:rPr>
              <w:t>Value</w:t>
            </w:r>
          </w:p>
        </w:tc>
      </w:tr>
      <w:tr w:rsidR="00DC00A6" w14:paraId="45A10C0B" w14:textId="77777777" w:rsidTr="00B65EB8">
        <w:tc>
          <w:tcPr>
            <w:tcW w:w="3688" w:type="dxa"/>
            <w:tcBorders>
              <w:top w:val="single" w:sz="4" w:space="0" w:color="auto"/>
              <w:bottom w:val="single" w:sz="4" w:space="0" w:color="auto"/>
              <w:right w:val="single" w:sz="4" w:space="0" w:color="auto"/>
            </w:tcBorders>
          </w:tcPr>
          <w:p w14:paraId="04A4DF4C" w14:textId="77777777" w:rsidR="00DC00A6" w:rsidRDefault="00DC00A6" w:rsidP="00281CC9">
            <w:pPr>
              <w:numPr>
                <w:ilvl w:val="12"/>
                <w:numId w:val="0"/>
              </w:numPr>
              <w:rPr>
                <w:rFonts w:cs="Arial"/>
                <w:szCs w:val="22"/>
              </w:rPr>
            </w:pPr>
            <w:r w:rsidRPr="005A6338">
              <w:rPr>
                <w:rFonts w:cs="Arial"/>
                <w:szCs w:val="22"/>
              </w:rPr>
              <w:t>drmSynchronozationTab</w:t>
            </w:r>
          </w:p>
        </w:tc>
        <w:tc>
          <w:tcPr>
            <w:tcW w:w="5576" w:type="dxa"/>
            <w:tcBorders>
              <w:top w:val="single" w:sz="4" w:space="0" w:color="auto"/>
              <w:left w:val="single" w:sz="4" w:space="0" w:color="auto"/>
              <w:bottom w:val="single" w:sz="4" w:space="0" w:color="auto"/>
              <w:right w:val="single" w:sz="4" w:space="0" w:color="auto"/>
            </w:tcBorders>
          </w:tcPr>
          <w:p w14:paraId="44171C2F" w14:textId="77777777" w:rsidR="00DC00A6" w:rsidRDefault="00DC00A6" w:rsidP="00281CC9">
            <w:pPr>
              <w:numPr>
                <w:ilvl w:val="12"/>
                <w:numId w:val="0"/>
              </w:numPr>
              <w:rPr>
                <w:rFonts w:cs="Arial"/>
                <w:szCs w:val="22"/>
              </w:rPr>
            </w:pPr>
            <w:r w:rsidRPr="005A6338">
              <w:rPr>
                <w:rFonts w:cs="Arial"/>
                <w:szCs w:val="22"/>
              </w:rPr>
              <w:t>DRM Synchronization</w:t>
            </w:r>
          </w:p>
        </w:tc>
      </w:tr>
      <w:tr w:rsidR="00DC00A6" w:rsidRPr="00E33398" w14:paraId="1A0702FE" w14:textId="77777777" w:rsidTr="00B65EB8">
        <w:tc>
          <w:tcPr>
            <w:tcW w:w="3688" w:type="dxa"/>
            <w:tcBorders>
              <w:top w:val="single" w:sz="4" w:space="0" w:color="auto"/>
              <w:bottom w:val="single" w:sz="4" w:space="0" w:color="auto"/>
              <w:right w:val="single" w:sz="4" w:space="0" w:color="auto"/>
            </w:tcBorders>
          </w:tcPr>
          <w:p w14:paraId="4E57DB16" w14:textId="77777777" w:rsidR="00DC00A6" w:rsidRPr="00E33398" w:rsidRDefault="00DC00A6" w:rsidP="00281CC9">
            <w:pPr>
              <w:numPr>
                <w:ilvl w:val="12"/>
                <w:numId w:val="0"/>
              </w:numPr>
              <w:rPr>
                <w:rFonts w:cs="Arial"/>
                <w:szCs w:val="22"/>
              </w:rPr>
            </w:pPr>
            <w:r w:rsidRPr="005A6338">
              <w:rPr>
                <w:rFonts w:cs="Arial"/>
                <w:szCs w:val="22"/>
              </w:rPr>
              <w:t>drmSynchronozationTip</w:t>
            </w:r>
          </w:p>
        </w:tc>
        <w:tc>
          <w:tcPr>
            <w:tcW w:w="5576" w:type="dxa"/>
            <w:tcBorders>
              <w:top w:val="single" w:sz="4" w:space="0" w:color="auto"/>
              <w:left w:val="single" w:sz="4" w:space="0" w:color="auto"/>
              <w:bottom w:val="single" w:sz="4" w:space="0" w:color="auto"/>
              <w:right w:val="single" w:sz="4" w:space="0" w:color="auto"/>
            </w:tcBorders>
          </w:tcPr>
          <w:p w14:paraId="1B7CB3B6" w14:textId="77777777" w:rsidR="00DC00A6" w:rsidRPr="00E33398" w:rsidRDefault="00DC00A6" w:rsidP="00281CC9">
            <w:pPr>
              <w:numPr>
                <w:ilvl w:val="12"/>
                <w:numId w:val="0"/>
              </w:numPr>
              <w:rPr>
                <w:rFonts w:cs="Arial"/>
                <w:szCs w:val="22"/>
              </w:rPr>
            </w:pPr>
            <w:r w:rsidRPr="005A6338">
              <w:rPr>
                <w:rFonts w:cs="Arial"/>
                <w:szCs w:val="22"/>
              </w:rPr>
              <w:t>DRM Synchronization</w:t>
            </w:r>
          </w:p>
        </w:tc>
      </w:tr>
      <w:tr w:rsidR="00DC00A6" w:rsidRPr="00E33398" w14:paraId="5799050E" w14:textId="77777777" w:rsidTr="00B65EB8">
        <w:tc>
          <w:tcPr>
            <w:tcW w:w="3688" w:type="dxa"/>
            <w:tcBorders>
              <w:top w:val="single" w:sz="4" w:space="0" w:color="auto"/>
              <w:bottom w:val="single" w:sz="4" w:space="0" w:color="auto"/>
              <w:right w:val="single" w:sz="4" w:space="0" w:color="auto"/>
            </w:tcBorders>
          </w:tcPr>
          <w:p w14:paraId="1A0A94C1" w14:textId="77777777" w:rsidR="00DC00A6" w:rsidRPr="00E33398" w:rsidRDefault="00DC00A6" w:rsidP="00281CC9">
            <w:pPr>
              <w:numPr>
                <w:ilvl w:val="12"/>
                <w:numId w:val="0"/>
              </w:numPr>
              <w:rPr>
                <w:rFonts w:cs="Arial"/>
                <w:szCs w:val="22"/>
              </w:rPr>
            </w:pPr>
            <w:r w:rsidRPr="005A6338">
              <w:rPr>
                <w:rFonts w:cs="Arial"/>
                <w:szCs w:val="22"/>
              </w:rPr>
              <w:t>drmAvailableSync</w:t>
            </w:r>
          </w:p>
        </w:tc>
        <w:tc>
          <w:tcPr>
            <w:tcW w:w="5576" w:type="dxa"/>
            <w:tcBorders>
              <w:top w:val="single" w:sz="4" w:space="0" w:color="auto"/>
              <w:left w:val="single" w:sz="4" w:space="0" w:color="auto"/>
              <w:bottom w:val="single" w:sz="4" w:space="0" w:color="auto"/>
              <w:right w:val="single" w:sz="4" w:space="0" w:color="auto"/>
            </w:tcBorders>
          </w:tcPr>
          <w:p w14:paraId="22F978B9" w14:textId="77777777" w:rsidR="00DC00A6" w:rsidRPr="00E33398" w:rsidRDefault="00DC00A6" w:rsidP="00281CC9">
            <w:pPr>
              <w:numPr>
                <w:ilvl w:val="12"/>
                <w:numId w:val="0"/>
              </w:numPr>
              <w:rPr>
                <w:rFonts w:cs="Arial"/>
                <w:szCs w:val="22"/>
              </w:rPr>
            </w:pPr>
            <w:r w:rsidRPr="005A6338">
              <w:rPr>
                <w:rFonts w:cs="Arial"/>
                <w:szCs w:val="22"/>
              </w:rPr>
              <w:t>Available Synchronization</w:t>
            </w:r>
          </w:p>
        </w:tc>
      </w:tr>
      <w:tr w:rsidR="00DC00A6" w:rsidRPr="00E33398" w14:paraId="388D9C08" w14:textId="77777777" w:rsidTr="00B65EB8">
        <w:tc>
          <w:tcPr>
            <w:tcW w:w="3688" w:type="dxa"/>
            <w:tcBorders>
              <w:top w:val="single" w:sz="4" w:space="0" w:color="auto"/>
              <w:bottom w:val="single" w:sz="4" w:space="0" w:color="auto"/>
              <w:right w:val="single" w:sz="4" w:space="0" w:color="auto"/>
            </w:tcBorders>
          </w:tcPr>
          <w:p w14:paraId="2463DE9A" w14:textId="77777777" w:rsidR="00DC00A6" w:rsidRPr="00E33398" w:rsidRDefault="00DC00A6" w:rsidP="00281CC9">
            <w:pPr>
              <w:numPr>
                <w:ilvl w:val="12"/>
                <w:numId w:val="0"/>
              </w:numPr>
              <w:rPr>
                <w:rFonts w:cs="Arial"/>
                <w:szCs w:val="22"/>
              </w:rPr>
            </w:pPr>
            <w:r w:rsidRPr="005A6338">
              <w:rPr>
                <w:rFonts w:cs="Arial"/>
                <w:szCs w:val="22"/>
              </w:rPr>
              <w:t>drmNonSyncItems</w:t>
            </w:r>
          </w:p>
        </w:tc>
        <w:tc>
          <w:tcPr>
            <w:tcW w:w="5576" w:type="dxa"/>
            <w:tcBorders>
              <w:top w:val="single" w:sz="4" w:space="0" w:color="auto"/>
              <w:left w:val="single" w:sz="4" w:space="0" w:color="auto"/>
              <w:bottom w:val="single" w:sz="4" w:space="0" w:color="auto"/>
              <w:right w:val="single" w:sz="4" w:space="0" w:color="auto"/>
            </w:tcBorders>
          </w:tcPr>
          <w:p w14:paraId="265F7EBB" w14:textId="77777777" w:rsidR="00DC00A6" w:rsidRPr="00E33398" w:rsidRDefault="00DC00A6" w:rsidP="00281CC9">
            <w:pPr>
              <w:numPr>
                <w:ilvl w:val="12"/>
                <w:numId w:val="0"/>
              </w:numPr>
              <w:rPr>
                <w:rFonts w:cs="Arial"/>
                <w:szCs w:val="22"/>
              </w:rPr>
            </w:pPr>
            <w:r w:rsidRPr="005A6338">
              <w:rPr>
                <w:rFonts w:cs="Arial"/>
                <w:szCs w:val="22"/>
              </w:rPr>
              <w:t>Non Synchronized Items</w:t>
            </w:r>
          </w:p>
        </w:tc>
      </w:tr>
      <w:tr w:rsidR="00DC00A6" w:rsidRPr="00E33398" w14:paraId="57E56E1B" w14:textId="77777777" w:rsidTr="00B65EB8">
        <w:tc>
          <w:tcPr>
            <w:tcW w:w="3688" w:type="dxa"/>
            <w:tcBorders>
              <w:top w:val="single" w:sz="4" w:space="0" w:color="auto"/>
              <w:bottom w:val="single" w:sz="4" w:space="0" w:color="auto"/>
              <w:right w:val="single" w:sz="4" w:space="0" w:color="auto"/>
            </w:tcBorders>
          </w:tcPr>
          <w:p w14:paraId="2BA7BF6A" w14:textId="77777777" w:rsidR="00DC00A6" w:rsidRPr="005A6338" w:rsidRDefault="00DC00A6" w:rsidP="00281CC9">
            <w:pPr>
              <w:numPr>
                <w:ilvl w:val="12"/>
                <w:numId w:val="0"/>
              </w:numPr>
              <w:rPr>
                <w:rFonts w:cs="Arial"/>
                <w:szCs w:val="22"/>
              </w:rPr>
            </w:pPr>
            <w:r w:rsidRPr="005A6338">
              <w:rPr>
                <w:rFonts w:cs="Arial"/>
                <w:szCs w:val="22"/>
              </w:rPr>
              <w:t>drmEntitiesRadioButton</w:t>
            </w:r>
          </w:p>
        </w:tc>
        <w:tc>
          <w:tcPr>
            <w:tcW w:w="5576" w:type="dxa"/>
            <w:tcBorders>
              <w:top w:val="single" w:sz="4" w:space="0" w:color="auto"/>
              <w:left w:val="single" w:sz="4" w:space="0" w:color="auto"/>
              <w:bottom w:val="single" w:sz="4" w:space="0" w:color="auto"/>
              <w:right w:val="single" w:sz="4" w:space="0" w:color="auto"/>
            </w:tcBorders>
          </w:tcPr>
          <w:p w14:paraId="5D671D8C" w14:textId="77777777" w:rsidR="00DC00A6" w:rsidRPr="005A6338" w:rsidRDefault="00DC00A6" w:rsidP="00281CC9">
            <w:pPr>
              <w:numPr>
                <w:ilvl w:val="12"/>
                <w:numId w:val="0"/>
              </w:numPr>
              <w:rPr>
                <w:rFonts w:cs="Arial"/>
                <w:szCs w:val="22"/>
              </w:rPr>
            </w:pPr>
            <w:r w:rsidRPr="005A6338">
              <w:rPr>
                <w:rFonts w:cs="Arial"/>
                <w:szCs w:val="22"/>
              </w:rPr>
              <w:t>Entities</w:t>
            </w:r>
          </w:p>
        </w:tc>
      </w:tr>
      <w:tr w:rsidR="00DC00A6" w:rsidRPr="00E33398" w14:paraId="2FAD8481" w14:textId="77777777" w:rsidTr="00B65EB8">
        <w:tc>
          <w:tcPr>
            <w:tcW w:w="3688" w:type="dxa"/>
            <w:tcBorders>
              <w:top w:val="single" w:sz="4" w:space="0" w:color="auto"/>
              <w:bottom w:val="single" w:sz="4" w:space="0" w:color="auto"/>
              <w:right w:val="single" w:sz="4" w:space="0" w:color="auto"/>
            </w:tcBorders>
          </w:tcPr>
          <w:p w14:paraId="17BDF161" w14:textId="77777777" w:rsidR="00DC00A6" w:rsidRPr="005A6338" w:rsidRDefault="00DC00A6" w:rsidP="00281CC9">
            <w:pPr>
              <w:numPr>
                <w:ilvl w:val="12"/>
                <w:numId w:val="0"/>
              </w:numPr>
              <w:rPr>
                <w:rFonts w:cs="Arial"/>
                <w:szCs w:val="22"/>
              </w:rPr>
            </w:pPr>
            <w:r w:rsidRPr="005A6338">
              <w:rPr>
                <w:rFonts w:cs="Arial"/>
                <w:szCs w:val="22"/>
              </w:rPr>
              <w:t>drmAssociationsRadioButton</w:t>
            </w:r>
          </w:p>
        </w:tc>
        <w:tc>
          <w:tcPr>
            <w:tcW w:w="5576" w:type="dxa"/>
            <w:tcBorders>
              <w:top w:val="single" w:sz="4" w:space="0" w:color="auto"/>
              <w:left w:val="single" w:sz="4" w:space="0" w:color="auto"/>
              <w:bottom w:val="single" w:sz="4" w:space="0" w:color="auto"/>
              <w:right w:val="single" w:sz="4" w:space="0" w:color="auto"/>
            </w:tcBorders>
          </w:tcPr>
          <w:p w14:paraId="6CE1DB78" w14:textId="77777777" w:rsidR="00DC00A6" w:rsidRPr="005A6338" w:rsidRDefault="00DC00A6" w:rsidP="00281CC9">
            <w:pPr>
              <w:numPr>
                <w:ilvl w:val="12"/>
                <w:numId w:val="0"/>
              </w:numPr>
              <w:rPr>
                <w:rFonts w:cs="Arial"/>
                <w:szCs w:val="22"/>
              </w:rPr>
            </w:pPr>
            <w:r w:rsidRPr="005A6338">
              <w:rPr>
                <w:rFonts w:cs="Arial"/>
                <w:szCs w:val="22"/>
              </w:rPr>
              <w:t>Associations</w:t>
            </w:r>
          </w:p>
        </w:tc>
      </w:tr>
      <w:tr w:rsidR="00DC00A6" w:rsidRPr="00E33398" w14:paraId="28606A72" w14:textId="77777777" w:rsidTr="00B65EB8">
        <w:tc>
          <w:tcPr>
            <w:tcW w:w="3688" w:type="dxa"/>
            <w:tcBorders>
              <w:top w:val="single" w:sz="4" w:space="0" w:color="auto"/>
              <w:bottom w:val="single" w:sz="4" w:space="0" w:color="auto"/>
              <w:right w:val="single" w:sz="4" w:space="0" w:color="auto"/>
            </w:tcBorders>
          </w:tcPr>
          <w:p w14:paraId="2EC110B9" w14:textId="77777777" w:rsidR="00DC00A6" w:rsidRPr="005A6338" w:rsidRDefault="00DC00A6" w:rsidP="00281CC9">
            <w:pPr>
              <w:numPr>
                <w:ilvl w:val="12"/>
                <w:numId w:val="0"/>
              </w:numPr>
              <w:rPr>
                <w:rFonts w:cs="Arial"/>
                <w:szCs w:val="22"/>
              </w:rPr>
            </w:pPr>
            <w:r w:rsidRPr="005A6338">
              <w:rPr>
                <w:rFonts w:cs="Arial"/>
                <w:szCs w:val="22"/>
              </w:rPr>
              <w:t>drmTransactionsRadioButton</w:t>
            </w:r>
          </w:p>
        </w:tc>
        <w:tc>
          <w:tcPr>
            <w:tcW w:w="5576" w:type="dxa"/>
            <w:tcBorders>
              <w:top w:val="single" w:sz="4" w:space="0" w:color="auto"/>
              <w:left w:val="single" w:sz="4" w:space="0" w:color="auto"/>
              <w:bottom w:val="single" w:sz="4" w:space="0" w:color="auto"/>
              <w:right w:val="single" w:sz="4" w:space="0" w:color="auto"/>
            </w:tcBorders>
          </w:tcPr>
          <w:p w14:paraId="3FAB441A" w14:textId="77777777" w:rsidR="00DC00A6" w:rsidRPr="005A6338" w:rsidRDefault="00DC00A6" w:rsidP="00281CC9">
            <w:pPr>
              <w:numPr>
                <w:ilvl w:val="12"/>
                <w:numId w:val="0"/>
              </w:numPr>
              <w:rPr>
                <w:rFonts w:cs="Arial"/>
                <w:szCs w:val="22"/>
              </w:rPr>
            </w:pPr>
            <w:r w:rsidRPr="005A6338">
              <w:rPr>
                <w:rFonts w:cs="Arial"/>
                <w:szCs w:val="22"/>
              </w:rPr>
              <w:t>Transactions</w:t>
            </w:r>
          </w:p>
        </w:tc>
      </w:tr>
      <w:tr w:rsidR="00DC00A6" w:rsidRPr="00E33398" w14:paraId="661E8C19" w14:textId="77777777" w:rsidTr="00B65EB8">
        <w:tc>
          <w:tcPr>
            <w:tcW w:w="3688" w:type="dxa"/>
            <w:tcBorders>
              <w:top w:val="single" w:sz="4" w:space="0" w:color="auto"/>
              <w:bottom w:val="single" w:sz="4" w:space="0" w:color="auto"/>
              <w:right w:val="single" w:sz="4" w:space="0" w:color="auto"/>
            </w:tcBorders>
          </w:tcPr>
          <w:p w14:paraId="15E05874" w14:textId="77777777" w:rsidR="00DC00A6" w:rsidRPr="005A6338" w:rsidRDefault="00DC00A6" w:rsidP="00281CC9">
            <w:pPr>
              <w:numPr>
                <w:ilvl w:val="12"/>
                <w:numId w:val="0"/>
              </w:numPr>
              <w:rPr>
                <w:rFonts w:cs="Arial"/>
                <w:szCs w:val="22"/>
              </w:rPr>
            </w:pPr>
            <w:r w:rsidRPr="005A6338">
              <w:rPr>
                <w:rFonts w:cs="Arial"/>
                <w:szCs w:val="22"/>
              </w:rPr>
              <w:t>drmAllRadioButton</w:t>
            </w:r>
          </w:p>
        </w:tc>
        <w:tc>
          <w:tcPr>
            <w:tcW w:w="5576" w:type="dxa"/>
            <w:tcBorders>
              <w:top w:val="single" w:sz="4" w:space="0" w:color="auto"/>
              <w:left w:val="single" w:sz="4" w:space="0" w:color="auto"/>
              <w:bottom w:val="single" w:sz="4" w:space="0" w:color="auto"/>
              <w:right w:val="single" w:sz="4" w:space="0" w:color="auto"/>
            </w:tcBorders>
          </w:tcPr>
          <w:p w14:paraId="5AAE2717" w14:textId="77777777" w:rsidR="00DC00A6" w:rsidRPr="005A6338" w:rsidRDefault="00DC00A6" w:rsidP="00281CC9">
            <w:pPr>
              <w:numPr>
                <w:ilvl w:val="12"/>
                <w:numId w:val="0"/>
              </w:numPr>
              <w:rPr>
                <w:rFonts w:cs="Arial"/>
                <w:szCs w:val="22"/>
              </w:rPr>
            </w:pPr>
            <w:r w:rsidRPr="005A6338">
              <w:rPr>
                <w:rFonts w:cs="Arial"/>
                <w:szCs w:val="22"/>
              </w:rPr>
              <w:t>All</w:t>
            </w:r>
          </w:p>
        </w:tc>
      </w:tr>
      <w:tr w:rsidR="00DC00A6" w:rsidRPr="00E33398" w14:paraId="50460826" w14:textId="77777777" w:rsidTr="00B65EB8">
        <w:tc>
          <w:tcPr>
            <w:tcW w:w="3688" w:type="dxa"/>
            <w:tcBorders>
              <w:top w:val="single" w:sz="4" w:space="0" w:color="auto"/>
              <w:bottom w:val="single" w:sz="4" w:space="0" w:color="auto"/>
              <w:right w:val="single" w:sz="4" w:space="0" w:color="auto"/>
            </w:tcBorders>
          </w:tcPr>
          <w:p w14:paraId="3CF186C1" w14:textId="77777777" w:rsidR="00DC00A6" w:rsidRPr="005A6338" w:rsidRDefault="00DC00A6" w:rsidP="00281CC9">
            <w:pPr>
              <w:numPr>
                <w:ilvl w:val="12"/>
                <w:numId w:val="0"/>
              </w:numPr>
              <w:rPr>
                <w:rFonts w:cs="Arial"/>
                <w:szCs w:val="22"/>
              </w:rPr>
            </w:pPr>
            <w:r w:rsidRPr="005A6338">
              <w:rPr>
                <w:rFonts w:cs="Arial"/>
                <w:szCs w:val="22"/>
              </w:rPr>
              <w:t>drmTypeLabel</w:t>
            </w:r>
          </w:p>
        </w:tc>
        <w:tc>
          <w:tcPr>
            <w:tcW w:w="5576" w:type="dxa"/>
            <w:tcBorders>
              <w:top w:val="single" w:sz="4" w:space="0" w:color="auto"/>
              <w:left w:val="single" w:sz="4" w:space="0" w:color="auto"/>
              <w:bottom w:val="single" w:sz="4" w:space="0" w:color="auto"/>
              <w:right w:val="single" w:sz="4" w:space="0" w:color="auto"/>
            </w:tcBorders>
          </w:tcPr>
          <w:p w14:paraId="18CB74A1" w14:textId="77777777" w:rsidR="00DC00A6" w:rsidRPr="005A6338" w:rsidRDefault="00DC00A6" w:rsidP="00281CC9">
            <w:pPr>
              <w:numPr>
                <w:ilvl w:val="12"/>
                <w:numId w:val="0"/>
              </w:numPr>
              <w:rPr>
                <w:rFonts w:cs="Arial"/>
                <w:szCs w:val="22"/>
              </w:rPr>
            </w:pPr>
            <w:r w:rsidRPr="005A6338">
              <w:rPr>
                <w:rFonts w:cs="Arial"/>
                <w:szCs w:val="22"/>
              </w:rPr>
              <w:t>Type</w:t>
            </w:r>
          </w:p>
        </w:tc>
      </w:tr>
      <w:tr w:rsidR="00DC00A6" w:rsidRPr="00E33398" w14:paraId="4E3CB739" w14:textId="77777777" w:rsidTr="00B65EB8">
        <w:tc>
          <w:tcPr>
            <w:tcW w:w="3688" w:type="dxa"/>
            <w:tcBorders>
              <w:top w:val="single" w:sz="4" w:space="0" w:color="auto"/>
              <w:bottom w:val="single" w:sz="4" w:space="0" w:color="auto"/>
              <w:right w:val="single" w:sz="4" w:space="0" w:color="auto"/>
            </w:tcBorders>
          </w:tcPr>
          <w:p w14:paraId="29B37478" w14:textId="77777777" w:rsidR="00DC00A6" w:rsidRPr="005A6338" w:rsidRDefault="00DC00A6" w:rsidP="00281CC9">
            <w:pPr>
              <w:numPr>
                <w:ilvl w:val="12"/>
                <w:numId w:val="0"/>
              </w:numPr>
              <w:rPr>
                <w:rFonts w:cs="Arial"/>
                <w:szCs w:val="22"/>
              </w:rPr>
            </w:pPr>
            <w:r w:rsidRPr="005A6338">
              <w:rPr>
                <w:rFonts w:cs="Arial"/>
                <w:szCs w:val="22"/>
              </w:rPr>
              <w:t>drmBatchSize</w:t>
            </w:r>
          </w:p>
        </w:tc>
        <w:tc>
          <w:tcPr>
            <w:tcW w:w="5576" w:type="dxa"/>
            <w:tcBorders>
              <w:top w:val="single" w:sz="4" w:space="0" w:color="auto"/>
              <w:left w:val="single" w:sz="4" w:space="0" w:color="auto"/>
              <w:bottom w:val="single" w:sz="4" w:space="0" w:color="auto"/>
              <w:right w:val="single" w:sz="4" w:space="0" w:color="auto"/>
            </w:tcBorders>
          </w:tcPr>
          <w:p w14:paraId="6487F130" w14:textId="77777777" w:rsidR="00DC00A6" w:rsidRPr="005A6338" w:rsidRDefault="00DC00A6" w:rsidP="00281CC9">
            <w:pPr>
              <w:numPr>
                <w:ilvl w:val="12"/>
                <w:numId w:val="0"/>
              </w:numPr>
              <w:rPr>
                <w:rFonts w:cs="Arial"/>
                <w:szCs w:val="22"/>
              </w:rPr>
            </w:pPr>
            <w:r w:rsidRPr="005A6338">
              <w:rPr>
                <w:rFonts w:cs="Arial"/>
                <w:szCs w:val="22"/>
              </w:rPr>
              <w:t>Batch Size</w:t>
            </w:r>
          </w:p>
        </w:tc>
      </w:tr>
      <w:tr w:rsidR="00DC00A6" w:rsidRPr="00E33398" w14:paraId="5CF610BA" w14:textId="77777777" w:rsidTr="00B65EB8">
        <w:tc>
          <w:tcPr>
            <w:tcW w:w="3688" w:type="dxa"/>
            <w:tcBorders>
              <w:top w:val="single" w:sz="4" w:space="0" w:color="auto"/>
              <w:bottom w:val="single" w:sz="4" w:space="0" w:color="auto"/>
              <w:right w:val="single" w:sz="4" w:space="0" w:color="auto"/>
            </w:tcBorders>
          </w:tcPr>
          <w:p w14:paraId="0A4DD80F" w14:textId="77777777" w:rsidR="00DC00A6" w:rsidRPr="005A6338" w:rsidRDefault="00DC00A6" w:rsidP="00281CC9">
            <w:pPr>
              <w:numPr>
                <w:ilvl w:val="12"/>
                <w:numId w:val="0"/>
              </w:numPr>
              <w:rPr>
                <w:rFonts w:cs="Arial"/>
                <w:szCs w:val="22"/>
              </w:rPr>
            </w:pPr>
            <w:r w:rsidRPr="005A6338">
              <w:rPr>
                <w:rFonts w:cs="Arial"/>
                <w:szCs w:val="22"/>
              </w:rPr>
              <w:t>drmSyncButton</w:t>
            </w:r>
          </w:p>
        </w:tc>
        <w:tc>
          <w:tcPr>
            <w:tcW w:w="5576" w:type="dxa"/>
            <w:tcBorders>
              <w:top w:val="single" w:sz="4" w:space="0" w:color="auto"/>
              <w:left w:val="single" w:sz="4" w:space="0" w:color="auto"/>
              <w:bottom w:val="single" w:sz="4" w:space="0" w:color="auto"/>
              <w:right w:val="single" w:sz="4" w:space="0" w:color="auto"/>
            </w:tcBorders>
          </w:tcPr>
          <w:p w14:paraId="67665C76" w14:textId="77777777" w:rsidR="00DC00A6" w:rsidRPr="005A6338" w:rsidRDefault="00DC00A6" w:rsidP="00281CC9">
            <w:pPr>
              <w:numPr>
                <w:ilvl w:val="12"/>
                <w:numId w:val="0"/>
              </w:numPr>
              <w:rPr>
                <w:rFonts w:cs="Arial"/>
                <w:szCs w:val="22"/>
              </w:rPr>
            </w:pPr>
            <w:r w:rsidRPr="005A6338">
              <w:rPr>
                <w:rFonts w:cs="Arial"/>
                <w:szCs w:val="22"/>
              </w:rPr>
              <w:t>Sync</w:t>
            </w:r>
          </w:p>
        </w:tc>
      </w:tr>
      <w:tr w:rsidR="00DC00A6" w:rsidRPr="00E33398" w14:paraId="4CD496F8" w14:textId="77777777" w:rsidTr="00B65EB8">
        <w:tc>
          <w:tcPr>
            <w:tcW w:w="3688" w:type="dxa"/>
            <w:tcBorders>
              <w:top w:val="single" w:sz="4" w:space="0" w:color="auto"/>
              <w:bottom w:val="single" w:sz="4" w:space="0" w:color="auto"/>
              <w:right w:val="single" w:sz="4" w:space="0" w:color="auto"/>
            </w:tcBorders>
          </w:tcPr>
          <w:p w14:paraId="66ECA50E" w14:textId="77777777" w:rsidR="00DC00A6" w:rsidRPr="005A6338" w:rsidRDefault="00DC00A6" w:rsidP="00281CC9">
            <w:pPr>
              <w:numPr>
                <w:ilvl w:val="12"/>
                <w:numId w:val="0"/>
              </w:numPr>
              <w:rPr>
                <w:rFonts w:cs="Arial"/>
                <w:szCs w:val="22"/>
              </w:rPr>
            </w:pPr>
            <w:r w:rsidRPr="005A6338">
              <w:rPr>
                <w:rFonts w:cs="Arial"/>
                <w:szCs w:val="22"/>
              </w:rPr>
              <w:t>drmSyncAllButton</w:t>
            </w:r>
          </w:p>
        </w:tc>
        <w:tc>
          <w:tcPr>
            <w:tcW w:w="5576" w:type="dxa"/>
            <w:tcBorders>
              <w:top w:val="single" w:sz="4" w:space="0" w:color="auto"/>
              <w:left w:val="single" w:sz="4" w:space="0" w:color="auto"/>
              <w:bottom w:val="single" w:sz="4" w:space="0" w:color="auto"/>
              <w:right w:val="single" w:sz="4" w:space="0" w:color="auto"/>
            </w:tcBorders>
          </w:tcPr>
          <w:p w14:paraId="1F850319" w14:textId="77777777" w:rsidR="00DC00A6" w:rsidRPr="005A6338" w:rsidRDefault="00DC00A6" w:rsidP="00281CC9">
            <w:pPr>
              <w:numPr>
                <w:ilvl w:val="12"/>
                <w:numId w:val="0"/>
              </w:numPr>
              <w:rPr>
                <w:rFonts w:cs="Arial"/>
                <w:szCs w:val="22"/>
              </w:rPr>
            </w:pPr>
            <w:r w:rsidRPr="005A6338">
              <w:rPr>
                <w:rFonts w:cs="Arial"/>
                <w:szCs w:val="22"/>
              </w:rPr>
              <w:t>Sync All</w:t>
            </w:r>
          </w:p>
        </w:tc>
      </w:tr>
      <w:tr w:rsidR="00DC00A6" w:rsidRPr="00E33398" w14:paraId="4504B7B0" w14:textId="77777777" w:rsidTr="00B65EB8">
        <w:tc>
          <w:tcPr>
            <w:tcW w:w="3688" w:type="dxa"/>
            <w:tcBorders>
              <w:top w:val="single" w:sz="4" w:space="0" w:color="auto"/>
              <w:bottom w:val="single" w:sz="4" w:space="0" w:color="auto"/>
              <w:right w:val="single" w:sz="4" w:space="0" w:color="auto"/>
            </w:tcBorders>
          </w:tcPr>
          <w:p w14:paraId="12B08D7A" w14:textId="77777777" w:rsidR="00DC00A6" w:rsidRPr="005A6338" w:rsidRDefault="00DC00A6" w:rsidP="00281CC9">
            <w:pPr>
              <w:numPr>
                <w:ilvl w:val="12"/>
                <w:numId w:val="0"/>
              </w:numPr>
              <w:rPr>
                <w:rFonts w:cs="Arial"/>
                <w:szCs w:val="22"/>
              </w:rPr>
            </w:pPr>
            <w:r w:rsidRPr="005A6338">
              <w:rPr>
                <w:rFonts w:cs="Arial"/>
                <w:szCs w:val="22"/>
              </w:rPr>
              <w:t>drmStopSyncAllButton</w:t>
            </w:r>
          </w:p>
        </w:tc>
        <w:tc>
          <w:tcPr>
            <w:tcW w:w="5576" w:type="dxa"/>
            <w:tcBorders>
              <w:top w:val="single" w:sz="4" w:space="0" w:color="auto"/>
              <w:left w:val="single" w:sz="4" w:space="0" w:color="auto"/>
              <w:bottom w:val="single" w:sz="4" w:space="0" w:color="auto"/>
              <w:right w:val="single" w:sz="4" w:space="0" w:color="auto"/>
            </w:tcBorders>
          </w:tcPr>
          <w:p w14:paraId="1A302B95" w14:textId="77777777" w:rsidR="00DC00A6" w:rsidRPr="005A6338" w:rsidRDefault="00DC00A6" w:rsidP="00281CC9">
            <w:pPr>
              <w:numPr>
                <w:ilvl w:val="12"/>
                <w:numId w:val="0"/>
              </w:numPr>
              <w:rPr>
                <w:rFonts w:cs="Arial"/>
                <w:szCs w:val="22"/>
              </w:rPr>
            </w:pPr>
            <w:r w:rsidRPr="005A6338">
              <w:rPr>
                <w:rFonts w:cs="Arial"/>
                <w:szCs w:val="22"/>
              </w:rPr>
              <w:t>Stop Sync All</w:t>
            </w:r>
          </w:p>
        </w:tc>
      </w:tr>
      <w:tr w:rsidR="00DC00A6" w:rsidRPr="00E33398" w14:paraId="572602DB" w14:textId="77777777" w:rsidTr="00B65EB8">
        <w:tc>
          <w:tcPr>
            <w:tcW w:w="3688" w:type="dxa"/>
            <w:tcBorders>
              <w:top w:val="single" w:sz="4" w:space="0" w:color="auto"/>
              <w:bottom w:val="single" w:sz="4" w:space="0" w:color="auto"/>
              <w:right w:val="single" w:sz="4" w:space="0" w:color="auto"/>
            </w:tcBorders>
          </w:tcPr>
          <w:p w14:paraId="6107BC7E" w14:textId="77777777" w:rsidR="00DC00A6" w:rsidRPr="005A6338" w:rsidRDefault="00DC00A6" w:rsidP="00281CC9">
            <w:pPr>
              <w:numPr>
                <w:ilvl w:val="12"/>
                <w:numId w:val="0"/>
              </w:numPr>
              <w:rPr>
                <w:rFonts w:cs="Arial"/>
                <w:szCs w:val="22"/>
              </w:rPr>
            </w:pPr>
            <w:r w:rsidRPr="005A6338">
              <w:rPr>
                <w:rFonts w:cs="Arial"/>
                <w:szCs w:val="22"/>
              </w:rPr>
              <w:t>drmPrevButton</w:t>
            </w:r>
          </w:p>
        </w:tc>
        <w:tc>
          <w:tcPr>
            <w:tcW w:w="5576" w:type="dxa"/>
            <w:tcBorders>
              <w:top w:val="single" w:sz="4" w:space="0" w:color="auto"/>
              <w:left w:val="single" w:sz="4" w:space="0" w:color="auto"/>
              <w:bottom w:val="single" w:sz="4" w:space="0" w:color="auto"/>
              <w:right w:val="single" w:sz="4" w:space="0" w:color="auto"/>
            </w:tcBorders>
          </w:tcPr>
          <w:p w14:paraId="00D71AA6" w14:textId="77777777" w:rsidR="00DC00A6" w:rsidRPr="005A6338" w:rsidRDefault="00DC00A6" w:rsidP="00281CC9">
            <w:pPr>
              <w:numPr>
                <w:ilvl w:val="12"/>
                <w:numId w:val="0"/>
              </w:numPr>
              <w:rPr>
                <w:rFonts w:cs="Arial"/>
                <w:szCs w:val="22"/>
              </w:rPr>
            </w:pPr>
            <w:r w:rsidRPr="005A6338">
              <w:rPr>
                <w:rFonts w:cs="Arial"/>
                <w:szCs w:val="22"/>
              </w:rPr>
              <w:t>Previous</w:t>
            </w:r>
          </w:p>
        </w:tc>
      </w:tr>
      <w:tr w:rsidR="00DC00A6" w:rsidRPr="00E33398" w14:paraId="635F2CCF" w14:textId="77777777" w:rsidTr="00B65EB8">
        <w:tc>
          <w:tcPr>
            <w:tcW w:w="3688" w:type="dxa"/>
            <w:tcBorders>
              <w:top w:val="single" w:sz="4" w:space="0" w:color="auto"/>
              <w:bottom w:val="single" w:sz="4" w:space="0" w:color="auto"/>
              <w:right w:val="single" w:sz="4" w:space="0" w:color="auto"/>
            </w:tcBorders>
          </w:tcPr>
          <w:p w14:paraId="6848805F" w14:textId="77777777" w:rsidR="00DC00A6" w:rsidRPr="005A6338" w:rsidRDefault="00DC00A6" w:rsidP="00281CC9">
            <w:pPr>
              <w:numPr>
                <w:ilvl w:val="12"/>
                <w:numId w:val="0"/>
              </w:numPr>
              <w:rPr>
                <w:rFonts w:cs="Arial"/>
                <w:szCs w:val="22"/>
              </w:rPr>
            </w:pPr>
            <w:r w:rsidRPr="005A6338">
              <w:rPr>
                <w:rFonts w:cs="Arial"/>
                <w:szCs w:val="22"/>
              </w:rPr>
              <w:t>drmNextButton</w:t>
            </w:r>
          </w:p>
        </w:tc>
        <w:tc>
          <w:tcPr>
            <w:tcW w:w="5576" w:type="dxa"/>
            <w:tcBorders>
              <w:top w:val="single" w:sz="4" w:space="0" w:color="auto"/>
              <w:left w:val="single" w:sz="4" w:space="0" w:color="auto"/>
              <w:bottom w:val="single" w:sz="4" w:space="0" w:color="auto"/>
              <w:right w:val="single" w:sz="4" w:space="0" w:color="auto"/>
            </w:tcBorders>
          </w:tcPr>
          <w:p w14:paraId="4071A8A2" w14:textId="77777777" w:rsidR="00DC00A6" w:rsidRPr="005A6338" w:rsidRDefault="00DC00A6" w:rsidP="00281CC9">
            <w:pPr>
              <w:numPr>
                <w:ilvl w:val="12"/>
                <w:numId w:val="0"/>
              </w:numPr>
              <w:rPr>
                <w:rFonts w:cs="Arial"/>
                <w:szCs w:val="22"/>
              </w:rPr>
            </w:pPr>
            <w:r w:rsidRPr="005A6338">
              <w:rPr>
                <w:rFonts w:cs="Arial"/>
                <w:szCs w:val="22"/>
              </w:rPr>
              <w:t>Next</w:t>
            </w:r>
          </w:p>
        </w:tc>
      </w:tr>
      <w:tr w:rsidR="00DC00A6" w:rsidRPr="00E33398" w14:paraId="2A1B8A36" w14:textId="77777777" w:rsidTr="00B65EB8">
        <w:tc>
          <w:tcPr>
            <w:tcW w:w="3688" w:type="dxa"/>
            <w:tcBorders>
              <w:top w:val="single" w:sz="4" w:space="0" w:color="auto"/>
              <w:bottom w:val="single" w:sz="4" w:space="0" w:color="auto"/>
              <w:right w:val="single" w:sz="4" w:space="0" w:color="auto"/>
            </w:tcBorders>
          </w:tcPr>
          <w:p w14:paraId="5546F8DC" w14:textId="77777777" w:rsidR="00DC00A6" w:rsidRPr="005A6338" w:rsidRDefault="00DC00A6" w:rsidP="00281CC9">
            <w:pPr>
              <w:numPr>
                <w:ilvl w:val="12"/>
                <w:numId w:val="0"/>
              </w:numPr>
              <w:rPr>
                <w:rFonts w:cs="Arial"/>
                <w:szCs w:val="22"/>
              </w:rPr>
            </w:pPr>
            <w:r w:rsidRPr="005A6338">
              <w:rPr>
                <w:rFonts w:cs="Arial"/>
                <w:szCs w:val="22"/>
              </w:rPr>
              <w:t>drmEntityCol</w:t>
            </w:r>
          </w:p>
        </w:tc>
        <w:tc>
          <w:tcPr>
            <w:tcW w:w="5576" w:type="dxa"/>
            <w:tcBorders>
              <w:top w:val="single" w:sz="4" w:space="0" w:color="auto"/>
              <w:left w:val="single" w:sz="4" w:space="0" w:color="auto"/>
              <w:bottom w:val="single" w:sz="4" w:space="0" w:color="auto"/>
              <w:right w:val="single" w:sz="4" w:space="0" w:color="auto"/>
            </w:tcBorders>
          </w:tcPr>
          <w:p w14:paraId="1EC5ECD6" w14:textId="77777777" w:rsidR="00DC00A6" w:rsidRPr="005A6338" w:rsidRDefault="00DC00A6" w:rsidP="00281CC9">
            <w:pPr>
              <w:numPr>
                <w:ilvl w:val="12"/>
                <w:numId w:val="0"/>
              </w:numPr>
              <w:rPr>
                <w:rFonts w:cs="Arial"/>
                <w:szCs w:val="22"/>
              </w:rPr>
            </w:pPr>
            <w:r w:rsidRPr="005A6338">
              <w:rPr>
                <w:rFonts w:cs="Arial"/>
                <w:szCs w:val="22"/>
              </w:rPr>
              <w:t>Entity ID</w:t>
            </w:r>
          </w:p>
        </w:tc>
      </w:tr>
      <w:tr w:rsidR="00DC00A6" w:rsidRPr="00E33398" w14:paraId="52981A1A" w14:textId="77777777" w:rsidTr="00B65EB8">
        <w:tc>
          <w:tcPr>
            <w:tcW w:w="3688" w:type="dxa"/>
            <w:tcBorders>
              <w:top w:val="single" w:sz="4" w:space="0" w:color="auto"/>
              <w:bottom w:val="single" w:sz="4" w:space="0" w:color="auto"/>
              <w:right w:val="single" w:sz="4" w:space="0" w:color="auto"/>
            </w:tcBorders>
          </w:tcPr>
          <w:p w14:paraId="7D92037E" w14:textId="77777777" w:rsidR="00DC00A6" w:rsidRPr="005A6338" w:rsidRDefault="00DC00A6" w:rsidP="00281CC9">
            <w:pPr>
              <w:numPr>
                <w:ilvl w:val="12"/>
                <w:numId w:val="0"/>
              </w:numPr>
              <w:rPr>
                <w:rFonts w:cs="Arial"/>
                <w:szCs w:val="22"/>
              </w:rPr>
            </w:pPr>
            <w:r w:rsidRPr="005A6338">
              <w:rPr>
                <w:rFonts w:cs="Arial"/>
                <w:szCs w:val="22"/>
              </w:rPr>
              <w:t>drmNameCol</w:t>
            </w:r>
          </w:p>
        </w:tc>
        <w:tc>
          <w:tcPr>
            <w:tcW w:w="5576" w:type="dxa"/>
            <w:tcBorders>
              <w:top w:val="single" w:sz="4" w:space="0" w:color="auto"/>
              <w:left w:val="single" w:sz="4" w:space="0" w:color="auto"/>
              <w:bottom w:val="single" w:sz="4" w:space="0" w:color="auto"/>
              <w:right w:val="single" w:sz="4" w:space="0" w:color="auto"/>
            </w:tcBorders>
          </w:tcPr>
          <w:p w14:paraId="659CFCB8" w14:textId="77777777" w:rsidR="00DC00A6" w:rsidRPr="005A6338" w:rsidRDefault="00DC00A6" w:rsidP="00281CC9">
            <w:pPr>
              <w:numPr>
                <w:ilvl w:val="12"/>
                <w:numId w:val="0"/>
              </w:numPr>
              <w:rPr>
                <w:rFonts w:cs="Arial"/>
                <w:szCs w:val="22"/>
              </w:rPr>
            </w:pPr>
            <w:r w:rsidRPr="005A6338">
              <w:rPr>
                <w:rFonts w:cs="Arial"/>
                <w:szCs w:val="22"/>
              </w:rPr>
              <w:t>Name</w:t>
            </w:r>
          </w:p>
        </w:tc>
      </w:tr>
      <w:tr w:rsidR="00DC00A6" w:rsidRPr="00E33398" w14:paraId="189E8974" w14:textId="77777777" w:rsidTr="00B65EB8">
        <w:tc>
          <w:tcPr>
            <w:tcW w:w="3688" w:type="dxa"/>
            <w:tcBorders>
              <w:top w:val="single" w:sz="4" w:space="0" w:color="auto"/>
              <w:bottom w:val="single" w:sz="4" w:space="0" w:color="auto"/>
              <w:right w:val="single" w:sz="4" w:space="0" w:color="auto"/>
            </w:tcBorders>
          </w:tcPr>
          <w:p w14:paraId="302E2991" w14:textId="77777777" w:rsidR="00DC00A6" w:rsidRPr="005A6338" w:rsidRDefault="00DC00A6" w:rsidP="00281CC9">
            <w:pPr>
              <w:numPr>
                <w:ilvl w:val="12"/>
                <w:numId w:val="0"/>
              </w:numPr>
              <w:rPr>
                <w:rFonts w:cs="Arial"/>
                <w:szCs w:val="22"/>
              </w:rPr>
            </w:pPr>
            <w:r w:rsidRPr="005A6338">
              <w:rPr>
                <w:rFonts w:cs="Arial"/>
                <w:szCs w:val="22"/>
              </w:rPr>
              <w:t>drmRecIdCol</w:t>
            </w:r>
          </w:p>
        </w:tc>
        <w:tc>
          <w:tcPr>
            <w:tcW w:w="5576" w:type="dxa"/>
            <w:tcBorders>
              <w:top w:val="single" w:sz="4" w:space="0" w:color="auto"/>
              <w:left w:val="single" w:sz="4" w:space="0" w:color="auto"/>
              <w:bottom w:val="single" w:sz="4" w:space="0" w:color="auto"/>
              <w:right w:val="single" w:sz="4" w:space="0" w:color="auto"/>
            </w:tcBorders>
          </w:tcPr>
          <w:p w14:paraId="75FD7C82" w14:textId="77777777" w:rsidR="00DC00A6" w:rsidRPr="005A6338" w:rsidRDefault="00DC00A6" w:rsidP="00281CC9">
            <w:pPr>
              <w:numPr>
                <w:ilvl w:val="12"/>
                <w:numId w:val="0"/>
              </w:numPr>
              <w:rPr>
                <w:rFonts w:cs="Arial"/>
                <w:szCs w:val="22"/>
              </w:rPr>
            </w:pPr>
            <w:r w:rsidRPr="005A6338">
              <w:rPr>
                <w:rFonts w:cs="Arial"/>
                <w:szCs w:val="22"/>
              </w:rPr>
              <w:t>Recording ID</w:t>
            </w:r>
          </w:p>
        </w:tc>
      </w:tr>
      <w:tr w:rsidR="00DC00A6" w:rsidRPr="00E33398" w14:paraId="28571A02" w14:textId="77777777" w:rsidTr="00B65EB8">
        <w:tc>
          <w:tcPr>
            <w:tcW w:w="3688" w:type="dxa"/>
            <w:tcBorders>
              <w:top w:val="single" w:sz="4" w:space="0" w:color="auto"/>
              <w:bottom w:val="single" w:sz="4" w:space="0" w:color="auto"/>
              <w:right w:val="single" w:sz="4" w:space="0" w:color="auto"/>
            </w:tcBorders>
          </w:tcPr>
          <w:p w14:paraId="150BF54B" w14:textId="77777777" w:rsidR="00DC00A6" w:rsidRPr="005A6338" w:rsidRDefault="00DC00A6" w:rsidP="00281CC9">
            <w:pPr>
              <w:numPr>
                <w:ilvl w:val="12"/>
                <w:numId w:val="0"/>
              </w:numPr>
              <w:rPr>
                <w:rFonts w:cs="Arial"/>
                <w:szCs w:val="22"/>
              </w:rPr>
            </w:pPr>
            <w:r w:rsidRPr="005A6338">
              <w:rPr>
                <w:rFonts w:cs="Arial"/>
                <w:szCs w:val="22"/>
              </w:rPr>
              <w:t>drmProgNameCol</w:t>
            </w:r>
          </w:p>
        </w:tc>
        <w:tc>
          <w:tcPr>
            <w:tcW w:w="5576" w:type="dxa"/>
            <w:tcBorders>
              <w:top w:val="single" w:sz="4" w:space="0" w:color="auto"/>
              <w:left w:val="single" w:sz="4" w:space="0" w:color="auto"/>
              <w:bottom w:val="single" w:sz="4" w:space="0" w:color="auto"/>
              <w:right w:val="single" w:sz="4" w:space="0" w:color="auto"/>
            </w:tcBorders>
          </w:tcPr>
          <w:p w14:paraId="06CE0309" w14:textId="77777777" w:rsidR="00DC00A6" w:rsidRPr="005A6338" w:rsidRDefault="00DC00A6" w:rsidP="00281CC9">
            <w:pPr>
              <w:numPr>
                <w:ilvl w:val="12"/>
                <w:numId w:val="0"/>
              </w:numPr>
              <w:rPr>
                <w:rFonts w:cs="Arial"/>
                <w:szCs w:val="22"/>
              </w:rPr>
            </w:pPr>
            <w:r w:rsidRPr="005A6338">
              <w:rPr>
                <w:rFonts w:cs="Arial"/>
                <w:szCs w:val="22"/>
              </w:rPr>
              <w:t>Program Name</w:t>
            </w:r>
          </w:p>
        </w:tc>
      </w:tr>
      <w:tr w:rsidR="00DC00A6" w:rsidRPr="00E33398" w14:paraId="717A6BF8" w14:textId="77777777" w:rsidTr="00B65EB8">
        <w:tc>
          <w:tcPr>
            <w:tcW w:w="3688" w:type="dxa"/>
            <w:tcBorders>
              <w:top w:val="single" w:sz="4" w:space="0" w:color="auto"/>
              <w:bottom w:val="single" w:sz="4" w:space="0" w:color="auto"/>
              <w:right w:val="single" w:sz="4" w:space="0" w:color="auto"/>
            </w:tcBorders>
          </w:tcPr>
          <w:p w14:paraId="308D78DF" w14:textId="77777777" w:rsidR="00DC00A6" w:rsidRPr="005A6338" w:rsidRDefault="00DC00A6" w:rsidP="00281CC9">
            <w:pPr>
              <w:numPr>
                <w:ilvl w:val="12"/>
                <w:numId w:val="0"/>
              </w:numPr>
              <w:rPr>
                <w:rFonts w:cs="Arial"/>
                <w:szCs w:val="22"/>
              </w:rPr>
            </w:pPr>
            <w:r w:rsidRPr="005A6338">
              <w:rPr>
                <w:rFonts w:cs="Arial"/>
                <w:szCs w:val="22"/>
              </w:rPr>
              <w:t>drmChannelNameCol</w:t>
            </w:r>
          </w:p>
        </w:tc>
        <w:tc>
          <w:tcPr>
            <w:tcW w:w="5576" w:type="dxa"/>
            <w:tcBorders>
              <w:top w:val="single" w:sz="4" w:space="0" w:color="auto"/>
              <w:left w:val="single" w:sz="4" w:space="0" w:color="auto"/>
              <w:bottom w:val="single" w:sz="4" w:space="0" w:color="auto"/>
              <w:right w:val="single" w:sz="4" w:space="0" w:color="auto"/>
            </w:tcBorders>
          </w:tcPr>
          <w:p w14:paraId="3E62DB0E" w14:textId="77777777" w:rsidR="00DC00A6" w:rsidRPr="005A6338" w:rsidRDefault="00DC00A6" w:rsidP="00281CC9">
            <w:pPr>
              <w:numPr>
                <w:ilvl w:val="12"/>
                <w:numId w:val="0"/>
              </w:numPr>
              <w:rPr>
                <w:rFonts w:cs="Arial"/>
                <w:szCs w:val="22"/>
              </w:rPr>
            </w:pPr>
            <w:r w:rsidRPr="005A6338">
              <w:rPr>
                <w:rFonts w:cs="Arial"/>
                <w:szCs w:val="22"/>
              </w:rPr>
              <w:t>Channel Name</w:t>
            </w:r>
          </w:p>
        </w:tc>
      </w:tr>
      <w:tr w:rsidR="00DC00A6" w:rsidRPr="00E33398" w14:paraId="2F1501B1" w14:textId="77777777" w:rsidTr="00B65EB8">
        <w:tc>
          <w:tcPr>
            <w:tcW w:w="3688" w:type="dxa"/>
            <w:tcBorders>
              <w:top w:val="single" w:sz="4" w:space="0" w:color="auto"/>
              <w:bottom w:val="single" w:sz="4" w:space="0" w:color="auto"/>
              <w:right w:val="single" w:sz="4" w:space="0" w:color="auto"/>
            </w:tcBorders>
          </w:tcPr>
          <w:p w14:paraId="008CF8AB" w14:textId="77777777" w:rsidR="00DC00A6" w:rsidRPr="005A6338" w:rsidRDefault="00DC00A6" w:rsidP="00281CC9">
            <w:pPr>
              <w:numPr>
                <w:ilvl w:val="12"/>
                <w:numId w:val="0"/>
              </w:numPr>
              <w:rPr>
                <w:rFonts w:cs="Arial"/>
                <w:szCs w:val="22"/>
              </w:rPr>
            </w:pPr>
            <w:r w:rsidRPr="005A6338">
              <w:rPr>
                <w:rFonts w:cs="Arial"/>
                <w:szCs w:val="22"/>
              </w:rPr>
              <w:t>drmSubsIdCol</w:t>
            </w:r>
          </w:p>
        </w:tc>
        <w:tc>
          <w:tcPr>
            <w:tcW w:w="5576" w:type="dxa"/>
            <w:tcBorders>
              <w:top w:val="single" w:sz="4" w:space="0" w:color="auto"/>
              <w:left w:val="single" w:sz="4" w:space="0" w:color="auto"/>
              <w:bottom w:val="single" w:sz="4" w:space="0" w:color="auto"/>
              <w:right w:val="single" w:sz="4" w:space="0" w:color="auto"/>
            </w:tcBorders>
          </w:tcPr>
          <w:p w14:paraId="3B2C5711" w14:textId="77777777" w:rsidR="00DC00A6" w:rsidRPr="005A6338" w:rsidRDefault="00DC00A6" w:rsidP="00281CC9">
            <w:pPr>
              <w:numPr>
                <w:ilvl w:val="12"/>
                <w:numId w:val="0"/>
              </w:numPr>
              <w:rPr>
                <w:rFonts w:cs="Arial"/>
                <w:szCs w:val="22"/>
              </w:rPr>
            </w:pPr>
            <w:r w:rsidRPr="005A6338">
              <w:rPr>
                <w:rFonts w:cs="Arial"/>
                <w:szCs w:val="22"/>
              </w:rPr>
              <w:t>Subscriber ID</w:t>
            </w:r>
          </w:p>
        </w:tc>
      </w:tr>
      <w:tr w:rsidR="00DC00A6" w:rsidRPr="00E33398" w14:paraId="36717BC7" w14:textId="77777777" w:rsidTr="00B65EB8">
        <w:tc>
          <w:tcPr>
            <w:tcW w:w="3688" w:type="dxa"/>
            <w:tcBorders>
              <w:top w:val="single" w:sz="4" w:space="0" w:color="auto"/>
              <w:bottom w:val="single" w:sz="4" w:space="0" w:color="auto"/>
              <w:right w:val="single" w:sz="4" w:space="0" w:color="auto"/>
            </w:tcBorders>
          </w:tcPr>
          <w:p w14:paraId="53EEB26D" w14:textId="77777777" w:rsidR="00DC00A6" w:rsidRPr="005A6338" w:rsidRDefault="00DC00A6" w:rsidP="00281CC9">
            <w:pPr>
              <w:numPr>
                <w:ilvl w:val="12"/>
                <w:numId w:val="0"/>
              </w:numPr>
              <w:rPr>
                <w:rFonts w:cs="Arial"/>
                <w:szCs w:val="22"/>
              </w:rPr>
            </w:pPr>
            <w:r w:rsidRPr="005A6338">
              <w:rPr>
                <w:rFonts w:cs="Arial"/>
                <w:szCs w:val="22"/>
              </w:rPr>
              <w:t>drmSubsNameCol</w:t>
            </w:r>
          </w:p>
        </w:tc>
        <w:tc>
          <w:tcPr>
            <w:tcW w:w="5576" w:type="dxa"/>
            <w:tcBorders>
              <w:top w:val="single" w:sz="4" w:space="0" w:color="auto"/>
              <w:left w:val="single" w:sz="4" w:space="0" w:color="auto"/>
              <w:bottom w:val="single" w:sz="4" w:space="0" w:color="auto"/>
              <w:right w:val="single" w:sz="4" w:space="0" w:color="auto"/>
            </w:tcBorders>
          </w:tcPr>
          <w:p w14:paraId="073FD23F" w14:textId="77777777" w:rsidR="00DC00A6" w:rsidRPr="005A6338" w:rsidRDefault="00DC00A6" w:rsidP="00281CC9">
            <w:pPr>
              <w:numPr>
                <w:ilvl w:val="12"/>
                <w:numId w:val="0"/>
              </w:numPr>
              <w:rPr>
                <w:rFonts w:cs="Arial"/>
                <w:szCs w:val="22"/>
              </w:rPr>
            </w:pPr>
            <w:r w:rsidRPr="005A6338">
              <w:rPr>
                <w:rFonts w:cs="Arial"/>
                <w:szCs w:val="22"/>
              </w:rPr>
              <w:t>Subscriber Name</w:t>
            </w:r>
          </w:p>
        </w:tc>
      </w:tr>
      <w:tr w:rsidR="00DC00A6" w:rsidRPr="00E33398" w14:paraId="25A01FB7" w14:textId="77777777" w:rsidTr="00B65EB8">
        <w:tc>
          <w:tcPr>
            <w:tcW w:w="3688" w:type="dxa"/>
            <w:tcBorders>
              <w:top w:val="single" w:sz="4" w:space="0" w:color="auto"/>
              <w:bottom w:val="single" w:sz="4" w:space="0" w:color="auto"/>
              <w:right w:val="single" w:sz="4" w:space="0" w:color="auto"/>
            </w:tcBorders>
          </w:tcPr>
          <w:p w14:paraId="3AA6404F" w14:textId="77777777" w:rsidR="00DC00A6" w:rsidRPr="005A6338" w:rsidRDefault="00DC00A6" w:rsidP="00281CC9">
            <w:pPr>
              <w:numPr>
                <w:ilvl w:val="12"/>
                <w:numId w:val="0"/>
              </w:numPr>
              <w:rPr>
                <w:rFonts w:cs="Arial"/>
                <w:szCs w:val="22"/>
              </w:rPr>
            </w:pPr>
            <w:r w:rsidRPr="005A6338">
              <w:rPr>
                <w:rFonts w:cs="Arial"/>
                <w:szCs w:val="22"/>
              </w:rPr>
              <w:t>drmPackIdCol</w:t>
            </w:r>
          </w:p>
        </w:tc>
        <w:tc>
          <w:tcPr>
            <w:tcW w:w="5576" w:type="dxa"/>
            <w:tcBorders>
              <w:top w:val="single" w:sz="4" w:space="0" w:color="auto"/>
              <w:left w:val="single" w:sz="4" w:space="0" w:color="auto"/>
              <w:bottom w:val="single" w:sz="4" w:space="0" w:color="auto"/>
              <w:right w:val="single" w:sz="4" w:space="0" w:color="auto"/>
            </w:tcBorders>
          </w:tcPr>
          <w:p w14:paraId="16FDE753" w14:textId="77777777" w:rsidR="00DC00A6" w:rsidRPr="005A6338" w:rsidRDefault="00DC00A6" w:rsidP="00281CC9">
            <w:pPr>
              <w:numPr>
                <w:ilvl w:val="12"/>
                <w:numId w:val="0"/>
              </w:numPr>
              <w:rPr>
                <w:rFonts w:cs="Arial"/>
                <w:szCs w:val="22"/>
              </w:rPr>
            </w:pPr>
            <w:r w:rsidRPr="005A6338">
              <w:rPr>
                <w:rFonts w:cs="Arial"/>
                <w:szCs w:val="22"/>
              </w:rPr>
              <w:t>Package ID</w:t>
            </w:r>
          </w:p>
        </w:tc>
      </w:tr>
      <w:tr w:rsidR="00DC00A6" w:rsidRPr="00E33398" w14:paraId="2865BAFA" w14:textId="77777777" w:rsidTr="00B65EB8">
        <w:tc>
          <w:tcPr>
            <w:tcW w:w="3688" w:type="dxa"/>
            <w:tcBorders>
              <w:top w:val="single" w:sz="4" w:space="0" w:color="auto"/>
              <w:bottom w:val="single" w:sz="4" w:space="0" w:color="auto"/>
              <w:right w:val="single" w:sz="4" w:space="0" w:color="auto"/>
            </w:tcBorders>
          </w:tcPr>
          <w:p w14:paraId="0AED6AAD" w14:textId="77777777" w:rsidR="00DC00A6" w:rsidRPr="005A6338" w:rsidRDefault="00DC00A6" w:rsidP="00281CC9">
            <w:pPr>
              <w:numPr>
                <w:ilvl w:val="12"/>
                <w:numId w:val="0"/>
              </w:numPr>
              <w:rPr>
                <w:rFonts w:cs="Arial"/>
                <w:szCs w:val="22"/>
              </w:rPr>
            </w:pPr>
            <w:r w:rsidRPr="005A6338">
              <w:rPr>
                <w:rFonts w:cs="Arial"/>
                <w:szCs w:val="22"/>
              </w:rPr>
              <w:t>drmPackNameCol</w:t>
            </w:r>
          </w:p>
        </w:tc>
        <w:tc>
          <w:tcPr>
            <w:tcW w:w="5576" w:type="dxa"/>
            <w:tcBorders>
              <w:top w:val="single" w:sz="4" w:space="0" w:color="auto"/>
              <w:left w:val="single" w:sz="4" w:space="0" w:color="auto"/>
              <w:bottom w:val="single" w:sz="4" w:space="0" w:color="auto"/>
              <w:right w:val="single" w:sz="4" w:space="0" w:color="auto"/>
            </w:tcBorders>
          </w:tcPr>
          <w:p w14:paraId="5122355B" w14:textId="77777777" w:rsidR="00DC00A6" w:rsidRPr="005A6338" w:rsidRDefault="00DC00A6" w:rsidP="00281CC9">
            <w:pPr>
              <w:numPr>
                <w:ilvl w:val="12"/>
                <w:numId w:val="0"/>
              </w:numPr>
              <w:rPr>
                <w:rFonts w:cs="Arial"/>
                <w:szCs w:val="22"/>
              </w:rPr>
            </w:pPr>
            <w:r w:rsidRPr="005A6338">
              <w:rPr>
                <w:rFonts w:cs="Arial"/>
                <w:szCs w:val="22"/>
              </w:rPr>
              <w:t>Package Name</w:t>
            </w:r>
          </w:p>
        </w:tc>
      </w:tr>
      <w:tr w:rsidR="00DC00A6" w:rsidRPr="00E33398" w14:paraId="6877692F" w14:textId="77777777" w:rsidTr="00B65EB8">
        <w:tc>
          <w:tcPr>
            <w:tcW w:w="3688" w:type="dxa"/>
            <w:tcBorders>
              <w:top w:val="single" w:sz="4" w:space="0" w:color="auto"/>
              <w:bottom w:val="single" w:sz="4" w:space="0" w:color="auto"/>
              <w:right w:val="single" w:sz="4" w:space="0" w:color="auto"/>
            </w:tcBorders>
          </w:tcPr>
          <w:p w14:paraId="61C2D745" w14:textId="77777777" w:rsidR="00DC00A6" w:rsidRPr="005A6338" w:rsidRDefault="00DC00A6" w:rsidP="00281CC9">
            <w:pPr>
              <w:numPr>
                <w:ilvl w:val="12"/>
                <w:numId w:val="0"/>
              </w:numPr>
              <w:rPr>
                <w:rFonts w:cs="Arial"/>
                <w:szCs w:val="22"/>
              </w:rPr>
            </w:pPr>
            <w:r w:rsidRPr="005A6338">
              <w:rPr>
                <w:rFonts w:cs="Arial"/>
                <w:szCs w:val="22"/>
              </w:rPr>
              <w:t>drmStbIDCol</w:t>
            </w:r>
          </w:p>
        </w:tc>
        <w:tc>
          <w:tcPr>
            <w:tcW w:w="5576" w:type="dxa"/>
            <w:tcBorders>
              <w:top w:val="single" w:sz="4" w:space="0" w:color="auto"/>
              <w:left w:val="single" w:sz="4" w:space="0" w:color="auto"/>
              <w:bottom w:val="single" w:sz="4" w:space="0" w:color="auto"/>
              <w:right w:val="single" w:sz="4" w:space="0" w:color="auto"/>
            </w:tcBorders>
          </w:tcPr>
          <w:p w14:paraId="0AC952BA" w14:textId="77777777" w:rsidR="00DC00A6" w:rsidRPr="005A6338" w:rsidRDefault="00DC00A6" w:rsidP="00281CC9">
            <w:pPr>
              <w:numPr>
                <w:ilvl w:val="12"/>
                <w:numId w:val="0"/>
              </w:numPr>
              <w:rPr>
                <w:rFonts w:cs="Arial"/>
                <w:szCs w:val="22"/>
              </w:rPr>
            </w:pPr>
            <w:r w:rsidRPr="005A6338">
              <w:rPr>
                <w:rFonts w:cs="Arial"/>
                <w:szCs w:val="22"/>
              </w:rPr>
              <w:t>STB ID</w:t>
            </w:r>
          </w:p>
        </w:tc>
      </w:tr>
      <w:tr w:rsidR="00DC00A6" w:rsidRPr="00E33398" w14:paraId="78622DAE" w14:textId="77777777" w:rsidTr="00B65EB8">
        <w:tc>
          <w:tcPr>
            <w:tcW w:w="3688" w:type="dxa"/>
            <w:tcBorders>
              <w:top w:val="single" w:sz="4" w:space="0" w:color="auto"/>
              <w:bottom w:val="single" w:sz="4" w:space="0" w:color="auto"/>
              <w:right w:val="single" w:sz="4" w:space="0" w:color="auto"/>
            </w:tcBorders>
          </w:tcPr>
          <w:p w14:paraId="480B1215" w14:textId="77777777" w:rsidR="00DC00A6" w:rsidRPr="005A6338" w:rsidRDefault="00DC00A6" w:rsidP="00281CC9">
            <w:pPr>
              <w:numPr>
                <w:ilvl w:val="12"/>
                <w:numId w:val="0"/>
              </w:numPr>
              <w:rPr>
                <w:rFonts w:cs="Arial"/>
                <w:szCs w:val="22"/>
              </w:rPr>
            </w:pPr>
            <w:r w:rsidRPr="005A6338">
              <w:rPr>
                <w:rFonts w:cs="Arial"/>
                <w:szCs w:val="22"/>
              </w:rPr>
              <w:t>drmStbNameCol</w:t>
            </w:r>
          </w:p>
        </w:tc>
        <w:tc>
          <w:tcPr>
            <w:tcW w:w="5576" w:type="dxa"/>
            <w:tcBorders>
              <w:top w:val="single" w:sz="4" w:space="0" w:color="auto"/>
              <w:left w:val="single" w:sz="4" w:space="0" w:color="auto"/>
              <w:bottom w:val="single" w:sz="4" w:space="0" w:color="auto"/>
              <w:right w:val="single" w:sz="4" w:space="0" w:color="auto"/>
            </w:tcBorders>
          </w:tcPr>
          <w:p w14:paraId="6BC17995" w14:textId="77777777" w:rsidR="00DC00A6" w:rsidRPr="005A6338" w:rsidRDefault="00DC00A6" w:rsidP="00281CC9">
            <w:pPr>
              <w:numPr>
                <w:ilvl w:val="12"/>
                <w:numId w:val="0"/>
              </w:numPr>
              <w:rPr>
                <w:rFonts w:cs="Arial"/>
                <w:szCs w:val="22"/>
              </w:rPr>
            </w:pPr>
            <w:r w:rsidRPr="005A6338">
              <w:rPr>
                <w:rFonts w:cs="Arial"/>
                <w:szCs w:val="22"/>
              </w:rPr>
              <w:t>STB Name</w:t>
            </w:r>
          </w:p>
        </w:tc>
      </w:tr>
      <w:tr w:rsidR="00DC00A6" w:rsidRPr="00E33398" w14:paraId="02022B18" w14:textId="77777777" w:rsidTr="00B65EB8">
        <w:tc>
          <w:tcPr>
            <w:tcW w:w="3688" w:type="dxa"/>
            <w:tcBorders>
              <w:top w:val="single" w:sz="4" w:space="0" w:color="auto"/>
              <w:bottom w:val="single" w:sz="4" w:space="0" w:color="auto"/>
              <w:right w:val="single" w:sz="4" w:space="0" w:color="auto"/>
            </w:tcBorders>
          </w:tcPr>
          <w:p w14:paraId="697F636B" w14:textId="77777777" w:rsidR="00DC00A6" w:rsidRPr="005A6338" w:rsidRDefault="00DC00A6" w:rsidP="00281CC9">
            <w:pPr>
              <w:numPr>
                <w:ilvl w:val="12"/>
                <w:numId w:val="0"/>
              </w:numPr>
              <w:rPr>
                <w:rFonts w:cs="Arial"/>
                <w:szCs w:val="22"/>
              </w:rPr>
            </w:pPr>
            <w:r w:rsidRPr="005A6338">
              <w:rPr>
                <w:rFonts w:cs="Arial"/>
                <w:szCs w:val="22"/>
              </w:rPr>
              <w:t>drmDeviceIDCol</w:t>
            </w:r>
          </w:p>
        </w:tc>
        <w:tc>
          <w:tcPr>
            <w:tcW w:w="5576" w:type="dxa"/>
            <w:tcBorders>
              <w:top w:val="single" w:sz="4" w:space="0" w:color="auto"/>
              <w:left w:val="single" w:sz="4" w:space="0" w:color="auto"/>
              <w:bottom w:val="single" w:sz="4" w:space="0" w:color="auto"/>
              <w:right w:val="single" w:sz="4" w:space="0" w:color="auto"/>
            </w:tcBorders>
          </w:tcPr>
          <w:p w14:paraId="5715FFC6" w14:textId="77777777" w:rsidR="00DC00A6" w:rsidRPr="005A6338" w:rsidRDefault="00DC00A6" w:rsidP="00281CC9">
            <w:pPr>
              <w:numPr>
                <w:ilvl w:val="12"/>
                <w:numId w:val="0"/>
              </w:numPr>
              <w:rPr>
                <w:rFonts w:cs="Arial"/>
                <w:szCs w:val="22"/>
              </w:rPr>
            </w:pPr>
            <w:r w:rsidRPr="005A6338">
              <w:rPr>
                <w:rFonts w:cs="Arial"/>
                <w:szCs w:val="22"/>
              </w:rPr>
              <w:t>Device ID</w:t>
            </w:r>
          </w:p>
        </w:tc>
      </w:tr>
      <w:tr w:rsidR="00DC00A6" w:rsidRPr="00E33398" w14:paraId="4CAEBCBC" w14:textId="77777777" w:rsidTr="00B65EB8">
        <w:tc>
          <w:tcPr>
            <w:tcW w:w="3688" w:type="dxa"/>
            <w:tcBorders>
              <w:top w:val="single" w:sz="4" w:space="0" w:color="auto"/>
              <w:bottom w:val="single" w:sz="4" w:space="0" w:color="auto"/>
              <w:right w:val="single" w:sz="4" w:space="0" w:color="auto"/>
            </w:tcBorders>
          </w:tcPr>
          <w:p w14:paraId="283BFB3B" w14:textId="77777777" w:rsidR="00DC00A6" w:rsidRPr="005A6338" w:rsidRDefault="00DC00A6" w:rsidP="00281CC9">
            <w:pPr>
              <w:numPr>
                <w:ilvl w:val="12"/>
                <w:numId w:val="0"/>
              </w:numPr>
              <w:rPr>
                <w:rFonts w:cs="Arial"/>
                <w:szCs w:val="22"/>
              </w:rPr>
            </w:pPr>
            <w:r w:rsidRPr="005A6338">
              <w:rPr>
                <w:rFonts w:cs="Arial"/>
                <w:szCs w:val="22"/>
              </w:rPr>
              <w:t>drmDeviceNameCol</w:t>
            </w:r>
          </w:p>
        </w:tc>
        <w:tc>
          <w:tcPr>
            <w:tcW w:w="5576" w:type="dxa"/>
            <w:tcBorders>
              <w:top w:val="single" w:sz="4" w:space="0" w:color="auto"/>
              <w:left w:val="single" w:sz="4" w:space="0" w:color="auto"/>
              <w:bottom w:val="single" w:sz="4" w:space="0" w:color="auto"/>
              <w:right w:val="single" w:sz="4" w:space="0" w:color="auto"/>
            </w:tcBorders>
          </w:tcPr>
          <w:p w14:paraId="2021D32A" w14:textId="77777777" w:rsidR="00DC00A6" w:rsidRPr="005A6338" w:rsidRDefault="00DC00A6" w:rsidP="00281CC9">
            <w:pPr>
              <w:numPr>
                <w:ilvl w:val="12"/>
                <w:numId w:val="0"/>
              </w:numPr>
              <w:rPr>
                <w:rFonts w:cs="Arial"/>
                <w:szCs w:val="22"/>
              </w:rPr>
            </w:pPr>
            <w:r w:rsidRPr="005A6338">
              <w:rPr>
                <w:rFonts w:cs="Arial"/>
                <w:szCs w:val="22"/>
              </w:rPr>
              <w:t>Device Name</w:t>
            </w:r>
          </w:p>
        </w:tc>
      </w:tr>
      <w:tr w:rsidR="00DC00A6" w:rsidRPr="00E33398" w14:paraId="25898686" w14:textId="77777777" w:rsidTr="00B65EB8">
        <w:tc>
          <w:tcPr>
            <w:tcW w:w="3688" w:type="dxa"/>
            <w:tcBorders>
              <w:top w:val="single" w:sz="4" w:space="0" w:color="auto"/>
              <w:bottom w:val="single" w:sz="4" w:space="0" w:color="auto"/>
              <w:right w:val="single" w:sz="4" w:space="0" w:color="auto"/>
            </w:tcBorders>
          </w:tcPr>
          <w:p w14:paraId="668B6743" w14:textId="77777777" w:rsidR="00DC00A6" w:rsidRPr="005A6338" w:rsidRDefault="00DC00A6" w:rsidP="00281CC9">
            <w:pPr>
              <w:numPr>
                <w:ilvl w:val="12"/>
                <w:numId w:val="0"/>
              </w:numPr>
              <w:rPr>
                <w:rFonts w:cs="Arial"/>
                <w:szCs w:val="22"/>
              </w:rPr>
            </w:pPr>
            <w:r w:rsidRPr="005A6338">
              <w:rPr>
                <w:rFonts w:cs="Arial"/>
                <w:szCs w:val="22"/>
              </w:rPr>
              <w:t>drmChannelIdCol</w:t>
            </w:r>
          </w:p>
        </w:tc>
        <w:tc>
          <w:tcPr>
            <w:tcW w:w="5576" w:type="dxa"/>
            <w:tcBorders>
              <w:top w:val="single" w:sz="4" w:space="0" w:color="auto"/>
              <w:left w:val="single" w:sz="4" w:space="0" w:color="auto"/>
              <w:bottom w:val="single" w:sz="4" w:space="0" w:color="auto"/>
              <w:right w:val="single" w:sz="4" w:space="0" w:color="auto"/>
            </w:tcBorders>
          </w:tcPr>
          <w:p w14:paraId="0D0575EC" w14:textId="77777777" w:rsidR="00DC00A6" w:rsidRPr="005A6338" w:rsidRDefault="00DC00A6" w:rsidP="00281CC9">
            <w:pPr>
              <w:numPr>
                <w:ilvl w:val="12"/>
                <w:numId w:val="0"/>
              </w:numPr>
              <w:rPr>
                <w:rFonts w:cs="Arial"/>
                <w:szCs w:val="22"/>
              </w:rPr>
            </w:pPr>
            <w:r w:rsidRPr="005A6338">
              <w:rPr>
                <w:rFonts w:cs="Arial"/>
                <w:szCs w:val="22"/>
              </w:rPr>
              <w:t>Channel ID</w:t>
            </w:r>
          </w:p>
        </w:tc>
      </w:tr>
      <w:tr w:rsidR="00DC00A6" w:rsidRPr="00E33398" w14:paraId="14186707" w14:textId="77777777" w:rsidTr="00B65EB8">
        <w:tc>
          <w:tcPr>
            <w:tcW w:w="3688" w:type="dxa"/>
            <w:tcBorders>
              <w:top w:val="single" w:sz="4" w:space="0" w:color="auto"/>
              <w:bottom w:val="single" w:sz="4" w:space="0" w:color="auto"/>
              <w:right w:val="single" w:sz="4" w:space="0" w:color="auto"/>
            </w:tcBorders>
          </w:tcPr>
          <w:p w14:paraId="27FA8777" w14:textId="77777777" w:rsidR="00DC00A6" w:rsidRPr="005A6338" w:rsidRDefault="00DC00A6" w:rsidP="00281CC9">
            <w:pPr>
              <w:numPr>
                <w:ilvl w:val="12"/>
                <w:numId w:val="0"/>
              </w:numPr>
              <w:rPr>
                <w:rFonts w:cs="Arial"/>
                <w:szCs w:val="22"/>
              </w:rPr>
            </w:pPr>
            <w:r w:rsidRPr="005A6338">
              <w:rPr>
                <w:rFonts w:cs="Arial"/>
                <w:szCs w:val="22"/>
              </w:rPr>
              <w:t>drmChannelNameCol</w:t>
            </w:r>
          </w:p>
        </w:tc>
        <w:tc>
          <w:tcPr>
            <w:tcW w:w="5576" w:type="dxa"/>
            <w:tcBorders>
              <w:top w:val="single" w:sz="4" w:space="0" w:color="auto"/>
              <w:left w:val="single" w:sz="4" w:space="0" w:color="auto"/>
              <w:bottom w:val="single" w:sz="4" w:space="0" w:color="auto"/>
              <w:right w:val="single" w:sz="4" w:space="0" w:color="auto"/>
            </w:tcBorders>
          </w:tcPr>
          <w:p w14:paraId="512BB054" w14:textId="77777777" w:rsidR="00DC00A6" w:rsidRPr="005A6338" w:rsidRDefault="00DC00A6" w:rsidP="00281CC9">
            <w:pPr>
              <w:numPr>
                <w:ilvl w:val="12"/>
                <w:numId w:val="0"/>
              </w:numPr>
              <w:rPr>
                <w:rFonts w:cs="Arial"/>
                <w:szCs w:val="22"/>
              </w:rPr>
            </w:pPr>
            <w:r w:rsidRPr="005A6338">
              <w:rPr>
                <w:rFonts w:cs="Arial"/>
                <w:szCs w:val="22"/>
              </w:rPr>
              <w:t>Channel Name</w:t>
            </w:r>
          </w:p>
        </w:tc>
      </w:tr>
      <w:tr w:rsidR="00DC00A6" w:rsidRPr="00E33398" w14:paraId="1A77176D" w14:textId="77777777" w:rsidTr="00B65EB8">
        <w:tc>
          <w:tcPr>
            <w:tcW w:w="3688" w:type="dxa"/>
            <w:tcBorders>
              <w:top w:val="single" w:sz="4" w:space="0" w:color="auto"/>
              <w:bottom w:val="single" w:sz="4" w:space="0" w:color="auto"/>
              <w:right w:val="single" w:sz="4" w:space="0" w:color="auto"/>
            </w:tcBorders>
          </w:tcPr>
          <w:p w14:paraId="07352939" w14:textId="77777777" w:rsidR="00DC00A6" w:rsidRPr="005A6338" w:rsidRDefault="00DC00A6" w:rsidP="00281CC9">
            <w:pPr>
              <w:numPr>
                <w:ilvl w:val="12"/>
                <w:numId w:val="0"/>
              </w:numPr>
              <w:rPr>
                <w:rFonts w:cs="Arial"/>
                <w:szCs w:val="22"/>
              </w:rPr>
            </w:pPr>
            <w:r w:rsidRPr="005A6338">
              <w:rPr>
                <w:rFonts w:cs="Arial"/>
                <w:szCs w:val="22"/>
              </w:rPr>
              <w:t>drmVodIdCol</w:t>
            </w:r>
          </w:p>
        </w:tc>
        <w:tc>
          <w:tcPr>
            <w:tcW w:w="5576" w:type="dxa"/>
            <w:tcBorders>
              <w:top w:val="single" w:sz="4" w:space="0" w:color="auto"/>
              <w:left w:val="single" w:sz="4" w:space="0" w:color="auto"/>
              <w:bottom w:val="single" w:sz="4" w:space="0" w:color="auto"/>
              <w:right w:val="single" w:sz="4" w:space="0" w:color="auto"/>
            </w:tcBorders>
          </w:tcPr>
          <w:p w14:paraId="1D7B3398" w14:textId="77777777" w:rsidR="00DC00A6" w:rsidRPr="005A6338" w:rsidRDefault="00DC00A6" w:rsidP="00281CC9">
            <w:pPr>
              <w:numPr>
                <w:ilvl w:val="12"/>
                <w:numId w:val="0"/>
              </w:numPr>
              <w:rPr>
                <w:rFonts w:cs="Arial"/>
                <w:szCs w:val="22"/>
              </w:rPr>
            </w:pPr>
            <w:r w:rsidRPr="005A6338">
              <w:rPr>
                <w:rFonts w:cs="Arial"/>
                <w:szCs w:val="22"/>
              </w:rPr>
              <w:t>VOD ID</w:t>
            </w:r>
          </w:p>
        </w:tc>
      </w:tr>
      <w:tr w:rsidR="00DC00A6" w:rsidRPr="00E33398" w14:paraId="4DFC2EE1" w14:textId="77777777" w:rsidTr="00B65EB8">
        <w:tc>
          <w:tcPr>
            <w:tcW w:w="3688" w:type="dxa"/>
            <w:tcBorders>
              <w:top w:val="single" w:sz="4" w:space="0" w:color="auto"/>
              <w:bottom w:val="single" w:sz="4" w:space="0" w:color="auto"/>
              <w:right w:val="single" w:sz="4" w:space="0" w:color="auto"/>
            </w:tcBorders>
          </w:tcPr>
          <w:p w14:paraId="65CA75D4" w14:textId="77777777" w:rsidR="00DC00A6" w:rsidRPr="005A6338" w:rsidRDefault="00DC00A6" w:rsidP="00281CC9">
            <w:pPr>
              <w:numPr>
                <w:ilvl w:val="12"/>
                <w:numId w:val="0"/>
              </w:numPr>
              <w:rPr>
                <w:rFonts w:cs="Arial"/>
                <w:szCs w:val="22"/>
              </w:rPr>
            </w:pPr>
            <w:r w:rsidRPr="005A6338">
              <w:rPr>
                <w:rFonts w:cs="Arial"/>
                <w:szCs w:val="22"/>
              </w:rPr>
              <w:t>drmVodNameCol</w:t>
            </w:r>
          </w:p>
        </w:tc>
        <w:tc>
          <w:tcPr>
            <w:tcW w:w="5576" w:type="dxa"/>
            <w:tcBorders>
              <w:top w:val="single" w:sz="4" w:space="0" w:color="auto"/>
              <w:left w:val="single" w:sz="4" w:space="0" w:color="auto"/>
              <w:bottom w:val="single" w:sz="4" w:space="0" w:color="auto"/>
              <w:right w:val="single" w:sz="4" w:space="0" w:color="auto"/>
            </w:tcBorders>
          </w:tcPr>
          <w:p w14:paraId="23173FED" w14:textId="77777777" w:rsidR="00DC00A6" w:rsidRPr="005A6338" w:rsidRDefault="00DC00A6" w:rsidP="00281CC9">
            <w:pPr>
              <w:numPr>
                <w:ilvl w:val="12"/>
                <w:numId w:val="0"/>
              </w:numPr>
              <w:rPr>
                <w:rFonts w:cs="Arial"/>
                <w:szCs w:val="22"/>
              </w:rPr>
            </w:pPr>
            <w:r w:rsidRPr="005A6338">
              <w:rPr>
                <w:rFonts w:cs="Arial"/>
                <w:szCs w:val="22"/>
              </w:rPr>
              <w:t>VOD Name</w:t>
            </w:r>
          </w:p>
        </w:tc>
      </w:tr>
      <w:tr w:rsidR="00DC00A6" w:rsidRPr="00E33398" w14:paraId="19CE7F6C" w14:textId="77777777" w:rsidTr="00B65EB8">
        <w:tc>
          <w:tcPr>
            <w:tcW w:w="3688" w:type="dxa"/>
            <w:tcBorders>
              <w:top w:val="single" w:sz="4" w:space="0" w:color="auto"/>
              <w:bottom w:val="single" w:sz="4" w:space="0" w:color="auto"/>
              <w:right w:val="single" w:sz="4" w:space="0" w:color="auto"/>
            </w:tcBorders>
          </w:tcPr>
          <w:p w14:paraId="5E9F4806" w14:textId="77777777" w:rsidR="00DC00A6" w:rsidRPr="005A6338" w:rsidRDefault="00DC00A6" w:rsidP="00281CC9">
            <w:pPr>
              <w:numPr>
                <w:ilvl w:val="12"/>
                <w:numId w:val="0"/>
              </w:numPr>
              <w:rPr>
                <w:rFonts w:cs="Arial"/>
                <w:szCs w:val="22"/>
              </w:rPr>
            </w:pPr>
            <w:r w:rsidRPr="005A6338">
              <w:rPr>
                <w:rFonts w:cs="Arial"/>
                <w:szCs w:val="22"/>
              </w:rPr>
              <w:t>drmTranIdCol</w:t>
            </w:r>
          </w:p>
        </w:tc>
        <w:tc>
          <w:tcPr>
            <w:tcW w:w="5576" w:type="dxa"/>
            <w:tcBorders>
              <w:top w:val="single" w:sz="4" w:space="0" w:color="auto"/>
              <w:left w:val="single" w:sz="4" w:space="0" w:color="auto"/>
              <w:bottom w:val="single" w:sz="4" w:space="0" w:color="auto"/>
              <w:right w:val="single" w:sz="4" w:space="0" w:color="auto"/>
            </w:tcBorders>
          </w:tcPr>
          <w:p w14:paraId="1F9B09AA" w14:textId="77777777" w:rsidR="00DC00A6" w:rsidRPr="005A6338" w:rsidRDefault="00DC00A6" w:rsidP="00281CC9">
            <w:pPr>
              <w:numPr>
                <w:ilvl w:val="12"/>
                <w:numId w:val="0"/>
              </w:numPr>
              <w:rPr>
                <w:rFonts w:cs="Arial"/>
                <w:szCs w:val="22"/>
              </w:rPr>
            </w:pPr>
            <w:r w:rsidRPr="005A6338">
              <w:rPr>
                <w:rFonts w:cs="Arial"/>
                <w:szCs w:val="22"/>
              </w:rPr>
              <w:t>Transaction ID</w:t>
            </w:r>
          </w:p>
        </w:tc>
      </w:tr>
      <w:tr w:rsidR="00DC00A6" w:rsidRPr="00E33398" w14:paraId="5C5F7A75" w14:textId="77777777" w:rsidTr="00B65EB8">
        <w:tc>
          <w:tcPr>
            <w:tcW w:w="3688" w:type="dxa"/>
            <w:tcBorders>
              <w:top w:val="single" w:sz="4" w:space="0" w:color="auto"/>
              <w:bottom w:val="single" w:sz="4" w:space="0" w:color="auto"/>
              <w:right w:val="single" w:sz="4" w:space="0" w:color="auto"/>
            </w:tcBorders>
          </w:tcPr>
          <w:p w14:paraId="21FB22B6" w14:textId="77777777" w:rsidR="00DC00A6" w:rsidRPr="005A6338" w:rsidRDefault="00DC00A6" w:rsidP="00281CC9">
            <w:pPr>
              <w:numPr>
                <w:ilvl w:val="12"/>
                <w:numId w:val="0"/>
              </w:numPr>
              <w:rPr>
                <w:rFonts w:cs="Arial"/>
                <w:szCs w:val="22"/>
              </w:rPr>
            </w:pPr>
            <w:r w:rsidRPr="005A6338">
              <w:rPr>
                <w:rFonts w:cs="Arial"/>
                <w:szCs w:val="22"/>
              </w:rPr>
              <w:lastRenderedPageBreak/>
              <w:t>drmTranDateTimeCol</w:t>
            </w:r>
          </w:p>
        </w:tc>
        <w:tc>
          <w:tcPr>
            <w:tcW w:w="5576" w:type="dxa"/>
            <w:tcBorders>
              <w:top w:val="single" w:sz="4" w:space="0" w:color="auto"/>
              <w:left w:val="single" w:sz="4" w:space="0" w:color="auto"/>
              <w:bottom w:val="single" w:sz="4" w:space="0" w:color="auto"/>
              <w:right w:val="single" w:sz="4" w:space="0" w:color="auto"/>
            </w:tcBorders>
          </w:tcPr>
          <w:p w14:paraId="3A6F56BE" w14:textId="77777777" w:rsidR="00DC00A6" w:rsidRPr="005A6338" w:rsidRDefault="00DC00A6" w:rsidP="00281CC9">
            <w:pPr>
              <w:numPr>
                <w:ilvl w:val="12"/>
                <w:numId w:val="0"/>
              </w:numPr>
              <w:rPr>
                <w:rFonts w:cs="Arial"/>
                <w:szCs w:val="22"/>
              </w:rPr>
            </w:pPr>
            <w:r w:rsidRPr="005A6338">
              <w:rPr>
                <w:rFonts w:cs="Arial"/>
                <w:szCs w:val="22"/>
              </w:rPr>
              <w:t>Transaction Date Time</w:t>
            </w:r>
          </w:p>
        </w:tc>
      </w:tr>
      <w:tr w:rsidR="00DC00A6" w:rsidRPr="00E33398" w14:paraId="353D0B4A" w14:textId="77777777" w:rsidTr="00B65EB8">
        <w:tc>
          <w:tcPr>
            <w:tcW w:w="3688" w:type="dxa"/>
            <w:tcBorders>
              <w:top w:val="single" w:sz="4" w:space="0" w:color="auto"/>
              <w:bottom w:val="single" w:sz="4" w:space="0" w:color="auto"/>
              <w:right w:val="single" w:sz="4" w:space="0" w:color="auto"/>
            </w:tcBorders>
          </w:tcPr>
          <w:p w14:paraId="55E9C6A0" w14:textId="77777777" w:rsidR="00DC00A6" w:rsidRPr="005A6338" w:rsidRDefault="00DC00A6" w:rsidP="00281CC9">
            <w:pPr>
              <w:numPr>
                <w:ilvl w:val="12"/>
                <w:numId w:val="0"/>
              </w:numPr>
              <w:rPr>
                <w:rFonts w:cs="Arial"/>
                <w:szCs w:val="22"/>
              </w:rPr>
            </w:pPr>
            <w:r w:rsidRPr="005A6338">
              <w:rPr>
                <w:rFonts w:cs="Arial"/>
                <w:szCs w:val="22"/>
              </w:rPr>
              <w:t>drmTranItemIdCol</w:t>
            </w:r>
          </w:p>
        </w:tc>
        <w:tc>
          <w:tcPr>
            <w:tcW w:w="5576" w:type="dxa"/>
            <w:tcBorders>
              <w:top w:val="single" w:sz="4" w:space="0" w:color="auto"/>
              <w:left w:val="single" w:sz="4" w:space="0" w:color="auto"/>
              <w:bottom w:val="single" w:sz="4" w:space="0" w:color="auto"/>
              <w:right w:val="single" w:sz="4" w:space="0" w:color="auto"/>
            </w:tcBorders>
          </w:tcPr>
          <w:p w14:paraId="0475C617" w14:textId="77777777" w:rsidR="00DC00A6" w:rsidRPr="005A6338" w:rsidRDefault="00DC00A6" w:rsidP="00281CC9">
            <w:pPr>
              <w:numPr>
                <w:ilvl w:val="12"/>
                <w:numId w:val="0"/>
              </w:numPr>
              <w:rPr>
                <w:rFonts w:cs="Arial"/>
                <w:szCs w:val="22"/>
              </w:rPr>
            </w:pPr>
            <w:r w:rsidRPr="005A6338">
              <w:rPr>
                <w:rFonts w:cs="Arial"/>
                <w:szCs w:val="22"/>
              </w:rPr>
              <w:t>Item ID</w:t>
            </w:r>
          </w:p>
        </w:tc>
      </w:tr>
      <w:tr w:rsidR="00DC00A6" w:rsidRPr="00E33398" w14:paraId="74704FA5" w14:textId="77777777" w:rsidTr="00B65EB8">
        <w:tc>
          <w:tcPr>
            <w:tcW w:w="3688" w:type="dxa"/>
            <w:tcBorders>
              <w:top w:val="single" w:sz="4" w:space="0" w:color="auto"/>
              <w:bottom w:val="single" w:sz="4" w:space="0" w:color="auto"/>
              <w:right w:val="single" w:sz="4" w:space="0" w:color="auto"/>
            </w:tcBorders>
          </w:tcPr>
          <w:p w14:paraId="01E6F2CC" w14:textId="77777777" w:rsidR="00DC00A6" w:rsidRPr="005A6338" w:rsidRDefault="00DC00A6" w:rsidP="00281CC9">
            <w:pPr>
              <w:numPr>
                <w:ilvl w:val="12"/>
                <w:numId w:val="0"/>
              </w:numPr>
              <w:rPr>
                <w:rFonts w:cs="Arial"/>
                <w:szCs w:val="22"/>
              </w:rPr>
            </w:pPr>
            <w:r w:rsidRPr="005A6338">
              <w:rPr>
                <w:rFonts w:cs="Arial"/>
                <w:szCs w:val="22"/>
              </w:rPr>
              <w:t>drmSelectCol</w:t>
            </w:r>
          </w:p>
        </w:tc>
        <w:tc>
          <w:tcPr>
            <w:tcW w:w="5576" w:type="dxa"/>
            <w:tcBorders>
              <w:top w:val="single" w:sz="4" w:space="0" w:color="auto"/>
              <w:left w:val="single" w:sz="4" w:space="0" w:color="auto"/>
              <w:bottom w:val="single" w:sz="4" w:space="0" w:color="auto"/>
              <w:right w:val="single" w:sz="4" w:space="0" w:color="auto"/>
            </w:tcBorders>
          </w:tcPr>
          <w:p w14:paraId="13FD3894" w14:textId="77777777" w:rsidR="00DC00A6" w:rsidRPr="005A6338" w:rsidRDefault="00DC00A6" w:rsidP="00281CC9">
            <w:pPr>
              <w:numPr>
                <w:ilvl w:val="12"/>
                <w:numId w:val="0"/>
              </w:numPr>
              <w:rPr>
                <w:rFonts w:cs="Arial"/>
                <w:szCs w:val="22"/>
              </w:rPr>
            </w:pPr>
            <w:r w:rsidRPr="005A6338">
              <w:rPr>
                <w:rFonts w:cs="Arial"/>
                <w:szCs w:val="22"/>
              </w:rPr>
              <w:t>Select</w:t>
            </w:r>
          </w:p>
        </w:tc>
      </w:tr>
    </w:tbl>
    <w:p w14:paraId="13AC6188" w14:textId="77777777" w:rsidR="00DC00A6" w:rsidRDefault="00DC00A6" w:rsidP="00DC00A6">
      <w:pPr>
        <w:pStyle w:val="ListParagraph"/>
        <w:rPr>
          <w:rFonts w:cs="Arial"/>
          <w:b/>
          <w:bCs/>
          <w:szCs w:val="22"/>
        </w:rPr>
      </w:pPr>
    </w:p>
    <w:p w14:paraId="726289A1" w14:textId="77777777" w:rsidR="00DC00A6" w:rsidRDefault="00DC00A6" w:rsidP="0039515D">
      <w:pPr>
        <w:pStyle w:val="BodyText"/>
        <w:numPr>
          <w:ilvl w:val="0"/>
          <w:numId w:val="28"/>
        </w:numPr>
        <w:rPr>
          <w:rFonts w:eastAsiaTheme="minorHAnsi" w:cs="Arial"/>
          <w:b/>
          <w:szCs w:val="22"/>
        </w:rPr>
      </w:pPr>
      <w:r>
        <w:rPr>
          <w:rFonts w:eastAsiaTheme="minorHAnsi" w:cs="Arial"/>
          <w:b/>
          <w:szCs w:val="22"/>
        </w:rPr>
        <w:t>dev.</w:t>
      </w:r>
      <w:r w:rsidRPr="00D46C63">
        <w:rPr>
          <w:rFonts w:eastAsiaTheme="minorHAnsi" w:cs="Arial"/>
          <w:b/>
          <w:szCs w:val="22"/>
        </w:rPr>
        <w:t>tm</w:t>
      </w:r>
      <w:r>
        <w:rPr>
          <w:rFonts w:eastAsiaTheme="minorHAnsi" w:cs="Arial"/>
          <w:b/>
          <w:szCs w:val="22"/>
        </w:rPr>
        <w:t>.</w:t>
      </w:r>
      <w:r w:rsidRPr="00D46C63">
        <w:rPr>
          <w:rFonts w:eastAsiaTheme="minorHAnsi" w:cs="Arial"/>
          <w:b/>
          <w:szCs w:val="22"/>
        </w:rPr>
        <w:t>src</w:t>
      </w:r>
      <w:r>
        <w:rPr>
          <w:rFonts w:eastAsiaTheme="minorHAnsi" w:cs="Arial"/>
          <w:b/>
          <w:szCs w:val="22"/>
        </w:rPr>
        <w:t>.</w:t>
      </w:r>
      <w:r w:rsidRPr="00D46C63">
        <w:rPr>
          <w:rFonts w:eastAsiaTheme="minorHAnsi" w:cs="Arial"/>
          <w:b/>
          <w:szCs w:val="22"/>
        </w:rPr>
        <w:t>com</w:t>
      </w:r>
      <w:r>
        <w:rPr>
          <w:rFonts w:eastAsiaTheme="minorHAnsi" w:cs="Arial"/>
          <w:b/>
          <w:szCs w:val="22"/>
        </w:rPr>
        <w:t>.</w:t>
      </w:r>
      <w:r w:rsidRPr="00D46C63">
        <w:rPr>
          <w:rFonts w:eastAsiaTheme="minorHAnsi" w:cs="Arial"/>
          <w:b/>
          <w:szCs w:val="22"/>
        </w:rPr>
        <w:t>myrio</w:t>
      </w:r>
      <w:r>
        <w:rPr>
          <w:rFonts w:eastAsiaTheme="minorHAnsi" w:cs="Arial"/>
          <w:b/>
          <w:szCs w:val="22"/>
        </w:rPr>
        <w:t>.</w:t>
      </w:r>
      <w:r w:rsidRPr="00D46C63">
        <w:rPr>
          <w:rFonts w:eastAsiaTheme="minorHAnsi" w:cs="Arial"/>
          <w:b/>
          <w:szCs w:val="22"/>
        </w:rPr>
        <w:t>tm</w:t>
      </w:r>
      <w:r>
        <w:rPr>
          <w:rFonts w:eastAsiaTheme="minorHAnsi" w:cs="Arial"/>
          <w:b/>
          <w:szCs w:val="22"/>
        </w:rPr>
        <w:t>.</w:t>
      </w:r>
      <w:r w:rsidRPr="00D46C63">
        <w:rPr>
          <w:rFonts w:eastAsiaTheme="minorHAnsi" w:cs="Arial"/>
          <w:b/>
          <w:szCs w:val="22"/>
        </w:rPr>
        <w:t>company</w:t>
      </w:r>
      <w:r>
        <w:rPr>
          <w:rFonts w:eastAsiaTheme="minorHAnsi" w:cs="Arial"/>
          <w:b/>
          <w:szCs w:val="22"/>
        </w:rPr>
        <w:t>.</w:t>
      </w:r>
      <w:r w:rsidRPr="00D46C63">
        <w:rPr>
          <w:rFonts w:eastAsiaTheme="minorHAnsi" w:cs="Arial"/>
          <w:b/>
          <w:szCs w:val="22"/>
        </w:rPr>
        <w:t>servlet</w:t>
      </w:r>
      <w:r>
        <w:rPr>
          <w:rFonts w:eastAsiaTheme="minorHAnsi" w:cs="Arial"/>
          <w:b/>
          <w:szCs w:val="22"/>
        </w:rPr>
        <w:t>.</w:t>
      </w:r>
      <w:r w:rsidRPr="00D46C63">
        <w:rPr>
          <w:rFonts w:eastAsiaTheme="minorHAnsi" w:cs="Arial"/>
          <w:b/>
          <w:szCs w:val="22"/>
        </w:rPr>
        <w:t>CCompanyServlet</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C00A6" w14:paraId="1D385A7F" w14:textId="77777777" w:rsidTr="00B65EB8">
        <w:tc>
          <w:tcPr>
            <w:tcW w:w="2698" w:type="dxa"/>
            <w:tcBorders>
              <w:top w:val="single" w:sz="4" w:space="0" w:color="auto"/>
              <w:bottom w:val="single" w:sz="4" w:space="0" w:color="auto"/>
              <w:right w:val="single" w:sz="4" w:space="0" w:color="auto"/>
            </w:tcBorders>
            <w:shd w:val="clear" w:color="auto" w:fill="000000"/>
          </w:tcPr>
          <w:p w14:paraId="3D1229A3"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7CD43544"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740C76D9"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DC00A6" w14:paraId="7882302E" w14:textId="77777777" w:rsidTr="00B65EB8">
        <w:tc>
          <w:tcPr>
            <w:tcW w:w="2698" w:type="dxa"/>
            <w:tcBorders>
              <w:top w:val="single" w:sz="4" w:space="0" w:color="auto"/>
              <w:bottom w:val="single" w:sz="4" w:space="0" w:color="auto"/>
              <w:right w:val="single" w:sz="4" w:space="0" w:color="auto"/>
            </w:tcBorders>
          </w:tcPr>
          <w:p w14:paraId="15F470C3" w14:textId="77777777" w:rsidR="00DC00A6" w:rsidRDefault="00DC00A6" w:rsidP="00281CC9">
            <w:pPr>
              <w:numPr>
                <w:ilvl w:val="12"/>
                <w:numId w:val="0"/>
              </w:numPr>
              <w:rPr>
                <w:rFonts w:cs="Arial"/>
                <w:szCs w:val="22"/>
              </w:rPr>
            </w:pPr>
            <w:r w:rsidRPr="000E70A0">
              <w:rPr>
                <w:rFonts w:cs="Arial"/>
                <w:szCs w:val="22"/>
              </w:rPr>
              <w:t>public void service(HttpServletRequest request, HttpServletResponse response)</w:t>
            </w:r>
          </w:p>
        </w:tc>
        <w:tc>
          <w:tcPr>
            <w:tcW w:w="4410" w:type="dxa"/>
            <w:tcBorders>
              <w:top w:val="single" w:sz="4" w:space="0" w:color="auto"/>
              <w:left w:val="single" w:sz="4" w:space="0" w:color="auto"/>
              <w:bottom w:val="single" w:sz="4" w:space="0" w:color="auto"/>
              <w:right w:val="single" w:sz="4" w:space="0" w:color="auto"/>
            </w:tcBorders>
          </w:tcPr>
          <w:p w14:paraId="5D96AC46" w14:textId="77777777" w:rsidR="00DC00A6" w:rsidRDefault="00DC00A6" w:rsidP="00281CC9">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785BE58C" w14:textId="77777777" w:rsidR="00DC00A6" w:rsidRDefault="00DC00A6" w:rsidP="00281CC9">
            <w:pPr>
              <w:numPr>
                <w:ilvl w:val="12"/>
                <w:numId w:val="0"/>
              </w:numPr>
              <w:rPr>
                <w:rFonts w:cs="Arial"/>
                <w:szCs w:val="22"/>
              </w:rPr>
            </w:pPr>
            <w:r w:rsidRPr="000E70A0">
              <w:rPr>
                <w:rFonts w:cs="Arial"/>
                <w:szCs w:val="22"/>
              </w:rPr>
              <w:t>ServletException, IOException</w:t>
            </w:r>
          </w:p>
        </w:tc>
      </w:tr>
    </w:tbl>
    <w:p w14:paraId="730FFBDC" w14:textId="77777777" w:rsidR="00F30E6E" w:rsidRDefault="00F30E6E" w:rsidP="00F30E6E">
      <w:pPr>
        <w:pStyle w:val="BodyText"/>
        <w:rPr>
          <w:rFonts w:eastAsiaTheme="minorHAnsi" w:cs="Arial"/>
          <w:szCs w:val="22"/>
        </w:rPr>
      </w:pPr>
    </w:p>
    <w:p w14:paraId="473E2C98" w14:textId="53BF7368" w:rsidR="00F30E6E" w:rsidRDefault="00F30E6E" w:rsidP="0039515D">
      <w:pPr>
        <w:pStyle w:val="BodyText"/>
        <w:numPr>
          <w:ilvl w:val="0"/>
          <w:numId w:val="28"/>
        </w:numPr>
        <w:rPr>
          <w:rFonts w:eastAsiaTheme="minorHAnsi" w:cs="Arial"/>
          <w:b/>
          <w:szCs w:val="22"/>
        </w:rPr>
      </w:pPr>
      <w:r>
        <w:rPr>
          <w:rFonts w:eastAsiaTheme="minorHAnsi" w:cs="Arial"/>
          <w:b/>
          <w:szCs w:val="22"/>
        </w:rPr>
        <w:t>com.</w:t>
      </w:r>
      <w:r w:rsidRPr="00F30E6E">
        <w:rPr>
          <w:rFonts w:eastAsiaTheme="minorHAnsi" w:cs="Arial"/>
          <w:b/>
          <w:szCs w:val="22"/>
        </w:rPr>
        <w:t>myrio</w:t>
      </w:r>
      <w:r>
        <w:rPr>
          <w:rFonts w:eastAsiaTheme="minorHAnsi" w:cs="Arial"/>
          <w:b/>
          <w:szCs w:val="22"/>
        </w:rPr>
        <w:t>.</w:t>
      </w:r>
      <w:r w:rsidRPr="00F30E6E">
        <w:rPr>
          <w:rFonts w:eastAsiaTheme="minorHAnsi" w:cs="Arial"/>
          <w:b/>
          <w:szCs w:val="22"/>
        </w:rPr>
        <w:t>tm</w:t>
      </w:r>
      <w:r>
        <w:rPr>
          <w:rFonts w:eastAsiaTheme="minorHAnsi" w:cs="Arial"/>
          <w:b/>
          <w:szCs w:val="22"/>
        </w:rPr>
        <w:t>.</w:t>
      </w:r>
      <w:r w:rsidRPr="00F30E6E">
        <w:rPr>
          <w:rFonts w:eastAsiaTheme="minorHAnsi" w:cs="Arial"/>
          <w:b/>
          <w:szCs w:val="22"/>
        </w:rPr>
        <w:t>company</w:t>
      </w:r>
      <w:r>
        <w:rPr>
          <w:rFonts w:eastAsiaTheme="minorHAnsi" w:cs="Arial"/>
          <w:b/>
          <w:szCs w:val="22"/>
        </w:rPr>
        <w:t>.</w:t>
      </w:r>
      <w:r w:rsidRPr="00F30E6E">
        <w:rPr>
          <w:rFonts w:eastAsiaTheme="minorHAnsi" w:cs="Arial"/>
          <w:b/>
          <w:szCs w:val="22"/>
        </w:rPr>
        <w:t>servlet</w:t>
      </w:r>
      <w:r>
        <w:rPr>
          <w:rFonts w:eastAsiaTheme="minorHAnsi" w:cs="Arial"/>
          <w:b/>
          <w:szCs w:val="22"/>
        </w:rPr>
        <w:t>.ICompanyOpcodes</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87343" w14:paraId="7203ACC5" w14:textId="77777777" w:rsidTr="00076DFE">
        <w:tc>
          <w:tcPr>
            <w:tcW w:w="2698" w:type="dxa"/>
            <w:tcBorders>
              <w:top w:val="single" w:sz="4" w:space="0" w:color="auto"/>
              <w:bottom w:val="single" w:sz="4" w:space="0" w:color="auto"/>
              <w:right w:val="single" w:sz="4" w:space="0" w:color="auto"/>
            </w:tcBorders>
            <w:shd w:val="clear" w:color="auto" w:fill="000000"/>
          </w:tcPr>
          <w:p w14:paraId="14C9247D" w14:textId="77777777" w:rsidR="00F87343" w:rsidRDefault="00F87343" w:rsidP="00076DFE">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3897E52" w14:textId="77777777" w:rsidR="00F87343" w:rsidRDefault="00F87343" w:rsidP="00076DFE">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4CBFB806" w14:textId="77777777" w:rsidR="00F87343" w:rsidRDefault="00F87343" w:rsidP="00076DFE">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F87343" w14:paraId="3CDCE0E2" w14:textId="77777777" w:rsidTr="00076DFE">
        <w:tc>
          <w:tcPr>
            <w:tcW w:w="2698" w:type="dxa"/>
            <w:tcBorders>
              <w:top w:val="single" w:sz="4" w:space="0" w:color="auto"/>
              <w:bottom w:val="single" w:sz="4" w:space="0" w:color="auto"/>
              <w:right w:val="single" w:sz="4" w:space="0" w:color="auto"/>
            </w:tcBorders>
          </w:tcPr>
          <w:p w14:paraId="120805AB" w14:textId="77777777" w:rsidR="00F87343" w:rsidRDefault="00F87343" w:rsidP="00076DFE">
            <w:pPr>
              <w:numPr>
                <w:ilvl w:val="12"/>
                <w:numId w:val="0"/>
              </w:numPr>
              <w:rPr>
                <w:rFonts w:cs="Arial"/>
                <w:szCs w:val="22"/>
              </w:rPr>
            </w:pPr>
            <w:r w:rsidRPr="0090705E">
              <w:rPr>
                <w:rFonts w:cs="Arial"/>
                <w:szCs w:val="22"/>
              </w:rPr>
              <w:t>GET_ENTITIES_FOR_DRM</w:t>
            </w:r>
          </w:p>
        </w:tc>
        <w:tc>
          <w:tcPr>
            <w:tcW w:w="4410" w:type="dxa"/>
            <w:tcBorders>
              <w:top w:val="single" w:sz="4" w:space="0" w:color="auto"/>
              <w:left w:val="single" w:sz="4" w:space="0" w:color="auto"/>
              <w:bottom w:val="single" w:sz="4" w:space="0" w:color="auto"/>
              <w:right w:val="single" w:sz="4" w:space="0" w:color="auto"/>
            </w:tcBorders>
          </w:tcPr>
          <w:p w14:paraId="58CE2D96" w14:textId="77777777" w:rsidR="00F87343" w:rsidRDefault="00F87343" w:rsidP="00076DFE">
            <w:pPr>
              <w:numPr>
                <w:ilvl w:val="12"/>
                <w:numId w:val="0"/>
              </w:numPr>
              <w:rPr>
                <w:rFonts w:cs="Arial"/>
                <w:szCs w:val="22"/>
              </w:rPr>
            </w:pPr>
            <w:r>
              <w:rPr>
                <w:rFonts w:cs="Arial"/>
                <w:szCs w:val="22"/>
              </w:rPr>
              <w:t>int</w:t>
            </w:r>
          </w:p>
        </w:tc>
        <w:tc>
          <w:tcPr>
            <w:tcW w:w="2156" w:type="dxa"/>
            <w:tcBorders>
              <w:top w:val="single" w:sz="4" w:space="0" w:color="auto"/>
              <w:left w:val="single" w:sz="4" w:space="0" w:color="auto"/>
              <w:bottom w:val="single" w:sz="4" w:space="0" w:color="auto"/>
            </w:tcBorders>
          </w:tcPr>
          <w:p w14:paraId="78B7C3BB" w14:textId="77777777" w:rsidR="00F87343" w:rsidRDefault="00F87343" w:rsidP="00076DFE">
            <w:pPr>
              <w:numPr>
                <w:ilvl w:val="12"/>
                <w:numId w:val="0"/>
              </w:numPr>
              <w:rPr>
                <w:rFonts w:cs="Arial"/>
                <w:szCs w:val="22"/>
              </w:rPr>
            </w:pPr>
            <w:r w:rsidRPr="0090705E">
              <w:rPr>
                <w:rFonts w:cs="Arial"/>
                <w:szCs w:val="22"/>
              </w:rPr>
              <w:t>GET_ENTITIES_FOR_DRM</w:t>
            </w:r>
          </w:p>
        </w:tc>
      </w:tr>
      <w:tr w:rsidR="00F87343" w14:paraId="7A345963" w14:textId="77777777" w:rsidTr="00076DFE">
        <w:trPr>
          <w:trHeight w:val="143"/>
        </w:trPr>
        <w:tc>
          <w:tcPr>
            <w:tcW w:w="2698" w:type="dxa"/>
            <w:tcBorders>
              <w:top w:val="single" w:sz="4" w:space="0" w:color="auto"/>
              <w:bottom w:val="single" w:sz="4" w:space="0" w:color="auto"/>
              <w:right w:val="single" w:sz="4" w:space="0" w:color="auto"/>
            </w:tcBorders>
          </w:tcPr>
          <w:p w14:paraId="00AC1300" w14:textId="77777777" w:rsidR="00F87343" w:rsidRPr="00A17D53" w:rsidRDefault="00F87343" w:rsidP="00076DFE">
            <w:pPr>
              <w:numPr>
                <w:ilvl w:val="12"/>
                <w:numId w:val="0"/>
              </w:numPr>
              <w:rPr>
                <w:rFonts w:cs="Arial"/>
                <w:szCs w:val="22"/>
              </w:rPr>
            </w:pPr>
            <w:r w:rsidRPr="0090705E">
              <w:rPr>
                <w:rFonts w:cs="Arial"/>
                <w:szCs w:val="22"/>
              </w:rPr>
              <w:t>GET_ASSOCIATIONS_FOR_DRM</w:t>
            </w:r>
          </w:p>
        </w:tc>
        <w:tc>
          <w:tcPr>
            <w:tcW w:w="4410" w:type="dxa"/>
            <w:tcBorders>
              <w:top w:val="single" w:sz="4" w:space="0" w:color="auto"/>
              <w:left w:val="single" w:sz="4" w:space="0" w:color="auto"/>
              <w:bottom w:val="single" w:sz="4" w:space="0" w:color="auto"/>
              <w:right w:val="single" w:sz="4" w:space="0" w:color="auto"/>
            </w:tcBorders>
          </w:tcPr>
          <w:p w14:paraId="646192C2" w14:textId="77777777" w:rsidR="00F87343" w:rsidRDefault="00F87343" w:rsidP="00076DFE">
            <w:pPr>
              <w:numPr>
                <w:ilvl w:val="12"/>
                <w:numId w:val="0"/>
              </w:numPr>
              <w:rPr>
                <w:rFonts w:cs="Arial"/>
                <w:szCs w:val="22"/>
              </w:rPr>
            </w:pPr>
            <w:r>
              <w:rPr>
                <w:rFonts w:cs="Arial"/>
                <w:szCs w:val="22"/>
              </w:rPr>
              <w:t>int</w:t>
            </w:r>
          </w:p>
        </w:tc>
        <w:tc>
          <w:tcPr>
            <w:tcW w:w="2156" w:type="dxa"/>
            <w:tcBorders>
              <w:top w:val="single" w:sz="4" w:space="0" w:color="auto"/>
              <w:left w:val="single" w:sz="4" w:space="0" w:color="auto"/>
              <w:bottom w:val="single" w:sz="4" w:space="0" w:color="auto"/>
            </w:tcBorders>
          </w:tcPr>
          <w:p w14:paraId="0E47F951" w14:textId="77777777" w:rsidR="00F87343" w:rsidRPr="00A17D53" w:rsidRDefault="00F87343" w:rsidP="00076DFE">
            <w:pPr>
              <w:numPr>
                <w:ilvl w:val="12"/>
                <w:numId w:val="0"/>
              </w:numPr>
              <w:rPr>
                <w:rFonts w:cs="Arial"/>
                <w:szCs w:val="22"/>
              </w:rPr>
            </w:pPr>
            <w:r w:rsidRPr="0090705E">
              <w:rPr>
                <w:rFonts w:cs="Arial"/>
                <w:szCs w:val="22"/>
              </w:rPr>
              <w:t>GET_ASSOCIATIONS_FOR_DRM</w:t>
            </w:r>
          </w:p>
        </w:tc>
      </w:tr>
      <w:tr w:rsidR="00F87343" w14:paraId="0D94797E" w14:textId="77777777" w:rsidTr="00076DFE">
        <w:tc>
          <w:tcPr>
            <w:tcW w:w="2698" w:type="dxa"/>
            <w:tcBorders>
              <w:top w:val="single" w:sz="4" w:space="0" w:color="auto"/>
              <w:bottom w:val="single" w:sz="4" w:space="0" w:color="auto"/>
              <w:right w:val="single" w:sz="4" w:space="0" w:color="auto"/>
            </w:tcBorders>
          </w:tcPr>
          <w:p w14:paraId="45561750" w14:textId="77777777" w:rsidR="00F87343" w:rsidRPr="00E17809" w:rsidRDefault="00F87343" w:rsidP="00076DFE">
            <w:pPr>
              <w:numPr>
                <w:ilvl w:val="12"/>
                <w:numId w:val="0"/>
              </w:numPr>
              <w:rPr>
                <w:rFonts w:cs="Arial"/>
                <w:szCs w:val="22"/>
              </w:rPr>
            </w:pPr>
            <w:r w:rsidRPr="0090705E">
              <w:rPr>
                <w:rFonts w:cs="Arial"/>
                <w:szCs w:val="22"/>
              </w:rPr>
              <w:t>GET_TRANSACTIONS_FOR_DRM</w:t>
            </w:r>
          </w:p>
        </w:tc>
        <w:tc>
          <w:tcPr>
            <w:tcW w:w="4410" w:type="dxa"/>
            <w:tcBorders>
              <w:top w:val="single" w:sz="4" w:space="0" w:color="auto"/>
              <w:left w:val="single" w:sz="4" w:space="0" w:color="auto"/>
              <w:bottom w:val="single" w:sz="4" w:space="0" w:color="auto"/>
              <w:right w:val="single" w:sz="4" w:space="0" w:color="auto"/>
            </w:tcBorders>
          </w:tcPr>
          <w:p w14:paraId="12C924B8" w14:textId="77777777" w:rsidR="00F87343" w:rsidRDefault="00F87343" w:rsidP="00076DFE">
            <w:pPr>
              <w:numPr>
                <w:ilvl w:val="12"/>
                <w:numId w:val="0"/>
              </w:numPr>
              <w:rPr>
                <w:rFonts w:cs="Arial"/>
                <w:szCs w:val="22"/>
              </w:rPr>
            </w:pPr>
            <w:r>
              <w:rPr>
                <w:rFonts w:cs="Arial"/>
                <w:szCs w:val="22"/>
              </w:rPr>
              <w:t>int</w:t>
            </w:r>
          </w:p>
        </w:tc>
        <w:tc>
          <w:tcPr>
            <w:tcW w:w="2156" w:type="dxa"/>
            <w:tcBorders>
              <w:top w:val="single" w:sz="4" w:space="0" w:color="auto"/>
              <w:left w:val="single" w:sz="4" w:space="0" w:color="auto"/>
              <w:bottom w:val="single" w:sz="4" w:space="0" w:color="auto"/>
            </w:tcBorders>
          </w:tcPr>
          <w:p w14:paraId="4992535A" w14:textId="77777777" w:rsidR="00F87343" w:rsidRPr="00E17809" w:rsidRDefault="00F87343" w:rsidP="00076DFE">
            <w:pPr>
              <w:numPr>
                <w:ilvl w:val="12"/>
                <w:numId w:val="0"/>
              </w:numPr>
              <w:rPr>
                <w:rFonts w:cs="Arial"/>
                <w:szCs w:val="22"/>
              </w:rPr>
            </w:pPr>
            <w:r w:rsidRPr="0090705E">
              <w:rPr>
                <w:rFonts w:cs="Arial"/>
                <w:szCs w:val="22"/>
              </w:rPr>
              <w:t>GET_TRANSACTIONS_FOR_DRM</w:t>
            </w:r>
          </w:p>
        </w:tc>
      </w:tr>
      <w:tr w:rsidR="00F87343" w14:paraId="5CC37C9E" w14:textId="77777777" w:rsidTr="00076DFE">
        <w:tc>
          <w:tcPr>
            <w:tcW w:w="2698" w:type="dxa"/>
            <w:tcBorders>
              <w:top w:val="single" w:sz="4" w:space="0" w:color="auto"/>
              <w:bottom w:val="single" w:sz="4" w:space="0" w:color="auto"/>
              <w:right w:val="single" w:sz="4" w:space="0" w:color="auto"/>
            </w:tcBorders>
          </w:tcPr>
          <w:p w14:paraId="1405896E" w14:textId="77777777" w:rsidR="00F87343" w:rsidRPr="00E17809" w:rsidRDefault="00F87343" w:rsidP="00076DFE">
            <w:pPr>
              <w:numPr>
                <w:ilvl w:val="12"/>
                <w:numId w:val="0"/>
              </w:numPr>
              <w:rPr>
                <w:rFonts w:cs="Arial"/>
                <w:szCs w:val="22"/>
              </w:rPr>
            </w:pPr>
            <w:r w:rsidRPr="0090705E">
              <w:rPr>
                <w:rFonts w:cs="Arial"/>
                <w:szCs w:val="22"/>
              </w:rPr>
              <w:t>GET_ALL_OPARATION_FOR_DRM</w:t>
            </w:r>
          </w:p>
        </w:tc>
        <w:tc>
          <w:tcPr>
            <w:tcW w:w="4410" w:type="dxa"/>
            <w:tcBorders>
              <w:top w:val="single" w:sz="4" w:space="0" w:color="auto"/>
              <w:left w:val="single" w:sz="4" w:space="0" w:color="auto"/>
              <w:bottom w:val="single" w:sz="4" w:space="0" w:color="auto"/>
              <w:right w:val="single" w:sz="4" w:space="0" w:color="auto"/>
            </w:tcBorders>
          </w:tcPr>
          <w:p w14:paraId="3375EC58" w14:textId="77777777" w:rsidR="00F87343" w:rsidRDefault="00F87343" w:rsidP="00076DFE">
            <w:pPr>
              <w:numPr>
                <w:ilvl w:val="12"/>
                <w:numId w:val="0"/>
              </w:numPr>
              <w:rPr>
                <w:rFonts w:cs="Arial"/>
                <w:szCs w:val="22"/>
              </w:rPr>
            </w:pPr>
            <w:r>
              <w:rPr>
                <w:rFonts w:cs="Arial"/>
                <w:szCs w:val="22"/>
              </w:rPr>
              <w:t>int</w:t>
            </w:r>
          </w:p>
        </w:tc>
        <w:tc>
          <w:tcPr>
            <w:tcW w:w="2156" w:type="dxa"/>
            <w:tcBorders>
              <w:top w:val="single" w:sz="4" w:space="0" w:color="auto"/>
              <w:left w:val="single" w:sz="4" w:space="0" w:color="auto"/>
              <w:bottom w:val="single" w:sz="4" w:space="0" w:color="auto"/>
            </w:tcBorders>
          </w:tcPr>
          <w:p w14:paraId="4DF8CC53" w14:textId="77777777" w:rsidR="00F87343" w:rsidRPr="00E17809" w:rsidRDefault="00F87343" w:rsidP="00076DFE">
            <w:pPr>
              <w:numPr>
                <w:ilvl w:val="12"/>
                <w:numId w:val="0"/>
              </w:numPr>
              <w:rPr>
                <w:rFonts w:cs="Arial"/>
                <w:szCs w:val="22"/>
              </w:rPr>
            </w:pPr>
            <w:r w:rsidRPr="0090705E">
              <w:rPr>
                <w:rFonts w:cs="Arial"/>
                <w:szCs w:val="22"/>
              </w:rPr>
              <w:t>GET_ALL_OPARATION_FOR_DRM</w:t>
            </w:r>
          </w:p>
        </w:tc>
      </w:tr>
      <w:tr w:rsidR="00F87343" w14:paraId="5A61D680" w14:textId="77777777" w:rsidTr="00076DFE">
        <w:tc>
          <w:tcPr>
            <w:tcW w:w="2698" w:type="dxa"/>
            <w:tcBorders>
              <w:top w:val="single" w:sz="4" w:space="0" w:color="auto"/>
              <w:bottom w:val="single" w:sz="4" w:space="0" w:color="auto"/>
              <w:right w:val="single" w:sz="4" w:space="0" w:color="auto"/>
            </w:tcBorders>
          </w:tcPr>
          <w:p w14:paraId="5290ABE3" w14:textId="77777777" w:rsidR="00F87343" w:rsidRPr="00E17809" w:rsidRDefault="00F87343" w:rsidP="00076DFE">
            <w:pPr>
              <w:numPr>
                <w:ilvl w:val="12"/>
                <w:numId w:val="0"/>
              </w:numPr>
              <w:rPr>
                <w:rFonts w:cs="Arial"/>
                <w:szCs w:val="22"/>
              </w:rPr>
            </w:pPr>
            <w:r w:rsidRPr="0090705E">
              <w:rPr>
                <w:rFonts w:cs="Arial"/>
                <w:szCs w:val="22"/>
              </w:rPr>
              <w:t>SYNC_ALL_ENTITIES</w:t>
            </w:r>
          </w:p>
        </w:tc>
        <w:tc>
          <w:tcPr>
            <w:tcW w:w="4410" w:type="dxa"/>
            <w:tcBorders>
              <w:top w:val="single" w:sz="4" w:space="0" w:color="auto"/>
              <w:left w:val="single" w:sz="4" w:space="0" w:color="auto"/>
              <w:bottom w:val="single" w:sz="4" w:space="0" w:color="auto"/>
              <w:right w:val="single" w:sz="4" w:space="0" w:color="auto"/>
            </w:tcBorders>
          </w:tcPr>
          <w:p w14:paraId="131F1249" w14:textId="77777777" w:rsidR="00F87343" w:rsidRDefault="00F87343" w:rsidP="00076DFE">
            <w:pPr>
              <w:numPr>
                <w:ilvl w:val="12"/>
                <w:numId w:val="0"/>
              </w:numPr>
              <w:rPr>
                <w:rFonts w:cs="Arial"/>
                <w:szCs w:val="22"/>
              </w:rPr>
            </w:pPr>
            <w:r>
              <w:rPr>
                <w:rFonts w:cs="Arial"/>
                <w:szCs w:val="22"/>
              </w:rPr>
              <w:t>int</w:t>
            </w:r>
          </w:p>
        </w:tc>
        <w:tc>
          <w:tcPr>
            <w:tcW w:w="2156" w:type="dxa"/>
            <w:tcBorders>
              <w:top w:val="single" w:sz="4" w:space="0" w:color="auto"/>
              <w:left w:val="single" w:sz="4" w:space="0" w:color="auto"/>
              <w:bottom w:val="single" w:sz="4" w:space="0" w:color="auto"/>
            </w:tcBorders>
          </w:tcPr>
          <w:p w14:paraId="2A0D46CC" w14:textId="77777777" w:rsidR="00F87343" w:rsidRPr="00E17809" w:rsidRDefault="00F87343" w:rsidP="00076DFE">
            <w:pPr>
              <w:numPr>
                <w:ilvl w:val="12"/>
                <w:numId w:val="0"/>
              </w:numPr>
              <w:rPr>
                <w:rFonts w:cs="Arial"/>
                <w:szCs w:val="22"/>
              </w:rPr>
            </w:pPr>
            <w:r w:rsidRPr="0090705E">
              <w:rPr>
                <w:rFonts w:cs="Arial"/>
                <w:szCs w:val="22"/>
              </w:rPr>
              <w:t>GET_ENTITIES_FOR_DRM</w:t>
            </w:r>
          </w:p>
        </w:tc>
      </w:tr>
      <w:tr w:rsidR="00F87343" w14:paraId="17E42FFC" w14:textId="77777777" w:rsidTr="00076DFE">
        <w:trPr>
          <w:trHeight w:val="413"/>
        </w:trPr>
        <w:tc>
          <w:tcPr>
            <w:tcW w:w="2698" w:type="dxa"/>
            <w:tcBorders>
              <w:top w:val="single" w:sz="4" w:space="0" w:color="auto"/>
              <w:bottom w:val="single" w:sz="4" w:space="0" w:color="auto"/>
              <w:right w:val="single" w:sz="4" w:space="0" w:color="auto"/>
            </w:tcBorders>
          </w:tcPr>
          <w:p w14:paraId="766ED6E5" w14:textId="77777777" w:rsidR="00F87343" w:rsidRPr="00E17809" w:rsidRDefault="00F87343" w:rsidP="00076DFE">
            <w:pPr>
              <w:numPr>
                <w:ilvl w:val="12"/>
                <w:numId w:val="0"/>
              </w:numPr>
              <w:rPr>
                <w:rFonts w:cs="Arial"/>
                <w:szCs w:val="22"/>
              </w:rPr>
            </w:pPr>
            <w:r w:rsidRPr="0090705E">
              <w:rPr>
                <w:rFonts w:cs="Arial"/>
                <w:szCs w:val="22"/>
              </w:rPr>
              <w:t>SYNC_ALL_ASSOCIATIONS</w:t>
            </w:r>
          </w:p>
        </w:tc>
        <w:tc>
          <w:tcPr>
            <w:tcW w:w="4410" w:type="dxa"/>
            <w:tcBorders>
              <w:top w:val="single" w:sz="4" w:space="0" w:color="auto"/>
              <w:left w:val="single" w:sz="4" w:space="0" w:color="auto"/>
              <w:bottom w:val="single" w:sz="4" w:space="0" w:color="auto"/>
              <w:right w:val="single" w:sz="4" w:space="0" w:color="auto"/>
            </w:tcBorders>
          </w:tcPr>
          <w:p w14:paraId="15370CB3" w14:textId="77777777" w:rsidR="00F87343" w:rsidRDefault="00F87343" w:rsidP="00076DFE">
            <w:pPr>
              <w:numPr>
                <w:ilvl w:val="12"/>
                <w:numId w:val="0"/>
              </w:numPr>
              <w:rPr>
                <w:rFonts w:cs="Arial"/>
                <w:szCs w:val="22"/>
              </w:rPr>
            </w:pPr>
            <w:r>
              <w:rPr>
                <w:rFonts w:cs="Arial"/>
                <w:szCs w:val="22"/>
              </w:rPr>
              <w:t>int</w:t>
            </w:r>
          </w:p>
        </w:tc>
        <w:tc>
          <w:tcPr>
            <w:tcW w:w="2156" w:type="dxa"/>
            <w:tcBorders>
              <w:top w:val="single" w:sz="4" w:space="0" w:color="auto"/>
              <w:left w:val="single" w:sz="4" w:space="0" w:color="auto"/>
              <w:bottom w:val="single" w:sz="4" w:space="0" w:color="auto"/>
            </w:tcBorders>
          </w:tcPr>
          <w:p w14:paraId="7BEEEC17" w14:textId="77777777" w:rsidR="00F87343" w:rsidRPr="00E17809" w:rsidRDefault="00F87343" w:rsidP="00076DFE">
            <w:pPr>
              <w:numPr>
                <w:ilvl w:val="12"/>
                <w:numId w:val="0"/>
              </w:numPr>
              <w:rPr>
                <w:rFonts w:cs="Arial"/>
                <w:szCs w:val="22"/>
              </w:rPr>
            </w:pPr>
            <w:r w:rsidRPr="0090705E">
              <w:rPr>
                <w:rFonts w:cs="Arial"/>
                <w:szCs w:val="22"/>
              </w:rPr>
              <w:t>GET_ASSOCIATIONS_FOR_DRM</w:t>
            </w:r>
          </w:p>
        </w:tc>
      </w:tr>
      <w:tr w:rsidR="00F87343" w14:paraId="764276DB" w14:textId="77777777" w:rsidTr="00076DFE">
        <w:tc>
          <w:tcPr>
            <w:tcW w:w="2698" w:type="dxa"/>
            <w:tcBorders>
              <w:top w:val="single" w:sz="4" w:space="0" w:color="auto"/>
              <w:bottom w:val="single" w:sz="4" w:space="0" w:color="auto"/>
              <w:right w:val="single" w:sz="4" w:space="0" w:color="auto"/>
            </w:tcBorders>
          </w:tcPr>
          <w:p w14:paraId="28119351" w14:textId="77777777" w:rsidR="00F87343" w:rsidRPr="00E17809" w:rsidRDefault="00F87343" w:rsidP="00076DFE">
            <w:pPr>
              <w:numPr>
                <w:ilvl w:val="12"/>
                <w:numId w:val="0"/>
              </w:numPr>
              <w:rPr>
                <w:rFonts w:cs="Arial"/>
                <w:szCs w:val="22"/>
              </w:rPr>
            </w:pPr>
            <w:r w:rsidRPr="0090705E">
              <w:rPr>
                <w:rFonts w:cs="Arial"/>
                <w:szCs w:val="22"/>
              </w:rPr>
              <w:t>SYNC_ALL_TRANSACTIONS</w:t>
            </w:r>
          </w:p>
        </w:tc>
        <w:tc>
          <w:tcPr>
            <w:tcW w:w="4410" w:type="dxa"/>
            <w:tcBorders>
              <w:top w:val="single" w:sz="4" w:space="0" w:color="auto"/>
              <w:left w:val="single" w:sz="4" w:space="0" w:color="auto"/>
              <w:bottom w:val="single" w:sz="4" w:space="0" w:color="auto"/>
              <w:right w:val="single" w:sz="4" w:space="0" w:color="auto"/>
            </w:tcBorders>
          </w:tcPr>
          <w:p w14:paraId="454D49D1" w14:textId="77777777" w:rsidR="00F87343" w:rsidRDefault="00F87343" w:rsidP="00076DFE">
            <w:pPr>
              <w:numPr>
                <w:ilvl w:val="12"/>
                <w:numId w:val="0"/>
              </w:numPr>
              <w:rPr>
                <w:rFonts w:cs="Arial"/>
                <w:szCs w:val="22"/>
              </w:rPr>
            </w:pPr>
            <w:r>
              <w:rPr>
                <w:rFonts w:cs="Arial"/>
                <w:szCs w:val="22"/>
              </w:rPr>
              <w:t>int</w:t>
            </w:r>
          </w:p>
        </w:tc>
        <w:tc>
          <w:tcPr>
            <w:tcW w:w="2156" w:type="dxa"/>
            <w:tcBorders>
              <w:top w:val="single" w:sz="4" w:space="0" w:color="auto"/>
              <w:left w:val="single" w:sz="4" w:space="0" w:color="auto"/>
              <w:bottom w:val="single" w:sz="4" w:space="0" w:color="auto"/>
            </w:tcBorders>
          </w:tcPr>
          <w:p w14:paraId="4115A407" w14:textId="77777777" w:rsidR="00F87343" w:rsidRPr="00E17809" w:rsidRDefault="00F87343" w:rsidP="00076DFE">
            <w:pPr>
              <w:numPr>
                <w:ilvl w:val="12"/>
                <w:numId w:val="0"/>
              </w:numPr>
              <w:rPr>
                <w:rFonts w:cs="Arial"/>
                <w:szCs w:val="22"/>
              </w:rPr>
            </w:pPr>
            <w:r w:rsidRPr="0090705E">
              <w:rPr>
                <w:rFonts w:cs="Arial"/>
                <w:szCs w:val="22"/>
              </w:rPr>
              <w:t>GET_TRANSACTIONS_FOR_DRM</w:t>
            </w:r>
          </w:p>
        </w:tc>
      </w:tr>
      <w:tr w:rsidR="00F87343" w14:paraId="4FD96620" w14:textId="77777777" w:rsidTr="00076DFE">
        <w:tc>
          <w:tcPr>
            <w:tcW w:w="2698" w:type="dxa"/>
            <w:tcBorders>
              <w:top w:val="single" w:sz="4" w:space="0" w:color="auto"/>
              <w:bottom w:val="single" w:sz="4" w:space="0" w:color="auto"/>
              <w:right w:val="single" w:sz="4" w:space="0" w:color="auto"/>
            </w:tcBorders>
          </w:tcPr>
          <w:p w14:paraId="6ED6B959" w14:textId="77777777" w:rsidR="00F87343" w:rsidRPr="00E17809" w:rsidRDefault="00F87343" w:rsidP="00076DFE">
            <w:pPr>
              <w:numPr>
                <w:ilvl w:val="12"/>
                <w:numId w:val="0"/>
              </w:numPr>
              <w:rPr>
                <w:rFonts w:cs="Arial"/>
                <w:szCs w:val="22"/>
              </w:rPr>
            </w:pPr>
            <w:r w:rsidRPr="0090705E">
              <w:rPr>
                <w:rFonts w:cs="Arial"/>
                <w:szCs w:val="22"/>
              </w:rPr>
              <w:t>SEND_REQUEST_TO_OMICLIENT_FOR_ENTITY</w:t>
            </w:r>
          </w:p>
        </w:tc>
        <w:tc>
          <w:tcPr>
            <w:tcW w:w="4410" w:type="dxa"/>
            <w:tcBorders>
              <w:top w:val="single" w:sz="4" w:space="0" w:color="auto"/>
              <w:left w:val="single" w:sz="4" w:space="0" w:color="auto"/>
              <w:bottom w:val="single" w:sz="4" w:space="0" w:color="auto"/>
              <w:right w:val="single" w:sz="4" w:space="0" w:color="auto"/>
            </w:tcBorders>
          </w:tcPr>
          <w:p w14:paraId="3E918D09" w14:textId="77777777" w:rsidR="00F87343" w:rsidRDefault="00F87343" w:rsidP="00076DFE">
            <w:pPr>
              <w:numPr>
                <w:ilvl w:val="12"/>
                <w:numId w:val="0"/>
              </w:numPr>
              <w:rPr>
                <w:rFonts w:cs="Arial"/>
                <w:szCs w:val="22"/>
              </w:rPr>
            </w:pPr>
            <w:r>
              <w:rPr>
                <w:rFonts w:cs="Arial"/>
                <w:szCs w:val="22"/>
              </w:rPr>
              <w:t>int</w:t>
            </w:r>
          </w:p>
        </w:tc>
        <w:tc>
          <w:tcPr>
            <w:tcW w:w="2156" w:type="dxa"/>
            <w:tcBorders>
              <w:top w:val="single" w:sz="4" w:space="0" w:color="auto"/>
              <w:left w:val="single" w:sz="4" w:space="0" w:color="auto"/>
              <w:bottom w:val="single" w:sz="4" w:space="0" w:color="auto"/>
            </w:tcBorders>
          </w:tcPr>
          <w:p w14:paraId="70DC55ED" w14:textId="77777777" w:rsidR="00F87343" w:rsidRPr="00E17809" w:rsidRDefault="00F87343" w:rsidP="00076DFE">
            <w:pPr>
              <w:numPr>
                <w:ilvl w:val="12"/>
                <w:numId w:val="0"/>
              </w:numPr>
              <w:rPr>
                <w:rFonts w:cs="Arial"/>
                <w:szCs w:val="22"/>
              </w:rPr>
            </w:pPr>
            <w:r w:rsidRPr="0090705E">
              <w:rPr>
                <w:rFonts w:cs="Arial"/>
                <w:szCs w:val="22"/>
              </w:rPr>
              <w:t>SEND_REQUEST_TO_OMICLIENT_FOR_ENTITY</w:t>
            </w:r>
          </w:p>
        </w:tc>
      </w:tr>
      <w:tr w:rsidR="00F87343" w14:paraId="2033DF07" w14:textId="77777777" w:rsidTr="00076DFE">
        <w:tc>
          <w:tcPr>
            <w:tcW w:w="2698" w:type="dxa"/>
            <w:tcBorders>
              <w:top w:val="single" w:sz="4" w:space="0" w:color="auto"/>
              <w:bottom w:val="single" w:sz="4" w:space="0" w:color="auto"/>
              <w:right w:val="single" w:sz="4" w:space="0" w:color="auto"/>
            </w:tcBorders>
          </w:tcPr>
          <w:p w14:paraId="622FAB5F" w14:textId="77777777" w:rsidR="00F87343" w:rsidRPr="00E17809" w:rsidRDefault="00F87343" w:rsidP="00076DFE">
            <w:pPr>
              <w:numPr>
                <w:ilvl w:val="12"/>
                <w:numId w:val="0"/>
              </w:numPr>
              <w:rPr>
                <w:rFonts w:cs="Arial"/>
                <w:szCs w:val="22"/>
              </w:rPr>
            </w:pPr>
            <w:r w:rsidRPr="0090705E">
              <w:rPr>
                <w:rFonts w:cs="Arial"/>
                <w:szCs w:val="22"/>
              </w:rPr>
              <w:t>SEND_REQUEST_FOR_COMPLETE_MIGRATION</w:t>
            </w:r>
          </w:p>
        </w:tc>
        <w:tc>
          <w:tcPr>
            <w:tcW w:w="4410" w:type="dxa"/>
            <w:tcBorders>
              <w:top w:val="single" w:sz="4" w:space="0" w:color="auto"/>
              <w:left w:val="single" w:sz="4" w:space="0" w:color="auto"/>
              <w:bottom w:val="single" w:sz="4" w:space="0" w:color="auto"/>
              <w:right w:val="single" w:sz="4" w:space="0" w:color="auto"/>
            </w:tcBorders>
          </w:tcPr>
          <w:p w14:paraId="59CE3BDE" w14:textId="77777777" w:rsidR="00F87343" w:rsidRDefault="00F87343" w:rsidP="00076DFE">
            <w:pPr>
              <w:numPr>
                <w:ilvl w:val="12"/>
                <w:numId w:val="0"/>
              </w:numPr>
              <w:rPr>
                <w:rFonts w:cs="Arial"/>
                <w:szCs w:val="22"/>
              </w:rPr>
            </w:pPr>
            <w:r>
              <w:rPr>
                <w:rFonts w:cs="Arial"/>
                <w:szCs w:val="22"/>
              </w:rPr>
              <w:t>int</w:t>
            </w:r>
          </w:p>
        </w:tc>
        <w:tc>
          <w:tcPr>
            <w:tcW w:w="2156" w:type="dxa"/>
            <w:tcBorders>
              <w:top w:val="single" w:sz="4" w:space="0" w:color="auto"/>
              <w:left w:val="single" w:sz="4" w:space="0" w:color="auto"/>
              <w:bottom w:val="single" w:sz="4" w:space="0" w:color="auto"/>
            </w:tcBorders>
          </w:tcPr>
          <w:p w14:paraId="57DBA41D" w14:textId="77777777" w:rsidR="00F87343" w:rsidRPr="00E17809" w:rsidRDefault="00F87343" w:rsidP="00076DFE">
            <w:pPr>
              <w:numPr>
                <w:ilvl w:val="12"/>
                <w:numId w:val="0"/>
              </w:numPr>
              <w:rPr>
                <w:rFonts w:cs="Arial"/>
                <w:szCs w:val="22"/>
              </w:rPr>
            </w:pPr>
            <w:r w:rsidRPr="0090705E">
              <w:rPr>
                <w:rFonts w:cs="Arial"/>
                <w:szCs w:val="22"/>
              </w:rPr>
              <w:t>SEND_REQUEST_FOR_SYNCALL</w:t>
            </w:r>
          </w:p>
        </w:tc>
      </w:tr>
      <w:tr w:rsidR="00F87343" w14:paraId="401EB716" w14:textId="77777777" w:rsidTr="00076DFE">
        <w:tc>
          <w:tcPr>
            <w:tcW w:w="2698" w:type="dxa"/>
            <w:tcBorders>
              <w:top w:val="single" w:sz="4" w:space="0" w:color="auto"/>
              <w:bottom w:val="single" w:sz="4" w:space="0" w:color="auto"/>
              <w:right w:val="single" w:sz="4" w:space="0" w:color="auto"/>
            </w:tcBorders>
          </w:tcPr>
          <w:p w14:paraId="00FFD801" w14:textId="77777777" w:rsidR="00F87343" w:rsidRPr="00E17809" w:rsidRDefault="00F87343" w:rsidP="00076DFE">
            <w:pPr>
              <w:numPr>
                <w:ilvl w:val="12"/>
                <w:numId w:val="0"/>
              </w:numPr>
              <w:rPr>
                <w:rFonts w:cs="Arial"/>
                <w:szCs w:val="22"/>
              </w:rPr>
            </w:pPr>
            <w:r w:rsidRPr="0090705E">
              <w:rPr>
                <w:rFonts w:cs="Arial"/>
                <w:szCs w:val="22"/>
              </w:rPr>
              <w:t>SEND_REQUEST_FOR_STOP_SYNCALL</w:t>
            </w:r>
          </w:p>
        </w:tc>
        <w:tc>
          <w:tcPr>
            <w:tcW w:w="4410" w:type="dxa"/>
            <w:tcBorders>
              <w:top w:val="single" w:sz="4" w:space="0" w:color="auto"/>
              <w:left w:val="single" w:sz="4" w:space="0" w:color="auto"/>
              <w:bottom w:val="single" w:sz="4" w:space="0" w:color="auto"/>
              <w:right w:val="single" w:sz="4" w:space="0" w:color="auto"/>
            </w:tcBorders>
          </w:tcPr>
          <w:p w14:paraId="720E4446" w14:textId="77777777" w:rsidR="00F87343" w:rsidRDefault="00F87343" w:rsidP="00076DFE">
            <w:pPr>
              <w:numPr>
                <w:ilvl w:val="12"/>
                <w:numId w:val="0"/>
              </w:numPr>
              <w:rPr>
                <w:rFonts w:cs="Arial"/>
                <w:szCs w:val="22"/>
              </w:rPr>
            </w:pPr>
            <w:r>
              <w:rPr>
                <w:rFonts w:cs="Arial"/>
                <w:szCs w:val="22"/>
              </w:rPr>
              <w:t>int</w:t>
            </w:r>
          </w:p>
        </w:tc>
        <w:tc>
          <w:tcPr>
            <w:tcW w:w="2156" w:type="dxa"/>
            <w:tcBorders>
              <w:top w:val="single" w:sz="4" w:space="0" w:color="auto"/>
              <w:left w:val="single" w:sz="4" w:space="0" w:color="auto"/>
              <w:bottom w:val="single" w:sz="4" w:space="0" w:color="auto"/>
            </w:tcBorders>
          </w:tcPr>
          <w:p w14:paraId="285E2E30" w14:textId="77777777" w:rsidR="00F87343" w:rsidRPr="00E17809" w:rsidRDefault="00F87343" w:rsidP="00076DFE">
            <w:pPr>
              <w:numPr>
                <w:ilvl w:val="12"/>
                <w:numId w:val="0"/>
              </w:numPr>
              <w:rPr>
                <w:rFonts w:cs="Arial"/>
                <w:szCs w:val="22"/>
              </w:rPr>
            </w:pPr>
            <w:r w:rsidRPr="0090705E">
              <w:rPr>
                <w:rFonts w:cs="Arial"/>
                <w:szCs w:val="22"/>
              </w:rPr>
              <w:t>SEND_REQUEST_FOR_STOP_SYNCALL</w:t>
            </w:r>
          </w:p>
        </w:tc>
      </w:tr>
      <w:tr w:rsidR="00F87343" w14:paraId="4824205A" w14:textId="77777777" w:rsidTr="00076DFE">
        <w:tc>
          <w:tcPr>
            <w:tcW w:w="2698" w:type="dxa"/>
            <w:tcBorders>
              <w:top w:val="single" w:sz="4" w:space="0" w:color="auto"/>
              <w:bottom w:val="single" w:sz="4" w:space="0" w:color="auto"/>
              <w:right w:val="single" w:sz="4" w:space="0" w:color="auto"/>
            </w:tcBorders>
          </w:tcPr>
          <w:p w14:paraId="7562A40D" w14:textId="77777777" w:rsidR="00F87343" w:rsidRPr="00E17809" w:rsidRDefault="00F87343" w:rsidP="00076DFE">
            <w:pPr>
              <w:numPr>
                <w:ilvl w:val="12"/>
                <w:numId w:val="0"/>
              </w:numPr>
              <w:rPr>
                <w:rFonts w:cs="Arial"/>
                <w:szCs w:val="22"/>
              </w:rPr>
            </w:pPr>
            <w:r w:rsidRPr="0090705E">
              <w:rPr>
                <w:rFonts w:cs="Arial"/>
                <w:szCs w:val="22"/>
              </w:rPr>
              <w:t>SEND_REQUEST_FOR_SYNCALL_ENTITIES</w:t>
            </w:r>
          </w:p>
        </w:tc>
        <w:tc>
          <w:tcPr>
            <w:tcW w:w="4410" w:type="dxa"/>
            <w:tcBorders>
              <w:top w:val="single" w:sz="4" w:space="0" w:color="auto"/>
              <w:left w:val="single" w:sz="4" w:space="0" w:color="auto"/>
              <w:bottom w:val="single" w:sz="4" w:space="0" w:color="auto"/>
              <w:right w:val="single" w:sz="4" w:space="0" w:color="auto"/>
            </w:tcBorders>
          </w:tcPr>
          <w:p w14:paraId="643C777D" w14:textId="77777777" w:rsidR="00F87343" w:rsidRDefault="00F87343" w:rsidP="00076DFE">
            <w:pPr>
              <w:numPr>
                <w:ilvl w:val="12"/>
                <w:numId w:val="0"/>
              </w:numPr>
              <w:rPr>
                <w:rFonts w:cs="Arial"/>
                <w:szCs w:val="22"/>
              </w:rPr>
            </w:pPr>
            <w:r>
              <w:rPr>
                <w:rFonts w:cs="Arial"/>
                <w:szCs w:val="22"/>
              </w:rPr>
              <w:t>int</w:t>
            </w:r>
          </w:p>
        </w:tc>
        <w:tc>
          <w:tcPr>
            <w:tcW w:w="2156" w:type="dxa"/>
            <w:tcBorders>
              <w:top w:val="single" w:sz="4" w:space="0" w:color="auto"/>
              <w:left w:val="single" w:sz="4" w:space="0" w:color="auto"/>
              <w:bottom w:val="single" w:sz="4" w:space="0" w:color="auto"/>
            </w:tcBorders>
          </w:tcPr>
          <w:p w14:paraId="7EC0DE7B" w14:textId="77777777" w:rsidR="00F87343" w:rsidRPr="00E17809" w:rsidRDefault="00F87343" w:rsidP="00076DFE">
            <w:pPr>
              <w:numPr>
                <w:ilvl w:val="12"/>
                <w:numId w:val="0"/>
              </w:numPr>
              <w:rPr>
                <w:rFonts w:cs="Arial"/>
                <w:szCs w:val="22"/>
              </w:rPr>
            </w:pPr>
            <w:r w:rsidRPr="0090705E">
              <w:rPr>
                <w:rFonts w:cs="Arial"/>
                <w:szCs w:val="22"/>
              </w:rPr>
              <w:t>SEND_REQUEST_FOR_SYNCALL_ENTITIES</w:t>
            </w:r>
          </w:p>
        </w:tc>
      </w:tr>
      <w:tr w:rsidR="00F87343" w14:paraId="5631687A" w14:textId="77777777" w:rsidTr="00076DFE">
        <w:tc>
          <w:tcPr>
            <w:tcW w:w="2698" w:type="dxa"/>
            <w:tcBorders>
              <w:top w:val="single" w:sz="4" w:space="0" w:color="auto"/>
              <w:bottom w:val="single" w:sz="4" w:space="0" w:color="auto"/>
              <w:right w:val="single" w:sz="4" w:space="0" w:color="auto"/>
            </w:tcBorders>
          </w:tcPr>
          <w:p w14:paraId="2CF9E65A" w14:textId="77777777" w:rsidR="00F87343" w:rsidRPr="00E17809" w:rsidRDefault="00F87343" w:rsidP="00076DFE">
            <w:pPr>
              <w:numPr>
                <w:ilvl w:val="12"/>
                <w:numId w:val="0"/>
              </w:numPr>
              <w:rPr>
                <w:rFonts w:cs="Arial"/>
                <w:szCs w:val="22"/>
              </w:rPr>
            </w:pPr>
            <w:r w:rsidRPr="0090705E">
              <w:rPr>
                <w:rFonts w:cs="Arial"/>
                <w:szCs w:val="22"/>
              </w:rPr>
              <w:t>SEND_REQUEST_FOR_SYNCALL_ASSOCIATIONS</w:t>
            </w:r>
          </w:p>
        </w:tc>
        <w:tc>
          <w:tcPr>
            <w:tcW w:w="4410" w:type="dxa"/>
            <w:tcBorders>
              <w:top w:val="single" w:sz="4" w:space="0" w:color="auto"/>
              <w:left w:val="single" w:sz="4" w:space="0" w:color="auto"/>
              <w:bottom w:val="single" w:sz="4" w:space="0" w:color="auto"/>
              <w:right w:val="single" w:sz="4" w:space="0" w:color="auto"/>
            </w:tcBorders>
          </w:tcPr>
          <w:p w14:paraId="0A06D361" w14:textId="77777777" w:rsidR="00F87343" w:rsidRDefault="00F87343" w:rsidP="00076DFE">
            <w:pPr>
              <w:numPr>
                <w:ilvl w:val="12"/>
                <w:numId w:val="0"/>
              </w:numPr>
              <w:rPr>
                <w:rFonts w:cs="Arial"/>
                <w:szCs w:val="22"/>
              </w:rPr>
            </w:pPr>
            <w:r>
              <w:rPr>
                <w:rFonts w:cs="Arial"/>
                <w:szCs w:val="22"/>
              </w:rPr>
              <w:t>int</w:t>
            </w:r>
          </w:p>
        </w:tc>
        <w:tc>
          <w:tcPr>
            <w:tcW w:w="2156" w:type="dxa"/>
            <w:tcBorders>
              <w:top w:val="single" w:sz="4" w:space="0" w:color="auto"/>
              <w:left w:val="single" w:sz="4" w:space="0" w:color="auto"/>
              <w:bottom w:val="single" w:sz="4" w:space="0" w:color="auto"/>
            </w:tcBorders>
          </w:tcPr>
          <w:p w14:paraId="42E7EB0F" w14:textId="77777777" w:rsidR="00F87343" w:rsidRPr="00E17809" w:rsidRDefault="00F87343" w:rsidP="00076DFE">
            <w:pPr>
              <w:numPr>
                <w:ilvl w:val="12"/>
                <w:numId w:val="0"/>
              </w:numPr>
              <w:rPr>
                <w:rFonts w:cs="Arial"/>
                <w:szCs w:val="22"/>
              </w:rPr>
            </w:pPr>
            <w:r w:rsidRPr="0090705E">
              <w:rPr>
                <w:rFonts w:cs="Arial"/>
                <w:szCs w:val="22"/>
              </w:rPr>
              <w:t>SEND_REQUEST_FOR_SYNCALL_ASSOCIATIONS</w:t>
            </w:r>
          </w:p>
        </w:tc>
      </w:tr>
      <w:tr w:rsidR="00F87343" w14:paraId="0DCBC642" w14:textId="77777777" w:rsidTr="00076DFE">
        <w:tc>
          <w:tcPr>
            <w:tcW w:w="2698" w:type="dxa"/>
            <w:tcBorders>
              <w:top w:val="single" w:sz="4" w:space="0" w:color="auto"/>
              <w:bottom w:val="single" w:sz="4" w:space="0" w:color="auto"/>
              <w:right w:val="single" w:sz="4" w:space="0" w:color="auto"/>
            </w:tcBorders>
          </w:tcPr>
          <w:p w14:paraId="4081FBD8" w14:textId="77777777" w:rsidR="00F87343" w:rsidRPr="00E17809" w:rsidRDefault="00F87343" w:rsidP="00076DFE">
            <w:pPr>
              <w:numPr>
                <w:ilvl w:val="12"/>
                <w:numId w:val="0"/>
              </w:numPr>
              <w:rPr>
                <w:rFonts w:cs="Arial"/>
                <w:szCs w:val="22"/>
              </w:rPr>
            </w:pPr>
            <w:r w:rsidRPr="0090705E">
              <w:rPr>
                <w:rFonts w:cs="Arial"/>
                <w:szCs w:val="22"/>
              </w:rPr>
              <w:t>SEND_REQUEST_FOR_SYNCALL_TRANSACTIONS</w:t>
            </w:r>
          </w:p>
        </w:tc>
        <w:tc>
          <w:tcPr>
            <w:tcW w:w="4410" w:type="dxa"/>
            <w:tcBorders>
              <w:top w:val="single" w:sz="4" w:space="0" w:color="auto"/>
              <w:left w:val="single" w:sz="4" w:space="0" w:color="auto"/>
              <w:bottom w:val="single" w:sz="4" w:space="0" w:color="auto"/>
              <w:right w:val="single" w:sz="4" w:space="0" w:color="auto"/>
            </w:tcBorders>
          </w:tcPr>
          <w:p w14:paraId="55A75A0B" w14:textId="77777777" w:rsidR="00F87343" w:rsidRDefault="00F87343" w:rsidP="00076DFE">
            <w:pPr>
              <w:numPr>
                <w:ilvl w:val="12"/>
                <w:numId w:val="0"/>
              </w:numPr>
              <w:rPr>
                <w:rFonts w:cs="Arial"/>
                <w:szCs w:val="22"/>
              </w:rPr>
            </w:pPr>
            <w:r>
              <w:rPr>
                <w:rFonts w:cs="Arial"/>
                <w:szCs w:val="22"/>
              </w:rPr>
              <w:t>int</w:t>
            </w:r>
          </w:p>
        </w:tc>
        <w:tc>
          <w:tcPr>
            <w:tcW w:w="2156" w:type="dxa"/>
            <w:tcBorders>
              <w:top w:val="single" w:sz="4" w:space="0" w:color="auto"/>
              <w:left w:val="single" w:sz="4" w:space="0" w:color="auto"/>
              <w:bottom w:val="single" w:sz="4" w:space="0" w:color="auto"/>
            </w:tcBorders>
          </w:tcPr>
          <w:p w14:paraId="10364A44" w14:textId="77777777" w:rsidR="00F87343" w:rsidRPr="00E17809" w:rsidRDefault="00F87343" w:rsidP="00076DFE">
            <w:pPr>
              <w:numPr>
                <w:ilvl w:val="12"/>
                <w:numId w:val="0"/>
              </w:numPr>
              <w:rPr>
                <w:rFonts w:cs="Arial"/>
                <w:szCs w:val="22"/>
              </w:rPr>
            </w:pPr>
            <w:r w:rsidRPr="0090705E">
              <w:rPr>
                <w:rFonts w:cs="Arial"/>
                <w:szCs w:val="22"/>
              </w:rPr>
              <w:t>SEND_REQUEST_FOR_SYNCALL_TRANSACTIONS</w:t>
            </w:r>
          </w:p>
        </w:tc>
      </w:tr>
    </w:tbl>
    <w:p w14:paraId="6E5D06FD" w14:textId="77777777" w:rsidR="00753347" w:rsidRPr="00F30E6E" w:rsidRDefault="00753347" w:rsidP="00753347">
      <w:pPr>
        <w:pStyle w:val="BodyText"/>
        <w:ind w:left="720"/>
        <w:rPr>
          <w:rFonts w:eastAsiaTheme="minorHAnsi" w:cs="Arial"/>
          <w:b/>
          <w:szCs w:val="22"/>
        </w:rPr>
      </w:pPr>
    </w:p>
    <w:p w14:paraId="78969C5B" w14:textId="77777777" w:rsidR="001C5F31" w:rsidRDefault="001C5F31" w:rsidP="001C5F31">
      <w:pPr>
        <w:pStyle w:val="BodyText"/>
        <w:rPr>
          <w:rFonts w:eastAsiaTheme="minorHAnsi" w:cs="Arial"/>
          <w:szCs w:val="22"/>
        </w:rPr>
      </w:pPr>
    </w:p>
    <w:p w14:paraId="44F95628" w14:textId="77777777" w:rsidR="001C5F31" w:rsidRPr="00CF72CC" w:rsidRDefault="001C5F31" w:rsidP="001C5F31">
      <w:pPr>
        <w:pStyle w:val="BodyText"/>
        <w:numPr>
          <w:ilvl w:val="0"/>
          <w:numId w:val="10"/>
        </w:numPr>
        <w:rPr>
          <w:rFonts w:eastAsiaTheme="minorHAnsi" w:cs="Arial"/>
          <w:b/>
          <w:szCs w:val="22"/>
        </w:rPr>
      </w:pPr>
      <w:r>
        <w:rPr>
          <w:rFonts w:eastAsiaTheme="minorHAnsi" w:cs="Arial"/>
          <w:b/>
          <w:szCs w:val="22"/>
        </w:rPr>
        <w:t>com.myrio.tm.company.util.</w:t>
      </w:r>
      <w:r w:rsidRPr="00CF72CC">
        <w:rPr>
          <w:rFonts w:eastAsiaTheme="minorHAnsi" w:cs="Arial"/>
          <w:b/>
          <w:szCs w:val="22"/>
        </w:rPr>
        <w:t>DRMSyncAssociationFeature.java</w:t>
      </w:r>
    </w:p>
    <w:p w14:paraId="2C6B0331" w14:textId="77777777" w:rsidR="001C5F31" w:rsidRDefault="001C5F31" w:rsidP="001C5F31">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1C5F31" w14:paraId="3C4A6CCB" w14:textId="77777777" w:rsidTr="00076DFE">
        <w:tc>
          <w:tcPr>
            <w:tcW w:w="2698" w:type="dxa"/>
            <w:tcBorders>
              <w:top w:val="single" w:sz="4" w:space="0" w:color="auto"/>
              <w:bottom w:val="single" w:sz="4" w:space="0" w:color="auto"/>
              <w:right w:val="single" w:sz="4" w:space="0" w:color="auto"/>
            </w:tcBorders>
            <w:shd w:val="clear" w:color="auto" w:fill="000000"/>
          </w:tcPr>
          <w:p w14:paraId="20662D4B" w14:textId="77777777" w:rsidR="001C5F31" w:rsidRDefault="001C5F31" w:rsidP="00076DFE">
            <w:pPr>
              <w:numPr>
                <w:ilvl w:val="12"/>
                <w:numId w:val="0"/>
              </w:numPr>
              <w:spacing w:line="276" w:lineRule="auto"/>
              <w:jc w:val="center"/>
              <w:rPr>
                <w:rFonts w:eastAsiaTheme="minorHAnsi" w:cs="Arial"/>
                <w:b/>
                <w:bCs/>
                <w:i/>
                <w:iCs/>
                <w:color w:val="FFFFFF"/>
                <w:sz w:val="20"/>
              </w:rPr>
            </w:pPr>
            <w:r>
              <w:rPr>
                <w:b/>
                <w:bCs/>
                <w:i/>
                <w:iCs/>
                <w:color w:val="FFFFFF"/>
                <w:sz w:val="20"/>
              </w:rPr>
              <w:lastRenderedPageBreak/>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AE45C75" w14:textId="77777777" w:rsidR="001C5F31" w:rsidRDefault="001C5F31" w:rsidP="00076DFE">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75BBAF8B" w14:textId="77777777" w:rsidR="001C5F31" w:rsidRDefault="001C5F31" w:rsidP="00076DFE">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1C5F31" w14:paraId="26B18222" w14:textId="77777777" w:rsidTr="00076DFE">
        <w:tc>
          <w:tcPr>
            <w:tcW w:w="2698" w:type="dxa"/>
            <w:tcBorders>
              <w:top w:val="single" w:sz="4" w:space="0" w:color="auto"/>
              <w:bottom w:val="single" w:sz="4" w:space="0" w:color="auto"/>
              <w:right w:val="single" w:sz="4" w:space="0" w:color="auto"/>
            </w:tcBorders>
          </w:tcPr>
          <w:p w14:paraId="0E3C86FC" w14:textId="77777777" w:rsidR="001C5F31" w:rsidRDefault="001C5F31" w:rsidP="00076DFE">
            <w:pPr>
              <w:numPr>
                <w:ilvl w:val="12"/>
                <w:numId w:val="0"/>
              </w:numPr>
              <w:rPr>
                <w:rFonts w:cs="Arial"/>
                <w:szCs w:val="22"/>
              </w:rPr>
            </w:pPr>
            <w:r w:rsidRPr="00936B30">
              <w:t>getXXX</w:t>
            </w:r>
          </w:p>
        </w:tc>
        <w:tc>
          <w:tcPr>
            <w:tcW w:w="4410" w:type="dxa"/>
            <w:tcBorders>
              <w:top w:val="single" w:sz="4" w:space="0" w:color="auto"/>
              <w:left w:val="single" w:sz="4" w:space="0" w:color="auto"/>
              <w:bottom w:val="single" w:sz="4" w:space="0" w:color="auto"/>
              <w:right w:val="single" w:sz="4" w:space="0" w:color="auto"/>
            </w:tcBorders>
          </w:tcPr>
          <w:p w14:paraId="43131FDA" w14:textId="77777777" w:rsidR="001C5F31" w:rsidRDefault="001C5F31" w:rsidP="00076DFE">
            <w:pPr>
              <w:numPr>
                <w:ilvl w:val="12"/>
                <w:numId w:val="0"/>
              </w:numPr>
              <w:rPr>
                <w:rFonts w:cs="Arial"/>
                <w:szCs w:val="22"/>
              </w:rPr>
            </w:pPr>
            <w:r w:rsidRPr="00936B30">
              <w:t xml:space="preserve">All getters </w:t>
            </w:r>
          </w:p>
        </w:tc>
        <w:tc>
          <w:tcPr>
            <w:tcW w:w="2156" w:type="dxa"/>
            <w:tcBorders>
              <w:top w:val="single" w:sz="4" w:space="0" w:color="auto"/>
              <w:left w:val="single" w:sz="4" w:space="0" w:color="auto"/>
              <w:bottom w:val="single" w:sz="4" w:space="0" w:color="auto"/>
            </w:tcBorders>
          </w:tcPr>
          <w:p w14:paraId="4FB9D1C6" w14:textId="77777777" w:rsidR="001C5F31" w:rsidRDefault="001C5F31" w:rsidP="00076DFE">
            <w:pPr>
              <w:numPr>
                <w:ilvl w:val="12"/>
                <w:numId w:val="0"/>
              </w:numPr>
              <w:rPr>
                <w:rFonts w:cs="Arial"/>
                <w:szCs w:val="22"/>
              </w:rPr>
            </w:pPr>
            <w:r w:rsidRPr="00936B30">
              <w:rPr>
                <w:rFonts w:cs="Calibri"/>
              </w:rPr>
              <w:t>None</w:t>
            </w:r>
          </w:p>
        </w:tc>
      </w:tr>
      <w:tr w:rsidR="001C5F31" w14:paraId="1E4CD22C" w14:textId="77777777" w:rsidTr="00076DFE">
        <w:trPr>
          <w:trHeight w:val="143"/>
        </w:trPr>
        <w:tc>
          <w:tcPr>
            <w:tcW w:w="2698" w:type="dxa"/>
            <w:tcBorders>
              <w:top w:val="single" w:sz="4" w:space="0" w:color="auto"/>
              <w:bottom w:val="single" w:sz="4" w:space="0" w:color="auto"/>
              <w:right w:val="single" w:sz="4" w:space="0" w:color="auto"/>
            </w:tcBorders>
          </w:tcPr>
          <w:p w14:paraId="02DA06BB" w14:textId="77777777" w:rsidR="001C5F31" w:rsidRPr="00A17D53" w:rsidRDefault="001C5F31" w:rsidP="00076DFE">
            <w:pPr>
              <w:numPr>
                <w:ilvl w:val="12"/>
                <w:numId w:val="0"/>
              </w:numPr>
              <w:rPr>
                <w:rFonts w:cs="Arial"/>
                <w:szCs w:val="22"/>
              </w:rPr>
            </w:pPr>
            <w:r w:rsidRPr="00936B30">
              <w:t>setXXX</w:t>
            </w:r>
          </w:p>
        </w:tc>
        <w:tc>
          <w:tcPr>
            <w:tcW w:w="4410" w:type="dxa"/>
            <w:tcBorders>
              <w:top w:val="single" w:sz="4" w:space="0" w:color="auto"/>
              <w:left w:val="single" w:sz="4" w:space="0" w:color="auto"/>
              <w:bottom w:val="single" w:sz="4" w:space="0" w:color="auto"/>
              <w:right w:val="single" w:sz="4" w:space="0" w:color="auto"/>
            </w:tcBorders>
          </w:tcPr>
          <w:p w14:paraId="0140E624" w14:textId="77777777" w:rsidR="001C5F31" w:rsidRDefault="001C5F31" w:rsidP="00076DFE">
            <w:pPr>
              <w:numPr>
                <w:ilvl w:val="12"/>
                <w:numId w:val="0"/>
              </w:numPr>
              <w:rPr>
                <w:rFonts w:cs="Arial"/>
                <w:szCs w:val="22"/>
              </w:rPr>
            </w:pPr>
            <w:r w:rsidRPr="00936B30">
              <w:t>All setters</w:t>
            </w:r>
          </w:p>
        </w:tc>
        <w:tc>
          <w:tcPr>
            <w:tcW w:w="2156" w:type="dxa"/>
            <w:tcBorders>
              <w:top w:val="single" w:sz="4" w:space="0" w:color="auto"/>
              <w:left w:val="single" w:sz="4" w:space="0" w:color="auto"/>
              <w:bottom w:val="single" w:sz="4" w:space="0" w:color="auto"/>
            </w:tcBorders>
          </w:tcPr>
          <w:p w14:paraId="31C99B05" w14:textId="77777777" w:rsidR="001C5F31" w:rsidRPr="00A17D53" w:rsidRDefault="001C5F31" w:rsidP="00076DFE">
            <w:pPr>
              <w:numPr>
                <w:ilvl w:val="12"/>
                <w:numId w:val="0"/>
              </w:numPr>
              <w:rPr>
                <w:rFonts w:cs="Arial"/>
                <w:szCs w:val="22"/>
              </w:rPr>
            </w:pPr>
            <w:r w:rsidRPr="00936B30">
              <w:rPr>
                <w:rFonts w:cs="Calibri"/>
              </w:rPr>
              <w:t>None</w:t>
            </w:r>
          </w:p>
        </w:tc>
      </w:tr>
    </w:tbl>
    <w:p w14:paraId="11C6DF3B" w14:textId="77777777" w:rsidR="00F30E6E" w:rsidRDefault="00F30E6E" w:rsidP="00F30E6E">
      <w:pPr>
        <w:pStyle w:val="BodyText"/>
        <w:rPr>
          <w:rFonts w:eastAsiaTheme="minorHAnsi" w:cs="Arial"/>
          <w:szCs w:val="22"/>
        </w:rPr>
      </w:pPr>
    </w:p>
    <w:p w14:paraId="156E9029" w14:textId="77777777" w:rsidR="00F30E6E" w:rsidRPr="00CF72CC" w:rsidRDefault="00F30E6E" w:rsidP="00F30E6E">
      <w:pPr>
        <w:pStyle w:val="BodyText"/>
        <w:numPr>
          <w:ilvl w:val="0"/>
          <w:numId w:val="10"/>
        </w:numPr>
        <w:rPr>
          <w:rFonts w:eastAsiaTheme="minorHAnsi" w:cs="Arial"/>
          <w:b/>
          <w:szCs w:val="22"/>
        </w:rPr>
      </w:pPr>
      <w:r>
        <w:rPr>
          <w:rFonts w:eastAsiaTheme="minorHAnsi" w:cs="Arial"/>
          <w:b/>
          <w:szCs w:val="22"/>
        </w:rPr>
        <w:t>com.myrio.tm.company.util.</w:t>
      </w:r>
      <w:r w:rsidRPr="00CF72CC">
        <w:rPr>
          <w:rFonts w:eastAsiaTheme="minorHAnsi" w:cs="Arial"/>
          <w:b/>
          <w:szCs w:val="22"/>
        </w:rPr>
        <w:t>DRMSyncAssociationFeature.java</w:t>
      </w:r>
    </w:p>
    <w:p w14:paraId="227E668A" w14:textId="77777777" w:rsidR="00F30E6E" w:rsidRDefault="00F30E6E" w:rsidP="00F30E6E">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6967B8A2" w14:textId="77777777" w:rsidTr="008566D6">
        <w:tc>
          <w:tcPr>
            <w:tcW w:w="2698" w:type="dxa"/>
            <w:tcBorders>
              <w:top w:val="single" w:sz="4" w:space="0" w:color="auto"/>
              <w:bottom w:val="single" w:sz="4" w:space="0" w:color="auto"/>
              <w:right w:val="single" w:sz="4" w:space="0" w:color="auto"/>
            </w:tcBorders>
            <w:shd w:val="clear" w:color="auto" w:fill="000000"/>
          </w:tcPr>
          <w:p w14:paraId="66306F3B"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6B2825FD"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7E4648E7"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591042" w14:paraId="045868CB" w14:textId="77777777" w:rsidTr="008566D6">
        <w:tc>
          <w:tcPr>
            <w:tcW w:w="2698" w:type="dxa"/>
            <w:tcBorders>
              <w:top w:val="single" w:sz="4" w:space="0" w:color="auto"/>
              <w:bottom w:val="single" w:sz="4" w:space="0" w:color="auto"/>
              <w:right w:val="single" w:sz="4" w:space="0" w:color="auto"/>
            </w:tcBorders>
          </w:tcPr>
          <w:p w14:paraId="4B22FC49" w14:textId="77777777" w:rsidR="00591042" w:rsidRDefault="00591042" w:rsidP="00F30E6E">
            <w:pPr>
              <w:numPr>
                <w:ilvl w:val="12"/>
                <w:numId w:val="0"/>
              </w:numPr>
              <w:rPr>
                <w:rFonts w:cs="Arial"/>
                <w:szCs w:val="22"/>
              </w:rPr>
            </w:pPr>
            <w:r w:rsidRPr="008132BF">
              <w:rPr>
                <w:rFonts w:cs="Arial"/>
                <w:szCs w:val="22"/>
              </w:rPr>
              <w:t>maxDevices</w:t>
            </w:r>
          </w:p>
        </w:tc>
        <w:tc>
          <w:tcPr>
            <w:tcW w:w="4410" w:type="dxa"/>
            <w:tcBorders>
              <w:top w:val="single" w:sz="4" w:space="0" w:color="auto"/>
              <w:left w:val="single" w:sz="4" w:space="0" w:color="auto"/>
              <w:bottom w:val="single" w:sz="4" w:space="0" w:color="auto"/>
              <w:right w:val="single" w:sz="4" w:space="0" w:color="auto"/>
            </w:tcBorders>
          </w:tcPr>
          <w:p w14:paraId="183569C5" w14:textId="77777777" w:rsidR="00591042" w:rsidRDefault="00591042" w:rsidP="00F30E6E">
            <w:pPr>
              <w:numPr>
                <w:ilvl w:val="12"/>
                <w:numId w:val="0"/>
              </w:numPr>
              <w:rPr>
                <w:rFonts w:cs="Arial"/>
                <w:szCs w:val="22"/>
              </w:rPr>
            </w:pPr>
            <w:r w:rsidRPr="008132BF">
              <w:rPr>
                <w:rFonts w:cs="Arial"/>
                <w:szCs w:val="22"/>
              </w:rPr>
              <w:t>private Integer</w:t>
            </w:r>
          </w:p>
        </w:tc>
        <w:tc>
          <w:tcPr>
            <w:tcW w:w="2156" w:type="dxa"/>
            <w:tcBorders>
              <w:top w:val="single" w:sz="4" w:space="0" w:color="auto"/>
              <w:left w:val="single" w:sz="4" w:space="0" w:color="auto"/>
              <w:bottom w:val="single" w:sz="4" w:space="0" w:color="auto"/>
            </w:tcBorders>
          </w:tcPr>
          <w:p w14:paraId="54275799" w14:textId="5B7502E2" w:rsidR="00591042" w:rsidRDefault="00591042" w:rsidP="00F30E6E">
            <w:pPr>
              <w:numPr>
                <w:ilvl w:val="12"/>
                <w:numId w:val="0"/>
              </w:numPr>
              <w:rPr>
                <w:rFonts w:cs="Arial"/>
                <w:szCs w:val="22"/>
              </w:rPr>
            </w:pPr>
            <w:r w:rsidRPr="008132BF">
              <w:rPr>
                <w:rFonts w:cs="Arial"/>
                <w:szCs w:val="22"/>
              </w:rPr>
              <w:t>maxDevices</w:t>
            </w:r>
          </w:p>
        </w:tc>
      </w:tr>
      <w:tr w:rsidR="00591042" w14:paraId="12FD9F3D" w14:textId="77777777" w:rsidTr="008566D6">
        <w:trPr>
          <w:trHeight w:val="143"/>
        </w:trPr>
        <w:tc>
          <w:tcPr>
            <w:tcW w:w="2698" w:type="dxa"/>
            <w:tcBorders>
              <w:top w:val="single" w:sz="4" w:space="0" w:color="auto"/>
              <w:bottom w:val="single" w:sz="4" w:space="0" w:color="auto"/>
              <w:right w:val="single" w:sz="4" w:space="0" w:color="auto"/>
            </w:tcBorders>
          </w:tcPr>
          <w:p w14:paraId="4EB8EFEA" w14:textId="77777777" w:rsidR="00591042" w:rsidRPr="00A17D53" w:rsidRDefault="00591042" w:rsidP="00F30E6E">
            <w:pPr>
              <w:numPr>
                <w:ilvl w:val="12"/>
                <w:numId w:val="0"/>
              </w:numPr>
              <w:rPr>
                <w:rFonts w:cs="Arial"/>
                <w:szCs w:val="22"/>
              </w:rPr>
            </w:pPr>
            <w:r w:rsidRPr="008132BF">
              <w:rPr>
                <w:rFonts w:cs="Arial"/>
                <w:szCs w:val="22"/>
              </w:rPr>
              <w:t>macAddress</w:t>
            </w:r>
          </w:p>
        </w:tc>
        <w:tc>
          <w:tcPr>
            <w:tcW w:w="4410" w:type="dxa"/>
            <w:tcBorders>
              <w:top w:val="single" w:sz="4" w:space="0" w:color="auto"/>
              <w:left w:val="single" w:sz="4" w:space="0" w:color="auto"/>
              <w:bottom w:val="single" w:sz="4" w:space="0" w:color="auto"/>
              <w:right w:val="single" w:sz="4" w:space="0" w:color="auto"/>
            </w:tcBorders>
          </w:tcPr>
          <w:p w14:paraId="27D8B861" w14:textId="77777777" w:rsidR="00591042" w:rsidRDefault="00591042" w:rsidP="00F30E6E">
            <w:pPr>
              <w:numPr>
                <w:ilvl w:val="12"/>
                <w:numId w:val="0"/>
              </w:numPr>
              <w:rPr>
                <w:rFonts w:cs="Arial"/>
                <w:szCs w:val="22"/>
              </w:rPr>
            </w:pPr>
            <w:r w:rsidRPr="008132BF">
              <w:rPr>
                <w:rFonts w:cs="Arial"/>
                <w:szCs w:val="22"/>
              </w:rPr>
              <w:t>private String</w:t>
            </w:r>
          </w:p>
        </w:tc>
        <w:tc>
          <w:tcPr>
            <w:tcW w:w="2156" w:type="dxa"/>
            <w:tcBorders>
              <w:top w:val="single" w:sz="4" w:space="0" w:color="auto"/>
              <w:left w:val="single" w:sz="4" w:space="0" w:color="auto"/>
              <w:bottom w:val="single" w:sz="4" w:space="0" w:color="auto"/>
            </w:tcBorders>
          </w:tcPr>
          <w:p w14:paraId="402628F2" w14:textId="32FC7982" w:rsidR="00591042" w:rsidRPr="00A17D53" w:rsidRDefault="00591042" w:rsidP="00F30E6E">
            <w:pPr>
              <w:numPr>
                <w:ilvl w:val="12"/>
                <w:numId w:val="0"/>
              </w:numPr>
              <w:rPr>
                <w:rFonts w:cs="Arial"/>
                <w:szCs w:val="22"/>
              </w:rPr>
            </w:pPr>
            <w:r w:rsidRPr="008132BF">
              <w:rPr>
                <w:rFonts w:cs="Arial"/>
                <w:szCs w:val="22"/>
              </w:rPr>
              <w:t>macAddress</w:t>
            </w:r>
          </w:p>
        </w:tc>
      </w:tr>
      <w:tr w:rsidR="00591042" w14:paraId="1F10173D" w14:textId="77777777" w:rsidTr="008566D6">
        <w:tc>
          <w:tcPr>
            <w:tcW w:w="2698" w:type="dxa"/>
            <w:tcBorders>
              <w:top w:val="single" w:sz="4" w:space="0" w:color="auto"/>
              <w:bottom w:val="single" w:sz="4" w:space="0" w:color="auto"/>
              <w:right w:val="single" w:sz="4" w:space="0" w:color="auto"/>
            </w:tcBorders>
          </w:tcPr>
          <w:p w14:paraId="26D29A0A" w14:textId="77777777" w:rsidR="00591042" w:rsidRPr="00E17809" w:rsidRDefault="00591042" w:rsidP="00F30E6E">
            <w:pPr>
              <w:numPr>
                <w:ilvl w:val="12"/>
                <w:numId w:val="0"/>
              </w:numPr>
              <w:rPr>
                <w:rFonts w:cs="Arial"/>
                <w:szCs w:val="22"/>
              </w:rPr>
            </w:pPr>
            <w:r w:rsidRPr="008132BF">
              <w:rPr>
                <w:rFonts w:cs="Arial"/>
                <w:szCs w:val="22"/>
              </w:rPr>
              <w:t>status</w:t>
            </w:r>
          </w:p>
        </w:tc>
        <w:tc>
          <w:tcPr>
            <w:tcW w:w="4410" w:type="dxa"/>
            <w:tcBorders>
              <w:top w:val="single" w:sz="4" w:space="0" w:color="auto"/>
              <w:left w:val="single" w:sz="4" w:space="0" w:color="auto"/>
              <w:bottom w:val="single" w:sz="4" w:space="0" w:color="auto"/>
              <w:right w:val="single" w:sz="4" w:space="0" w:color="auto"/>
            </w:tcBorders>
          </w:tcPr>
          <w:p w14:paraId="786C31EB" w14:textId="77777777" w:rsidR="00591042" w:rsidRDefault="00591042" w:rsidP="00F30E6E">
            <w:pPr>
              <w:numPr>
                <w:ilvl w:val="12"/>
                <w:numId w:val="0"/>
              </w:numPr>
              <w:rPr>
                <w:rFonts w:cs="Arial"/>
                <w:szCs w:val="22"/>
              </w:rPr>
            </w:pPr>
            <w:r w:rsidRPr="008132BF">
              <w:rPr>
                <w:rFonts w:cs="Arial"/>
                <w:szCs w:val="22"/>
              </w:rPr>
              <w:t>private String</w:t>
            </w:r>
          </w:p>
        </w:tc>
        <w:tc>
          <w:tcPr>
            <w:tcW w:w="2156" w:type="dxa"/>
            <w:tcBorders>
              <w:top w:val="single" w:sz="4" w:space="0" w:color="auto"/>
              <w:left w:val="single" w:sz="4" w:space="0" w:color="auto"/>
              <w:bottom w:val="single" w:sz="4" w:space="0" w:color="auto"/>
            </w:tcBorders>
          </w:tcPr>
          <w:p w14:paraId="69C3FEBA" w14:textId="1ACE4F2A" w:rsidR="00591042" w:rsidRPr="00E17809" w:rsidRDefault="00591042" w:rsidP="00F30E6E">
            <w:pPr>
              <w:numPr>
                <w:ilvl w:val="12"/>
                <w:numId w:val="0"/>
              </w:numPr>
              <w:rPr>
                <w:rFonts w:cs="Arial"/>
                <w:szCs w:val="22"/>
              </w:rPr>
            </w:pPr>
            <w:r w:rsidRPr="008132BF">
              <w:rPr>
                <w:rFonts w:cs="Arial"/>
                <w:szCs w:val="22"/>
              </w:rPr>
              <w:t>status</w:t>
            </w:r>
          </w:p>
        </w:tc>
      </w:tr>
      <w:tr w:rsidR="00591042" w14:paraId="219299C3" w14:textId="77777777" w:rsidTr="008566D6">
        <w:tc>
          <w:tcPr>
            <w:tcW w:w="2698" w:type="dxa"/>
            <w:tcBorders>
              <w:top w:val="single" w:sz="4" w:space="0" w:color="auto"/>
              <w:bottom w:val="single" w:sz="4" w:space="0" w:color="auto"/>
              <w:right w:val="single" w:sz="4" w:space="0" w:color="auto"/>
            </w:tcBorders>
          </w:tcPr>
          <w:p w14:paraId="475847B1" w14:textId="77777777" w:rsidR="00591042" w:rsidRPr="008132BF" w:rsidRDefault="00591042" w:rsidP="00F30E6E">
            <w:pPr>
              <w:numPr>
                <w:ilvl w:val="12"/>
                <w:numId w:val="0"/>
              </w:numPr>
              <w:rPr>
                <w:rFonts w:cs="Arial"/>
                <w:szCs w:val="22"/>
              </w:rPr>
            </w:pPr>
            <w:r w:rsidRPr="008132BF">
              <w:rPr>
                <w:rFonts w:cs="Arial"/>
                <w:szCs w:val="22"/>
              </w:rPr>
              <w:t>enableStatus</w:t>
            </w:r>
          </w:p>
        </w:tc>
        <w:tc>
          <w:tcPr>
            <w:tcW w:w="4410" w:type="dxa"/>
            <w:tcBorders>
              <w:top w:val="single" w:sz="4" w:space="0" w:color="auto"/>
              <w:left w:val="single" w:sz="4" w:space="0" w:color="auto"/>
              <w:bottom w:val="single" w:sz="4" w:space="0" w:color="auto"/>
              <w:right w:val="single" w:sz="4" w:space="0" w:color="auto"/>
            </w:tcBorders>
          </w:tcPr>
          <w:p w14:paraId="20C3248C" w14:textId="77777777" w:rsidR="00591042" w:rsidRPr="008132BF" w:rsidRDefault="00591042" w:rsidP="00F30E6E">
            <w:pPr>
              <w:numPr>
                <w:ilvl w:val="12"/>
                <w:numId w:val="0"/>
              </w:numPr>
              <w:rPr>
                <w:rFonts w:cs="Arial"/>
                <w:szCs w:val="22"/>
              </w:rPr>
            </w:pPr>
            <w:r w:rsidRPr="008132BF">
              <w:rPr>
                <w:rFonts w:cs="Arial"/>
                <w:szCs w:val="22"/>
              </w:rPr>
              <w:t>private Integer</w:t>
            </w:r>
          </w:p>
        </w:tc>
        <w:tc>
          <w:tcPr>
            <w:tcW w:w="2156" w:type="dxa"/>
            <w:tcBorders>
              <w:top w:val="single" w:sz="4" w:space="0" w:color="auto"/>
              <w:left w:val="single" w:sz="4" w:space="0" w:color="auto"/>
              <w:bottom w:val="single" w:sz="4" w:space="0" w:color="auto"/>
            </w:tcBorders>
          </w:tcPr>
          <w:p w14:paraId="795DE121" w14:textId="77BFB70D" w:rsidR="00591042" w:rsidRPr="00E17809" w:rsidRDefault="00591042" w:rsidP="00F30E6E">
            <w:pPr>
              <w:numPr>
                <w:ilvl w:val="12"/>
                <w:numId w:val="0"/>
              </w:numPr>
              <w:rPr>
                <w:rFonts w:cs="Arial"/>
                <w:szCs w:val="22"/>
              </w:rPr>
            </w:pPr>
            <w:r w:rsidRPr="008132BF">
              <w:rPr>
                <w:rFonts w:cs="Arial"/>
                <w:szCs w:val="22"/>
              </w:rPr>
              <w:t>enableStatus</w:t>
            </w:r>
          </w:p>
        </w:tc>
      </w:tr>
      <w:tr w:rsidR="00591042" w14:paraId="3FCDC172" w14:textId="77777777" w:rsidTr="008566D6">
        <w:tc>
          <w:tcPr>
            <w:tcW w:w="2698" w:type="dxa"/>
            <w:tcBorders>
              <w:top w:val="single" w:sz="4" w:space="0" w:color="auto"/>
              <w:bottom w:val="single" w:sz="4" w:space="0" w:color="auto"/>
              <w:right w:val="single" w:sz="4" w:space="0" w:color="auto"/>
            </w:tcBorders>
          </w:tcPr>
          <w:p w14:paraId="1021A18A" w14:textId="77777777" w:rsidR="00591042" w:rsidRPr="008132BF" w:rsidRDefault="00591042" w:rsidP="00F30E6E">
            <w:pPr>
              <w:numPr>
                <w:ilvl w:val="12"/>
                <w:numId w:val="0"/>
              </w:numPr>
              <w:rPr>
                <w:rFonts w:cs="Arial"/>
                <w:szCs w:val="22"/>
              </w:rPr>
            </w:pPr>
            <w:r w:rsidRPr="008132BF">
              <w:rPr>
                <w:rFonts w:cs="Arial"/>
                <w:szCs w:val="22"/>
              </w:rPr>
              <w:t>disableStatus</w:t>
            </w:r>
          </w:p>
        </w:tc>
        <w:tc>
          <w:tcPr>
            <w:tcW w:w="4410" w:type="dxa"/>
            <w:tcBorders>
              <w:top w:val="single" w:sz="4" w:space="0" w:color="auto"/>
              <w:left w:val="single" w:sz="4" w:space="0" w:color="auto"/>
              <w:bottom w:val="single" w:sz="4" w:space="0" w:color="auto"/>
              <w:right w:val="single" w:sz="4" w:space="0" w:color="auto"/>
            </w:tcBorders>
          </w:tcPr>
          <w:p w14:paraId="753EDA7C" w14:textId="77777777" w:rsidR="00591042" w:rsidRPr="008132BF" w:rsidRDefault="00591042" w:rsidP="00F30E6E">
            <w:pPr>
              <w:numPr>
                <w:ilvl w:val="12"/>
                <w:numId w:val="0"/>
              </w:numPr>
              <w:rPr>
                <w:rFonts w:cs="Arial"/>
                <w:szCs w:val="22"/>
              </w:rPr>
            </w:pPr>
            <w:r w:rsidRPr="008132BF">
              <w:rPr>
                <w:rFonts w:cs="Arial"/>
                <w:szCs w:val="22"/>
              </w:rPr>
              <w:t>private Integer</w:t>
            </w:r>
          </w:p>
        </w:tc>
        <w:tc>
          <w:tcPr>
            <w:tcW w:w="2156" w:type="dxa"/>
            <w:tcBorders>
              <w:top w:val="single" w:sz="4" w:space="0" w:color="auto"/>
              <w:left w:val="single" w:sz="4" w:space="0" w:color="auto"/>
              <w:bottom w:val="single" w:sz="4" w:space="0" w:color="auto"/>
            </w:tcBorders>
          </w:tcPr>
          <w:p w14:paraId="0750BF76" w14:textId="10DE61CA" w:rsidR="00591042" w:rsidRPr="00E17809" w:rsidRDefault="00591042" w:rsidP="00F30E6E">
            <w:pPr>
              <w:numPr>
                <w:ilvl w:val="12"/>
                <w:numId w:val="0"/>
              </w:numPr>
              <w:rPr>
                <w:rFonts w:cs="Arial"/>
                <w:szCs w:val="22"/>
              </w:rPr>
            </w:pPr>
            <w:r w:rsidRPr="008132BF">
              <w:rPr>
                <w:rFonts w:cs="Arial"/>
                <w:szCs w:val="22"/>
              </w:rPr>
              <w:t>disableStatus</w:t>
            </w:r>
          </w:p>
        </w:tc>
      </w:tr>
      <w:tr w:rsidR="00591042" w14:paraId="400D145B" w14:textId="77777777" w:rsidTr="008566D6">
        <w:tc>
          <w:tcPr>
            <w:tcW w:w="2698" w:type="dxa"/>
            <w:tcBorders>
              <w:top w:val="single" w:sz="4" w:space="0" w:color="auto"/>
              <w:bottom w:val="single" w:sz="4" w:space="0" w:color="auto"/>
              <w:right w:val="single" w:sz="4" w:space="0" w:color="auto"/>
            </w:tcBorders>
          </w:tcPr>
          <w:p w14:paraId="5383195D" w14:textId="77777777" w:rsidR="00591042" w:rsidRPr="008132BF" w:rsidRDefault="00591042" w:rsidP="00F30E6E">
            <w:pPr>
              <w:numPr>
                <w:ilvl w:val="12"/>
                <w:numId w:val="0"/>
              </w:numPr>
              <w:rPr>
                <w:rFonts w:cs="Arial"/>
                <w:szCs w:val="22"/>
              </w:rPr>
            </w:pPr>
            <w:r w:rsidRPr="008132BF">
              <w:rPr>
                <w:rFonts w:cs="Arial"/>
                <w:szCs w:val="22"/>
              </w:rPr>
              <w:t>associationStatus</w:t>
            </w:r>
          </w:p>
        </w:tc>
        <w:tc>
          <w:tcPr>
            <w:tcW w:w="4410" w:type="dxa"/>
            <w:tcBorders>
              <w:top w:val="single" w:sz="4" w:space="0" w:color="auto"/>
              <w:left w:val="single" w:sz="4" w:space="0" w:color="auto"/>
              <w:bottom w:val="single" w:sz="4" w:space="0" w:color="auto"/>
              <w:right w:val="single" w:sz="4" w:space="0" w:color="auto"/>
            </w:tcBorders>
          </w:tcPr>
          <w:p w14:paraId="6770F4A7" w14:textId="77777777" w:rsidR="00591042" w:rsidRPr="008132BF" w:rsidRDefault="00591042" w:rsidP="00F30E6E">
            <w:pPr>
              <w:numPr>
                <w:ilvl w:val="12"/>
                <w:numId w:val="0"/>
              </w:numPr>
              <w:rPr>
                <w:rFonts w:cs="Arial"/>
                <w:szCs w:val="22"/>
              </w:rPr>
            </w:pPr>
            <w:r w:rsidRPr="008132BF">
              <w:rPr>
                <w:rFonts w:cs="Arial"/>
                <w:szCs w:val="22"/>
              </w:rPr>
              <w:t>private Integer</w:t>
            </w:r>
          </w:p>
        </w:tc>
        <w:tc>
          <w:tcPr>
            <w:tcW w:w="2156" w:type="dxa"/>
            <w:tcBorders>
              <w:top w:val="single" w:sz="4" w:space="0" w:color="auto"/>
              <w:left w:val="single" w:sz="4" w:space="0" w:color="auto"/>
              <w:bottom w:val="single" w:sz="4" w:space="0" w:color="auto"/>
            </w:tcBorders>
          </w:tcPr>
          <w:p w14:paraId="73668BC6" w14:textId="3E5A43CC" w:rsidR="00591042" w:rsidRPr="00E17809" w:rsidRDefault="00591042" w:rsidP="00F30E6E">
            <w:pPr>
              <w:numPr>
                <w:ilvl w:val="12"/>
                <w:numId w:val="0"/>
              </w:numPr>
              <w:rPr>
                <w:rFonts w:cs="Arial"/>
                <w:szCs w:val="22"/>
              </w:rPr>
            </w:pPr>
            <w:r w:rsidRPr="008132BF">
              <w:rPr>
                <w:rFonts w:cs="Arial"/>
                <w:szCs w:val="22"/>
              </w:rPr>
              <w:t>associationStatus</w:t>
            </w:r>
          </w:p>
        </w:tc>
      </w:tr>
      <w:tr w:rsidR="00591042" w14:paraId="00FBC37D" w14:textId="77777777" w:rsidTr="008566D6">
        <w:tc>
          <w:tcPr>
            <w:tcW w:w="2698" w:type="dxa"/>
            <w:tcBorders>
              <w:top w:val="single" w:sz="4" w:space="0" w:color="auto"/>
              <w:bottom w:val="single" w:sz="4" w:space="0" w:color="auto"/>
              <w:right w:val="single" w:sz="4" w:space="0" w:color="auto"/>
            </w:tcBorders>
          </w:tcPr>
          <w:p w14:paraId="50D2B06A" w14:textId="77777777" w:rsidR="00591042" w:rsidRPr="008132BF" w:rsidRDefault="00591042" w:rsidP="00F30E6E">
            <w:pPr>
              <w:numPr>
                <w:ilvl w:val="12"/>
                <w:numId w:val="0"/>
              </w:numPr>
              <w:rPr>
                <w:rFonts w:cs="Arial"/>
                <w:szCs w:val="22"/>
              </w:rPr>
            </w:pPr>
            <w:r w:rsidRPr="008132BF">
              <w:rPr>
                <w:rFonts w:cs="Arial"/>
                <w:szCs w:val="22"/>
              </w:rPr>
              <w:t>deviceType</w:t>
            </w:r>
          </w:p>
        </w:tc>
        <w:tc>
          <w:tcPr>
            <w:tcW w:w="4410" w:type="dxa"/>
            <w:tcBorders>
              <w:top w:val="single" w:sz="4" w:space="0" w:color="auto"/>
              <w:left w:val="single" w:sz="4" w:space="0" w:color="auto"/>
              <w:bottom w:val="single" w:sz="4" w:space="0" w:color="auto"/>
              <w:right w:val="single" w:sz="4" w:space="0" w:color="auto"/>
            </w:tcBorders>
          </w:tcPr>
          <w:p w14:paraId="3DC6A5AE" w14:textId="77777777" w:rsidR="00591042" w:rsidRPr="008132BF" w:rsidRDefault="00591042" w:rsidP="00F30E6E">
            <w:pPr>
              <w:numPr>
                <w:ilvl w:val="12"/>
                <w:numId w:val="0"/>
              </w:numPr>
              <w:rPr>
                <w:rFonts w:cs="Arial"/>
                <w:szCs w:val="22"/>
              </w:rPr>
            </w:pPr>
            <w:r w:rsidRPr="008132BF">
              <w:rPr>
                <w:rFonts w:cs="Arial"/>
                <w:szCs w:val="22"/>
              </w:rPr>
              <w:t>private String</w:t>
            </w:r>
          </w:p>
        </w:tc>
        <w:tc>
          <w:tcPr>
            <w:tcW w:w="2156" w:type="dxa"/>
            <w:tcBorders>
              <w:top w:val="single" w:sz="4" w:space="0" w:color="auto"/>
              <w:left w:val="single" w:sz="4" w:space="0" w:color="auto"/>
              <w:bottom w:val="single" w:sz="4" w:space="0" w:color="auto"/>
            </w:tcBorders>
          </w:tcPr>
          <w:p w14:paraId="08CECF84" w14:textId="27E7B28A" w:rsidR="00591042" w:rsidRPr="00E17809" w:rsidRDefault="00591042" w:rsidP="00F30E6E">
            <w:pPr>
              <w:numPr>
                <w:ilvl w:val="12"/>
                <w:numId w:val="0"/>
              </w:numPr>
              <w:rPr>
                <w:rFonts w:cs="Arial"/>
                <w:szCs w:val="22"/>
              </w:rPr>
            </w:pPr>
            <w:r w:rsidRPr="008132BF">
              <w:rPr>
                <w:rFonts w:cs="Arial"/>
                <w:szCs w:val="22"/>
              </w:rPr>
              <w:t>deviceType</w:t>
            </w:r>
          </w:p>
        </w:tc>
      </w:tr>
      <w:tr w:rsidR="00591042" w14:paraId="4E002B67" w14:textId="77777777" w:rsidTr="008566D6">
        <w:tc>
          <w:tcPr>
            <w:tcW w:w="2698" w:type="dxa"/>
            <w:tcBorders>
              <w:top w:val="single" w:sz="4" w:space="0" w:color="auto"/>
              <w:bottom w:val="single" w:sz="4" w:space="0" w:color="auto"/>
              <w:right w:val="single" w:sz="4" w:space="0" w:color="auto"/>
            </w:tcBorders>
          </w:tcPr>
          <w:p w14:paraId="55873F4B" w14:textId="77777777" w:rsidR="00591042" w:rsidRPr="008132BF" w:rsidRDefault="00591042" w:rsidP="00F30E6E">
            <w:pPr>
              <w:numPr>
                <w:ilvl w:val="12"/>
                <w:numId w:val="0"/>
              </w:numPr>
              <w:rPr>
                <w:rFonts w:cs="Arial"/>
                <w:szCs w:val="22"/>
              </w:rPr>
            </w:pPr>
            <w:r w:rsidRPr="008132BF">
              <w:rPr>
                <w:rFonts w:cs="Arial"/>
                <w:szCs w:val="22"/>
              </w:rPr>
              <w:t>uid</w:t>
            </w:r>
          </w:p>
        </w:tc>
        <w:tc>
          <w:tcPr>
            <w:tcW w:w="4410" w:type="dxa"/>
            <w:tcBorders>
              <w:top w:val="single" w:sz="4" w:space="0" w:color="auto"/>
              <w:left w:val="single" w:sz="4" w:space="0" w:color="auto"/>
              <w:bottom w:val="single" w:sz="4" w:space="0" w:color="auto"/>
              <w:right w:val="single" w:sz="4" w:space="0" w:color="auto"/>
            </w:tcBorders>
          </w:tcPr>
          <w:p w14:paraId="4093F285" w14:textId="77777777" w:rsidR="00591042" w:rsidRPr="008132BF" w:rsidRDefault="00591042" w:rsidP="00F30E6E">
            <w:pPr>
              <w:numPr>
                <w:ilvl w:val="12"/>
                <w:numId w:val="0"/>
              </w:numPr>
              <w:rPr>
                <w:rFonts w:cs="Arial"/>
                <w:szCs w:val="22"/>
              </w:rPr>
            </w:pPr>
            <w:r w:rsidRPr="008132BF">
              <w:rPr>
                <w:rFonts w:cs="Arial"/>
                <w:szCs w:val="22"/>
              </w:rPr>
              <w:t>private String</w:t>
            </w:r>
          </w:p>
        </w:tc>
        <w:tc>
          <w:tcPr>
            <w:tcW w:w="2156" w:type="dxa"/>
            <w:tcBorders>
              <w:top w:val="single" w:sz="4" w:space="0" w:color="auto"/>
              <w:left w:val="single" w:sz="4" w:space="0" w:color="auto"/>
              <w:bottom w:val="single" w:sz="4" w:space="0" w:color="auto"/>
            </w:tcBorders>
          </w:tcPr>
          <w:p w14:paraId="06CBA832" w14:textId="7EB93245" w:rsidR="00591042" w:rsidRPr="00E17809" w:rsidRDefault="00591042" w:rsidP="00F30E6E">
            <w:pPr>
              <w:numPr>
                <w:ilvl w:val="12"/>
                <w:numId w:val="0"/>
              </w:numPr>
              <w:rPr>
                <w:rFonts w:cs="Arial"/>
                <w:szCs w:val="22"/>
              </w:rPr>
            </w:pPr>
            <w:r w:rsidRPr="008132BF">
              <w:rPr>
                <w:rFonts w:cs="Arial"/>
                <w:szCs w:val="22"/>
              </w:rPr>
              <w:t>uid</w:t>
            </w:r>
          </w:p>
        </w:tc>
      </w:tr>
      <w:tr w:rsidR="00591042" w14:paraId="60D76159" w14:textId="77777777" w:rsidTr="008566D6">
        <w:tc>
          <w:tcPr>
            <w:tcW w:w="2698" w:type="dxa"/>
            <w:tcBorders>
              <w:top w:val="single" w:sz="4" w:space="0" w:color="auto"/>
              <w:bottom w:val="single" w:sz="4" w:space="0" w:color="auto"/>
              <w:right w:val="single" w:sz="4" w:space="0" w:color="auto"/>
            </w:tcBorders>
          </w:tcPr>
          <w:p w14:paraId="778DF2D2" w14:textId="77777777" w:rsidR="00591042" w:rsidRPr="008132BF" w:rsidRDefault="00591042" w:rsidP="00F30E6E">
            <w:pPr>
              <w:numPr>
                <w:ilvl w:val="12"/>
                <w:numId w:val="0"/>
              </w:numPr>
              <w:rPr>
                <w:rFonts w:cs="Arial"/>
                <w:szCs w:val="22"/>
              </w:rPr>
            </w:pPr>
            <w:r w:rsidRPr="008132BF">
              <w:rPr>
                <w:rFonts w:cs="Arial"/>
                <w:szCs w:val="22"/>
              </w:rPr>
              <w:t>startDate</w:t>
            </w:r>
          </w:p>
        </w:tc>
        <w:tc>
          <w:tcPr>
            <w:tcW w:w="4410" w:type="dxa"/>
            <w:tcBorders>
              <w:top w:val="single" w:sz="4" w:space="0" w:color="auto"/>
              <w:left w:val="single" w:sz="4" w:space="0" w:color="auto"/>
              <w:bottom w:val="single" w:sz="4" w:space="0" w:color="auto"/>
              <w:right w:val="single" w:sz="4" w:space="0" w:color="auto"/>
            </w:tcBorders>
          </w:tcPr>
          <w:p w14:paraId="1BA94B6A" w14:textId="77777777" w:rsidR="00591042" w:rsidRPr="008132BF" w:rsidRDefault="00591042" w:rsidP="00F30E6E">
            <w:pPr>
              <w:numPr>
                <w:ilvl w:val="12"/>
                <w:numId w:val="0"/>
              </w:numPr>
              <w:rPr>
                <w:rFonts w:cs="Arial"/>
                <w:szCs w:val="22"/>
              </w:rPr>
            </w:pPr>
            <w:r w:rsidRPr="008132BF">
              <w:rPr>
                <w:rFonts w:cs="Arial"/>
                <w:szCs w:val="22"/>
              </w:rPr>
              <w:t>private String</w:t>
            </w:r>
          </w:p>
        </w:tc>
        <w:tc>
          <w:tcPr>
            <w:tcW w:w="2156" w:type="dxa"/>
            <w:tcBorders>
              <w:top w:val="single" w:sz="4" w:space="0" w:color="auto"/>
              <w:left w:val="single" w:sz="4" w:space="0" w:color="auto"/>
              <w:bottom w:val="single" w:sz="4" w:space="0" w:color="auto"/>
            </w:tcBorders>
          </w:tcPr>
          <w:p w14:paraId="48BEF55A" w14:textId="21CA6E9D" w:rsidR="00591042" w:rsidRPr="00E17809" w:rsidRDefault="00591042" w:rsidP="00F30E6E">
            <w:pPr>
              <w:numPr>
                <w:ilvl w:val="12"/>
                <w:numId w:val="0"/>
              </w:numPr>
              <w:rPr>
                <w:rFonts w:cs="Arial"/>
                <w:szCs w:val="22"/>
              </w:rPr>
            </w:pPr>
            <w:r w:rsidRPr="008132BF">
              <w:rPr>
                <w:rFonts w:cs="Arial"/>
                <w:szCs w:val="22"/>
              </w:rPr>
              <w:t>startDate</w:t>
            </w:r>
          </w:p>
        </w:tc>
      </w:tr>
      <w:tr w:rsidR="00591042" w14:paraId="464919E2" w14:textId="77777777" w:rsidTr="008566D6">
        <w:tc>
          <w:tcPr>
            <w:tcW w:w="2698" w:type="dxa"/>
            <w:tcBorders>
              <w:top w:val="single" w:sz="4" w:space="0" w:color="auto"/>
              <w:bottom w:val="single" w:sz="4" w:space="0" w:color="auto"/>
              <w:right w:val="single" w:sz="4" w:space="0" w:color="auto"/>
            </w:tcBorders>
          </w:tcPr>
          <w:p w14:paraId="41BE8380" w14:textId="77777777" w:rsidR="00591042" w:rsidRPr="008132BF" w:rsidRDefault="00591042" w:rsidP="00F30E6E">
            <w:pPr>
              <w:numPr>
                <w:ilvl w:val="12"/>
                <w:numId w:val="0"/>
              </w:numPr>
              <w:rPr>
                <w:rFonts w:cs="Arial"/>
                <w:szCs w:val="22"/>
              </w:rPr>
            </w:pPr>
            <w:r w:rsidRPr="008132BF">
              <w:rPr>
                <w:rFonts w:cs="Arial"/>
                <w:szCs w:val="22"/>
              </w:rPr>
              <w:t>endDate</w:t>
            </w:r>
          </w:p>
        </w:tc>
        <w:tc>
          <w:tcPr>
            <w:tcW w:w="4410" w:type="dxa"/>
            <w:tcBorders>
              <w:top w:val="single" w:sz="4" w:space="0" w:color="auto"/>
              <w:left w:val="single" w:sz="4" w:space="0" w:color="auto"/>
              <w:bottom w:val="single" w:sz="4" w:space="0" w:color="auto"/>
              <w:right w:val="single" w:sz="4" w:space="0" w:color="auto"/>
            </w:tcBorders>
          </w:tcPr>
          <w:p w14:paraId="44C79C1E" w14:textId="77777777" w:rsidR="00591042" w:rsidRPr="008132BF" w:rsidRDefault="00591042" w:rsidP="00F30E6E">
            <w:pPr>
              <w:numPr>
                <w:ilvl w:val="12"/>
                <w:numId w:val="0"/>
              </w:numPr>
              <w:rPr>
                <w:rFonts w:cs="Arial"/>
                <w:szCs w:val="22"/>
              </w:rPr>
            </w:pPr>
            <w:r w:rsidRPr="008132BF">
              <w:rPr>
                <w:rFonts w:cs="Arial"/>
                <w:szCs w:val="22"/>
              </w:rPr>
              <w:t>private String</w:t>
            </w:r>
          </w:p>
        </w:tc>
        <w:tc>
          <w:tcPr>
            <w:tcW w:w="2156" w:type="dxa"/>
            <w:tcBorders>
              <w:top w:val="single" w:sz="4" w:space="0" w:color="auto"/>
              <w:left w:val="single" w:sz="4" w:space="0" w:color="auto"/>
              <w:bottom w:val="single" w:sz="4" w:space="0" w:color="auto"/>
            </w:tcBorders>
          </w:tcPr>
          <w:p w14:paraId="38BD03D7" w14:textId="6E024616" w:rsidR="00591042" w:rsidRPr="00E17809" w:rsidRDefault="00591042" w:rsidP="00F30E6E">
            <w:pPr>
              <w:numPr>
                <w:ilvl w:val="12"/>
                <w:numId w:val="0"/>
              </w:numPr>
              <w:rPr>
                <w:rFonts w:cs="Arial"/>
                <w:szCs w:val="22"/>
              </w:rPr>
            </w:pPr>
            <w:r w:rsidRPr="008132BF">
              <w:rPr>
                <w:rFonts w:cs="Arial"/>
                <w:szCs w:val="22"/>
              </w:rPr>
              <w:t>endDate</w:t>
            </w:r>
          </w:p>
        </w:tc>
      </w:tr>
    </w:tbl>
    <w:p w14:paraId="047F011B" w14:textId="77777777" w:rsidR="00F30E6E" w:rsidRDefault="00F30E6E" w:rsidP="00F30E6E">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45CB4755" w14:textId="77777777" w:rsidTr="008566D6">
        <w:tc>
          <w:tcPr>
            <w:tcW w:w="2698" w:type="dxa"/>
            <w:tcBorders>
              <w:top w:val="single" w:sz="4" w:space="0" w:color="auto"/>
              <w:bottom w:val="single" w:sz="4" w:space="0" w:color="auto"/>
              <w:right w:val="single" w:sz="4" w:space="0" w:color="auto"/>
            </w:tcBorders>
            <w:shd w:val="clear" w:color="auto" w:fill="000000"/>
          </w:tcPr>
          <w:p w14:paraId="175A0CDA"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74ABC8D4"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7D4471B6"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F30E6E" w14:paraId="2F945A99" w14:textId="77777777" w:rsidTr="008566D6">
        <w:tc>
          <w:tcPr>
            <w:tcW w:w="2698" w:type="dxa"/>
            <w:tcBorders>
              <w:top w:val="single" w:sz="4" w:space="0" w:color="auto"/>
              <w:bottom w:val="single" w:sz="4" w:space="0" w:color="auto"/>
              <w:right w:val="single" w:sz="4" w:space="0" w:color="auto"/>
            </w:tcBorders>
          </w:tcPr>
          <w:p w14:paraId="227C573B" w14:textId="2725011C" w:rsidR="00F30E6E" w:rsidRPr="00141C2F" w:rsidRDefault="00F30E6E" w:rsidP="00F30E6E">
            <w:pPr>
              <w:numPr>
                <w:ilvl w:val="12"/>
                <w:numId w:val="0"/>
              </w:numPr>
              <w:rPr>
                <w:rFonts w:cs="Arial"/>
                <w:szCs w:val="22"/>
              </w:rPr>
            </w:pPr>
            <w:r w:rsidRPr="00141C2F">
              <w:rPr>
                <w:rFonts w:cs="Arial"/>
                <w:szCs w:val="22"/>
              </w:rPr>
              <w:t>public DRMSyncAssociationFeature(String subscriberId,</w:t>
            </w:r>
          </w:p>
          <w:p w14:paraId="0BDF07CF" w14:textId="0AE12C53" w:rsidR="00F30E6E" w:rsidRPr="00141C2F" w:rsidRDefault="00F30E6E" w:rsidP="00F30E6E">
            <w:pPr>
              <w:numPr>
                <w:ilvl w:val="12"/>
                <w:numId w:val="0"/>
              </w:numPr>
              <w:rPr>
                <w:rFonts w:cs="Arial"/>
                <w:szCs w:val="22"/>
              </w:rPr>
            </w:pPr>
            <w:r w:rsidRPr="00141C2F">
              <w:rPr>
                <w:rFonts w:cs="Arial"/>
                <w:szCs w:val="22"/>
              </w:rPr>
              <w:t>String subscriberName, String packageId, String packagename,</w:t>
            </w:r>
            <w:r w:rsidR="00715F7A">
              <w:rPr>
                <w:rFonts w:cs="Arial"/>
                <w:szCs w:val="22"/>
              </w:rPr>
              <w:t xml:space="preserve"> </w:t>
            </w:r>
            <w:r w:rsidRPr="00141C2F">
              <w:rPr>
                <w:rFonts w:cs="Arial"/>
                <w:szCs w:val="22"/>
              </w:rPr>
              <w:t>String stbId, String stbName, String deviceId, String deviceName,</w:t>
            </w:r>
            <w:r w:rsidR="00715F7A">
              <w:rPr>
                <w:rFonts w:cs="Arial"/>
                <w:szCs w:val="22"/>
              </w:rPr>
              <w:t xml:space="preserve"> </w:t>
            </w:r>
            <w:r w:rsidRPr="00141C2F">
              <w:rPr>
                <w:rFonts w:cs="Arial"/>
                <w:szCs w:val="22"/>
              </w:rPr>
              <w:t>String channelId, String channelName, String vodId, String vodName,</w:t>
            </w:r>
          </w:p>
          <w:p w14:paraId="57B96844" w14:textId="056CD0E2" w:rsidR="00F30E6E" w:rsidRDefault="00F30E6E" w:rsidP="00715F7A">
            <w:pPr>
              <w:numPr>
                <w:ilvl w:val="12"/>
                <w:numId w:val="0"/>
              </w:numPr>
              <w:rPr>
                <w:rFonts w:cs="Arial"/>
                <w:szCs w:val="22"/>
              </w:rPr>
            </w:pPr>
            <w:r w:rsidRPr="00141C2F">
              <w:rPr>
                <w:rFonts w:cs="Arial"/>
                <w:szCs w:val="22"/>
              </w:rPr>
              <w:t>Integer maxDevices, String macAddress, String status,</w:t>
            </w:r>
            <w:r w:rsidR="00715F7A">
              <w:rPr>
                <w:rFonts w:cs="Arial"/>
                <w:szCs w:val="22"/>
              </w:rPr>
              <w:t xml:space="preserve"> </w:t>
            </w:r>
            <w:r w:rsidRPr="00141C2F">
              <w:rPr>
                <w:rFonts w:cs="Arial"/>
                <w:szCs w:val="22"/>
              </w:rPr>
              <w:t>Integer enableStatus, Integer disableStatus,</w:t>
            </w:r>
            <w:r w:rsidR="00715F7A">
              <w:rPr>
                <w:rFonts w:cs="Arial"/>
                <w:szCs w:val="22"/>
              </w:rPr>
              <w:t xml:space="preserve"> </w:t>
            </w:r>
            <w:r w:rsidRPr="00141C2F">
              <w:rPr>
                <w:rFonts w:cs="Arial"/>
                <w:szCs w:val="22"/>
              </w:rPr>
              <w:t>Integer associationStatus, String deviceType, String uid,</w:t>
            </w:r>
            <w:r w:rsidR="00715F7A">
              <w:rPr>
                <w:rFonts w:cs="Arial"/>
                <w:szCs w:val="22"/>
              </w:rPr>
              <w:t xml:space="preserve"> </w:t>
            </w:r>
            <w:r w:rsidRPr="00141C2F">
              <w:rPr>
                <w:rFonts w:cs="Arial"/>
                <w:szCs w:val="22"/>
              </w:rPr>
              <w:t>String startDate, String endDate)</w:t>
            </w:r>
          </w:p>
        </w:tc>
        <w:tc>
          <w:tcPr>
            <w:tcW w:w="4410" w:type="dxa"/>
            <w:tcBorders>
              <w:top w:val="single" w:sz="4" w:space="0" w:color="auto"/>
              <w:left w:val="single" w:sz="4" w:space="0" w:color="auto"/>
              <w:bottom w:val="single" w:sz="4" w:space="0" w:color="auto"/>
              <w:right w:val="single" w:sz="4" w:space="0" w:color="auto"/>
            </w:tcBorders>
          </w:tcPr>
          <w:p w14:paraId="7EE1CD72"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379378F7" w14:textId="77777777" w:rsidR="00F30E6E" w:rsidRDefault="00F30E6E" w:rsidP="00F30E6E">
            <w:pPr>
              <w:numPr>
                <w:ilvl w:val="12"/>
                <w:numId w:val="0"/>
              </w:numPr>
              <w:rPr>
                <w:rFonts w:cs="Arial"/>
                <w:szCs w:val="22"/>
              </w:rPr>
            </w:pPr>
            <w:r>
              <w:rPr>
                <w:rFonts w:cs="Arial"/>
                <w:szCs w:val="22"/>
              </w:rPr>
              <w:t xml:space="preserve">None </w:t>
            </w:r>
          </w:p>
        </w:tc>
      </w:tr>
      <w:tr w:rsidR="00F30E6E" w14:paraId="0CE72C0F" w14:textId="77777777" w:rsidTr="008566D6">
        <w:tc>
          <w:tcPr>
            <w:tcW w:w="2698" w:type="dxa"/>
            <w:tcBorders>
              <w:top w:val="single" w:sz="4" w:space="0" w:color="auto"/>
              <w:bottom w:val="single" w:sz="4" w:space="0" w:color="auto"/>
              <w:right w:val="single" w:sz="4" w:space="0" w:color="auto"/>
            </w:tcBorders>
          </w:tcPr>
          <w:p w14:paraId="69646244" w14:textId="30EB4A68" w:rsidR="00F30E6E" w:rsidRPr="00353B3F" w:rsidRDefault="00F30E6E" w:rsidP="00F30E6E">
            <w:pPr>
              <w:numPr>
                <w:ilvl w:val="12"/>
                <w:numId w:val="0"/>
              </w:numPr>
              <w:rPr>
                <w:rFonts w:cs="Arial"/>
                <w:szCs w:val="22"/>
              </w:rPr>
            </w:pPr>
            <w:r w:rsidRPr="00CF72CC">
              <w:rPr>
                <w:rFonts w:cs="Arial"/>
                <w:szCs w:val="22"/>
              </w:rPr>
              <w:t>public DRMSyncAssociationFeature copyObject()</w:t>
            </w:r>
          </w:p>
        </w:tc>
        <w:tc>
          <w:tcPr>
            <w:tcW w:w="4410" w:type="dxa"/>
            <w:tcBorders>
              <w:top w:val="single" w:sz="4" w:space="0" w:color="auto"/>
              <w:left w:val="single" w:sz="4" w:space="0" w:color="auto"/>
              <w:bottom w:val="single" w:sz="4" w:space="0" w:color="auto"/>
              <w:right w:val="single" w:sz="4" w:space="0" w:color="auto"/>
            </w:tcBorders>
          </w:tcPr>
          <w:p w14:paraId="4B1ABDDE" w14:textId="77777777" w:rsidR="00F30E6E" w:rsidRPr="00353B3F"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5BF2CE74" w14:textId="77777777" w:rsidR="00F30E6E" w:rsidRDefault="00F30E6E" w:rsidP="00F30E6E">
            <w:pPr>
              <w:numPr>
                <w:ilvl w:val="12"/>
                <w:numId w:val="0"/>
              </w:numPr>
              <w:rPr>
                <w:rFonts w:cs="Arial"/>
                <w:szCs w:val="22"/>
              </w:rPr>
            </w:pPr>
            <w:r>
              <w:rPr>
                <w:rFonts w:cs="Arial"/>
                <w:szCs w:val="22"/>
              </w:rPr>
              <w:t xml:space="preserve">None </w:t>
            </w:r>
          </w:p>
        </w:tc>
      </w:tr>
    </w:tbl>
    <w:p w14:paraId="6152C9CB" w14:textId="77777777" w:rsidR="00F30E6E" w:rsidRDefault="00F30E6E" w:rsidP="00F30E6E">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35B09467" w14:textId="77777777" w:rsidTr="008566D6">
        <w:tc>
          <w:tcPr>
            <w:tcW w:w="2698" w:type="dxa"/>
            <w:tcBorders>
              <w:top w:val="single" w:sz="4" w:space="0" w:color="auto"/>
              <w:bottom w:val="single" w:sz="4" w:space="0" w:color="auto"/>
              <w:right w:val="single" w:sz="4" w:space="0" w:color="auto"/>
            </w:tcBorders>
            <w:shd w:val="clear" w:color="auto" w:fill="000000"/>
          </w:tcPr>
          <w:p w14:paraId="401451EE"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6697E17D"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6BB263EE"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F30E6E" w14:paraId="72376894" w14:textId="77777777" w:rsidTr="008566D6">
        <w:tc>
          <w:tcPr>
            <w:tcW w:w="2698" w:type="dxa"/>
            <w:tcBorders>
              <w:top w:val="single" w:sz="4" w:space="0" w:color="auto"/>
              <w:bottom w:val="single" w:sz="4" w:space="0" w:color="auto"/>
              <w:right w:val="single" w:sz="4" w:space="0" w:color="auto"/>
            </w:tcBorders>
          </w:tcPr>
          <w:p w14:paraId="5239FF78" w14:textId="4D923CB7" w:rsidR="00F30E6E" w:rsidRDefault="00F30E6E" w:rsidP="00F30E6E">
            <w:pPr>
              <w:numPr>
                <w:ilvl w:val="12"/>
                <w:numId w:val="0"/>
              </w:numPr>
              <w:rPr>
                <w:rFonts w:cs="Arial"/>
                <w:szCs w:val="22"/>
              </w:rPr>
            </w:pPr>
            <w:r w:rsidRPr="00141C2F">
              <w:rPr>
                <w:rFonts w:cs="Arial"/>
                <w:szCs w:val="22"/>
              </w:rPr>
              <w:t>public Integer getMaxDevices()</w:t>
            </w:r>
          </w:p>
        </w:tc>
        <w:tc>
          <w:tcPr>
            <w:tcW w:w="4410" w:type="dxa"/>
            <w:tcBorders>
              <w:top w:val="single" w:sz="4" w:space="0" w:color="auto"/>
              <w:left w:val="single" w:sz="4" w:space="0" w:color="auto"/>
              <w:bottom w:val="single" w:sz="4" w:space="0" w:color="auto"/>
              <w:right w:val="single" w:sz="4" w:space="0" w:color="auto"/>
            </w:tcBorders>
          </w:tcPr>
          <w:p w14:paraId="160A8672" w14:textId="77777777" w:rsidR="00F30E6E" w:rsidRDefault="00F30E6E" w:rsidP="00F30E6E">
            <w:pPr>
              <w:numPr>
                <w:ilvl w:val="12"/>
                <w:numId w:val="0"/>
              </w:numPr>
              <w:rPr>
                <w:rFonts w:cs="Arial"/>
                <w:szCs w:val="22"/>
              </w:rPr>
            </w:pPr>
            <w:r w:rsidRPr="00141C2F">
              <w:rPr>
                <w:rFonts w:cs="Arial"/>
                <w:szCs w:val="22"/>
              </w:rPr>
              <w:t>return the maxDevices</w:t>
            </w:r>
          </w:p>
        </w:tc>
        <w:tc>
          <w:tcPr>
            <w:tcW w:w="2156" w:type="dxa"/>
            <w:tcBorders>
              <w:top w:val="single" w:sz="4" w:space="0" w:color="auto"/>
              <w:left w:val="single" w:sz="4" w:space="0" w:color="auto"/>
              <w:bottom w:val="single" w:sz="4" w:space="0" w:color="auto"/>
            </w:tcBorders>
          </w:tcPr>
          <w:p w14:paraId="2CD493D0" w14:textId="77777777" w:rsidR="00F30E6E" w:rsidRDefault="00F30E6E" w:rsidP="00F30E6E">
            <w:pPr>
              <w:numPr>
                <w:ilvl w:val="12"/>
                <w:numId w:val="0"/>
              </w:numPr>
              <w:rPr>
                <w:rFonts w:cs="Arial"/>
                <w:szCs w:val="22"/>
              </w:rPr>
            </w:pPr>
            <w:r>
              <w:rPr>
                <w:rFonts w:cs="Arial"/>
                <w:szCs w:val="22"/>
              </w:rPr>
              <w:t xml:space="preserve">None </w:t>
            </w:r>
          </w:p>
        </w:tc>
      </w:tr>
      <w:tr w:rsidR="00F30E6E" w14:paraId="30CCC1DC" w14:textId="77777777" w:rsidTr="008566D6">
        <w:tc>
          <w:tcPr>
            <w:tcW w:w="2698" w:type="dxa"/>
            <w:tcBorders>
              <w:top w:val="single" w:sz="4" w:space="0" w:color="auto"/>
              <w:bottom w:val="single" w:sz="4" w:space="0" w:color="auto"/>
              <w:right w:val="single" w:sz="4" w:space="0" w:color="auto"/>
            </w:tcBorders>
          </w:tcPr>
          <w:p w14:paraId="52B3E3AF" w14:textId="7E301683" w:rsidR="00F30E6E" w:rsidRPr="0088569A" w:rsidRDefault="00F30E6E" w:rsidP="00F30E6E">
            <w:pPr>
              <w:numPr>
                <w:ilvl w:val="12"/>
                <w:numId w:val="0"/>
              </w:numPr>
              <w:rPr>
                <w:rFonts w:cs="Arial"/>
                <w:szCs w:val="22"/>
              </w:rPr>
            </w:pPr>
            <w:r w:rsidRPr="00141C2F">
              <w:rPr>
                <w:rFonts w:cs="Arial"/>
                <w:szCs w:val="22"/>
              </w:rPr>
              <w:t>public void setMaxDevices(Integer maxDevices)</w:t>
            </w:r>
          </w:p>
        </w:tc>
        <w:tc>
          <w:tcPr>
            <w:tcW w:w="4410" w:type="dxa"/>
            <w:tcBorders>
              <w:top w:val="single" w:sz="4" w:space="0" w:color="auto"/>
              <w:left w:val="single" w:sz="4" w:space="0" w:color="auto"/>
              <w:bottom w:val="single" w:sz="4" w:space="0" w:color="auto"/>
              <w:right w:val="single" w:sz="4" w:space="0" w:color="auto"/>
            </w:tcBorders>
          </w:tcPr>
          <w:p w14:paraId="5A329C65"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62A6B724" w14:textId="77777777" w:rsidR="00F30E6E" w:rsidRDefault="00F30E6E" w:rsidP="00F30E6E">
            <w:pPr>
              <w:numPr>
                <w:ilvl w:val="12"/>
                <w:numId w:val="0"/>
              </w:numPr>
              <w:rPr>
                <w:rFonts w:cs="Arial"/>
                <w:szCs w:val="22"/>
              </w:rPr>
            </w:pPr>
            <w:r>
              <w:rPr>
                <w:rFonts w:cs="Arial"/>
                <w:szCs w:val="22"/>
              </w:rPr>
              <w:t xml:space="preserve">None </w:t>
            </w:r>
          </w:p>
        </w:tc>
      </w:tr>
      <w:tr w:rsidR="00F30E6E" w14:paraId="4FBED1AB" w14:textId="77777777" w:rsidTr="008566D6">
        <w:tc>
          <w:tcPr>
            <w:tcW w:w="2698" w:type="dxa"/>
            <w:tcBorders>
              <w:top w:val="single" w:sz="4" w:space="0" w:color="auto"/>
              <w:bottom w:val="single" w:sz="4" w:space="0" w:color="auto"/>
              <w:right w:val="single" w:sz="4" w:space="0" w:color="auto"/>
            </w:tcBorders>
          </w:tcPr>
          <w:p w14:paraId="3A35F056" w14:textId="77777777" w:rsidR="00F30E6E" w:rsidRPr="00141C2F" w:rsidRDefault="00F30E6E" w:rsidP="00F30E6E">
            <w:pPr>
              <w:numPr>
                <w:ilvl w:val="12"/>
                <w:numId w:val="0"/>
              </w:numPr>
              <w:rPr>
                <w:rFonts w:cs="Arial"/>
                <w:szCs w:val="22"/>
              </w:rPr>
            </w:pPr>
            <w:r w:rsidRPr="00141C2F">
              <w:rPr>
                <w:rFonts w:cs="Arial"/>
                <w:szCs w:val="22"/>
              </w:rPr>
              <w:t xml:space="preserve">public String </w:t>
            </w:r>
            <w:r w:rsidRPr="00141C2F">
              <w:rPr>
                <w:rFonts w:cs="Arial"/>
                <w:szCs w:val="22"/>
              </w:rPr>
              <w:lastRenderedPageBreak/>
              <w:t>getMacAddress()</w:t>
            </w:r>
          </w:p>
        </w:tc>
        <w:tc>
          <w:tcPr>
            <w:tcW w:w="4410" w:type="dxa"/>
            <w:tcBorders>
              <w:top w:val="single" w:sz="4" w:space="0" w:color="auto"/>
              <w:left w:val="single" w:sz="4" w:space="0" w:color="auto"/>
              <w:bottom w:val="single" w:sz="4" w:space="0" w:color="auto"/>
              <w:right w:val="single" w:sz="4" w:space="0" w:color="auto"/>
            </w:tcBorders>
          </w:tcPr>
          <w:p w14:paraId="4251DDCC" w14:textId="77777777" w:rsidR="00F30E6E" w:rsidRDefault="00F30E6E" w:rsidP="00F30E6E">
            <w:pPr>
              <w:numPr>
                <w:ilvl w:val="12"/>
                <w:numId w:val="0"/>
              </w:numPr>
              <w:rPr>
                <w:rFonts w:cs="Arial"/>
                <w:szCs w:val="22"/>
              </w:rPr>
            </w:pPr>
            <w:r w:rsidRPr="00141C2F">
              <w:rPr>
                <w:rFonts w:cs="Arial"/>
                <w:szCs w:val="22"/>
              </w:rPr>
              <w:lastRenderedPageBreak/>
              <w:t>return the macAddress</w:t>
            </w:r>
          </w:p>
        </w:tc>
        <w:tc>
          <w:tcPr>
            <w:tcW w:w="2156" w:type="dxa"/>
            <w:tcBorders>
              <w:top w:val="single" w:sz="4" w:space="0" w:color="auto"/>
              <w:left w:val="single" w:sz="4" w:space="0" w:color="auto"/>
              <w:bottom w:val="single" w:sz="4" w:space="0" w:color="auto"/>
            </w:tcBorders>
          </w:tcPr>
          <w:p w14:paraId="59B6AAAF" w14:textId="77777777" w:rsidR="00F30E6E" w:rsidRDefault="00F30E6E" w:rsidP="00F30E6E">
            <w:pPr>
              <w:numPr>
                <w:ilvl w:val="12"/>
                <w:numId w:val="0"/>
              </w:numPr>
              <w:rPr>
                <w:rFonts w:cs="Arial"/>
                <w:szCs w:val="22"/>
              </w:rPr>
            </w:pPr>
            <w:r>
              <w:rPr>
                <w:rFonts w:cs="Arial"/>
                <w:szCs w:val="22"/>
              </w:rPr>
              <w:t xml:space="preserve">None </w:t>
            </w:r>
          </w:p>
        </w:tc>
      </w:tr>
      <w:tr w:rsidR="00F30E6E" w14:paraId="09D41FCA" w14:textId="77777777" w:rsidTr="008566D6">
        <w:tc>
          <w:tcPr>
            <w:tcW w:w="2698" w:type="dxa"/>
            <w:tcBorders>
              <w:top w:val="single" w:sz="4" w:space="0" w:color="auto"/>
              <w:bottom w:val="single" w:sz="4" w:space="0" w:color="auto"/>
              <w:right w:val="single" w:sz="4" w:space="0" w:color="auto"/>
            </w:tcBorders>
          </w:tcPr>
          <w:p w14:paraId="667E5BA5" w14:textId="77777777" w:rsidR="00F30E6E" w:rsidRPr="00141C2F" w:rsidRDefault="00F30E6E" w:rsidP="00F30E6E">
            <w:pPr>
              <w:numPr>
                <w:ilvl w:val="12"/>
                <w:numId w:val="0"/>
              </w:numPr>
              <w:rPr>
                <w:rFonts w:cs="Arial"/>
                <w:szCs w:val="22"/>
              </w:rPr>
            </w:pPr>
            <w:r w:rsidRPr="00141C2F">
              <w:rPr>
                <w:rFonts w:cs="Arial"/>
                <w:szCs w:val="22"/>
              </w:rPr>
              <w:lastRenderedPageBreak/>
              <w:t>public void setMacAddress(String macAddress)</w:t>
            </w:r>
          </w:p>
        </w:tc>
        <w:tc>
          <w:tcPr>
            <w:tcW w:w="4410" w:type="dxa"/>
            <w:tcBorders>
              <w:top w:val="single" w:sz="4" w:space="0" w:color="auto"/>
              <w:left w:val="single" w:sz="4" w:space="0" w:color="auto"/>
              <w:bottom w:val="single" w:sz="4" w:space="0" w:color="auto"/>
              <w:right w:val="single" w:sz="4" w:space="0" w:color="auto"/>
            </w:tcBorders>
          </w:tcPr>
          <w:p w14:paraId="188EB092"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35188C88" w14:textId="77777777" w:rsidR="00F30E6E" w:rsidRDefault="00F30E6E" w:rsidP="00F30E6E">
            <w:pPr>
              <w:numPr>
                <w:ilvl w:val="12"/>
                <w:numId w:val="0"/>
              </w:numPr>
              <w:rPr>
                <w:rFonts w:cs="Arial"/>
                <w:szCs w:val="22"/>
              </w:rPr>
            </w:pPr>
            <w:r>
              <w:rPr>
                <w:rFonts w:cs="Arial"/>
                <w:szCs w:val="22"/>
              </w:rPr>
              <w:t xml:space="preserve">None </w:t>
            </w:r>
          </w:p>
        </w:tc>
      </w:tr>
      <w:tr w:rsidR="00F30E6E" w14:paraId="5ED58A32" w14:textId="77777777" w:rsidTr="008566D6">
        <w:tc>
          <w:tcPr>
            <w:tcW w:w="2698" w:type="dxa"/>
            <w:tcBorders>
              <w:top w:val="single" w:sz="4" w:space="0" w:color="auto"/>
              <w:bottom w:val="single" w:sz="4" w:space="0" w:color="auto"/>
              <w:right w:val="single" w:sz="4" w:space="0" w:color="auto"/>
            </w:tcBorders>
          </w:tcPr>
          <w:p w14:paraId="29D44ED1" w14:textId="15DC9E39" w:rsidR="00F30E6E" w:rsidRPr="00141C2F" w:rsidRDefault="00F30E6E" w:rsidP="00F30E6E">
            <w:pPr>
              <w:numPr>
                <w:ilvl w:val="12"/>
                <w:numId w:val="0"/>
              </w:numPr>
              <w:rPr>
                <w:rFonts w:cs="Arial"/>
                <w:szCs w:val="22"/>
              </w:rPr>
            </w:pPr>
            <w:r w:rsidRPr="00141C2F">
              <w:rPr>
                <w:rFonts w:cs="Arial"/>
                <w:szCs w:val="22"/>
              </w:rPr>
              <w:t>public String getStatus()</w:t>
            </w:r>
          </w:p>
        </w:tc>
        <w:tc>
          <w:tcPr>
            <w:tcW w:w="4410" w:type="dxa"/>
            <w:tcBorders>
              <w:top w:val="single" w:sz="4" w:space="0" w:color="auto"/>
              <w:left w:val="single" w:sz="4" w:space="0" w:color="auto"/>
              <w:bottom w:val="single" w:sz="4" w:space="0" w:color="auto"/>
              <w:right w:val="single" w:sz="4" w:space="0" w:color="auto"/>
            </w:tcBorders>
          </w:tcPr>
          <w:p w14:paraId="50E077E0" w14:textId="77777777" w:rsidR="00F30E6E" w:rsidRDefault="00F30E6E" w:rsidP="00F30E6E">
            <w:pPr>
              <w:numPr>
                <w:ilvl w:val="12"/>
                <w:numId w:val="0"/>
              </w:numPr>
              <w:rPr>
                <w:rFonts w:cs="Arial"/>
                <w:szCs w:val="22"/>
              </w:rPr>
            </w:pPr>
            <w:r w:rsidRPr="00141C2F">
              <w:rPr>
                <w:rFonts w:cs="Arial"/>
                <w:szCs w:val="22"/>
              </w:rPr>
              <w:t>return the status</w:t>
            </w:r>
          </w:p>
        </w:tc>
        <w:tc>
          <w:tcPr>
            <w:tcW w:w="2156" w:type="dxa"/>
            <w:tcBorders>
              <w:top w:val="single" w:sz="4" w:space="0" w:color="auto"/>
              <w:left w:val="single" w:sz="4" w:space="0" w:color="auto"/>
              <w:bottom w:val="single" w:sz="4" w:space="0" w:color="auto"/>
            </w:tcBorders>
          </w:tcPr>
          <w:p w14:paraId="4E639EF2" w14:textId="77777777" w:rsidR="00F30E6E" w:rsidRDefault="00F30E6E" w:rsidP="00F30E6E">
            <w:pPr>
              <w:numPr>
                <w:ilvl w:val="12"/>
                <w:numId w:val="0"/>
              </w:numPr>
              <w:rPr>
                <w:rFonts w:cs="Arial"/>
                <w:szCs w:val="22"/>
              </w:rPr>
            </w:pPr>
            <w:r>
              <w:rPr>
                <w:rFonts w:cs="Arial"/>
                <w:szCs w:val="22"/>
              </w:rPr>
              <w:t xml:space="preserve">None </w:t>
            </w:r>
          </w:p>
        </w:tc>
      </w:tr>
      <w:tr w:rsidR="00F30E6E" w14:paraId="1F4FE000" w14:textId="77777777" w:rsidTr="008566D6">
        <w:tc>
          <w:tcPr>
            <w:tcW w:w="2698" w:type="dxa"/>
            <w:tcBorders>
              <w:top w:val="single" w:sz="4" w:space="0" w:color="auto"/>
              <w:bottom w:val="single" w:sz="4" w:space="0" w:color="auto"/>
              <w:right w:val="single" w:sz="4" w:space="0" w:color="auto"/>
            </w:tcBorders>
          </w:tcPr>
          <w:p w14:paraId="412389AA" w14:textId="77777777" w:rsidR="00F30E6E" w:rsidRPr="00141C2F" w:rsidRDefault="00F30E6E" w:rsidP="00F30E6E">
            <w:pPr>
              <w:numPr>
                <w:ilvl w:val="12"/>
                <w:numId w:val="0"/>
              </w:numPr>
              <w:rPr>
                <w:rFonts w:cs="Arial"/>
                <w:szCs w:val="22"/>
              </w:rPr>
            </w:pPr>
            <w:r w:rsidRPr="00141C2F">
              <w:rPr>
                <w:rFonts w:cs="Arial"/>
                <w:szCs w:val="22"/>
              </w:rPr>
              <w:t>public void setStatus(String status)</w:t>
            </w:r>
          </w:p>
        </w:tc>
        <w:tc>
          <w:tcPr>
            <w:tcW w:w="4410" w:type="dxa"/>
            <w:tcBorders>
              <w:top w:val="single" w:sz="4" w:space="0" w:color="auto"/>
              <w:left w:val="single" w:sz="4" w:space="0" w:color="auto"/>
              <w:bottom w:val="single" w:sz="4" w:space="0" w:color="auto"/>
              <w:right w:val="single" w:sz="4" w:space="0" w:color="auto"/>
            </w:tcBorders>
          </w:tcPr>
          <w:p w14:paraId="0B650F02"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3EFD87CF" w14:textId="77777777" w:rsidR="00F30E6E" w:rsidRDefault="00F30E6E" w:rsidP="00F30E6E">
            <w:pPr>
              <w:numPr>
                <w:ilvl w:val="12"/>
                <w:numId w:val="0"/>
              </w:numPr>
              <w:rPr>
                <w:rFonts w:cs="Arial"/>
                <w:szCs w:val="22"/>
              </w:rPr>
            </w:pPr>
            <w:r>
              <w:rPr>
                <w:rFonts w:cs="Arial"/>
                <w:szCs w:val="22"/>
              </w:rPr>
              <w:t xml:space="preserve">None </w:t>
            </w:r>
          </w:p>
        </w:tc>
      </w:tr>
      <w:tr w:rsidR="00F30E6E" w14:paraId="15CBAB6C" w14:textId="77777777" w:rsidTr="008566D6">
        <w:tc>
          <w:tcPr>
            <w:tcW w:w="2698" w:type="dxa"/>
            <w:tcBorders>
              <w:top w:val="single" w:sz="4" w:space="0" w:color="auto"/>
              <w:bottom w:val="single" w:sz="4" w:space="0" w:color="auto"/>
              <w:right w:val="single" w:sz="4" w:space="0" w:color="auto"/>
            </w:tcBorders>
          </w:tcPr>
          <w:p w14:paraId="565124A2" w14:textId="4BAEA349" w:rsidR="00F30E6E" w:rsidRPr="00141C2F" w:rsidRDefault="00F30E6E" w:rsidP="00F30E6E">
            <w:pPr>
              <w:numPr>
                <w:ilvl w:val="12"/>
                <w:numId w:val="0"/>
              </w:numPr>
              <w:rPr>
                <w:rFonts w:cs="Arial"/>
                <w:szCs w:val="22"/>
              </w:rPr>
            </w:pPr>
            <w:r w:rsidRPr="00141C2F">
              <w:rPr>
                <w:rFonts w:cs="Arial"/>
                <w:szCs w:val="22"/>
              </w:rPr>
              <w:t>public Integer getEnableStatus()</w:t>
            </w:r>
          </w:p>
        </w:tc>
        <w:tc>
          <w:tcPr>
            <w:tcW w:w="4410" w:type="dxa"/>
            <w:tcBorders>
              <w:top w:val="single" w:sz="4" w:space="0" w:color="auto"/>
              <w:left w:val="single" w:sz="4" w:space="0" w:color="auto"/>
              <w:bottom w:val="single" w:sz="4" w:space="0" w:color="auto"/>
              <w:right w:val="single" w:sz="4" w:space="0" w:color="auto"/>
            </w:tcBorders>
          </w:tcPr>
          <w:p w14:paraId="01F74361"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05E0A2A1" w14:textId="77777777" w:rsidR="00F30E6E" w:rsidRDefault="00F30E6E" w:rsidP="00F30E6E">
            <w:pPr>
              <w:numPr>
                <w:ilvl w:val="12"/>
                <w:numId w:val="0"/>
              </w:numPr>
              <w:rPr>
                <w:rFonts w:cs="Arial"/>
                <w:szCs w:val="22"/>
              </w:rPr>
            </w:pPr>
            <w:r>
              <w:rPr>
                <w:rFonts w:cs="Arial"/>
                <w:szCs w:val="22"/>
              </w:rPr>
              <w:t xml:space="preserve">None </w:t>
            </w:r>
          </w:p>
        </w:tc>
      </w:tr>
      <w:tr w:rsidR="00F30E6E" w14:paraId="1183FD34" w14:textId="77777777" w:rsidTr="008566D6">
        <w:tc>
          <w:tcPr>
            <w:tcW w:w="2698" w:type="dxa"/>
            <w:tcBorders>
              <w:top w:val="single" w:sz="4" w:space="0" w:color="auto"/>
              <w:bottom w:val="single" w:sz="4" w:space="0" w:color="auto"/>
              <w:right w:val="single" w:sz="4" w:space="0" w:color="auto"/>
            </w:tcBorders>
          </w:tcPr>
          <w:p w14:paraId="417C09CB" w14:textId="05BAF24D" w:rsidR="00F30E6E" w:rsidRPr="00141C2F" w:rsidRDefault="00F30E6E" w:rsidP="00F30E6E">
            <w:pPr>
              <w:numPr>
                <w:ilvl w:val="12"/>
                <w:numId w:val="0"/>
              </w:numPr>
              <w:rPr>
                <w:rFonts w:cs="Arial"/>
                <w:szCs w:val="22"/>
              </w:rPr>
            </w:pPr>
            <w:r w:rsidRPr="00141C2F">
              <w:rPr>
                <w:rFonts w:cs="Arial"/>
                <w:szCs w:val="22"/>
              </w:rPr>
              <w:t>public void setEnableStatus(Integer enableStatus)</w:t>
            </w:r>
          </w:p>
        </w:tc>
        <w:tc>
          <w:tcPr>
            <w:tcW w:w="4410" w:type="dxa"/>
            <w:tcBorders>
              <w:top w:val="single" w:sz="4" w:space="0" w:color="auto"/>
              <w:left w:val="single" w:sz="4" w:space="0" w:color="auto"/>
              <w:bottom w:val="single" w:sz="4" w:space="0" w:color="auto"/>
              <w:right w:val="single" w:sz="4" w:space="0" w:color="auto"/>
            </w:tcBorders>
          </w:tcPr>
          <w:p w14:paraId="4E908AD9"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1A2B7DC0" w14:textId="77777777" w:rsidR="00F30E6E" w:rsidRDefault="00F30E6E" w:rsidP="00F30E6E">
            <w:pPr>
              <w:numPr>
                <w:ilvl w:val="12"/>
                <w:numId w:val="0"/>
              </w:numPr>
              <w:rPr>
                <w:rFonts w:cs="Arial"/>
                <w:szCs w:val="22"/>
              </w:rPr>
            </w:pPr>
            <w:r>
              <w:rPr>
                <w:rFonts w:cs="Arial"/>
                <w:szCs w:val="22"/>
              </w:rPr>
              <w:t>None</w:t>
            </w:r>
          </w:p>
        </w:tc>
      </w:tr>
      <w:tr w:rsidR="00F30E6E" w14:paraId="237432E4" w14:textId="77777777" w:rsidTr="008566D6">
        <w:tc>
          <w:tcPr>
            <w:tcW w:w="2698" w:type="dxa"/>
            <w:tcBorders>
              <w:top w:val="single" w:sz="4" w:space="0" w:color="auto"/>
              <w:bottom w:val="single" w:sz="4" w:space="0" w:color="auto"/>
              <w:right w:val="single" w:sz="4" w:space="0" w:color="auto"/>
            </w:tcBorders>
          </w:tcPr>
          <w:p w14:paraId="0F956E30" w14:textId="77777777" w:rsidR="00F30E6E" w:rsidRPr="00141C2F" w:rsidRDefault="00F30E6E" w:rsidP="00F30E6E">
            <w:pPr>
              <w:numPr>
                <w:ilvl w:val="12"/>
                <w:numId w:val="0"/>
              </w:numPr>
              <w:rPr>
                <w:rFonts w:cs="Arial"/>
                <w:szCs w:val="22"/>
              </w:rPr>
            </w:pPr>
            <w:r w:rsidRPr="00141C2F">
              <w:rPr>
                <w:rFonts w:cs="Arial"/>
                <w:szCs w:val="22"/>
              </w:rPr>
              <w:t>public Integer getDisableStatus()</w:t>
            </w:r>
          </w:p>
        </w:tc>
        <w:tc>
          <w:tcPr>
            <w:tcW w:w="4410" w:type="dxa"/>
            <w:tcBorders>
              <w:top w:val="single" w:sz="4" w:space="0" w:color="auto"/>
              <w:left w:val="single" w:sz="4" w:space="0" w:color="auto"/>
              <w:bottom w:val="single" w:sz="4" w:space="0" w:color="auto"/>
              <w:right w:val="single" w:sz="4" w:space="0" w:color="auto"/>
            </w:tcBorders>
          </w:tcPr>
          <w:p w14:paraId="72B0E70D" w14:textId="77777777" w:rsidR="00F30E6E" w:rsidRDefault="00F30E6E" w:rsidP="00F30E6E">
            <w:pPr>
              <w:numPr>
                <w:ilvl w:val="12"/>
                <w:numId w:val="0"/>
              </w:numPr>
              <w:rPr>
                <w:rFonts w:cs="Arial"/>
                <w:szCs w:val="22"/>
              </w:rPr>
            </w:pPr>
            <w:r w:rsidRPr="00141C2F">
              <w:rPr>
                <w:rFonts w:cs="Arial"/>
                <w:szCs w:val="22"/>
              </w:rPr>
              <w:t>return the disableStatus</w:t>
            </w:r>
          </w:p>
        </w:tc>
        <w:tc>
          <w:tcPr>
            <w:tcW w:w="2156" w:type="dxa"/>
            <w:tcBorders>
              <w:top w:val="single" w:sz="4" w:space="0" w:color="auto"/>
              <w:left w:val="single" w:sz="4" w:space="0" w:color="auto"/>
              <w:bottom w:val="single" w:sz="4" w:space="0" w:color="auto"/>
            </w:tcBorders>
          </w:tcPr>
          <w:p w14:paraId="079CBFBC" w14:textId="77777777" w:rsidR="00F30E6E" w:rsidRDefault="00F30E6E" w:rsidP="00F30E6E">
            <w:pPr>
              <w:numPr>
                <w:ilvl w:val="12"/>
                <w:numId w:val="0"/>
              </w:numPr>
              <w:rPr>
                <w:rFonts w:cs="Arial"/>
                <w:szCs w:val="22"/>
              </w:rPr>
            </w:pPr>
            <w:r>
              <w:rPr>
                <w:rFonts w:cs="Arial"/>
                <w:szCs w:val="22"/>
              </w:rPr>
              <w:t>None</w:t>
            </w:r>
          </w:p>
        </w:tc>
      </w:tr>
      <w:tr w:rsidR="00F30E6E" w14:paraId="27AA221F" w14:textId="77777777" w:rsidTr="008566D6">
        <w:tc>
          <w:tcPr>
            <w:tcW w:w="2698" w:type="dxa"/>
            <w:tcBorders>
              <w:top w:val="single" w:sz="4" w:space="0" w:color="auto"/>
              <w:bottom w:val="single" w:sz="4" w:space="0" w:color="auto"/>
              <w:right w:val="single" w:sz="4" w:space="0" w:color="auto"/>
            </w:tcBorders>
          </w:tcPr>
          <w:p w14:paraId="3BD11305" w14:textId="6FEE3216" w:rsidR="00F30E6E" w:rsidRPr="00141C2F" w:rsidRDefault="00F30E6E" w:rsidP="00F30E6E">
            <w:pPr>
              <w:numPr>
                <w:ilvl w:val="12"/>
                <w:numId w:val="0"/>
              </w:numPr>
              <w:rPr>
                <w:rFonts w:cs="Arial"/>
                <w:szCs w:val="22"/>
              </w:rPr>
            </w:pPr>
            <w:r w:rsidRPr="00141C2F">
              <w:rPr>
                <w:rFonts w:cs="Arial"/>
                <w:szCs w:val="22"/>
              </w:rPr>
              <w:t>public void setDisableStatus(Integer disableStatus)</w:t>
            </w:r>
          </w:p>
        </w:tc>
        <w:tc>
          <w:tcPr>
            <w:tcW w:w="4410" w:type="dxa"/>
            <w:tcBorders>
              <w:top w:val="single" w:sz="4" w:space="0" w:color="auto"/>
              <w:left w:val="single" w:sz="4" w:space="0" w:color="auto"/>
              <w:bottom w:val="single" w:sz="4" w:space="0" w:color="auto"/>
              <w:right w:val="single" w:sz="4" w:space="0" w:color="auto"/>
            </w:tcBorders>
          </w:tcPr>
          <w:p w14:paraId="5ED37783"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719CCE7A" w14:textId="77777777" w:rsidR="00F30E6E" w:rsidRDefault="00F30E6E" w:rsidP="00F30E6E">
            <w:pPr>
              <w:numPr>
                <w:ilvl w:val="12"/>
                <w:numId w:val="0"/>
              </w:numPr>
              <w:rPr>
                <w:rFonts w:cs="Arial"/>
                <w:szCs w:val="22"/>
              </w:rPr>
            </w:pPr>
            <w:r>
              <w:rPr>
                <w:rFonts w:cs="Arial"/>
                <w:szCs w:val="22"/>
              </w:rPr>
              <w:t>None</w:t>
            </w:r>
          </w:p>
        </w:tc>
      </w:tr>
      <w:tr w:rsidR="00F30E6E" w14:paraId="59B3D602" w14:textId="77777777" w:rsidTr="008566D6">
        <w:tc>
          <w:tcPr>
            <w:tcW w:w="2698" w:type="dxa"/>
            <w:tcBorders>
              <w:top w:val="single" w:sz="4" w:space="0" w:color="auto"/>
              <w:bottom w:val="single" w:sz="4" w:space="0" w:color="auto"/>
              <w:right w:val="single" w:sz="4" w:space="0" w:color="auto"/>
            </w:tcBorders>
          </w:tcPr>
          <w:p w14:paraId="44EBC638" w14:textId="77777777" w:rsidR="00F30E6E" w:rsidRPr="00141C2F" w:rsidRDefault="00F30E6E" w:rsidP="00F30E6E">
            <w:pPr>
              <w:numPr>
                <w:ilvl w:val="12"/>
                <w:numId w:val="0"/>
              </w:numPr>
              <w:rPr>
                <w:rFonts w:cs="Arial"/>
                <w:szCs w:val="22"/>
              </w:rPr>
            </w:pPr>
            <w:r w:rsidRPr="00141C2F">
              <w:rPr>
                <w:rFonts w:cs="Arial"/>
                <w:szCs w:val="22"/>
              </w:rPr>
              <w:t>public Integer getAssociationStatus()</w:t>
            </w:r>
          </w:p>
        </w:tc>
        <w:tc>
          <w:tcPr>
            <w:tcW w:w="4410" w:type="dxa"/>
            <w:tcBorders>
              <w:top w:val="single" w:sz="4" w:space="0" w:color="auto"/>
              <w:left w:val="single" w:sz="4" w:space="0" w:color="auto"/>
              <w:bottom w:val="single" w:sz="4" w:space="0" w:color="auto"/>
              <w:right w:val="single" w:sz="4" w:space="0" w:color="auto"/>
            </w:tcBorders>
          </w:tcPr>
          <w:p w14:paraId="24202CB6"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015FF7D8" w14:textId="77777777" w:rsidR="00F30E6E" w:rsidRDefault="00F30E6E" w:rsidP="00F30E6E">
            <w:pPr>
              <w:numPr>
                <w:ilvl w:val="12"/>
                <w:numId w:val="0"/>
              </w:numPr>
              <w:rPr>
                <w:rFonts w:cs="Arial"/>
                <w:szCs w:val="22"/>
              </w:rPr>
            </w:pPr>
            <w:r>
              <w:rPr>
                <w:rFonts w:cs="Arial"/>
                <w:szCs w:val="22"/>
              </w:rPr>
              <w:t>None</w:t>
            </w:r>
          </w:p>
        </w:tc>
      </w:tr>
      <w:tr w:rsidR="00F30E6E" w14:paraId="04EF1331" w14:textId="77777777" w:rsidTr="008566D6">
        <w:tc>
          <w:tcPr>
            <w:tcW w:w="2698" w:type="dxa"/>
            <w:tcBorders>
              <w:top w:val="single" w:sz="4" w:space="0" w:color="auto"/>
              <w:bottom w:val="single" w:sz="4" w:space="0" w:color="auto"/>
              <w:right w:val="single" w:sz="4" w:space="0" w:color="auto"/>
            </w:tcBorders>
          </w:tcPr>
          <w:p w14:paraId="632601F0" w14:textId="77777777" w:rsidR="00F30E6E" w:rsidRPr="00141C2F" w:rsidRDefault="00F30E6E" w:rsidP="00F30E6E">
            <w:pPr>
              <w:numPr>
                <w:ilvl w:val="12"/>
                <w:numId w:val="0"/>
              </w:numPr>
              <w:rPr>
                <w:rFonts w:cs="Arial"/>
                <w:szCs w:val="22"/>
              </w:rPr>
            </w:pPr>
            <w:r w:rsidRPr="00141C2F">
              <w:rPr>
                <w:rFonts w:cs="Arial"/>
                <w:szCs w:val="22"/>
              </w:rPr>
              <w:t>public void setAssociationStatus(Integer associationStatus)</w:t>
            </w:r>
          </w:p>
        </w:tc>
        <w:tc>
          <w:tcPr>
            <w:tcW w:w="4410" w:type="dxa"/>
            <w:tcBorders>
              <w:top w:val="single" w:sz="4" w:space="0" w:color="auto"/>
              <w:left w:val="single" w:sz="4" w:space="0" w:color="auto"/>
              <w:bottom w:val="single" w:sz="4" w:space="0" w:color="auto"/>
              <w:right w:val="single" w:sz="4" w:space="0" w:color="auto"/>
            </w:tcBorders>
          </w:tcPr>
          <w:p w14:paraId="4425391E"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630D0113" w14:textId="77777777" w:rsidR="00F30E6E" w:rsidRDefault="00F30E6E" w:rsidP="00F30E6E">
            <w:pPr>
              <w:numPr>
                <w:ilvl w:val="12"/>
                <w:numId w:val="0"/>
              </w:numPr>
              <w:rPr>
                <w:rFonts w:cs="Arial"/>
                <w:szCs w:val="22"/>
              </w:rPr>
            </w:pPr>
            <w:r>
              <w:rPr>
                <w:rFonts w:cs="Arial"/>
                <w:szCs w:val="22"/>
              </w:rPr>
              <w:t>None</w:t>
            </w:r>
          </w:p>
        </w:tc>
      </w:tr>
      <w:tr w:rsidR="00F30E6E" w14:paraId="2E7C4DF1" w14:textId="77777777" w:rsidTr="008566D6">
        <w:tc>
          <w:tcPr>
            <w:tcW w:w="2698" w:type="dxa"/>
            <w:tcBorders>
              <w:top w:val="single" w:sz="4" w:space="0" w:color="auto"/>
              <w:bottom w:val="single" w:sz="4" w:space="0" w:color="auto"/>
              <w:right w:val="single" w:sz="4" w:space="0" w:color="auto"/>
            </w:tcBorders>
          </w:tcPr>
          <w:p w14:paraId="62BFF7BF" w14:textId="77777777" w:rsidR="00F30E6E" w:rsidRPr="00141C2F" w:rsidRDefault="00F30E6E" w:rsidP="00F30E6E">
            <w:pPr>
              <w:numPr>
                <w:ilvl w:val="12"/>
                <w:numId w:val="0"/>
              </w:numPr>
              <w:rPr>
                <w:rFonts w:cs="Arial"/>
                <w:szCs w:val="22"/>
              </w:rPr>
            </w:pPr>
            <w:r w:rsidRPr="00141C2F">
              <w:rPr>
                <w:rFonts w:cs="Arial"/>
                <w:szCs w:val="22"/>
              </w:rPr>
              <w:t>public String getDeviceType()</w:t>
            </w:r>
          </w:p>
        </w:tc>
        <w:tc>
          <w:tcPr>
            <w:tcW w:w="4410" w:type="dxa"/>
            <w:tcBorders>
              <w:top w:val="single" w:sz="4" w:space="0" w:color="auto"/>
              <w:left w:val="single" w:sz="4" w:space="0" w:color="auto"/>
              <w:bottom w:val="single" w:sz="4" w:space="0" w:color="auto"/>
              <w:right w:val="single" w:sz="4" w:space="0" w:color="auto"/>
            </w:tcBorders>
          </w:tcPr>
          <w:p w14:paraId="79903605"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2C7563A4" w14:textId="77777777" w:rsidR="00F30E6E" w:rsidRDefault="00F30E6E" w:rsidP="00F30E6E">
            <w:pPr>
              <w:numPr>
                <w:ilvl w:val="12"/>
                <w:numId w:val="0"/>
              </w:numPr>
              <w:rPr>
                <w:rFonts w:cs="Arial"/>
                <w:szCs w:val="22"/>
              </w:rPr>
            </w:pPr>
            <w:r>
              <w:rPr>
                <w:rFonts w:cs="Arial"/>
                <w:szCs w:val="22"/>
              </w:rPr>
              <w:t>None</w:t>
            </w:r>
          </w:p>
        </w:tc>
      </w:tr>
      <w:tr w:rsidR="00F30E6E" w14:paraId="26AFD44D" w14:textId="77777777" w:rsidTr="008566D6">
        <w:tc>
          <w:tcPr>
            <w:tcW w:w="2698" w:type="dxa"/>
            <w:tcBorders>
              <w:top w:val="single" w:sz="4" w:space="0" w:color="auto"/>
              <w:bottom w:val="single" w:sz="4" w:space="0" w:color="auto"/>
              <w:right w:val="single" w:sz="4" w:space="0" w:color="auto"/>
            </w:tcBorders>
          </w:tcPr>
          <w:p w14:paraId="71C6D557" w14:textId="20046616" w:rsidR="00F30E6E" w:rsidRPr="00141C2F" w:rsidRDefault="00F30E6E" w:rsidP="00F30E6E">
            <w:pPr>
              <w:numPr>
                <w:ilvl w:val="12"/>
                <w:numId w:val="0"/>
              </w:numPr>
              <w:rPr>
                <w:rFonts w:cs="Arial"/>
                <w:szCs w:val="22"/>
              </w:rPr>
            </w:pPr>
            <w:r w:rsidRPr="00CF72CC">
              <w:rPr>
                <w:rFonts w:cs="Arial"/>
                <w:szCs w:val="22"/>
              </w:rPr>
              <w:t>public void setDeviceType(String deviceType)</w:t>
            </w:r>
          </w:p>
        </w:tc>
        <w:tc>
          <w:tcPr>
            <w:tcW w:w="4410" w:type="dxa"/>
            <w:tcBorders>
              <w:top w:val="single" w:sz="4" w:space="0" w:color="auto"/>
              <w:left w:val="single" w:sz="4" w:space="0" w:color="auto"/>
              <w:bottom w:val="single" w:sz="4" w:space="0" w:color="auto"/>
              <w:right w:val="single" w:sz="4" w:space="0" w:color="auto"/>
            </w:tcBorders>
          </w:tcPr>
          <w:p w14:paraId="73F34CAF"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57D1CCEF" w14:textId="77777777" w:rsidR="00F30E6E" w:rsidRDefault="00F30E6E" w:rsidP="00F30E6E">
            <w:pPr>
              <w:numPr>
                <w:ilvl w:val="12"/>
                <w:numId w:val="0"/>
              </w:numPr>
              <w:rPr>
                <w:rFonts w:cs="Arial"/>
                <w:szCs w:val="22"/>
              </w:rPr>
            </w:pPr>
            <w:r>
              <w:rPr>
                <w:rFonts w:cs="Arial"/>
                <w:szCs w:val="22"/>
              </w:rPr>
              <w:t>None</w:t>
            </w:r>
          </w:p>
        </w:tc>
      </w:tr>
      <w:tr w:rsidR="00F30E6E" w14:paraId="3F5D02CB" w14:textId="77777777" w:rsidTr="008566D6">
        <w:tc>
          <w:tcPr>
            <w:tcW w:w="2698" w:type="dxa"/>
            <w:tcBorders>
              <w:top w:val="single" w:sz="4" w:space="0" w:color="auto"/>
              <w:bottom w:val="single" w:sz="4" w:space="0" w:color="auto"/>
              <w:right w:val="single" w:sz="4" w:space="0" w:color="auto"/>
            </w:tcBorders>
          </w:tcPr>
          <w:p w14:paraId="427061E4" w14:textId="77777777" w:rsidR="00F30E6E" w:rsidRPr="00141C2F" w:rsidRDefault="00F30E6E" w:rsidP="00F30E6E">
            <w:pPr>
              <w:numPr>
                <w:ilvl w:val="12"/>
                <w:numId w:val="0"/>
              </w:numPr>
              <w:rPr>
                <w:rFonts w:cs="Arial"/>
                <w:szCs w:val="22"/>
              </w:rPr>
            </w:pPr>
            <w:r w:rsidRPr="00CF72CC">
              <w:rPr>
                <w:rFonts w:cs="Arial"/>
                <w:szCs w:val="22"/>
              </w:rPr>
              <w:t>public String getUid()</w:t>
            </w:r>
          </w:p>
        </w:tc>
        <w:tc>
          <w:tcPr>
            <w:tcW w:w="4410" w:type="dxa"/>
            <w:tcBorders>
              <w:top w:val="single" w:sz="4" w:space="0" w:color="auto"/>
              <w:left w:val="single" w:sz="4" w:space="0" w:color="auto"/>
              <w:bottom w:val="single" w:sz="4" w:space="0" w:color="auto"/>
              <w:right w:val="single" w:sz="4" w:space="0" w:color="auto"/>
            </w:tcBorders>
          </w:tcPr>
          <w:p w14:paraId="6C685273"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792FF1D2" w14:textId="77777777" w:rsidR="00F30E6E" w:rsidRDefault="00F30E6E" w:rsidP="00F30E6E">
            <w:pPr>
              <w:numPr>
                <w:ilvl w:val="12"/>
                <w:numId w:val="0"/>
              </w:numPr>
              <w:rPr>
                <w:rFonts w:cs="Arial"/>
                <w:szCs w:val="22"/>
              </w:rPr>
            </w:pPr>
            <w:r>
              <w:rPr>
                <w:rFonts w:cs="Arial"/>
                <w:szCs w:val="22"/>
              </w:rPr>
              <w:t>None</w:t>
            </w:r>
          </w:p>
        </w:tc>
      </w:tr>
      <w:tr w:rsidR="00F30E6E" w14:paraId="1BEF433A" w14:textId="77777777" w:rsidTr="008566D6">
        <w:tc>
          <w:tcPr>
            <w:tcW w:w="2698" w:type="dxa"/>
            <w:tcBorders>
              <w:top w:val="single" w:sz="4" w:space="0" w:color="auto"/>
              <w:bottom w:val="single" w:sz="4" w:space="0" w:color="auto"/>
              <w:right w:val="single" w:sz="4" w:space="0" w:color="auto"/>
            </w:tcBorders>
          </w:tcPr>
          <w:p w14:paraId="6E41092C" w14:textId="63CD29A4" w:rsidR="00F30E6E" w:rsidRPr="00141C2F" w:rsidRDefault="00F30E6E" w:rsidP="00F30E6E">
            <w:pPr>
              <w:numPr>
                <w:ilvl w:val="12"/>
                <w:numId w:val="0"/>
              </w:numPr>
              <w:rPr>
                <w:rFonts w:cs="Arial"/>
                <w:szCs w:val="22"/>
              </w:rPr>
            </w:pPr>
            <w:r w:rsidRPr="00CF72CC">
              <w:rPr>
                <w:rFonts w:cs="Arial"/>
                <w:szCs w:val="22"/>
              </w:rPr>
              <w:t>public void setUid(String uid)</w:t>
            </w:r>
          </w:p>
        </w:tc>
        <w:tc>
          <w:tcPr>
            <w:tcW w:w="4410" w:type="dxa"/>
            <w:tcBorders>
              <w:top w:val="single" w:sz="4" w:space="0" w:color="auto"/>
              <w:left w:val="single" w:sz="4" w:space="0" w:color="auto"/>
              <w:bottom w:val="single" w:sz="4" w:space="0" w:color="auto"/>
              <w:right w:val="single" w:sz="4" w:space="0" w:color="auto"/>
            </w:tcBorders>
          </w:tcPr>
          <w:p w14:paraId="5009DE9C"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25ADE9CE" w14:textId="77777777" w:rsidR="00F30E6E" w:rsidRDefault="00F30E6E" w:rsidP="00F30E6E">
            <w:pPr>
              <w:numPr>
                <w:ilvl w:val="12"/>
                <w:numId w:val="0"/>
              </w:numPr>
              <w:rPr>
                <w:rFonts w:cs="Arial"/>
                <w:szCs w:val="22"/>
              </w:rPr>
            </w:pPr>
            <w:r>
              <w:rPr>
                <w:rFonts w:cs="Arial"/>
                <w:szCs w:val="22"/>
              </w:rPr>
              <w:t>None</w:t>
            </w:r>
          </w:p>
        </w:tc>
      </w:tr>
      <w:tr w:rsidR="00F30E6E" w14:paraId="5DC76AAE" w14:textId="77777777" w:rsidTr="008566D6">
        <w:tc>
          <w:tcPr>
            <w:tcW w:w="2698" w:type="dxa"/>
            <w:tcBorders>
              <w:top w:val="single" w:sz="4" w:space="0" w:color="auto"/>
              <w:bottom w:val="single" w:sz="4" w:space="0" w:color="auto"/>
              <w:right w:val="single" w:sz="4" w:space="0" w:color="auto"/>
            </w:tcBorders>
          </w:tcPr>
          <w:p w14:paraId="44F2D52C" w14:textId="77777777" w:rsidR="00F30E6E" w:rsidRPr="00141C2F" w:rsidRDefault="00F30E6E" w:rsidP="00F30E6E">
            <w:pPr>
              <w:numPr>
                <w:ilvl w:val="12"/>
                <w:numId w:val="0"/>
              </w:numPr>
              <w:rPr>
                <w:rFonts w:cs="Arial"/>
                <w:szCs w:val="22"/>
              </w:rPr>
            </w:pPr>
            <w:r w:rsidRPr="00CF72CC">
              <w:rPr>
                <w:rFonts w:cs="Arial"/>
                <w:szCs w:val="22"/>
              </w:rPr>
              <w:t>public String getStartDate()</w:t>
            </w:r>
          </w:p>
        </w:tc>
        <w:tc>
          <w:tcPr>
            <w:tcW w:w="4410" w:type="dxa"/>
            <w:tcBorders>
              <w:top w:val="single" w:sz="4" w:space="0" w:color="auto"/>
              <w:left w:val="single" w:sz="4" w:space="0" w:color="auto"/>
              <w:bottom w:val="single" w:sz="4" w:space="0" w:color="auto"/>
              <w:right w:val="single" w:sz="4" w:space="0" w:color="auto"/>
            </w:tcBorders>
          </w:tcPr>
          <w:p w14:paraId="32E8CF4E"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2865A067" w14:textId="77777777" w:rsidR="00F30E6E" w:rsidRDefault="00F30E6E" w:rsidP="00F30E6E">
            <w:pPr>
              <w:numPr>
                <w:ilvl w:val="12"/>
                <w:numId w:val="0"/>
              </w:numPr>
              <w:rPr>
                <w:rFonts w:cs="Arial"/>
                <w:szCs w:val="22"/>
              </w:rPr>
            </w:pPr>
            <w:r>
              <w:rPr>
                <w:rFonts w:cs="Arial"/>
                <w:szCs w:val="22"/>
              </w:rPr>
              <w:t>None</w:t>
            </w:r>
          </w:p>
        </w:tc>
      </w:tr>
      <w:tr w:rsidR="00F30E6E" w14:paraId="62AAC797" w14:textId="77777777" w:rsidTr="008566D6">
        <w:tc>
          <w:tcPr>
            <w:tcW w:w="2698" w:type="dxa"/>
            <w:tcBorders>
              <w:top w:val="single" w:sz="4" w:space="0" w:color="auto"/>
              <w:bottom w:val="single" w:sz="4" w:space="0" w:color="auto"/>
              <w:right w:val="single" w:sz="4" w:space="0" w:color="auto"/>
            </w:tcBorders>
          </w:tcPr>
          <w:p w14:paraId="46547831" w14:textId="77777777" w:rsidR="00F30E6E" w:rsidRPr="00141C2F" w:rsidRDefault="00F30E6E" w:rsidP="00F30E6E">
            <w:pPr>
              <w:numPr>
                <w:ilvl w:val="12"/>
                <w:numId w:val="0"/>
              </w:numPr>
              <w:rPr>
                <w:rFonts w:cs="Arial"/>
                <w:szCs w:val="22"/>
              </w:rPr>
            </w:pPr>
            <w:r w:rsidRPr="00CF72CC">
              <w:rPr>
                <w:rFonts w:cs="Arial"/>
                <w:szCs w:val="22"/>
              </w:rPr>
              <w:t>public void setStartDate(String startDate)</w:t>
            </w:r>
          </w:p>
        </w:tc>
        <w:tc>
          <w:tcPr>
            <w:tcW w:w="4410" w:type="dxa"/>
            <w:tcBorders>
              <w:top w:val="single" w:sz="4" w:space="0" w:color="auto"/>
              <w:left w:val="single" w:sz="4" w:space="0" w:color="auto"/>
              <w:bottom w:val="single" w:sz="4" w:space="0" w:color="auto"/>
              <w:right w:val="single" w:sz="4" w:space="0" w:color="auto"/>
            </w:tcBorders>
          </w:tcPr>
          <w:p w14:paraId="3193C79E"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0D5DCDBF" w14:textId="77777777" w:rsidR="00F30E6E" w:rsidRDefault="00F30E6E" w:rsidP="00F30E6E">
            <w:pPr>
              <w:numPr>
                <w:ilvl w:val="12"/>
                <w:numId w:val="0"/>
              </w:numPr>
              <w:rPr>
                <w:rFonts w:cs="Arial"/>
                <w:szCs w:val="22"/>
              </w:rPr>
            </w:pPr>
            <w:r>
              <w:rPr>
                <w:rFonts w:cs="Arial"/>
                <w:szCs w:val="22"/>
              </w:rPr>
              <w:t>None</w:t>
            </w:r>
          </w:p>
        </w:tc>
      </w:tr>
      <w:tr w:rsidR="00F30E6E" w14:paraId="0E1AB518" w14:textId="77777777" w:rsidTr="008566D6">
        <w:tc>
          <w:tcPr>
            <w:tcW w:w="2698" w:type="dxa"/>
            <w:tcBorders>
              <w:top w:val="single" w:sz="4" w:space="0" w:color="auto"/>
              <w:bottom w:val="single" w:sz="4" w:space="0" w:color="auto"/>
              <w:right w:val="single" w:sz="4" w:space="0" w:color="auto"/>
            </w:tcBorders>
          </w:tcPr>
          <w:p w14:paraId="4CB7D654" w14:textId="77777777" w:rsidR="00F30E6E" w:rsidRPr="00CF72CC" w:rsidRDefault="00F30E6E" w:rsidP="00F30E6E">
            <w:pPr>
              <w:numPr>
                <w:ilvl w:val="12"/>
                <w:numId w:val="0"/>
              </w:numPr>
              <w:rPr>
                <w:rFonts w:cs="Arial"/>
                <w:szCs w:val="22"/>
              </w:rPr>
            </w:pPr>
            <w:r w:rsidRPr="00CF72CC">
              <w:rPr>
                <w:rFonts w:cs="Arial"/>
                <w:szCs w:val="22"/>
              </w:rPr>
              <w:t>public String getEndDate()</w:t>
            </w:r>
          </w:p>
        </w:tc>
        <w:tc>
          <w:tcPr>
            <w:tcW w:w="4410" w:type="dxa"/>
            <w:tcBorders>
              <w:top w:val="single" w:sz="4" w:space="0" w:color="auto"/>
              <w:left w:val="single" w:sz="4" w:space="0" w:color="auto"/>
              <w:bottom w:val="single" w:sz="4" w:space="0" w:color="auto"/>
              <w:right w:val="single" w:sz="4" w:space="0" w:color="auto"/>
            </w:tcBorders>
          </w:tcPr>
          <w:p w14:paraId="43A632A0"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59F1035C" w14:textId="77777777" w:rsidR="00F30E6E" w:rsidRDefault="00F30E6E" w:rsidP="00F30E6E">
            <w:pPr>
              <w:numPr>
                <w:ilvl w:val="12"/>
                <w:numId w:val="0"/>
              </w:numPr>
              <w:rPr>
                <w:rFonts w:cs="Arial"/>
                <w:szCs w:val="22"/>
              </w:rPr>
            </w:pPr>
            <w:r>
              <w:rPr>
                <w:rFonts w:cs="Arial"/>
                <w:szCs w:val="22"/>
              </w:rPr>
              <w:t>None</w:t>
            </w:r>
          </w:p>
        </w:tc>
      </w:tr>
      <w:tr w:rsidR="00F30E6E" w14:paraId="4D9D47F0" w14:textId="77777777" w:rsidTr="008566D6">
        <w:tc>
          <w:tcPr>
            <w:tcW w:w="2698" w:type="dxa"/>
            <w:tcBorders>
              <w:top w:val="single" w:sz="4" w:space="0" w:color="auto"/>
              <w:bottom w:val="single" w:sz="4" w:space="0" w:color="auto"/>
              <w:right w:val="single" w:sz="4" w:space="0" w:color="auto"/>
            </w:tcBorders>
          </w:tcPr>
          <w:p w14:paraId="31A216F0" w14:textId="77777777" w:rsidR="00F30E6E" w:rsidRPr="00CF72CC" w:rsidRDefault="00F30E6E" w:rsidP="00F30E6E">
            <w:pPr>
              <w:numPr>
                <w:ilvl w:val="12"/>
                <w:numId w:val="0"/>
              </w:numPr>
              <w:rPr>
                <w:rFonts w:cs="Arial"/>
                <w:szCs w:val="22"/>
              </w:rPr>
            </w:pPr>
            <w:r w:rsidRPr="00CF72CC">
              <w:rPr>
                <w:rFonts w:cs="Arial"/>
                <w:szCs w:val="22"/>
              </w:rPr>
              <w:t>public void setEndDate(String endDate)</w:t>
            </w:r>
          </w:p>
        </w:tc>
        <w:tc>
          <w:tcPr>
            <w:tcW w:w="4410" w:type="dxa"/>
            <w:tcBorders>
              <w:top w:val="single" w:sz="4" w:space="0" w:color="auto"/>
              <w:left w:val="single" w:sz="4" w:space="0" w:color="auto"/>
              <w:bottom w:val="single" w:sz="4" w:space="0" w:color="auto"/>
              <w:right w:val="single" w:sz="4" w:space="0" w:color="auto"/>
            </w:tcBorders>
          </w:tcPr>
          <w:p w14:paraId="3256B806"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43DE98EB" w14:textId="77777777" w:rsidR="00F30E6E" w:rsidRDefault="00F30E6E" w:rsidP="00F30E6E">
            <w:pPr>
              <w:numPr>
                <w:ilvl w:val="12"/>
                <w:numId w:val="0"/>
              </w:numPr>
              <w:rPr>
                <w:rFonts w:cs="Arial"/>
                <w:szCs w:val="22"/>
              </w:rPr>
            </w:pPr>
            <w:r>
              <w:rPr>
                <w:rFonts w:cs="Arial"/>
                <w:szCs w:val="22"/>
              </w:rPr>
              <w:t>None</w:t>
            </w:r>
          </w:p>
        </w:tc>
      </w:tr>
      <w:tr w:rsidR="00F30E6E" w14:paraId="27438083" w14:textId="77777777" w:rsidTr="008566D6">
        <w:tc>
          <w:tcPr>
            <w:tcW w:w="2698" w:type="dxa"/>
            <w:tcBorders>
              <w:top w:val="single" w:sz="4" w:space="0" w:color="auto"/>
              <w:bottom w:val="single" w:sz="4" w:space="0" w:color="auto"/>
              <w:right w:val="single" w:sz="4" w:space="0" w:color="auto"/>
            </w:tcBorders>
          </w:tcPr>
          <w:p w14:paraId="25DD907D" w14:textId="77777777" w:rsidR="00F30E6E" w:rsidRPr="00CF72CC" w:rsidRDefault="00F30E6E" w:rsidP="00F30E6E">
            <w:pPr>
              <w:numPr>
                <w:ilvl w:val="12"/>
                <w:numId w:val="0"/>
              </w:numPr>
              <w:rPr>
                <w:rFonts w:cs="Arial"/>
                <w:szCs w:val="22"/>
              </w:rPr>
            </w:pPr>
          </w:p>
        </w:tc>
        <w:tc>
          <w:tcPr>
            <w:tcW w:w="4410" w:type="dxa"/>
            <w:tcBorders>
              <w:top w:val="single" w:sz="4" w:space="0" w:color="auto"/>
              <w:left w:val="single" w:sz="4" w:space="0" w:color="auto"/>
              <w:bottom w:val="single" w:sz="4" w:space="0" w:color="auto"/>
              <w:right w:val="single" w:sz="4" w:space="0" w:color="auto"/>
            </w:tcBorders>
          </w:tcPr>
          <w:p w14:paraId="3FFCDE22"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62E28635" w14:textId="77777777" w:rsidR="00F30E6E" w:rsidRDefault="00F30E6E" w:rsidP="00F30E6E">
            <w:pPr>
              <w:numPr>
                <w:ilvl w:val="12"/>
                <w:numId w:val="0"/>
              </w:numPr>
              <w:rPr>
                <w:rFonts w:cs="Arial"/>
                <w:szCs w:val="22"/>
              </w:rPr>
            </w:pPr>
          </w:p>
        </w:tc>
      </w:tr>
      <w:tr w:rsidR="00F30E6E" w14:paraId="53561CE5" w14:textId="77777777" w:rsidTr="008566D6">
        <w:tc>
          <w:tcPr>
            <w:tcW w:w="2698" w:type="dxa"/>
            <w:tcBorders>
              <w:top w:val="single" w:sz="4" w:space="0" w:color="auto"/>
              <w:bottom w:val="single" w:sz="4" w:space="0" w:color="auto"/>
              <w:right w:val="single" w:sz="4" w:space="0" w:color="auto"/>
            </w:tcBorders>
          </w:tcPr>
          <w:p w14:paraId="63A5F296" w14:textId="77777777" w:rsidR="00F30E6E" w:rsidRPr="00CF72CC" w:rsidRDefault="00F30E6E" w:rsidP="00F30E6E">
            <w:pPr>
              <w:numPr>
                <w:ilvl w:val="12"/>
                <w:numId w:val="0"/>
              </w:numPr>
              <w:rPr>
                <w:rFonts w:cs="Arial"/>
                <w:szCs w:val="22"/>
              </w:rPr>
            </w:pPr>
          </w:p>
        </w:tc>
        <w:tc>
          <w:tcPr>
            <w:tcW w:w="4410" w:type="dxa"/>
            <w:tcBorders>
              <w:top w:val="single" w:sz="4" w:space="0" w:color="auto"/>
              <w:left w:val="single" w:sz="4" w:space="0" w:color="auto"/>
              <w:bottom w:val="single" w:sz="4" w:space="0" w:color="auto"/>
              <w:right w:val="single" w:sz="4" w:space="0" w:color="auto"/>
            </w:tcBorders>
          </w:tcPr>
          <w:p w14:paraId="70584BE4"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06645D26" w14:textId="77777777" w:rsidR="00F30E6E" w:rsidRDefault="00F30E6E" w:rsidP="00F30E6E">
            <w:pPr>
              <w:numPr>
                <w:ilvl w:val="12"/>
                <w:numId w:val="0"/>
              </w:numPr>
              <w:rPr>
                <w:rFonts w:cs="Arial"/>
                <w:szCs w:val="22"/>
              </w:rPr>
            </w:pPr>
          </w:p>
        </w:tc>
      </w:tr>
    </w:tbl>
    <w:p w14:paraId="299F6FD5" w14:textId="77777777" w:rsidR="00F30E6E" w:rsidRDefault="00F30E6E" w:rsidP="00F30E6E">
      <w:pPr>
        <w:pStyle w:val="BodyText"/>
        <w:rPr>
          <w:rFonts w:eastAsiaTheme="minorHAnsi" w:cs="Arial"/>
          <w:szCs w:val="22"/>
        </w:rPr>
      </w:pPr>
    </w:p>
    <w:p w14:paraId="6E650B5D" w14:textId="77777777" w:rsidR="00F30E6E" w:rsidRDefault="00F30E6E" w:rsidP="00F30E6E">
      <w:pPr>
        <w:pStyle w:val="BodyText"/>
        <w:numPr>
          <w:ilvl w:val="0"/>
          <w:numId w:val="10"/>
        </w:numPr>
        <w:rPr>
          <w:rFonts w:eastAsiaTheme="minorHAnsi" w:cs="Arial"/>
          <w:b/>
          <w:szCs w:val="22"/>
        </w:rPr>
      </w:pPr>
      <w:r w:rsidRPr="00263C19">
        <w:rPr>
          <w:rFonts w:eastAsiaTheme="minorHAnsi" w:cs="Arial"/>
          <w:b/>
          <w:szCs w:val="22"/>
        </w:rPr>
        <w:t>com.myrio.tm.company.util.DRMSyncConstants</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A5927" w14:paraId="2AA40F57" w14:textId="77777777" w:rsidTr="00076DFE">
        <w:tc>
          <w:tcPr>
            <w:tcW w:w="2698" w:type="dxa"/>
            <w:tcBorders>
              <w:top w:val="single" w:sz="4" w:space="0" w:color="auto"/>
              <w:bottom w:val="single" w:sz="4" w:space="0" w:color="auto"/>
              <w:right w:val="single" w:sz="4" w:space="0" w:color="auto"/>
            </w:tcBorders>
            <w:shd w:val="clear" w:color="auto" w:fill="000000"/>
          </w:tcPr>
          <w:p w14:paraId="7332E055" w14:textId="77777777" w:rsidR="00DA5927" w:rsidRDefault="00DA5927" w:rsidP="00076DFE">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1D518D0" w14:textId="77777777" w:rsidR="00DA5927" w:rsidRDefault="00DA5927" w:rsidP="00076DFE">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6725A7D2" w14:textId="77777777" w:rsidR="00DA5927" w:rsidRDefault="00DA5927" w:rsidP="00076DFE">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DA5927" w14:paraId="76E1BA6C" w14:textId="77777777" w:rsidTr="00076DFE">
        <w:tc>
          <w:tcPr>
            <w:tcW w:w="2698" w:type="dxa"/>
            <w:tcBorders>
              <w:top w:val="single" w:sz="4" w:space="0" w:color="auto"/>
              <w:bottom w:val="single" w:sz="4" w:space="0" w:color="auto"/>
              <w:right w:val="single" w:sz="4" w:space="0" w:color="auto"/>
            </w:tcBorders>
          </w:tcPr>
          <w:p w14:paraId="72ED443C" w14:textId="77777777" w:rsidR="00DA5927" w:rsidRDefault="00DA5927" w:rsidP="00076DFE">
            <w:pPr>
              <w:numPr>
                <w:ilvl w:val="12"/>
                <w:numId w:val="0"/>
              </w:numPr>
              <w:rPr>
                <w:rFonts w:cs="Arial"/>
                <w:szCs w:val="22"/>
              </w:rPr>
            </w:pPr>
            <w:r w:rsidRPr="00767348">
              <w:rPr>
                <w:rFonts w:cs="Arial"/>
                <w:szCs w:val="22"/>
              </w:rPr>
              <w:t>ENTITIES</w:t>
            </w:r>
          </w:p>
        </w:tc>
        <w:tc>
          <w:tcPr>
            <w:tcW w:w="4410" w:type="dxa"/>
            <w:tcBorders>
              <w:top w:val="single" w:sz="4" w:space="0" w:color="auto"/>
              <w:left w:val="single" w:sz="4" w:space="0" w:color="auto"/>
              <w:bottom w:val="single" w:sz="4" w:space="0" w:color="auto"/>
              <w:right w:val="single" w:sz="4" w:space="0" w:color="auto"/>
            </w:tcBorders>
          </w:tcPr>
          <w:p w14:paraId="135FA484" w14:textId="77777777" w:rsidR="00DA5927" w:rsidRDefault="00DA5927" w:rsidP="00076DFE">
            <w:pPr>
              <w:numPr>
                <w:ilvl w:val="12"/>
                <w:numId w:val="0"/>
              </w:numPr>
              <w:rPr>
                <w:rFonts w:cs="Arial"/>
                <w:szCs w:val="22"/>
              </w:rPr>
            </w:pPr>
            <w:r>
              <w:rPr>
                <w:rFonts w:cs="Arial"/>
                <w:szCs w:val="22"/>
              </w:rPr>
              <w:t>String</w:t>
            </w:r>
          </w:p>
        </w:tc>
        <w:tc>
          <w:tcPr>
            <w:tcW w:w="2156" w:type="dxa"/>
            <w:tcBorders>
              <w:top w:val="single" w:sz="4" w:space="0" w:color="auto"/>
              <w:left w:val="single" w:sz="4" w:space="0" w:color="auto"/>
              <w:bottom w:val="single" w:sz="4" w:space="0" w:color="auto"/>
            </w:tcBorders>
          </w:tcPr>
          <w:p w14:paraId="57371306" w14:textId="77777777" w:rsidR="00DA5927" w:rsidRDefault="00DA5927" w:rsidP="00076DFE">
            <w:pPr>
              <w:numPr>
                <w:ilvl w:val="12"/>
                <w:numId w:val="0"/>
              </w:numPr>
              <w:rPr>
                <w:rFonts w:cs="Arial"/>
                <w:szCs w:val="22"/>
              </w:rPr>
            </w:pPr>
          </w:p>
        </w:tc>
      </w:tr>
      <w:tr w:rsidR="00DA5927" w14:paraId="76E0FB3D" w14:textId="77777777" w:rsidTr="00076DFE">
        <w:tc>
          <w:tcPr>
            <w:tcW w:w="2698" w:type="dxa"/>
            <w:tcBorders>
              <w:top w:val="single" w:sz="4" w:space="0" w:color="auto"/>
              <w:bottom w:val="single" w:sz="4" w:space="0" w:color="auto"/>
              <w:right w:val="single" w:sz="4" w:space="0" w:color="auto"/>
            </w:tcBorders>
          </w:tcPr>
          <w:p w14:paraId="4CB9BAFE" w14:textId="77777777" w:rsidR="00DA5927" w:rsidRPr="00263C19" w:rsidRDefault="00DA5927" w:rsidP="00076DFE">
            <w:pPr>
              <w:numPr>
                <w:ilvl w:val="12"/>
                <w:numId w:val="0"/>
              </w:numPr>
              <w:rPr>
                <w:rFonts w:cs="Arial"/>
                <w:szCs w:val="22"/>
              </w:rPr>
            </w:pPr>
            <w:r w:rsidRPr="00767348">
              <w:rPr>
                <w:rFonts w:cs="Arial"/>
                <w:szCs w:val="22"/>
              </w:rPr>
              <w:t>ASSOCIATIONS</w:t>
            </w:r>
          </w:p>
        </w:tc>
        <w:tc>
          <w:tcPr>
            <w:tcW w:w="4410" w:type="dxa"/>
            <w:tcBorders>
              <w:top w:val="single" w:sz="4" w:space="0" w:color="auto"/>
              <w:left w:val="single" w:sz="4" w:space="0" w:color="auto"/>
              <w:bottom w:val="single" w:sz="4" w:space="0" w:color="auto"/>
              <w:right w:val="single" w:sz="4" w:space="0" w:color="auto"/>
            </w:tcBorders>
          </w:tcPr>
          <w:p w14:paraId="0C47828F" w14:textId="77777777" w:rsidR="00DA5927" w:rsidRDefault="00DA5927" w:rsidP="00076DFE">
            <w:pPr>
              <w:numPr>
                <w:ilvl w:val="12"/>
                <w:numId w:val="0"/>
              </w:numPr>
              <w:rPr>
                <w:rFonts w:cs="Arial"/>
                <w:szCs w:val="22"/>
              </w:rPr>
            </w:pPr>
            <w:r w:rsidRPr="008F5321">
              <w:rPr>
                <w:rFonts w:cs="Arial"/>
                <w:szCs w:val="22"/>
              </w:rPr>
              <w:t>String</w:t>
            </w:r>
          </w:p>
        </w:tc>
        <w:tc>
          <w:tcPr>
            <w:tcW w:w="2156" w:type="dxa"/>
            <w:tcBorders>
              <w:top w:val="single" w:sz="4" w:space="0" w:color="auto"/>
              <w:left w:val="single" w:sz="4" w:space="0" w:color="auto"/>
              <w:bottom w:val="single" w:sz="4" w:space="0" w:color="auto"/>
            </w:tcBorders>
          </w:tcPr>
          <w:p w14:paraId="2E686B16" w14:textId="77777777" w:rsidR="00DA5927" w:rsidRDefault="00DA5927" w:rsidP="00076DFE">
            <w:pPr>
              <w:numPr>
                <w:ilvl w:val="12"/>
                <w:numId w:val="0"/>
              </w:numPr>
              <w:rPr>
                <w:rFonts w:cs="Arial"/>
                <w:szCs w:val="22"/>
              </w:rPr>
            </w:pPr>
          </w:p>
        </w:tc>
      </w:tr>
      <w:tr w:rsidR="00DA5927" w14:paraId="403C184B" w14:textId="77777777" w:rsidTr="00076DFE">
        <w:tc>
          <w:tcPr>
            <w:tcW w:w="2698" w:type="dxa"/>
            <w:tcBorders>
              <w:top w:val="single" w:sz="4" w:space="0" w:color="auto"/>
              <w:bottom w:val="single" w:sz="4" w:space="0" w:color="auto"/>
              <w:right w:val="single" w:sz="4" w:space="0" w:color="auto"/>
            </w:tcBorders>
          </w:tcPr>
          <w:p w14:paraId="3013419B" w14:textId="77777777" w:rsidR="00DA5927" w:rsidRPr="00263C19" w:rsidRDefault="00DA5927" w:rsidP="00076DFE">
            <w:pPr>
              <w:numPr>
                <w:ilvl w:val="12"/>
                <w:numId w:val="0"/>
              </w:numPr>
              <w:rPr>
                <w:rFonts w:cs="Arial"/>
                <w:szCs w:val="22"/>
              </w:rPr>
            </w:pPr>
            <w:r w:rsidRPr="00767348">
              <w:rPr>
                <w:rFonts w:cs="Arial"/>
                <w:szCs w:val="22"/>
              </w:rPr>
              <w:t>TRANSACTIONS</w:t>
            </w:r>
          </w:p>
        </w:tc>
        <w:tc>
          <w:tcPr>
            <w:tcW w:w="4410" w:type="dxa"/>
            <w:tcBorders>
              <w:top w:val="single" w:sz="4" w:space="0" w:color="auto"/>
              <w:left w:val="single" w:sz="4" w:space="0" w:color="auto"/>
              <w:bottom w:val="single" w:sz="4" w:space="0" w:color="auto"/>
              <w:right w:val="single" w:sz="4" w:space="0" w:color="auto"/>
            </w:tcBorders>
          </w:tcPr>
          <w:p w14:paraId="6DC8A741" w14:textId="77777777" w:rsidR="00DA5927" w:rsidRDefault="00DA5927" w:rsidP="00076DFE">
            <w:pPr>
              <w:numPr>
                <w:ilvl w:val="12"/>
                <w:numId w:val="0"/>
              </w:numPr>
              <w:rPr>
                <w:rFonts w:cs="Arial"/>
                <w:szCs w:val="22"/>
              </w:rPr>
            </w:pPr>
            <w:r w:rsidRPr="008F5321">
              <w:rPr>
                <w:rFonts w:cs="Arial"/>
                <w:szCs w:val="22"/>
              </w:rPr>
              <w:t>String</w:t>
            </w:r>
          </w:p>
        </w:tc>
        <w:tc>
          <w:tcPr>
            <w:tcW w:w="2156" w:type="dxa"/>
            <w:tcBorders>
              <w:top w:val="single" w:sz="4" w:space="0" w:color="auto"/>
              <w:left w:val="single" w:sz="4" w:space="0" w:color="auto"/>
              <w:bottom w:val="single" w:sz="4" w:space="0" w:color="auto"/>
            </w:tcBorders>
          </w:tcPr>
          <w:p w14:paraId="45C5618C" w14:textId="77777777" w:rsidR="00DA5927" w:rsidRDefault="00DA5927" w:rsidP="00076DFE">
            <w:pPr>
              <w:numPr>
                <w:ilvl w:val="12"/>
                <w:numId w:val="0"/>
              </w:numPr>
              <w:rPr>
                <w:rFonts w:cs="Arial"/>
                <w:szCs w:val="22"/>
              </w:rPr>
            </w:pPr>
          </w:p>
        </w:tc>
      </w:tr>
      <w:tr w:rsidR="00DA5927" w14:paraId="5BA7CF4E" w14:textId="77777777" w:rsidTr="00076DFE">
        <w:tc>
          <w:tcPr>
            <w:tcW w:w="2698" w:type="dxa"/>
            <w:tcBorders>
              <w:top w:val="single" w:sz="4" w:space="0" w:color="auto"/>
              <w:bottom w:val="single" w:sz="4" w:space="0" w:color="auto"/>
              <w:right w:val="single" w:sz="4" w:space="0" w:color="auto"/>
            </w:tcBorders>
          </w:tcPr>
          <w:p w14:paraId="5C7CC651" w14:textId="77777777" w:rsidR="00DA5927" w:rsidRPr="00263C19" w:rsidRDefault="00DA5927" w:rsidP="00076DFE">
            <w:pPr>
              <w:numPr>
                <w:ilvl w:val="12"/>
                <w:numId w:val="0"/>
              </w:numPr>
              <w:rPr>
                <w:rFonts w:cs="Arial"/>
                <w:szCs w:val="22"/>
              </w:rPr>
            </w:pPr>
            <w:r w:rsidRPr="00767348">
              <w:rPr>
                <w:rFonts w:cs="Arial"/>
                <w:szCs w:val="22"/>
              </w:rPr>
              <w:t>ENTITY_SUBSCRIBER</w:t>
            </w:r>
          </w:p>
        </w:tc>
        <w:tc>
          <w:tcPr>
            <w:tcW w:w="4410" w:type="dxa"/>
            <w:tcBorders>
              <w:top w:val="single" w:sz="4" w:space="0" w:color="auto"/>
              <w:left w:val="single" w:sz="4" w:space="0" w:color="auto"/>
              <w:bottom w:val="single" w:sz="4" w:space="0" w:color="auto"/>
              <w:right w:val="single" w:sz="4" w:space="0" w:color="auto"/>
            </w:tcBorders>
          </w:tcPr>
          <w:p w14:paraId="39D0FFCC" w14:textId="77777777" w:rsidR="00DA5927" w:rsidRDefault="00DA5927" w:rsidP="00076DFE">
            <w:pPr>
              <w:numPr>
                <w:ilvl w:val="12"/>
                <w:numId w:val="0"/>
              </w:numPr>
              <w:rPr>
                <w:rFonts w:cs="Arial"/>
                <w:szCs w:val="22"/>
              </w:rPr>
            </w:pPr>
            <w:r w:rsidRPr="008F5321">
              <w:rPr>
                <w:rFonts w:cs="Arial"/>
                <w:szCs w:val="22"/>
              </w:rPr>
              <w:t>String</w:t>
            </w:r>
          </w:p>
        </w:tc>
        <w:tc>
          <w:tcPr>
            <w:tcW w:w="2156" w:type="dxa"/>
            <w:tcBorders>
              <w:top w:val="single" w:sz="4" w:space="0" w:color="auto"/>
              <w:left w:val="single" w:sz="4" w:space="0" w:color="auto"/>
              <w:bottom w:val="single" w:sz="4" w:space="0" w:color="auto"/>
            </w:tcBorders>
          </w:tcPr>
          <w:p w14:paraId="21F1FDF1" w14:textId="77777777" w:rsidR="00DA5927" w:rsidRDefault="00DA5927" w:rsidP="00076DFE">
            <w:pPr>
              <w:numPr>
                <w:ilvl w:val="12"/>
                <w:numId w:val="0"/>
              </w:numPr>
              <w:rPr>
                <w:rFonts w:cs="Arial"/>
                <w:szCs w:val="22"/>
              </w:rPr>
            </w:pPr>
          </w:p>
        </w:tc>
      </w:tr>
      <w:tr w:rsidR="00DA5927" w14:paraId="36EAEC35" w14:textId="77777777" w:rsidTr="00076DFE">
        <w:tc>
          <w:tcPr>
            <w:tcW w:w="2698" w:type="dxa"/>
            <w:tcBorders>
              <w:top w:val="single" w:sz="4" w:space="0" w:color="auto"/>
              <w:bottom w:val="single" w:sz="4" w:space="0" w:color="auto"/>
              <w:right w:val="single" w:sz="4" w:space="0" w:color="auto"/>
            </w:tcBorders>
          </w:tcPr>
          <w:p w14:paraId="4FC8CB7C" w14:textId="77777777" w:rsidR="00DA5927" w:rsidRPr="00263C19" w:rsidRDefault="00DA5927" w:rsidP="00076DFE">
            <w:pPr>
              <w:numPr>
                <w:ilvl w:val="12"/>
                <w:numId w:val="0"/>
              </w:numPr>
              <w:rPr>
                <w:rFonts w:cs="Arial"/>
                <w:szCs w:val="22"/>
              </w:rPr>
            </w:pPr>
            <w:r w:rsidRPr="00767348">
              <w:rPr>
                <w:rFonts w:cs="Arial"/>
                <w:szCs w:val="22"/>
              </w:rPr>
              <w:t>ENTITY_STB</w:t>
            </w:r>
          </w:p>
        </w:tc>
        <w:tc>
          <w:tcPr>
            <w:tcW w:w="4410" w:type="dxa"/>
            <w:tcBorders>
              <w:top w:val="single" w:sz="4" w:space="0" w:color="auto"/>
              <w:left w:val="single" w:sz="4" w:space="0" w:color="auto"/>
              <w:bottom w:val="single" w:sz="4" w:space="0" w:color="auto"/>
              <w:right w:val="single" w:sz="4" w:space="0" w:color="auto"/>
            </w:tcBorders>
          </w:tcPr>
          <w:p w14:paraId="65334051" w14:textId="77777777" w:rsidR="00DA5927" w:rsidRDefault="00DA5927" w:rsidP="00076DFE">
            <w:pPr>
              <w:numPr>
                <w:ilvl w:val="12"/>
                <w:numId w:val="0"/>
              </w:numPr>
              <w:rPr>
                <w:rFonts w:cs="Arial"/>
                <w:szCs w:val="22"/>
              </w:rPr>
            </w:pPr>
            <w:r w:rsidRPr="008F5321">
              <w:rPr>
                <w:rFonts w:cs="Arial"/>
                <w:szCs w:val="22"/>
              </w:rPr>
              <w:t>String</w:t>
            </w:r>
          </w:p>
        </w:tc>
        <w:tc>
          <w:tcPr>
            <w:tcW w:w="2156" w:type="dxa"/>
            <w:tcBorders>
              <w:top w:val="single" w:sz="4" w:space="0" w:color="auto"/>
              <w:left w:val="single" w:sz="4" w:space="0" w:color="auto"/>
              <w:bottom w:val="single" w:sz="4" w:space="0" w:color="auto"/>
            </w:tcBorders>
          </w:tcPr>
          <w:p w14:paraId="7A374F52" w14:textId="77777777" w:rsidR="00DA5927" w:rsidRDefault="00DA5927" w:rsidP="00076DFE">
            <w:pPr>
              <w:numPr>
                <w:ilvl w:val="12"/>
                <w:numId w:val="0"/>
              </w:numPr>
              <w:rPr>
                <w:rFonts w:cs="Arial"/>
                <w:szCs w:val="22"/>
              </w:rPr>
            </w:pPr>
          </w:p>
        </w:tc>
      </w:tr>
      <w:tr w:rsidR="00DA5927" w14:paraId="274CA95B" w14:textId="77777777" w:rsidTr="00076DFE">
        <w:tc>
          <w:tcPr>
            <w:tcW w:w="2698" w:type="dxa"/>
            <w:tcBorders>
              <w:top w:val="single" w:sz="4" w:space="0" w:color="auto"/>
              <w:bottom w:val="single" w:sz="4" w:space="0" w:color="auto"/>
              <w:right w:val="single" w:sz="4" w:space="0" w:color="auto"/>
            </w:tcBorders>
          </w:tcPr>
          <w:p w14:paraId="6D748AFD" w14:textId="77777777" w:rsidR="00DA5927" w:rsidRPr="00263C19" w:rsidRDefault="00DA5927" w:rsidP="00076DFE">
            <w:pPr>
              <w:numPr>
                <w:ilvl w:val="12"/>
                <w:numId w:val="0"/>
              </w:numPr>
              <w:rPr>
                <w:rFonts w:cs="Arial"/>
                <w:szCs w:val="22"/>
              </w:rPr>
            </w:pPr>
            <w:r w:rsidRPr="00767348">
              <w:rPr>
                <w:rFonts w:cs="Arial"/>
                <w:szCs w:val="22"/>
              </w:rPr>
              <w:t>ENTITY_DEVICE</w:t>
            </w:r>
          </w:p>
        </w:tc>
        <w:tc>
          <w:tcPr>
            <w:tcW w:w="4410" w:type="dxa"/>
            <w:tcBorders>
              <w:top w:val="single" w:sz="4" w:space="0" w:color="auto"/>
              <w:left w:val="single" w:sz="4" w:space="0" w:color="auto"/>
              <w:bottom w:val="single" w:sz="4" w:space="0" w:color="auto"/>
              <w:right w:val="single" w:sz="4" w:space="0" w:color="auto"/>
            </w:tcBorders>
          </w:tcPr>
          <w:p w14:paraId="2B04EEAB" w14:textId="77777777" w:rsidR="00DA5927" w:rsidRDefault="00DA5927" w:rsidP="00076DFE">
            <w:pPr>
              <w:numPr>
                <w:ilvl w:val="12"/>
                <w:numId w:val="0"/>
              </w:numPr>
              <w:rPr>
                <w:rFonts w:cs="Arial"/>
                <w:szCs w:val="22"/>
              </w:rPr>
            </w:pPr>
            <w:r w:rsidRPr="008F5321">
              <w:rPr>
                <w:rFonts w:cs="Arial"/>
                <w:szCs w:val="22"/>
              </w:rPr>
              <w:t>String</w:t>
            </w:r>
          </w:p>
        </w:tc>
        <w:tc>
          <w:tcPr>
            <w:tcW w:w="2156" w:type="dxa"/>
            <w:tcBorders>
              <w:top w:val="single" w:sz="4" w:space="0" w:color="auto"/>
              <w:left w:val="single" w:sz="4" w:space="0" w:color="auto"/>
              <w:bottom w:val="single" w:sz="4" w:space="0" w:color="auto"/>
            </w:tcBorders>
          </w:tcPr>
          <w:p w14:paraId="7744D92E" w14:textId="77777777" w:rsidR="00DA5927" w:rsidRDefault="00DA5927" w:rsidP="00076DFE">
            <w:pPr>
              <w:numPr>
                <w:ilvl w:val="12"/>
                <w:numId w:val="0"/>
              </w:numPr>
              <w:rPr>
                <w:rFonts w:cs="Arial"/>
                <w:szCs w:val="22"/>
              </w:rPr>
            </w:pPr>
          </w:p>
        </w:tc>
      </w:tr>
      <w:tr w:rsidR="00DA5927" w14:paraId="04C3F0AC" w14:textId="77777777" w:rsidTr="00076DFE">
        <w:tc>
          <w:tcPr>
            <w:tcW w:w="2698" w:type="dxa"/>
            <w:tcBorders>
              <w:top w:val="single" w:sz="4" w:space="0" w:color="auto"/>
              <w:bottom w:val="single" w:sz="4" w:space="0" w:color="auto"/>
              <w:right w:val="single" w:sz="4" w:space="0" w:color="auto"/>
            </w:tcBorders>
          </w:tcPr>
          <w:p w14:paraId="4309D469" w14:textId="77777777" w:rsidR="00DA5927" w:rsidRPr="00263C19" w:rsidRDefault="00DA5927" w:rsidP="00076DFE">
            <w:pPr>
              <w:numPr>
                <w:ilvl w:val="12"/>
                <w:numId w:val="0"/>
              </w:numPr>
              <w:rPr>
                <w:rFonts w:cs="Arial"/>
                <w:szCs w:val="22"/>
              </w:rPr>
            </w:pPr>
            <w:r w:rsidRPr="00767348">
              <w:rPr>
                <w:rFonts w:cs="Arial"/>
                <w:szCs w:val="22"/>
              </w:rPr>
              <w:t>ENTITY_PACKAGE</w:t>
            </w:r>
          </w:p>
        </w:tc>
        <w:tc>
          <w:tcPr>
            <w:tcW w:w="4410" w:type="dxa"/>
            <w:tcBorders>
              <w:top w:val="single" w:sz="4" w:space="0" w:color="auto"/>
              <w:left w:val="single" w:sz="4" w:space="0" w:color="auto"/>
              <w:bottom w:val="single" w:sz="4" w:space="0" w:color="auto"/>
              <w:right w:val="single" w:sz="4" w:space="0" w:color="auto"/>
            </w:tcBorders>
          </w:tcPr>
          <w:p w14:paraId="6B269D81" w14:textId="77777777" w:rsidR="00DA5927" w:rsidRDefault="00DA5927" w:rsidP="00076DFE">
            <w:pPr>
              <w:numPr>
                <w:ilvl w:val="12"/>
                <w:numId w:val="0"/>
              </w:numPr>
              <w:rPr>
                <w:rFonts w:cs="Arial"/>
                <w:szCs w:val="22"/>
              </w:rPr>
            </w:pPr>
            <w:r w:rsidRPr="008F5321">
              <w:rPr>
                <w:rFonts w:cs="Arial"/>
                <w:szCs w:val="22"/>
              </w:rPr>
              <w:t>String</w:t>
            </w:r>
          </w:p>
        </w:tc>
        <w:tc>
          <w:tcPr>
            <w:tcW w:w="2156" w:type="dxa"/>
            <w:tcBorders>
              <w:top w:val="single" w:sz="4" w:space="0" w:color="auto"/>
              <w:left w:val="single" w:sz="4" w:space="0" w:color="auto"/>
              <w:bottom w:val="single" w:sz="4" w:space="0" w:color="auto"/>
            </w:tcBorders>
          </w:tcPr>
          <w:p w14:paraId="43754424" w14:textId="77777777" w:rsidR="00DA5927" w:rsidRDefault="00DA5927" w:rsidP="00076DFE">
            <w:pPr>
              <w:numPr>
                <w:ilvl w:val="12"/>
                <w:numId w:val="0"/>
              </w:numPr>
              <w:rPr>
                <w:rFonts w:cs="Arial"/>
                <w:szCs w:val="22"/>
              </w:rPr>
            </w:pPr>
          </w:p>
        </w:tc>
      </w:tr>
      <w:tr w:rsidR="00DA5927" w14:paraId="6F13D05A" w14:textId="77777777" w:rsidTr="00076DFE">
        <w:tc>
          <w:tcPr>
            <w:tcW w:w="2698" w:type="dxa"/>
            <w:tcBorders>
              <w:top w:val="single" w:sz="4" w:space="0" w:color="auto"/>
              <w:bottom w:val="single" w:sz="4" w:space="0" w:color="auto"/>
              <w:right w:val="single" w:sz="4" w:space="0" w:color="auto"/>
            </w:tcBorders>
          </w:tcPr>
          <w:p w14:paraId="6BF4B6EC" w14:textId="77777777" w:rsidR="00DA5927" w:rsidRPr="00263C19" w:rsidRDefault="00DA5927" w:rsidP="00076DFE">
            <w:pPr>
              <w:numPr>
                <w:ilvl w:val="12"/>
                <w:numId w:val="0"/>
              </w:numPr>
              <w:rPr>
                <w:rFonts w:cs="Arial"/>
                <w:szCs w:val="22"/>
              </w:rPr>
            </w:pPr>
            <w:r w:rsidRPr="00767348">
              <w:rPr>
                <w:rFonts w:cs="Arial"/>
                <w:szCs w:val="22"/>
              </w:rPr>
              <w:lastRenderedPageBreak/>
              <w:t>ENTITY_VOD</w:t>
            </w:r>
          </w:p>
        </w:tc>
        <w:tc>
          <w:tcPr>
            <w:tcW w:w="4410" w:type="dxa"/>
            <w:tcBorders>
              <w:top w:val="single" w:sz="4" w:space="0" w:color="auto"/>
              <w:left w:val="single" w:sz="4" w:space="0" w:color="auto"/>
              <w:bottom w:val="single" w:sz="4" w:space="0" w:color="auto"/>
              <w:right w:val="single" w:sz="4" w:space="0" w:color="auto"/>
            </w:tcBorders>
          </w:tcPr>
          <w:p w14:paraId="261A5DAB" w14:textId="77777777" w:rsidR="00DA5927" w:rsidRDefault="00DA5927" w:rsidP="00076DFE">
            <w:pPr>
              <w:numPr>
                <w:ilvl w:val="12"/>
                <w:numId w:val="0"/>
              </w:numPr>
              <w:rPr>
                <w:rFonts w:cs="Arial"/>
                <w:szCs w:val="22"/>
              </w:rPr>
            </w:pPr>
            <w:r w:rsidRPr="008F5321">
              <w:rPr>
                <w:rFonts w:cs="Arial"/>
                <w:szCs w:val="22"/>
              </w:rPr>
              <w:t>String</w:t>
            </w:r>
          </w:p>
        </w:tc>
        <w:tc>
          <w:tcPr>
            <w:tcW w:w="2156" w:type="dxa"/>
            <w:tcBorders>
              <w:top w:val="single" w:sz="4" w:space="0" w:color="auto"/>
              <w:left w:val="single" w:sz="4" w:space="0" w:color="auto"/>
              <w:bottom w:val="single" w:sz="4" w:space="0" w:color="auto"/>
            </w:tcBorders>
          </w:tcPr>
          <w:p w14:paraId="5C882C2E" w14:textId="77777777" w:rsidR="00DA5927" w:rsidRDefault="00DA5927" w:rsidP="00076DFE">
            <w:pPr>
              <w:numPr>
                <w:ilvl w:val="12"/>
                <w:numId w:val="0"/>
              </w:numPr>
              <w:rPr>
                <w:rFonts w:cs="Arial"/>
                <w:szCs w:val="22"/>
              </w:rPr>
            </w:pPr>
          </w:p>
        </w:tc>
      </w:tr>
      <w:tr w:rsidR="00DA5927" w14:paraId="06B99115" w14:textId="77777777" w:rsidTr="00076DFE">
        <w:tc>
          <w:tcPr>
            <w:tcW w:w="2698" w:type="dxa"/>
            <w:tcBorders>
              <w:top w:val="single" w:sz="4" w:space="0" w:color="auto"/>
              <w:bottom w:val="single" w:sz="4" w:space="0" w:color="auto"/>
              <w:right w:val="single" w:sz="4" w:space="0" w:color="auto"/>
            </w:tcBorders>
          </w:tcPr>
          <w:p w14:paraId="662CFF42" w14:textId="77777777" w:rsidR="00DA5927" w:rsidRPr="00263C19" w:rsidRDefault="00DA5927" w:rsidP="00076DFE">
            <w:pPr>
              <w:numPr>
                <w:ilvl w:val="12"/>
                <w:numId w:val="0"/>
              </w:numPr>
              <w:rPr>
                <w:rFonts w:cs="Arial"/>
                <w:szCs w:val="22"/>
              </w:rPr>
            </w:pPr>
            <w:r w:rsidRPr="00767348">
              <w:rPr>
                <w:rFonts w:cs="Arial"/>
                <w:szCs w:val="22"/>
              </w:rPr>
              <w:t>ENTITY_BUNDLE</w:t>
            </w:r>
          </w:p>
        </w:tc>
        <w:tc>
          <w:tcPr>
            <w:tcW w:w="4410" w:type="dxa"/>
            <w:tcBorders>
              <w:top w:val="single" w:sz="4" w:space="0" w:color="auto"/>
              <w:left w:val="single" w:sz="4" w:space="0" w:color="auto"/>
              <w:bottom w:val="single" w:sz="4" w:space="0" w:color="auto"/>
              <w:right w:val="single" w:sz="4" w:space="0" w:color="auto"/>
            </w:tcBorders>
          </w:tcPr>
          <w:p w14:paraId="67497CD6" w14:textId="77777777" w:rsidR="00DA5927" w:rsidRDefault="00DA5927" w:rsidP="00076DFE">
            <w:pPr>
              <w:numPr>
                <w:ilvl w:val="12"/>
                <w:numId w:val="0"/>
              </w:numPr>
              <w:rPr>
                <w:rFonts w:cs="Arial"/>
                <w:szCs w:val="22"/>
              </w:rPr>
            </w:pPr>
            <w:r w:rsidRPr="008F5321">
              <w:rPr>
                <w:rFonts w:cs="Arial"/>
                <w:szCs w:val="22"/>
              </w:rPr>
              <w:t>String</w:t>
            </w:r>
          </w:p>
        </w:tc>
        <w:tc>
          <w:tcPr>
            <w:tcW w:w="2156" w:type="dxa"/>
            <w:tcBorders>
              <w:top w:val="single" w:sz="4" w:space="0" w:color="auto"/>
              <w:left w:val="single" w:sz="4" w:space="0" w:color="auto"/>
              <w:bottom w:val="single" w:sz="4" w:space="0" w:color="auto"/>
            </w:tcBorders>
          </w:tcPr>
          <w:p w14:paraId="0947133C" w14:textId="77777777" w:rsidR="00DA5927" w:rsidRDefault="00DA5927" w:rsidP="00076DFE">
            <w:pPr>
              <w:numPr>
                <w:ilvl w:val="12"/>
                <w:numId w:val="0"/>
              </w:numPr>
              <w:rPr>
                <w:rFonts w:cs="Arial"/>
                <w:szCs w:val="22"/>
              </w:rPr>
            </w:pPr>
          </w:p>
        </w:tc>
      </w:tr>
      <w:tr w:rsidR="00DA5927" w14:paraId="098D066D" w14:textId="77777777" w:rsidTr="00076DFE">
        <w:tc>
          <w:tcPr>
            <w:tcW w:w="2698" w:type="dxa"/>
            <w:tcBorders>
              <w:top w:val="single" w:sz="4" w:space="0" w:color="auto"/>
              <w:bottom w:val="single" w:sz="4" w:space="0" w:color="auto"/>
              <w:right w:val="single" w:sz="4" w:space="0" w:color="auto"/>
            </w:tcBorders>
          </w:tcPr>
          <w:p w14:paraId="17FF9385" w14:textId="77777777" w:rsidR="00DA5927" w:rsidRPr="00263C19" w:rsidRDefault="00DA5927" w:rsidP="00076DFE">
            <w:pPr>
              <w:numPr>
                <w:ilvl w:val="12"/>
                <w:numId w:val="0"/>
              </w:numPr>
              <w:rPr>
                <w:rFonts w:cs="Arial"/>
                <w:szCs w:val="22"/>
              </w:rPr>
            </w:pPr>
            <w:r w:rsidRPr="00767348">
              <w:rPr>
                <w:rFonts w:cs="Arial"/>
                <w:szCs w:val="22"/>
              </w:rPr>
              <w:t>ENTITY_CHANNEL</w:t>
            </w:r>
          </w:p>
        </w:tc>
        <w:tc>
          <w:tcPr>
            <w:tcW w:w="4410" w:type="dxa"/>
            <w:tcBorders>
              <w:top w:val="single" w:sz="4" w:space="0" w:color="auto"/>
              <w:left w:val="single" w:sz="4" w:space="0" w:color="auto"/>
              <w:bottom w:val="single" w:sz="4" w:space="0" w:color="auto"/>
              <w:right w:val="single" w:sz="4" w:space="0" w:color="auto"/>
            </w:tcBorders>
          </w:tcPr>
          <w:p w14:paraId="42CB1455" w14:textId="77777777" w:rsidR="00DA5927" w:rsidRDefault="00DA5927" w:rsidP="00076DFE">
            <w:pPr>
              <w:numPr>
                <w:ilvl w:val="12"/>
                <w:numId w:val="0"/>
              </w:numPr>
              <w:rPr>
                <w:rFonts w:cs="Arial"/>
                <w:szCs w:val="22"/>
              </w:rPr>
            </w:pPr>
            <w:r w:rsidRPr="008F5321">
              <w:rPr>
                <w:rFonts w:cs="Arial"/>
                <w:szCs w:val="22"/>
              </w:rPr>
              <w:t>String</w:t>
            </w:r>
          </w:p>
        </w:tc>
        <w:tc>
          <w:tcPr>
            <w:tcW w:w="2156" w:type="dxa"/>
            <w:tcBorders>
              <w:top w:val="single" w:sz="4" w:space="0" w:color="auto"/>
              <w:left w:val="single" w:sz="4" w:space="0" w:color="auto"/>
              <w:bottom w:val="single" w:sz="4" w:space="0" w:color="auto"/>
            </w:tcBorders>
          </w:tcPr>
          <w:p w14:paraId="03D7D181" w14:textId="77777777" w:rsidR="00DA5927" w:rsidRDefault="00DA5927" w:rsidP="00076DFE">
            <w:pPr>
              <w:numPr>
                <w:ilvl w:val="12"/>
                <w:numId w:val="0"/>
              </w:numPr>
              <w:rPr>
                <w:rFonts w:cs="Arial"/>
                <w:szCs w:val="22"/>
              </w:rPr>
            </w:pPr>
          </w:p>
        </w:tc>
      </w:tr>
      <w:tr w:rsidR="00DA5927" w14:paraId="08BE82DD" w14:textId="77777777" w:rsidTr="00076DFE">
        <w:tc>
          <w:tcPr>
            <w:tcW w:w="2698" w:type="dxa"/>
            <w:tcBorders>
              <w:top w:val="single" w:sz="4" w:space="0" w:color="auto"/>
              <w:bottom w:val="single" w:sz="4" w:space="0" w:color="auto"/>
              <w:right w:val="single" w:sz="4" w:space="0" w:color="auto"/>
            </w:tcBorders>
          </w:tcPr>
          <w:p w14:paraId="023C3ECC" w14:textId="77777777" w:rsidR="00DA5927" w:rsidRPr="00263C19" w:rsidRDefault="00DA5927" w:rsidP="00076DFE">
            <w:pPr>
              <w:numPr>
                <w:ilvl w:val="12"/>
                <w:numId w:val="0"/>
              </w:numPr>
              <w:rPr>
                <w:rFonts w:cs="Arial"/>
                <w:szCs w:val="22"/>
              </w:rPr>
            </w:pPr>
            <w:r w:rsidRPr="00767348">
              <w:rPr>
                <w:rFonts w:cs="Arial"/>
                <w:szCs w:val="22"/>
              </w:rPr>
              <w:t>ENTITY_NPVR</w:t>
            </w:r>
          </w:p>
        </w:tc>
        <w:tc>
          <w:tcPr>
            <w:tcW w:w="4410" w:type="dxa"/>
            <w:tcBorders>
              <w:top w:val="single" w:sz="4" w:space="0" w:color="auto"/>
              <w:left w:val="single" w:sz="4" w:space="0" w:color="auto"/>
              <w:bottom w:val="single" w:sz="4" w:space="0" w:color="auto"/>
              <w:right w:val="single" w:sz="4" w:space="0" w:color="auto"/>
            </w:tcBorders>
          </w:tcPr>
          <w:p w14:paraId="5C41B841" w14:textId="77777777" w:rsidR="00DA5927" w:rsidRDefault="00DA5927" w:rsidP="00076DFE">
            <w:pPr>
              <w:numPr>
                <w:ilvl w:val="12"/>
                <w:numId w:val="0"/>
              </w:numPr>
              <w:rPr>
                <w:rFonts w:cs="Arial"/>
                <w:szCs w:val="22"/>
              </w:rPr>
            </w:pPr>
            <w:r w:rsidRPr="008F5321">
              <w:rPr>
                <w:rFonts w:cs="Arial"/>
                <w:szCs w:val="22"/>
              </w:rPr>
              <w:t>String</w:t>
            </w:r>
          </w:p>
        </w:tc>
        <w:tc>
          <w:tcPr>
            <w:tcW w:w="2156" w:type="dxa"/>
            <w:tcBorders>
              <w:top w:val="single" w:sz="4" w:space="0" w:color="auto"/>
              <w:left w:val="single" w:sz="4" w:space="0" w:color="auto"/>
              <w:bottom w:val="single" w:sz="4" w:space="0" w:color="auto"/>
            </w:tcBorders>
          </w:tcPr>
          <w:p w14:paraId="60466C88" w14:textId="77777777" w:rsidR="00DA5927" w:rsidRDefault="00DA5927" w:rsidP="00076DFE">
            <w:pPr>
              <w:numPr>
                <w:ilvl w:val="12"/>
                <w:numId w:val="0"/>
              </w:numPr>
              <w:rPr>
                <w:rFonts w:cs="Arial"/>
                <w:szCs w:val="22"/>
              </w:rPr>
            </w:pPr>
          </w:p>
        </w:tc>
      </w:tr>
      <w:tr w:rsidR="00DA5927" w14:paraId="58906853" w14:textId="77777777" w:rsidTr="00076DFE">
        <w:tc>
          <w:tcPr>
            <w:tcW w:w="2698" w:type="dxa"/>
            <w:tcBorders>
              <w:top w:val="single" w:sz="4" w:space="0" w:color="auto"/>
              <w:bottom w:val="single" w:sz="4" w:space="0" w:color="auto"/>
              <w:right w:val="single" w:sz="4" w:space="0" w:color="auto"/>
            </w:tcBorders>
          </w:tcPr>
          <w:p w14:paraId="0FAF0984" w14:textId="77777777" w:rsidR="00DA5927" w:rsidRPr="00263C19" w:rsidRDefault="00DA5927" w:rsidP="00076DFE">
            <w:pPr>
              <w:numPr>
                <w:ilvl w:val="12"/>
                <w:numId w:val="0"/>
              </w:numPr>
              <w:rPr>
                <w:rFonts w:cs="Arial"/>
                <w:szCs w:val="22"/>
              </w:rPr>
            </w:pPr>
            <w:r w:rsidRPr="00767348">
              <w:rPr>
                <w:rFonts w:cs="Arial"/>
                <w:szCs w:val="22"/>
              </w:rPr>
              <w:t>ASSOCIATION_SUBS_DEVICE</w:t>
            </w:r>
          </w:p>
        </w:tc>
        <w:tc>
          <w:tcPr>
            <w:tcW w:w="4410" w:type="dxa"/>
            <w:tcBorders>
              <w:top w:val="single" w:sz="4" w:space="0" w:color="auto"/>
              <w:left w:val="single" w:sz="4" w:space="0" w:color="auto"/>
              <w:bottom w:val="single" w:sz="4" w:space="0" w:color="auto"/>
              <w:right w:val="single" w:sz="4" w:space="0" w:color="auto"/>
            </w:tcBorders>
          </w:tcPr>
          <w:p w14:paraId="490CCD64" w14:textId="77777777" w:rsidR="00DA5927" w:rsidRDefault="00DA5927" w:rsidP="00076DFE">
            <w:pPr>
              <w:numPr>
                <w:ilvl w:val="12"/>
                <w:numId w:val="0"/>
              </w:numPr>
              <w:rPr>
                <w:rFonts w:cs="Arial"/>
                <w:szCs w:val="22"/>
              </w:rPr>
            </w:pPr>
            <w:r w:rsidRPr="008F5321">
              <w:rPr>
                <w:rFonts w:cs="Arial"/>
                <w:szCs w:val="22"/>
              </w:rPr>
              <w:t>String</w:t>
            </w:r>
          </w:p>
        </w:tc>
        <w:tc>
          <w:tcPr>
            <w:tcW w:w="2156" w:type="dxa"/>
            <w:tcBorders>
              <w:top w:val="single" w:sz="4" w:space="0" w:color="auto"/>
              <w:left w:val="single" w:sz="4" w:space="0" w:color="auto"/>
              <w:bottom w:val="single" w:sz="4" w:space="0" w:color="auto"/>
            </w:tcBorders>
          </w:tcPr>
          <w:p w14:paraId="0B305743" w14:textId="77777777" w:rsidR="00DA5927" w:rsidRDefault="00DA5927" w:rsidP="00076DFE">
            <w:pPr>
              <w:numPr>
                <w:ilvl w:val="12"/>
                <w:numId w:val="0"/>
              </w:numPr>
              <w:rPr>
                <w:rFonts w:cs="Arial"/>
                <w:szCs w:val="22"/>
              </w:rPr>
            </w:pPr>
          </w:p>
        </w:tc>
      </w:tr>
      <w:tr w:rsidR="00DA5927" w14:paraId="78970DC8" w14:textId="77777777" w:rsidTr="00076DFE">
        <w:tc>
          <w:tcPr>
            <w:tcW w:w="2698" w:type="dxa"/>
            <w:tcBorders>
              <w:top w:val="single" w:sz="4" w:space="0" w:color="auto"/>
              <w:bottom w:val="single" w:sz="4" w:space="0" w:color="auto"/>
              <w:right w:val="single" w:sz="4" w:space="0" w:color="auto"/>
            </w:tcBorders>
          </w:tcPr>
          <w:p w14:paraId="36FF20D4" w14:textId="77777777" w:rsidR="00DA5927" w:rsidRPr="00263C19" w:rsidRDefault="00DA5927" w:rsidP="00076DFE">
            <w:pPr>
              <w:numPr>
                <w:ilvl w:val="12"/>
                <w:numId w:val="0"/>
              </w:numPr>
              <w:rPr>
                <w:rFonts w:cs="Arial"/>
                <w:szCs w:val="22"/>
              </w:rPr>
            </w:pPr>
            <w:r w:rsidRPr="00767348">
              <w:rPr>
                <w:rFonts w:cs="Arial"/>
                <w:szCs w:val="22"/>
              </w:rPr>
              <w:t>ASSOCIATION_SUBS_STB</w:t>
            </w:r>
          </w:p>
        </w:tc>
        <w:tc>
          <w:tcPr>
            <w:tcW w:w="4410" w:type="dxa"/>
            <w:tcBorders>
              <w:top w:val="single" w:sz="4" w:space="0" w:color="auto"/>
              <w:left w:val="single" w:sz="4" w:space="0" w:color="auto"/>
              <w:bottom w:val="single" w:sz="4" w:space="0" w:color="auto"/>
              <w:right w:val="single" w:sz="4" w:space="0" w:color="auto"/>
            </w:tcBorders>
          </w:tcPr>
          <w:p w14:paraId="749B3556" w14:textId="77777777" w:rsidR="00DA5927" w:rsidRDefault="00DA5927" w:rsidP="00076DFE">
            <w:pPr>
              <w:numPr>
                <w:ilvl w:val="12"/>
                <w:numId w:val="0"/>
              </w:numPr>
              <w:rPr>
                <w:rFonts w:cs="Arial"/>
                <w:szCs w:val="22"/>
              </w:rPr>
            </w:pPr>
            <w:r w:rsidRPr="008F5321">
              <w:rPr>
                <w:rFonts w:cs="Arial"/>
                <w:szCs w:val="22"/>
              </w:rPr>
              <w:t>String</w:t>
            </w:r>
          </w:p>
        </w:tc>
        <w:tc>
          <w:tcPr>
            <w:tcW w:w="2156" w:type="dxa"/>
            <w:tcBorders>
              <w:top w:val="single" w:sz="4" w:space="0" w:color="auto"/>
              <w:left w:val="single" w:sz="4" w:space="0" w:color="auto"/>
              <w:bottom w:val="single" w:sz="4" w:space="0" w:color="auto"/>
            </w:tcBorders>
          </w:tcPr>
          <w:p w14:paraId="015A19A9" w14:textId="77777777" w:rsidR="00DA5927" w:rsidRDefault="00DA5927" w:rsidP="00076DFE">
            <w:pPr>
              <w:numPr>
                <w:ilvl w:val="12"/>
                <w:numId w:val="0"/>
              </w:numPr>
              <w:rPr>
                <w:rFonts w:cs="Arial"/>
                <w:szCs w:val="22"/>
              </w:rPr>
            </w:pPr>
          </w:p>
        </w:tc>
      </w:tr>
      <w:tr w:rsidR="00DA5927" w14:paraId="2B86528D" w14:textId="77777777" w:rsidTr="00076DFE">
        <w:tc>
          <w:tcPr>
            <w:tcW w:w="2698" w:type="dxa"/>
            <w:tcBorders>
              <w:top w:val="single" w:sz="4" w:space="0" w:color="auto"/>
              <w:bottom w:val="single" w:sz="4" w:space="0" w:color="auto"/>
              <w:right w:val="single" w:sz="4" w:space="0" w:color="auto"/>
            </w:tcBorders>
          </w:tcPr>
          <w:p w14:paraId="55F8A3FF" w14:textId="77777777" w:rsidR="00DA5927" w:rsidRPr="00263C19" w:rsidRDefault="00DA5927" w:rsidP="00076DFE">
            <w:pPr>
              <w:numPr>
                <w:ilvl w:val="12"/>
                <w:numId w:val="0"/>
              </w:numPr>
              <w:rPr>
                <w:rFonts w:cs="Arial"/>
                <w:szCs w:val="22"/>
              </w:rPr>
            </w:pPr>
            <w:r w:rsidRPr="00767348">
              <w:rPr>
                <w:rFonts w:cs="Arial"/>
                <w:szCs w:val="22"/>
              </w:rPr>
              <w:t>ASSOCIATION_SUBS_PACKAGE</w:t>
            </w:r>
          </w:p>
        </w:tc>
        <w:tc>
          <w:tcPr>
            <w:tcW w:w="4410" w:type="dxa"/>
            <w:tcBorders>
              <w:top w:val="single" w:sz="4" w:space="0" w:color="auto"/>
              <w:left w:val="single" w:sz="4" w:space="0" w:color="auto"/>
              <w:bottom w:val="single" w:sz="4" w:space="0" w:color="auto"/>
              <w:right w:val="single" w:sz="4" w:space="0" w:color="auto"/>
            </w:tcBorders>
          </w:tcPr>
          <w:p w14:paraId="3EB85A0F" w14:textId="77777777" w:rsidR="00DA5927" w:rsidRDefault="00DA5927" w:rsidP="00076DFE">
            <w:pPr>
              <w:numPr>
                <w:ilvl w:val="12"/>
                <w:numId w:val="0"/>
              </w:numPr>
              <w:rPr>
                <w:rFonts w:cs="Arial"/>
                <w:szCs w:val="22"/>
              </w:rPr>
            </w:pPr>
            <w:r w:rsidRPr="00AC4360">
              <w:rPr>
                <w:rFonts w:cs="Arial"/>
                <w:szCs w:val="22"/>
              </w:rPr>
              <w:t>String</w:t>
            </w:r>
          </w:p>
        </w:tc>
        <w:tc>
          <w:tcPr>
            <w:tcW w:w="2156" w:type="dxa"/>
            <w:tcBorders>
              <w:top w:val="single" w:sz="4" w:space="0" w:color="auto"/>
              <w:left w:val="single" w:sz="4" w:space="0" w:color="auto"/>
              <w:bottom w:val="single" w:sz="4" w:space="0" w:color="auto"/>
            </w:tcBorders>
          </w:tcPr>
          <w:p w14:paraId="4163C4EB" w14:textId="77777777" w:rsidR="00DA5927" w:rsidRDefault="00DA5927" w:rsidP="00076DFE">
            <w:pPr>
              <w:numPr>
                <w:ilvl w:val="12"/>
                <w:numId w:val="0"/>
              </w:numPr>
              <w:rPr>
                <w:rFonts w:cs="Arial"/>
                <w:szCs w:val="22"/>
              </w:rPr>
            </w:pPr>
          </w:p>
        </w:tc>
      </w:tr>
      <w:tr w:rsidR="00DA5927" w14:paraId="1C614978" w14:textId="77777777" w:rsidTr="00076DFE">
        <w:tc>
          <w:tcPr>
            <w:tcW w:w="2698" w:type="dxa"/>
            <w:tcBorders>
              <w:top w:val="single" w:sz="4" w:space="0" w:color="auto"/>
              <w:bottom w:val="single" w:sz="4" w:space="0" w:color="auto"/>
              <w:right w:val="single" w:sz="4" w:space="0" w:color="auto"/>
            </w:tcBorders>
          </w:tcPr>
          <w:p w14:paraId="5B19A345" w14:textId="77777777" w:rsidR="00DA5927" w:rsidRPr="00263C19" w:rsidRDefault="00DA5927" w:rsidP="00076DFE">
            <w:pPr>
              <w:numPr>
                <w:ilvl w:val="12"/>
                <w:numId w:val="0"/>
              </w:numPr>
              <w:rPr>
                <w:rFonts w:cs="Arial"/>
                <w:szCs w:val="22"/>
              </w:rPr>
            </w:pPr>
            <w:r w:rsidRPr="00767348">
              <w:rPr>
                <w:rFonts w:cs="Arial"/>
                <w:szCs w:val="22"/>
              </w:rPr>
              <w:t>ASSOCIATION_PACK_VOD</w:t>
            </w:r>
          </w:p>
        </w:tc>
        <w:tc>
          <w:tcPr>
            <w:tcW w:w="4410" w:type="dxa"/>
            <w:tcBorders>
              <w:top w:val="single" w:sz="4" w:space="0" w:color="auto"/>
              <w:left w:val="single" w:sz="4" w:space="0" w:color="auto"/>
              <w:bottom w:val="single" w:sz="4" w:space="0" w:color="auto"/>
              <w:right w:val="single" w:sz="4" w:space="0" w:color="auto"/>
            </w:tcBorders>
          </w:tcPr>
          <w:p w14:paraId="019962D0" w14:textId="77777777" w:rsidR="00DA5927" w:rsidRDefault="00DA5927" w:rsidP="00076DFE">
            <w:pPr>
              <w:numPr>
                <w:ilvl w:val="12"/>
                <w:numId w:val="0"/>
              </w:numPr>
              <w:rPr>
                <w:rFonts w:cs="Arial"/>
                <w:szCs w:val="22"/>
              </w:rPr>
            </w:pPr>
            <w:r w:rsidRPr="00AC4360">
              <w:rPr>
                <w:rFonts w:cs="Arial"/>
                <w:szCs w:val="22"/>
              </w:rPr>
              <w:t>String</w:t>
            </w:r>
          </w:p>
        </w:tc>
        <w:tc>
          <w:tcPr>
            <w:tcW w:w="2156" w:type="dxa"/>
            <w:tcBorders>
              <w:top w:val="single" w:sz="4" w:space="0" w:color="auto"/>
              <w:left w:val="single" w:sz="4" w:space="0" w:color="auto"/>
              <w:bottom w:val="single" w:sz="4" w:space="0" w:color="auto"/>
            </w:tcBorders>
          </w:tcPr>
          <w:p w14:paraId="747089BF" w14:textId="77777777" w:rsidR="00DA5927" w:rsidRDefault="00DA5927" w:rsidP="00076DFE">
            <w:pPr>
              <w:numPr>
                <w:ilvl w:val="12"/>
                <w:numId w:val="0"/>
              </w:numPr>
              <w:rPr>
                <w:rFonts w:cs="Arial"/>
                <w:szCs w:val="22"/>
              </w:rPr>
            </w:pPr>
          </w:p>
        </w:tc>
      </w:tr>
      <w:tr w:rsidR="00DA5927" w14:paraId="217432D4" w14:textId="77777777" w:rsidTr="00076DFE">
        <w:tc>
          <w:tcPr>
            <w:tcW w:w="2698" w:type="dxa"/>
            <w:tcBorders>
              <w:top w:val="single" w:sz="4" w:space="0" w:color="auto"/>
              <w:bottom w:val="single" w:sz="4" w:space="0" w:color="auto"/>
              <w:right w:val="single" w:sz="4" w:space="0" w:color="auto"/>
            </w:tcBorders>
          </w:tcPr>
          <w:p w14:paraId="5B4C40F5" w14:textId="77777777" w:rsidR="00DA5927" w:rsidRPr="00263C19" w:rsidRDefault="00DA5927" w:rsidP="00076DFE">
            <w:pPr>
              <w:numPr>
                <w:ilvl w:val="12"/>
                <w:numId w:val="0"/>
              </w:numPr>
              <w:rPr>
                <w:rFonts w:cs="Arial"/>
                <w:szCs w:val="22"/>
              </w:rPr>
            </w:pPr>
            <w:r w:rsidRPr="00767348">
              <w:rPr>
                <w:rFonts w:cs="Arial"/>
                <w:szCs w:val="22"/>
              </w:rPr>
              <w:t>ASSOCIATION_PACK_CHANNEL</w:t>
            </w:r>
          </w:p>
        </w:tc>
        <w:tc>
          <w:tcPr>
            <w:tcW w:w="4410" w:type="dxa"/>
            <w:tcBorders>
              <w:top w:val="single" w:sz="4" w:space="0" w:color="auto"/>
              <w:left w:val="single" w:sz="4" w:space="0" w:color="auto"/>
              <w:bottom w:val="single" w:sz="4" w:space="0" w:color="auto"/>
              <w:right w:val="single" w:sz="4" w:space="0" w:color="auto"/>
            </w:tcBorders>
          </w:tcPr>
          <w:p w14:paraId="1764D1F8" w14:textId="77777777" w:rsidR="00DA5927" w:rsidRDefault="00DA5927" w:rsidP="00076DFE">
            <w:pPr>
              <w:numPr>
                <w:ilvl w:val="12"/>
                <w:numId w:val="0"/>
              </w:numPr>
              <w:rPr>
                <w:rFonts w:cs="Arial"/>
                <w:szCs w:val="22"/>
              </w:rPr>
            </w:pPr>
            <w:r w:rsidRPr="00AC4360">
              <w:rPr>
                <w:rFonts w:cs="Arial"/>
                <w:szCs w:val="22"/>
              </w:rPr>
              <w:t>String</w:t>
            </w:r>
          </w:p>
        </w:tc>
        <w:tc>
          <w:tcPr>
            <w:tcW w:w="2156" w:type="dxa"/>
            <w:tcBorders>
              <w:top w:val="single" w:sz="4" w:space="0" w:color="auto"/>
              <w:left w:val="single" w:sz="4" w:space="0" w:color="auto"/>
              <w:bottom w:val="single" w:sz="4" w:space="0" w:color="auto"/>
            </w:tcBorders>
          </w:tcPr>
          <w:p w14:paraId="11D7DE34" w14:textId="77777777" w:rsidR="00DA5927" w:rsidRDefault="00DA5927" w:rsidP="00076DFE">
            <w:pPr>
              <w:numPr>
                <w:ilvl w:val="12"/>
                <w:numId w:val="0"/>
              </w:numPr>
              <w:rPr>
                <w:rFonts w:cs="Arial"/>
                <w:szCs w:val="22"/>
              </w:rPr>
            </w:pPr>
          </w:p>
        </w:tc>
      </w:tr>
      <w:tr w:rsidR="00DA5927" w14:paraId="34CA46A9" w14:textId="77777777" w:rsidTr="00076DFE">
        <w:tc>
          <w:tcPr>
            <w:tcW w:w="2698" w:type="dxa"/>
            <w:tcBorders>
              <w:top w:val="single" w:sz="4" w:space="0" w:color="auto"/>
              <w:bottom w:val="single" w:sz="4" w:space="0" w:color="auto"/>
              <w:right w:val="single" w:sz="4" w:space="0" w:color="auto"/>
            </w:tcBorders>
          </w:tcPr>
          <w:p w14:paraId="01CEC2DD" w14:textId="77777777" w:rsidR="00DA5927" w:rsidRPr="00263C19" w:rsidRDefault="00DA5927" w:rsidP="00076DFE">
            <w:pPr>
              <w:numPr>
                <w:ilvl w:val="12"/>
                <w:numId w:val="0"/>
              </w:numPr>
              <w:rPr>
                <w:rFonts w:cs="Arial"/>
                <w:szCs w:val="22"/>
              </w:rPr>
            </w:pPr>
            <w:r w:rsidRPr="00767348">
              <w:rPr>
                <w:rFonts w:cs="Arial"/>
                <w:szCs w:val="22"/>
              </w:rPr>
              <w:t>TRANSACTION_VOD</w:t>
            </w:r>
          </w:p>
        </w:tc>
        <w:tc>
          <w:tcPr>
            <w:tcW w:w="4410" w:type="dxa"/>
            <w:tcBorders>
              <w:top w:val="single" w:sz="4" w:space="0" w:color="auto"/>
              <w:left w:val="single" w:sz="4" w:space="0" w:color="auto"/>
              <w:bottom w:val="single" w:sz="4" w:space="0" w:color="auto"/>
              <w:right w:val="single" w:sz="4" w:space="0" w:color="auto"/>
            </w:tcBorders>
          </w:tcPr>
          <w:p w14:paraId="74165593" w14:textId="77777777" w:rsidR="00DA5927" w:rsidRDefault="00DA5927" w:rsidP="00076DFE">
            <w:pPr>
              <w:numPr>
                <w:ilvl w:val="12"/>
                <w:numId w:val="0"/>
              </w:numPr>
              <w:rPr>
                <w:rFonts w:cs="Arial"/>
                <w:szCs w:val="22"/>
              </w:rPr>
            </w:pPr>
            <w:r w:rsidRPr="00AC4360">
              <w:rPr>
                <w:rFonts w:cs="Arial"/>
                <w:szCs w:val="22"/>
              </w:rPr>
              <w:t>String</w:t>
            </w:r>
          </w:p>
        </w:tc>
        <w:tc>
          <w:tcPr>
            <w:tcW w:w="2156" w:type="dxa"/>
            <w:tcBorders>
              <w:top w:val="single" w:sz="4" w:space="0" w:color="auto"/>
              <w:left w:val="single" w:sz="4" w:space="0" w:color="auto"/>
              <w:bottom w:val="single" w:sz="4" w:space="0" w:color="auto"/>
            </w:tcBorders>
          </w:tcPr>
          <w:p w14:paraId="17DDD893" w14:textId="77777777" w:rsidR="00DA5927" w:rsidRDefault="00DA5927" w:rsidP="00076DFE">
            <w:pPr>
              <w:numPr>
                <w:ilvl w:val="12"/>
                <w:numId w:val="0"/>
              </w:numPr>
              <w:rPr>
                <w:rFonts w:cs="Arial"/>
                <w:szCs w:val="22"/>
              </w:rPr>
            </w:pPr>
          </w:p>
        </w:tc>
      </w:tr>
      <w:tr w:rsidR="00DA5927" w14:paraId="4E5E78CE" w14:textId="77777777" w:rsidTr="00076DFE">
        <w:tc>
          <w:tcPr>
            <w:tcW w:w="2698" w:type="dxa"/>
            <w:tcBorders>
              <w:top w:val="single" w:sz="4" w:space="0" w:color="auto"/>
              <w:bottom w:val="single" w:sz="4" w:space="0" w:color="auto"/>
              <w:right w:val="single" w:sz="4" w:space="0" w:color="auto"/>
            </w:tcBorders>
          </w:tcPr>
          <w:p w14:paraId="4F059144" w14:textId="77777777" w:rsidR="00DA5927" w:rsidRPr="00263C19" w:rsidRDefault="00DA5927" w:rsidP="00076DFE">
            <w:pPr>
              <w:numPr>
                <w:ilvl w:val="12"/>
                <w:numId w:val="0"/>
              </w:numPr>
              <w:rPr>
                <w:rFonts w:cs="Arial"/>
                <w:szCs w:val="22"/>
              </w:rPr>
            </w:pPr>
            <w:r w:rsidRPr="00767348">
              <w:rPr>
                <w:rFonts w:cs="Arial"/>
                <w:szCs w:val="22"/>
              </w:rPr>
              <w:t>TRANSACTION_BUNDLE</w:t>
            </w:r>
          </w:p>
        </w:tc>
        <w:tc>
          <w:tcPr>
            <w:tcW w:w="4410" w:type="dxa"/>
            <w:tcBorders>
              <w:top w:val="single" w:sz="4" w:space="0" w:color="auto"/>
              <w:left w:val="single" w:sz="4" w:space="0" w:color="auto"/>
              <w:bottom w:val="single" w:sz="4" w:space="0" w:color="auto"/>
              <w:right w:val="single" w:sz="4" w:space="0" w:color="auto"/>
            </w:tcBorders>
          </w:tcPr>
          <w:p w14:paraId="23A2CFAC" w14:textId="77777777" w:rsidR="00DA5927" w:rsidRDefault="00DA5927" w:rsidP="00076DFE">
            <w:pPr>
              <w:numPr>
                <w:ilvl w:val="12"/>
                <w:numId w:val="0"/>
              </w:numPr>
              <w:rPr>
                <w:rFonts w:cs="Arial"/>
                <w:szCs w:val="22"/>
              </w:rPr>
            </w:pPr>
            <w:r w:rsidRPr="00AC4360">
              <w:rPr>
                <w:rFonts w:cs="Arial"/>
                <w:szCs w:val="22"/>
              </w:rPr>
              <w:t>String</w:t>
            </w:r>
          </w:p>
        </w:tc>
        <w:tc>
          <w:tcPr>
            <w:tcW w:w="2156" w:type="dxa"/>
            <w:tcBorders>
              <w:top w:val="single" w:sz="4" w:space="0" w:color="auto"/>
              <w:left w:val="single" w:sz="4" w:space="0" w:color="auto"/>
              <w:bottom w:val="single" w:sz="4" w:space="0" w:color="auto"/>
            </w:tcBorders>
          </w:tcPr>
          <w:p w14:paraId="3805B787" w14:textId="77777777" w:rsidR="00DA5927" w:rsidRDefault="00DA5927" w:rsidP="00076DFE">
            <w:pPr>
              <w:numPr>
                <w:ilvl w:val="12"/>
                <w:numId w:val="0"/>
              </w:numPr>
              <w:rPr>
                <w:rFonts w:cs="Arial"/>
                <w:szCs w:val="22"/>
              </w:rPr>
            </w:pPr>
          </w:p>
        </w:tc>
      </w:tr>
      <w:tr w:rsidR="00DA5927" w14:paraId="4B28968E" w14:textId="77777777" w:rsidTr="00076DFE">
        <w:tc>
          <w:tcPr>
            <w:tcW w:w="2698" w:type="dxa"/>
            <w:tcBorders>
              <w:top w:val="single" w:sz="4" w:space="0" w:color="auto"/>
              <w:bottom w:val="single" w:sz="4" w:space="0" w:color="auto"/>
              <w:right w:val="single" w:sz="4" w:space="0" w:color="auto"/>
            </w:tcBorders>
          </w:tcPr>
          <w:p w14:paraId="194D4A9C" w14:textId="77777777" w:rsidR="00DA5927" w:rsidRPr="00263C19" w:rsidRDefault="00DA5927" w:rsidP="00076DFE">
            <w:pPr>
              <w:numPr>
                <w:ilvl w:val="12"/>
                <w:numId w:val="0"/>
              </w:numPr>
              <w:rPr>
                <w:rFonts w:cs="Arial"/>
                <w:szCs w:val="22"/>
              </w:rPr>
            </w:pPr>
            <w:r w:rsidRPr="00767348">
              <w:rPr>
                <w:rFonts w:cs="Arial"/>
                <w:szCs w:val="22"/>
              </w:rPr>
              <w:t>TRANSACTION_PPV</w:t>
            </w:r>
          </w:p>
        </w:tc>
        <w:tc>
          <w:tcPr>
            <w:tcW w:w="4410" w:type="dxa"/>
            <w:tcBorders>
              <w:top w:val="single" w:sz="4" w:space="0" w:color="auto"/>
              <w:left w:val="single" w:sz="4" w:space="0" w:color="auto"/>
              <w:bottom w:val="single" w:sz="4" w:space="0" w:color="auto"/>
              <w:right w:val="single" w:sz="4" w:space="0" w:color="auto"/>
            </w:tcBorders>
          </w:tcPr>
          <w:p w14:paraId="4533F8FF" w14:textId="77777777" w:rsidR="00DA5927" w:rsidRDefault="00DA5927" w:rsidP="00076DFE">
            <w:pPr>
              <w:numPr>
                <w:ilvl w:val="12"/>
                <w:numId w:val="0"/>
              </w:numPr>
              <w:rPr>
                <w:rFonts w:cs="Arial"/>
                <w:szCs w:val="22"/>
              </w:rPr>
            </w:pPr>
            <w:r w:rsidRPr="00AC4360">
              <w:rPr>
                <w:rFonts w:cs="Arial"/>
                <w:szCs w:val="22"/>
              </w:rPr>
              <w:t>String</w:t>
            </w:r>
          </w:p>
        </w:tc>
        <w:tc>
          <w:tcPr>
            <w:tcW w:w="2156" w:type="dxa"/>
            <w:tcBorders>
              <w:top w:val="single" w:sz="4" w:space="0" w:color="auto"/>
              <w:left w:val="single" w:sz="4" w:space="0" w:color="auto"/>
              <w:bottom w:val="single" w:sz="4" w:space="0" w:color="auto"/>
            </w:tcBorders>
          </w:tcPr>
          <w:p w14:paraId="75E41C8F" w14:textId="77777777" w:rsidR="00DA5927" w:rsidRDefault="00DA5927" w:rsidP="00076DFE">
            <w:pPr>
              <w:numPr>
                <w:ilvl w:val="12"/>
                <w:numId w:val="0"/>
              </w:numPr>
              <w:rPr>
                <w:rFonts w:cs="Arial"/>
                <w:szCs w:val="22"/>
              </w:rPr>
            </w:pPr>
          </w:p>
        </w:tc>
      </w:tr>
      <w:tr w:rsidR="00DA5927" w14:paraId="180987D9" w14:textId="77777777" w:rsidTr="00076DFE">
        <w:tc>
          <w:tcPr>
            <w:tcW w:w="2698" w:type="dxa"/>
            <w:tcBorders>
              <w:top w:val="single" w:sz="4" w:space="0" w:color="auto"/>
              <w:bottom w:val="single" w:sz="4" w:space="0" w:color="auto"/>
              <w:right w:val="single" w:sz="4" w:space="0" w:color="auto"/>
            </w:tcBorders>
          </w:tcPr>
          <w:p w14:paraId="6F24A21F" w14:textId="77777777" w:rsidR="00DA5927" w:rsidRPr="00263C19" w:rsidRDefault="00DA5927" w:rsidP="00076DFE">
            <w:pPr>
              <w:numPr>
                <w:ilvl w:val="12"/>
                <w:numId w:val="0"/>
              </w:numPr>
              <w:rPr>
                <w:rFonts w:cs="Arial"/>
                <w:szCs w:val="22"/>
              </w:rPr>
            </w:pPr>
            <w:r w:rsidRPr="00767348">
              <w:rPr>
                <w:rFonts w:cs="Arial"/>
                <w:szCs w:val="22"/>
              </w:rPr>
              <w:t>ALL_OPTION</w:t>
            </w:r>
          </w:p>
        </w:tc>
        <w:tc>
          <w:tcPr>
            <w:tcW w:w="4410" w:type="dxa"/>
            <w:tcBorders>
              <w:top w:val="single" w:sz="4" w:space="0" w:color="auto"/>
              <w:left w:val="single" w:sz="4" w:space="0" w:color="auto"/>
              <w:bottom w:val="single" w:sz="4" w:space="0" w:color="auto"/>
              <w:right w:val="single" w:sz="4" w:space="0" w:color="auto"/>
            </w:tcBorders>
          </w:tcPr>
          <w:p w14:paraId="6B6C659D" w14:textId="77777777" w:rsidR="00DA5927" w:rsidRDefault="00DA5927" w:rsidP="00076DFE">
            <w:pPr>
              <w:numPr>
                <w:ilvl w:val="12"/>
                <w:numId w:val="0"/>
              </w:numPr>
              <w:rPr>
                <w:rFonts w:cs="Arial"/>
                <w:szCs w:val="22"/>
              </w:rPr>
            </w:pPr>
            <w:r w:rsidRPr="00AC4360">
              <w:rPr>
                <w:rFonts w:cs="Arial"/>
                <w:szCs w:val="22"/>
              </w:rPr>
              <w:t>String</w:t>
            </w:r>
          </w:p>
        </w:tc>
        <w:tc>
          <w:tcPr>
            <w:tcW w:w="2156" w:type="dxa"/>
            <w:tcBorders>
              <w:top w:val="single" w:sz="4" w:space="0" w:color="auto"/>
              <w:left w:val="single" w:sz="4" w:space="0" w:color="auto"/>
              <w:bottom w:val="single" w:sz="4" w:space="0" w:color="auto"/>
            </w:tcBorders>
          </w:tcPr>
          <w:p w14:paraId="388316AC" w14:textId="77777777" w:rsidR="00DA5927" w:rsidRDefault="00DA5927" w:rsidP="00076DFE">
            <w:pPr>
              <w:numPr>
                <w:ilvl w:val="12"/>
                <w:numId w:val="0"/>
              </w:numPr>
              <w:rPr>
                <w:rFonts w:cs="Arial"/>
                <w:szCs w:val="22"/>
              </w:rPr>
            </w:pPr>
          </w:p>
        </w:tc>
      </w:tr>
      <w:tr w:rsidR="00DA5927" w14:paraId="164592C4" w14:textId="77777777" w:rsidTr="00076DFE">
        <w:tc>
          <w:tcPr>
            <w:tcW w:w="2698" w:type="dxa"/>
            <w:tcBorders>
              <w:top w:val="single" w:sz="4" w:space="0" w:color="auto"/>
              <w:bottom w:val="single" w:sz="4" w:space="0" w:color="auto"/>
              <w:right w:val="single" w:sz="4" w:space="0" w:color="auto"/>
            </w:tcBorders>
          </w:tcPr>
          <w:p w14:paraId="40AD4E9F" w14:textId="77777777" w:rsidR="00DA5927" w:rsidRPr="00263C19" w:rsidRDefault="00DA5927" w:rsidP="00076DFE">
            <w:pPr>
              <w:numPr>
                <w:ilvl w:val="12"/>
                <w:numId w:val="0"/>
              </w:numPr>
              <w:rPr>
                <w:rFonts w:cs="Arial"/>
                <w:szCs w:val="22"/>
              </w:rPr>
            </w:pPr>
            <w:r w:rsidRPr="00767348">
              <w:rPr>
                <w:rFonts w:cs="Arial"/>
                <w:szCs w:val="22"/>
              </w:rPr>
              <w:t>SUBSCRIBERID</w:t>
            </w:r>
          </w:p>
        </w:tc>
        <w:tc>
          <w:tcPr>
            <w:tcW w:w="4410" w:type="dxa"/>
            <w:tcBorders>
              <w:top w:val="single" w:sz="4" w:space="0" w:color="auto"/>
              <w:left w:val="single" w:sz="4" w:space="0" w:color="auto"/>
              <w:bottom w:val="single" w:sz="4" w:space="0" w:color="auto"/>
              <w:right w:val="single" w:sz="4" w:space="0" w:color="auto"/>
            </w:tcBorders>
          </w:tcPr>
          <w:p w14:paraId="53AE0BD8" w14:textId="77777777" w:rsidR="00DA5927" w:rsidRDefault="00DA5927" w:rsidP="00076DFE">
            <w:pPr>
              <w:numPr>
                <w:ilvl w:val="12"/>
                <w:numId w:val="0"/>
              </w:numPr>
              <w:rPr>
                <w:rFonts w:cs="Arial"/>
                <w:szCs w:val="22"/>
              </w:rPr>
            </w:pPr>
            <w:r w:rsidRPr="00AC4360">
              <w:rPr>
                <w:rFonts w:cs="Arial"/>
                <w:szCs w:val="22"/>
              </w:rPr>
              <w:t>String</w:t>
            </w:r>
          </w:p>
        </w:tc>
        <w:tc>
          <w:tcPr>
            <w:tcW w:w="2156" w:type="dxa"/>
            <w:tcBorders>
              <w:top w:val="single" w:sz="4" w:space="0" w:color="auto"/>
              <w:left w:val="single" w:sz="4" w:space="0" w:color="auto"/>
              <w:bottom w:val="single" w:sz="4" w:space="0" w:color="auto"/>
            </w:tcBorders>
          </w:tcPr>
          <w:p w14:paraId="57092E64" w14:textId="77777777" w:rsidR="00DA5927" w:rsidRDefault="00DA5927" w:rsidP="00076DFE">
            <w:pPr>
              <w:numPr>
                <w:ilvl w:val="12"/>
                <w:numId w:val="0"/>
              </w:numPr>
              <w:rPr>
                <w:rFonts w:cs="Arial"/>
                <w:szCs w:val="22"/>
              </w:rPr>
            </w:pPr>
          </w:p>
        </w:tc>
      </w:tr>
      <w:tr w:rsidR="00DA5927" w14:paraId="34AB1347" w14:textId="77777777" w:rsidTr="00076DFE">
        <w:tc>
          <w:tcPr>
            <w:tcW w:w="2698" w:type="dxa"/>
            <w:tcBorders>
              <w:top w:val="single" w:sz="4" w:space="0" w:color="auto"/>
              <w:bottom w:val="single" w:sz="4" w:space="0" w:color="auto"/>
              <w:right w:val="single" w:sz="4" w:space="0" w:color="auto"/>
            </w:tcBorders>
          </w:tcPr>
          <w:p w14:paraId="061C13EB" w14:textId="77777777" w:rsidR="00DA5927" w:rsidRPr="00263C19" w:rsidRDefault="00DA5927" w:rsidP="00076DFE">
            <w:pPr>
              <w:numPr>
                <w:ilvl w:val="12"/>
                <w:numId w:val="0"/>
              </w:numPr>
              <w:rPr>
                <w:rFonts w:cs="Arial"/>
                <w:szCs w:val="22"/>
              </w:rPr>
            </w:pPr>
            <w:r w:rsidRPr="00767348">
              <w:rPr>
                <w:rFonts w:cs="Arial"/>
                <w:szCs w:val="22"/>
              </w:rPr>
              <w:t>PACKAGEID</w:t>
            </w:r>
          </w:p>
        </w:tc>
        <w:tc>
          <w:tcPr>
            <w:tcW w:w="4410" w:type="dxa"/>
            <w:tcBorders>
              <w:top w:val="single" w:sz="4" w:space="0" w:color="auto"/>
              <w:left w:val="single" w:sz="4" w:space="0" w:color="auto"/>
              <w:bottom w:val="single" w:sz="4" w:space="0" w:color="auto"/>
              <w:right w:val="single" w:sz="4" w:space="0" w:color="auto"/>
            </w:tcBorders>
          </w:tcPr>
          <w:p w14:paraId="7E34C003" w14:textId="77777777" w:rsidR="00DA5927" w:rsidRDefault="00DA5927" w:rsidP="00076DFE">
            <w:pPr>
              <w:numPr>
                <w:ilvl w:val="12"/>
                <w:numId w:val="0"/>
              </w:numPr>
              <w:rPr>
                <w:rFonts w:cs="Arial"/>
                <w:szCs w:val="22"/>
              </w:rPr>
            </w:pPr>
            <w:r w:rsidRPr="00AC4360">
              <w:rPr>
                <w:rFonts w:cs="Arial"/>
                <w:szCs w:val="22"/>
              </w:rPr>
              <w:t>String</w:t>
            </w:r>
          </w:p>
        </w:tc>
        <w:tc>
          <w:tcPr>
            <w:tcW w:w="2156" w:type="dxa"/>
            <w:tcBorders>
              <w:top w:val="single" w:sz="4" w:space="0" w:color="auto"/>
              <w:left w:val="single" w:sz="4" w:space="0" w:color="auto"/>
              <w:bottom w:val="single" w:sz="4" w:space="0" w:color="auto"/>
            </w:tcBorders>
          </w:tcPr>
          <w:p w14:paraId="48B72249" w14:textId="77777777" w:rsidR="00DA5927" w:rsidRDefault="00DA5927" w:rsidP="00076DFE">
            <w:pPr>
              <w:numPr>
                <w:ilvl w:val="12"/>
                <w:numId w:val="0"/>
              </w:numPr>
              <w:rPr>
                <w:rFonts w:cs="Arial"/>
                <w:szCs w:val="22"/>
              </w:rPr>
            </w:pPr>
          </w:p>
        </w:tc>
      </w:tr>
      <w:tr w:rsidR="00DA5927" w14:paraId="6DEE31AC" w14:textId="77777777" w:rsidTr="00076DFE">
        <w:tc>
          <w:tcPr>
            <w:tcW w:w="2698" w:type="dxa"/>
            <w:tcBorders>
              <w:top w:val="single" w:sz="4" w:space="0" w:color="auto"/>
              <w:bottom w:val="single" w:sz="4" w:space="0" w:color="auto"/>
              <w:right w:val="single" w:sz="4" w:space="0" w:color="auto"/>
            </w:tcBorders>
          </w:tcPr>
          <w:p w14:paraId="220F4C95" w14:textId="77777777" w:rsidR="00DA5927" w:rsidRPr="00263C19" w:rsidRDefault="00DA5927" w:rsidP="00076DFE">
            <w:pPr>
              <w:numPr>
                <w:ilvl w:val="12"/>
                <w:numId w:val="0"/>
              </w:numPr>
              <w:rPr>
                <w:rFonts w:cs="Arial"/>
                <w:szCs w:val="22"/>
              </w:rPr>
            </w:pPr>
            <w:r w:rsidRPr="00767348">
              <w:rPr>
                <w:rFonts w:cs="Arial"/>
                <w:szCs w:val="22"/>
              </w:rPr>
              <w:t>SUBSCRIBERNAME</w:t>
            </w:r>
          </w:p>
        </w:tc>
        <w:tc>
          <w:tcPr>
            <w:tcW w:w="4410" w:type="dxa"/>
            <w:tcBorders>
              <w:top w:val="single" w:sz="4" w:space="0" w:color="auto"/>
              <w:left w:val="single" w:sz="4" w:space="0" w:color="auto"/>
              <w:bottom w:val="single" w:sz="4" w:space="0" w:color="auto"/>
              <w:right w:val="single" w:sz="4" w:space="0" w:color="auto"/>
            </w:tcBorders>
          </w:tcPr>
          <w:p w14:paraId="3FF9B60A" w14:textId="77777777" w:rsidR="00DA5927" w:rsidRDefault="00DA5927" w:rsidP="00076DFE">
            <w:pPr>
              <w:numPr>
                <w:ilvl w:val="12"/>
                <w:numId w:val="0"/>
              </w:numPr>
              <w:rPr>
                <w:rFonts w:cs="Arial"/>
                <w:szCs w:val="22"/>
              </w:rPr>
            </w:pPr>
            <w:r w:rsidRPr="00AC4360">
              <w:rPr>
                <w:rFonts w:cs="Arial"/>
                <w:szCs w:val="22"/>
              </w:rPr>
              <w:t>String</w:t>
            </w:r>
          </w:p>
        </w:tc>
        <w:tc>
          <w:tcPr>
            <w:tcW w:w="2156" w:type="dxa"/>
            <w:tcBorders>
              <w:top w:val="single" w:sz="4" w:space="0" w:color="auto"/>
              <w:left w:val="single" w:sz="4" w:space="0" w:color="auto"/>
              <w:bottom w:val="single" w:sz="4" w:space="0" w:color="auto"/>
            </w:tcBorders>
          </w:tcPr>
          <w:p w14:paraId="69C9632A" w14:textId="77777777" w:rsidR="00DA5927" w:rsidRDefault="00DA5927" w:rsidP="00076DFE">
            <w:pPr>
              <w:numPr>
                <w:ilvl w:val="12"/>
                <w:numId w:val="0"/>
              </w:numPr>
              <w:rPr>
                <w:rFonts w:cs="Arial"/>
                <w:szCs w:val="22"/>
              </w:rPr>
            </w:pPr>
          </w:p>
        </w:tc>
      </w:tr>
      <w:tr w:rsidR="00DA5927" w14:paraId="66266C4F" w14:textId="77777777" w:rsidTr="00076DFE">
        <w:tc>
          <w:tcPr>
            <w:tcW w:w="2698" w:type="dxa"/>
            <w:tcBorders>
              <w:top w:val="single" w:sz="4" w:space="0" w:color="auto"/>
              <w:bottom w:val="single" w:sz="4" w:space="0" w:color="auto"/>
              <w:right w:val="single" w:sz="4" w:space="0" w:color="auto"/>
            </w:tcBorders>
          </w:tcPr>
          <w:p w14:paraId="65F49782" w14:textId="77777777" w:rsidR="00DA5927" w:rsidRPr="00263C19" w:rsidRDefault="00DA5927" w:rsidP="00076DFE">
            <w:pPr>
              <w:numPr>
                <w:ilvl w:val="12"/>
                <w:numId w:val="0"/>
              </w:numPr>
              <w:rPr>
                <w:rFonts w:cs="Arial"/>
                <w:szCs w:val="22"/>
              </w:rPr>
            </w:pPr>
            <w:r w:rsidRPr="00767348">
              <w:rPr>
                <w:rFonts w:cs="Arial"/>
                <w:szCs w:val="22"/>
              </w:rPr>
              <w:t>PACKAGENAME</w:t>
            </w:r>
          </w:p>
        </w:tc>
        <w:tc>
          <w:tcPr>
            <w:tcW w:w="4410" w:type="dxa"/>
            <w:tcBorders>
              <w:top w:val="single" w:sz="4" w:space="0" w:color="auto"/>
              <w:left w:val="single" w:sz="4" w:space="0" w:color="auto"/>
              <w:bottom w:val="single" w:sz="4" w:space="0" w:color="auto"/>
              <w:right w:val="single" w:sz="4" w:space="0" w:color="auto"/>
            </w:tcBorders>
          </w:tcPr>
          <w:p w14:paraId="73653229" w14:textId="77777777" w:rsidR="00DA5927" w:rsidRDefault="00DA5927" w:rsidP="00076DFE">
            <w:pPr>
              <w:numPr>
                <w:ilvl w:val="12"/>
                <w:numId w:val="0"/>
              </w:numPr>
              <w:rPr>
                <w:rFonts w:cs="Arial"/>
                <w:szCs w:val="22"/>
              </w:rPr>
            </w:pPr>
            <w:r w:rsidRPr="00AC4360">
              <w:rPr>
                <w:rFonts w:cs="Arial"/>
                <w:szCs w:val="22"/>
              </w:rPr>
              <w:t>String</w:t>
            </w:r>
          </w:p>
        </w:tc>
        <w:tc>
          <w:tcPr>
            <w:tcW w:w="2156" w:type="dxa"/>
            <w:tcBorders>
              <w:top w:val="single" w:sz="4" w:space="0" w:color="auto"/>
              <w:left w:val="single" w:sz="4" w:space="0" w:color="auto"/>
              <w:bottom w:val="single" w:sz="4" w:space="0" w:color="auto"/>
            </w:tcBorders>
          </w:tcPr>
          <w:p w14:paraId="0C424A3B" w14:textId="77777777" w:rsidR="00DA5927" w:rsidRDefault="00DA5927" w:rsidP="00076DFE">
            <w:pPr>
              <w:numPr>
                <w:ilvl w:val="12"/>
                <w:numId w:val="0"/>
              </w:numPr>
              <w:rPr>
                <w:rFonts w:cs="Arial"/>
                <w:szCs w:val="22"/>
              </w:rPr>
            </w:pPr>
          </w:p>
        </w:tc>
      </w:tr>
      <w:tr w:rsidR="00DA5927" w14:paraId="30211CD7" w14:textId="77777777" w:rsidTr="00076DFE">
        <w:tc>
          <w:tcPr>
            <w:tcW w:w="2698" w:type="dxa"/>
            <w:tcBorders>
              <w:top w:val="single" w:sz="4" w:space="0" w:color="auto"/>
              <w:bottom w:val="single" w:sz="4" w:space="0" w:color="auto"/>
              <w:right w:val="single" w:sz="4" w:space="0" w:color="auto"/>
            </w:tcBorders>
          </w:tcPr>
          <w:p w14:paraId="6B15F959" w14:textId="77777777" w:rsidR="00DA5927" w:rsidRPr="00263C19" w:rsidRDefault="00DA5927" w:rsidP="00076DFE">
            <w:pPr>
              <w:numPr>
                <w:ilvl w:val="12"/>
                <w:numId w:val="0"/>
              </w:numPr>
              <w:rPr>
                <w:rFonts w:cs="Arial"/>
                <w:szCs w:val="22"/>
              </w:rPr>
            </w:pPr>
            <w:r w:rsidRPr="00767348">
              <w:rPr>
                <w:rFonts w:cs="Arial"/>
                <w:szCs w:val="22"/>
              </w:rPr>
              <w:t>UNIQUEIDENTIFIER</w:t>
            </w:r>
          </w:p>
        </w:tc>
        <w:tc>
          <w:tcPr>
            <w:tcW w:w="4410" w:type="dxa"/>
            <w:tcBorders>
              <w:top w:val="single" w:sz="4" w:space="0" w:color="auto"/>
              <w:left w:val="single" w:sz="4" w:space="0" w:color="auto"/>
              <w:bottom w:val="single" w:sz="4" w:space="0" w:color="auto"/>
              <w:right w:val="single" w:sz="4" w:space="0" w:color="auto"/>
            </w:tcBorders>
          </w:tcPr>
          <w:p w14:paraId="450BC5B1" w14:textId="77777777" w:rsidR="00DA5927" w:rsidRDefault="00DA5927" w:rsidP="00076DFE">
            <w:pPr>
              <w:numPr>
                <w:ilvl w:val="12"/>
                <w:numId w:val="0"/>
              </w:numPr>
              <w:rPr>
                <w:rFonts w:cs="Arial"/>
                <w:szCs w:val="22"/>
              </w:rPr>
            </w:pPr>
            <w:r w:rsidRPr="00AC4360">
              <w:rPr>
                <w:rFonts w:cs="Arial"/>
                <w:szCs w:val="22"/>
              </w:rPr>
              <w:t>String</w:t>
            </w:r>
          </w:p>
        </w:tc>
        <w:tc>
          <w:tcPr>
            <w:tcW w:w="2156" w:type="dxa"/>
            <w:tcBorders>
              <w:top w:val="single" w:sz="4" w:space="0" w:color="auto"/>
              <w:left w:val="single" w:sz="4" w:space="0" w:color="auto"/>
              <w:bottom w:val="single" w:sz="4" w:space="0" w:color="auto"/>
            </w:tcBorders>
          </w:tcPr>
          <w:p w14:paraId="6FABE29A" w14:textId="77777777" w:rsidR="00DA5927" w:rsidRDefault="00DA5927" w:rsidP="00076DFE">
            <w:pPr>
              <w:numPr>
                <w:ilvl w:val="12"/>
                <w:numId w:val="0"/>
              </w:numPr>
              <w:rPr>
                <w:rFonts w:cs="Arial"/>
                <w:szCs w:val="22"/>
              </w:rPr>
            </w:pPr>
          </w:p>
        </w:tc>
      </w:tr>
      <w:tr w:rsidR="00DA5927" w14:paraId="3199FAF3" w14:textId="77777777" w:rsidTr="00076DFE">
        <w:tc>
          <w:tcPr>
            <w:tcW w:w="2698" w:type="dxa"/>
            <w:tcBorders>
              <w:top w:val="single" w:sz="4" w:space="0" w:color="auto"/>
              <w:bottom w:val="single" w:sz="4" w:space="0" w:color="auto"/>
              <w:right w:val="single" w:sz="4" w:space="0" w:color="auto"/>
            </w:tcBorders>
          </w:tcPr>
          <w:p w14:paraId="015C375B" w14:textId="77777777" w:rsidR="00DA5927" w:rsidRPr="00263C19" w:rsidRDefault="00DA5927" w:rsidP="00076DFE">
            <w:pPr>
              <w:numPr>
                <w:ilvl w:val="12"/>
                <w:numId w:val="0"/>
              </w:numPr>
              <w:rPr>
                <w:rFonts w:cs="Arial"/>
                <w:szCs w:val="22"/>
              </w:rPr>
            </w:pPr>
            <w:r w:rsidRPr="00767348">
              <w:rPr>
                <w:rFonts w:cs="Arial"/>
                <w:szCs w:val="22"/>
              </w:rPr>
              <w:t>STARTTIME</w:t>
            </w:r>
          </w:p>
        </w:tc>
        <w:tc>
          <w:tcPr>
            <w:tcW w:w="4410" w:type="dxa"/>
            <w:tcBorders>
              <w:top w:val="single" w:sz="4" w:space="0" w:color="auto"/>
              <w:left w:val="single" w:sz="4" w:space="0" w:color="auto"/>
              <w:bottom w:val="single" w:sz="4" w:space="0" w:color="auto"/>
              <w:right w:val="single" w:sz="4" w:space="0" w:color="auto"/>
            </w:tcBorders>
          </w:tcPr>
          <w:p w14:paraId="49C449F7" w14:textId="77777777" w:rsidR="00DA5927" w:rsidRDefault="00DA5927" w:rsidP="00076DFE">
            <w:pPr>
              <w:numPr>
                <w:ilvl w:val="12"/>
                <w:numId w:val="0"/>
              </w:numPr>
              <w:rPr>
                <w:rFonts w:cs="Arial"/>
                <w:szCs w:val="22"/>
              </w:rPr>
            </w:pPr>
            <w:r w:rsidRPr="00AC4360">
              <w:rPr>
                <w:rFonts w:cs="Arial"/>
                <w:szCs w:val="22"/>
              </w:rPr>
              <w:t>String</w:t>
            </w:r>
          </w:p>
        </w:tc>
        <w:tc>
          <w:tcPr>
            <w:tcW w:w="2156" w:type="dxa"/>
            <w:tcBorders>
              <w:top w:val="single" w:sz="4" w:space="0" w:color="auto"/>
              <w:left w:val="single" w:sz="4" w:space="0" w:color="auto"/>
              <w:bottom w:val="single" w:sz="4" w:space="0" w:color="auto"/>
            </w:tcBorders>
          </w:tcPr>
          <w:p w14:paraId="0A567382" w14:textId="77777777" w:rsidR="00DA5927" w:rsidRDefault="00DA5927" w:rsidP="00076DFE">
            <w:pPr>
              <w:numPr>
                <w:ilvl w:val="12"/>
                <w:numId w:val="0"/>
              </w:numPr>
              <w:rPr>
                <w:rFonts w:cs="Arial"/>
                <w:szCs w:val="22"/>
              </w:rPr>
            </w:pPr>
          </w:p>
        </w:tc>
      </w:tr>
      <w:tr w:rsidR="00DA5927" w14:paraId="515F166D" w14:textId="77777777" w:rsidTr="00076DFE">
        <w:tc>
          <w:tcPr>
            <w:tcW w:w="2698" w:type="dxa"/>
            <w:tcBorders>
              <w:top w:val="single" w:sz="4" w:space="0" w:color="auto"/>
              <w:bottom w:val="single" w:sz="4" w:space="0" w:color="auto"/>
              <w:right w:val="single" w:sz="4" w:space="0" w:color="auto"/>
            </w:tcBorders>
          </w:tcPr>
          <w:p w14:paraId="7B3D0302" w14:textId="77777777" w:rsidR="00DA5927" w:rsidRPr="00263C19" w:rsidRDefault="00DA5927" w:rsidP="00076DFE">
            <w:pPr>
              <w:numPr>
                <w:ilvl w:val="12"/>
                <w:numId w:val="0"/>
              </w:numPr>
              <w:rPr>
                <w:rFonts w:cs="Arial"/>
                <w:szCs w:val="22"/>
              </w:rPr>
            </w:pPr>
            <w:r w:rsidRPr="00767348">
              <w:rPr>
                <w:rFonts w:cs="Arial"/>
                <w:szCs w:val="22"/>
              </w:rPr>
              <w:t>ENDTIME</w:t>
            </w:r>
          </w:p>
        </w:tc>
        <w:tc>
          <w:tcPr>
            <w:tcW w:w="4410" w:type="dxa"/>
            <w:tcBorders>
              <w:top w:val="single" w:sz="4" w:space="0" w:color="auto"/>
              <w:left w:val="single" w:sz="4" w:space="0" w:color="auto"/>
              <w:bottom w:val="single" w:sz="4" w:space="0" w:color="auto"/>
              <w:right w:val="single" w:sz="4" w:space="0" w:color="auto"/>
            </w:tcBorders>
          </w:tcPr>
          <w:p w14:paraId="6EA94F8C" w14:textId="77777777" w:rsidR="00DA5927" w:rsidRDefault="00DA5927" w:rsidP="00076DFE">
            <w:pPr>
              <w:numPr>
                <w:ilvl w:val="12"/>
                <w:numId w:val="0"/>
              </w:numPr>
              <w:rPr>
                <w:rFonts w:cs="Arial"/>
                <w:szCs w:val="22"/>
              </w:rPr>
            </w:pPr>
            <w:r w:rsidRPr="00AC4360">
              <w:rPr>
                <w:rFonts w:cs="Arial"/>
                <w:szCs w:val="22"/>
              </w:rPr>
              <w:t>String</w:t>
            </w:r>
          </w:p>
        </w:tc>
        <w:tc>
          <w:tcPr>
            <w:tcW w:w="2156" w:type="dxa"/>
            <w:tcBorders>
              <w:top w:val="single" w:sz="4" w:space="0" w:color="auto"/>
              <w:left w:val="single" w:sz="4" w:space="0" w:color="auto"/>
              <w:bottom w:val="single" w:sz="4" w:space="0" w:color="auto"/>
            </w:tcBorders>
          </w:tcPr>
          <w:p w14:paraId="705D9662" w14:textId="77777777" w:rsidR="00DA5927" w:rsidRDefault="00DA5927" w:rsidP="00076DFE">
            <w:pPr>
              <w:numPr>
                <w:ilvl w:val="12"/>
                <w:numId w:val="0"/>
              </w:numPr>
              <w:rPr>
                <w:rFonts w:cs="Arial"/>
                <w:szCs w:val="22"/>
              </w:rPr>
            </w:pPr>
          </w:p>
        </w:tc>
      </w:tr>
      <w:tr w:rsidR="00DA5927" w14:paraId="3A7C6AF4" w14:textId="77777777" w:rsidTr="00076DFE">
        <w:tc>
          <w:tcPr>
            <w:tcW w:w="2698" w:type="dxa"/>
            <w:tcBorders>
              <w:top w:val="single" w:sz="4" w:space="0" w:color="auto"/>
              <w:bottom w:val="single" w:sz="4" w:space="0" w:color="auto"/>
              <w:right w:val="single" w:sz="4" w:space="0" w:color="auto"/>
            </w:tcBorders>
          </w:tcPr>
          <w:p w14:paraId="47EC31EF" w14:textId="77777777" w:rsidR="00DA5927" w:rsidRPr="00263C19" w:rsidRDefault="00DA5927" w:rsidP="00076DFE">
            <w:pPr>
              <w:numPr>
                <w:ilvl w:val="12"/>
                <w:numId w:val="0"/>
              </w:numPr>
              <w:rPr>
                <w:rFonts w:cs="Arial"/>
                <w:szCs w:val="22"/>
              </w:rPr>
            </w:pPr>
            <w:r w:rsidRPr="00767348">
              <w:rPr>
                <w:rFonts w:cs="Arial"/>
                <w:szCs w:val="22"/>
              </w:rPr>
              <w:t>SUBSTATUS</w:t>
            </w:r>
          </w:p>
        </w:tc>
        <w:tc>
          <w:tcPr>
            <w:tcW w:w="4410" w:type="dxa"/>
            <w:tcBorders>
              <w:top w:val="single" w:sz="4" w:space="0" w:color="auto"/>
              <w:left w:val="single" w:sz="4" w:space="0" w:color="auto"/>
              <w:bottom w:val="single" w:sz="4" w:space="0" w:color="auto"/>
              <w:right w:val="single" w:sz="4" w:space="0" w:color="auto"/>
            </w:tcBorders>
          </w:tcPr>
          <w:p w14:paraId="4B446B99" w14:textId="77777777" w:rsidR="00DA5927" w:rsidRDefault="00DA5927" w:rsidP="00076DFE">
            <w:pPr>
              <w:numPr>
                <w:ilvl w:val="12"/>
                <w:numId w:val="0"/>
              </w:numPr>
              <w:rPr>
                <w:rFonts w:cs="Arial"/>
                <w:szCs w:val="22"/>
              </w:rPr>
            </w:pPr>
            <w:r w:rsidRPr="00AC4360">
              <w:rPr>
                <w:rFonts w:cs="Arial"/>
                <w:szCs w:val="22"/>
              </w:rPr>
              <w:t>String</w:t>
            </w:r>
          </w:p>
        </w:tc>
        <w:tc>
          <w:tcPr>
            <w:tcW w:w="2156" w:type="dxa"/>
            <w:tcBorders>
              <w:top w:val="single" w:sz="4" w:space="0" w:color="auto"/>
              <w:left w:val="single" w:sz="4" w:space="0" w:color="auto"/>
              <w:bottom w:val="single" w:sz="4" w:space="0" w:color="auto"/>
            </w:tcBorders>
          </w:tcPr>
          <w:p w14:paraId="1AE0BB41" w14:textId="77777777" w:rsidR="00DA5927" w:rsidRDefault="00DA5927" w:rsidP="00076DFE">
            <w:pPr>
              <w:numPr>
                <w:ilvl w:val="12"/>
                <w:numId w:val="0"/>
              </w:numPr>
              <w:rPr>
                <w:rFonts w:cs="Arial"/>
                <w:szCs w:val="22"/>
              </w:rPr>
            </w:pPr>
          </w:p>
        </w:tc>
      </w:tr>
      <w:tr w:rsidR="00DA5927" w14:paraId="6201FEFA" w14:textId="77777777" w:rsidTr="00076DFE">
        <w:tc>
          <w:tcPr>
            <w:tcW w:w="2698" w:type="dxa"/>
            <w:tcBorders>
              <w:top w:val="single" w:sz="4" w:space="0" w:color="auto"/>
              <w:bottom w:val="single" w:sz="4" w:space="0" w:color="auto"/>
              <w:right w:val="single" w:sz="4" w:space="0" w:color="auto"/>
            </w:tcBorders>
          </w:tcPr>
          <w:p w14:paraId="521FF146" w14:textId="77777777" w:rsidR="00DA5927" w:rsidRPr="00263C19" w:rsidRDefault="00DA5927" w:rsidP="00076DFE">
            <w:pPr>
              <w:numPr>
                <w:ilvl w:val="12"/>
                <w:numId w:val="0"/>
              </w:numPr>
              <w:rPr>
                <w:rFonts w:cs="Arial"/>
                <w:szCs w:val="22"/>
              </w:rPr>
            </w:pPr>
            <w:r w:rsidRPr="00767348">
              <w:rPr>
                <w:rFonts w:cs="Arial"/>
                <w:szCs w:val="22"/>
              </w:rPr>
              <w:t>MAXDEVICES</w:t>
            </w:r>
          </w:p>
        </w:tc>
        <w:tc>
          <w:tcPr>
            <w:tcW w:w="4410" w:type="dxa"/>
            <w:tcBorders>
              <w:top w:val="single" w:sz="4" w:space="0" w:color="auto"/>
              <w:left w:val="single" w:sz="4" w:space="0" w:color="auto"/>
              <w:bottom w:val="single" w:sz="4" w:space="0" w:color="auto"/>
              <w:right w:val="single" w:sz="4" w:space="0" w:color="auto"/>
            </w:tcBorders>
          </w:tcPr>
          <w:p w14:paraId="2E77F414" w14:textId="77777777" w:rsidR="00DA5927" w:rsidRDefault="00DA5927" w:rsidP="00076DFE">
            <w:pPr>
              <w:numPr>
                <w:ilvl w:val="12"/>
                <w:numId w:val="0"/>
              </w:numPr>
              <w:rPr>
                <w:rFonts w:cs="Arial"/>
                <w:szCs w:val="22"/>
              </w:rPr>
            </w:pPr>
            <w:r w:rsidRPr="00AC4360">
              <w:rPr>
                <w:rFonts w:cs="Arial"/>
                <w:szCs w:val="22"/>
              </w:rPr>
              <w:t>String</w:t>
            </w:r>
          </w:p>
        </w:tc>
        <w:tc>
          <w:tcPr>
            <w:tcW w:w="2156" w:type="dxa"/>
            <w:tcBorders>
              <w:top w:val="single" w:sz="4" w:space="0" w:color="auto"/>
              <w:left w:val="single" w:sz="4" w:space="0" w:color="auto"/>
              <w:bottom w:val="single" w:sz="4" w:space="0" w:color="auto"/>
            </w:tcBorders>
          </w:tcPr>
          <w:p w14:paraId="4ADB8173" w14:textId="77777777" w:rsidR="00DA5927" w:rsidRDefault="00DA5927" w:rsidP="00076DFE">
            <w:pPr>
              <w:numPr>
                <w:ilvl w:val="12"/>
                <w:numId w:val="0"/>
              </w:numPr>
              <w:rPr>
                <w:rFonts w:cs="Arial"/>
                <w:szCs w:val="22"/>
              </w:rPr>
            </w:pPr>
          </w:p>
        </w:tc>
      </w:tr>
      <w:tr w:rsidR="00DA5927" w14:paraId="24F3CF0A" w14:textId="77777777" w:rsidTr="00076DFE">
        <w:tc>
          <w:tcPr>
            <w:tcW w:w="2698" w:type="dxa"/>
            <w:tcBorders>
              <w:top w:val="single" w:sz="4" w:space="0" w:color="auto"/>
              <w:bottom w:val="single" w:sz="4" w:space="0" w:color="auto"/>
              <w:right w:val="single" w:sz="4" w:space="0" w:color="auto"/>
            </w:tcBorders>
          </w:tcPr>
          <w:p w14:paraId="019FB3BC" w14:textId="77777777" w:rsidR="00DA5927" w:rsidRPr="00263C19" w:rsidRDefault="00DA5927" w:rsidP="00076DFE">
            <w:pPr>
              <w:numPr>
                <w:ilvl w:val="12"/>
                <w:numId w:val="0"/>
              </w:numPr>
              <w:rPr>
                <w:rFonts w:cs="Arial"/>
                <w:szCs w:val="22"/>
              </w:rPr>
            </w:pPr>
            <w:r w:rsidRPr="00767348">
              <w:rPr>
                <w:rFonts w:cs="Arial"/>
                <w:szCs w:val="22"/>
              </w:rPr>
              <w:t>DEVICEID</w:t>
            </w:r>
          </w:p>
        </w:tc>
        <w:tc>
          <w:tcPr>
            <w:tcW w:w="4410" w:type="dxa"/>
            <w:tcBorders>
              <w:top w:val="single" w:sz="4" w:space="0" w:color="auto"/>
              <w:left w:val="single" w:sz="4" w:space="0" w:color="auto"/>
              <w:bottom w:val="single" w:sz="4" w:space="0" w:color="auto"/>
              <w:right w:val="single" w:sz="4" w:space="0" w:color="auto"/>
            </w:tcBorders>
          </w:tcPr>
          <w:p w14:paraId="66BEF0E3" w14:textId="77777777" w:rsidR="00DA5927" w:rsidRDefault="00DA5927" w:rsidP="00076DFE">
            <w:pPr>
              <w:numPr>
                <w:ilvl w:val="12"/>
                <w:numId w:val="0"/>
              </w:numPr>
              <w:rPr>
                <w:rFonts w:cs="Arial"/>
                <w:szCs w:val="22"/>
              </w:rPr>
            </w:pPr>
            <w:r w:rsidRPr="00AC4360">
              <w:rPr>
                <w:rFonts w:cs="Arial"/>
                <w:szCs w:val="22"/>
              </w:rPr>
              <w:t>String</w:t>
            </w:r>
          </w:p>
        </w:tc>
        <w:tc>
          <w:tcPr>
            <w:tcW w:w="2156" w:type="dxa"/>
            <w:tcBorders>
              <w:top w:val="single" w:sz="4" w:space="0" w:color="auto"/>
              <w:left w:val="single" w:sz="4" w:space="0" w:color="auto"/>
              <w:bottom w:val="single" w:sz="4" w:space="0" w:color="auto"/>
            </w:tcBorders>
          </w:tcPr>
          <w:p w14:paraId="462C1A25" w14:textId="77777777" w:rsidR="00DA5927" w:rsidRDefault="00DA5927" w:rsidP="00076DFE">
            <w:pPr>
              <w:numPr>
                <w:ilvl w:val="12"/>
                <w:numId w:val="0"/>
              </w:numPr>
              <w:rPr>
                <w:rFonts w:cs="Arial"/>
                <w:szCs w:val="22"/>
              </w:rPr>
            </w:pPr>
          </w:p>
        </w:tc>
      </w:tr>
      <w:tr w:rsidR="00DA5927" w14:paraId="5AE87DE3" w14:textId="77777777" w:rsidTr="00076DFE">
        <w:tc>
          <w:tcPr>
            <w:tcW w:w="2698" w:type="dxa"/>
            <w:tcBorders>
              <w:top w:val="single" w:sz="4" w:space="0" w:color="auto"/>
              <w:bottom w:val="single" w:sz="4" w:space="0" w:color="auto"/>
              <w:right w:val="single" w:sz="4" w:space="0" w:color="auto"/>
            </w:tcBorders>
          </w:tcPr>
          <w:p w14:paraId="385A850E" w14:textId="77777777" w:rsidR="00DA5927" w:rsidRPr="00263C19" w:rsidRDefault="00DA5927" w:rsidP="00076DFE">
            <w:pPr>
              <w:numPr>
                <w:ilvl w:val="12"/>
                <w:numId w:val="0"/>
              </w:numPr>
              <w:rPr>
                <w:rFonts w:cs="Arial"/>
                <w:szCs w:val="22"/>
              </w:rPr>
            </w:pPr>
            <w:r w:rsidRPr="00767348">
              <w:rPr>
                <w:rFonts w:cs="Arial"/>
                <w:szCs w:val="22"/>
              </w:rPr>
              <w:t>STBNAME</w:t>
            </w:r>
          </w:p>
        </w:tc>
        <w:tc>
          <w:tcPr>
            <w:tcW w:w="4410" w:type="dxa"/>
            <w:tcBorders>
              <w:top w:val="single" w:sz="4" w:space="0" w:color="auto"/>
              <w:left w:val="single" w:sz="4" w:space="0" w:color="auto"/>
              <w:bottom w:val="single" w:sz="4" w:space="0" w:color="auto"/>
              <w:right w:val="single" w:sz="4" w:space="0" w:color="auto"/>
            </w:tcBorders>
          </w:tcPr>
          <w:p w14:paraId="03AF3C70" w14:textId="77777777" w:rsidR="00DA5927" w:rsidRDefault="00DA5927" w:rsidP="00076DFE">
            <w:pPr>
              <w:numPr>
                <w:ilvl w:val="12"/>
                <w:numId w:val="0"/>
              </w:numPr>
              <w:rPr>
                <w:rFonts w:cs="Arial"/>
                <w:szCs w:val="22"/>
              </w:rPr>
            </w:pPr>
            <w:r w:rsidRPr="00AC4360">
              <w:rPr>
                <w:rFonts w:cs="Arial"/>
                <w:szCs w:val="22"/>
              </w:rPr>
              <w:t>String</w:t>
            </w:r>
          </w:p>
        </w:tc>
        <w:tc>
          <w:tcPr>
            <w:tcW w:w="2156" w:type="dxa"/>
            <w:tcBorders>
              <w:top w:val="single" w:sz="4" w:space="0" w:color="auto"/>
              <w:left w:val="single" w:sz="4" w:space="0" w:color="auto"/>
              <w:bottom w:val="single" w:sz="4" w:space="0" w:color="auto"/>
            </w:tcBorders>
          </w:tcPr>
          <w:p w14:paraId="74AE39B3" w14:textId="77777777" w:rsidR="00DA5927" w:rsidRDefault="00DA5927" w:rsidP="00076DFE">
            <w:pPr>
              <w:numPr>
                <w:ilvl w:val="12"/>
                <w:numId w:val="0"/>
              </w:numPr>
              <w:rPr>
                <w:rFonts w:cs="Arial"/>
                <w:szCs w:val="22"/>
              </w:rPr>
            </w:pPr>
          </w:p>
        </w:tc>
      </w:tr>
      <w:tr w:rsidR="00DA5927" w14:paraId="04737B27" w14:textId="77777777" w:rsidTr="00076DFE">
        <w:tc>
          <w:tcPr>
            <w:tcW w:w="2698" w:type="dxa"/>
            <w:tcBorders>
              <w:top w:val="single" w:sz="4" w:space="0" w:color="auto"/>
              <w:bottom w:val="single" w:sz="4" w:space="0" w:color="auto"/>
              <w:right w:val="single" w:sz="4" w:space="0" w:color="auto"/>
            </w:tcBorders>
          </w:tcPr>
          <w:p w14:paraId="24326308" w14:textId="77777777" w:rsidR="00DA5927" w:rsidRPr="00263C19" w:rsidRDefault="00DA5927" w:rsidP="00076DFE">
            <w:pPr>
              <w:numPr>
                <w:ilvl w:val="12"/>
                <w:numId w:val="0"/>
              </w:numPr>
              <w:rPr>
                <w:rFonts w:cs="Arial"/>
                <w:szCs w:val="22"/>
              </w:rPr>
            </w:pPr>
            <w:r w:rsidRPr="00767348">
              <w:rPr>
                <w:rFonts w:cs="Arial"/>
                <w:szCs w:val="22"/>
              </w:rPr>
              <w:t>MACADDRESS</w:t>
            </w:r>
          </w:p>
        </w:tc>
        <w:tc>
          <w:tcPr>
            <w:tcW w:w="4410" w:type="dxa"/>
            <w:tcBorders>
              <w:top w:val="single" w:sz="4" w:space="0" w:color="auto"/>
              <w:left w:val="single" w:sz="4" w:space="0" w:color="auto"/>
              <w:bottom w:val="single" w:sz="4" w:space="0" w:color="auto"/>
              <w:right w:val="single" w:sz="4" w:space="0" w:color="auto"/>
            </w:tcBorders>
          </w:tcPr>
          <w:p w14:paraId="3C0DDD28" w14:textId="77777777" w:rsidR="00DA5927" w:rsidRDefault="00DA5927" w:rsidP="00076DFE">
            <w:pPr>
              <w:numPr>
                <w:ilvl w:val="12"/>
                <w:numId w:val="0"/>
              </w:numPr>
              <w:rPr>
                <w:rFonts w:cs="Arial"/>
                <w:szCs w:val="22"/>
              </w:rPr>
            </w:pPr>
            <w:r w:rsidRPr="00AC4360">
              <w:rPr>
                <w:rFonts w:cs="Arial"/>
                <w:szCs w:val="22"/>
              </w:rPr>
              <w:t>String</w:t>
            </w:r>
          </w:p>
        </w:tc>
        <w:tc>
          <w:tcPr>
            <w:tcW w:w="2156" w:type="dxa"/>
            <w:tcBorders>
              <w:top w:val="single" w:sz="4" w:space="0" w:color="auto"/>
              <w:left w:val="single" w:sz="4" w:space="0" w:color="auto"/>
              <w:bottom w:val="single" w:sz="4" w:space="0" w:color="auto"/>
            </w:tcBorders>
          </w:tcPr>
          <w:p w14:paraId="7AEA2AA8" w14:textId="77777777" w:rsidR="00DA5927" w:rsidRDefault="00DA5927" w:rsidP="00076DFE">
            <w:pPr>
              <w:numPr>
                <w:ilvl w:val="12"/>
                <w:numId w:val="0"/>
              </w:numPr>
              <w:rPr>
                <w:rFonts w:cs="Arial"/>
                <w:szCs w:val="22"/>
              </w:rPr>
            </w:pPr>
          </w:p>
        </w:tc>
      </w:tr>
      <w:tr w:rsidR="00DA5927" w14:paraId="7E51A6C1" w14:textId="77777777" w:rsidTr="00076DFE">
        <w:tc>
          <w:tcPr>
            <w:tcW w:w="2698" w:type="dxa"/>
            <w:tcBorders>
              <w:top w:val="single" w:sz="4" w:space="0" w:color="auto"/>
              <w:bottom w:val="single" w:sz="4" w:space="0" w:color="auto"/>
              <w:right w:val="single" w:sz="4" w:space="0" w:color="auto"/>
            </w:tcBorders>
          </w:tcPr>
          <w:p w14:paraId="5D482E0E" w14:textId="77777777" w:rsidR="00DA5927" w:rsidRPr="00263C19" w:rsidRDefault="00DA5927" w:rsidP="00076DFE">
            <w:pPr>
              <w:numPr>
                <w:ilvl w:val="12"/>
                <w:numId w:val="0"/>
              </w:numPr>
              <w:rPr>
                <w:rFonts w:cs="Arial"/>
                <w:szCs w:val="22"/>
              </w:rPr>
            </w:pPr>
            <w:r w:rsidRPr="00767348">
              <w:rPr>
                <w:rFonts w:cs="Arial"/>
                <w:szCs w:val="22"/>
              </w:rPr>
              <w:t>ASSOCIATIONSTATUS</w:t>
            </w:r>
          </w:p>
        </w:tc>
        <w:tc>
          <w:tcPr>
            <w:tcW w:w="4410" w:type="dxa"/>
            <w:tcBorders>
              <w:top w:val="single" w:sz="4" w:space="0" w:color="auto"/>
              <w:left w:val="single" w:sz="4" w:space="0" w:color="auto"/>
              <w:bottom w:val="single" w:sz="4" w:space="0" w:color="auto"/>
              <w:right w:val="single" w:sz="4" w:space="0" w:color="auto"/>
            </w:tcBorders>
          </w:tcPr>
          <w:p w14:paraId="351BB357" w14:textId="77777777" w:rsidR="00DA5927" w:rsidRDefault="00DA5927" w:rsidP="00076DFE">
            <w:pPr>
              <w:numPr>
                <w:ilvl w:val="12"/>
                <w:numId w:val="0"/>
              </w:numPr>
              <w:rPr>
                <w:rFonts w:cs="Arial"/>
                <w:szCs w:val="22"/>
              </w:rPr>
            </w:pPr>
            <w:r w:rsidRPr="00AC4360">
              <w:rPr>
                <w:rFonts w:cs="Arial"/>
                <w:szCs w:val="22"/>
              </w:rPr>
              <w:t>String</w:t>
            </w:r>
          </w:p>
        </w:tc>
        <w:tc>
          <w:tcPr>
            <w:tcW w:w="2156" w:type="dxa"/>
            <w:tcBorders>
              <w:top w:val="single" w:sz="4" w:space="0" w:color="auto"/>
              <w:left w:val="single" w:sz="4" w:space="0" w:color="auto"/>
              <w:bottom w:val="single" w:sz="4" w:space="0" w:color="auto"/>
            </w:tcBorders>
          </w:tcPr>
          <w:p w14:paraId="02BBEBCC" w14:textId="77777777" w:rsidR="00DA5927" w:rsidRDefault="00DA5927" w:rsidP="00076DFE">
            <w:pPr>
              <w:numPr>
                <w:ilvl w:val="12"/>
                <w:numId w:val="0"/>
              </w:numPr>
              <w:rPr>
                <w:rFonts w:cs="Arial"/>
                <w:szCs w:val="22"/>
              </w:rPr>
            </w:pPr>
          </w:p>
        </w:tc>
      </w:tr>
      <w:tr w:rsidR="00DA5927" w14:paraId="069D694D" w14:textId="77777777" w:rsidTr="00076DFE">
        <w:tc>
          <w:tcPr>
            <w:tcW w:w="2698" w:type="dxa"/>
            <w:tcBorders>
              <w:top w:val="single" w:sz="4" w:space="0" w:color="auto"/>
              <w:bottom w:val="single" w:sz="4" w:space="0" w:color="auto"/>
              <w:right w:val="single" w:sz="4" w:space="0" w:color="auto"/>
            </w:tcBorders>
          </w:tcPr>
          <w:p w14:paraId="1D773C6B" w14:textId="77777777" w:rsidR="00DA5927" w:rsidRPr="00263C19" w:rsidRDefault="00DA5927" w:rsidP="00076DFE">
            <w:pPr>
              <w:numPr>
                <w:ilvl w:val="12"/>
                <w:numId w:val="0"/>
              </w:numPr>
              <w:rPr>
                <w:rFonts w:cs="Arial"/>
                <w:szCs w:val="22"/>
              </w:rPr>
            </w:pPr>
            <w:r w:rsidRPr="00767348">
              <w:rPr>
                <w:rFonts w:cs="Arial"/>
                <w:szCs w:val="22"/>
              </w:rPr>
              <w:t>DEVICENAME</w:t>
            </w:r>
          </w:p>
        </w:tc>
        <w:tc>
          <w:tcPr>
            <w:tcW w:w="4410" w:type="dxa"/>
            <w:tcBorders>
              <w:top w:val="single" w:sz="4" w:space="0" w:color="auto"/>
              <w:left w:val="single" w:sz="4" w:space="0" w:color="auto"/>
              <w:bottom w:val="single" w:sz="4" w:space="0" w:color="auto"/>
              <w:right w:val="single" w:sz="4" w:space="0" w:color="auto"/>
            </w:tcBorders>
          </w:tcPr>
          <w:p w14:paraId="02559A7C" w14:textId="77777777" w:rsidR="00DA5927" w:rsidRDefault="00DA5927" w:rsidP="00076DFE">
            <w:pPr>
              <w:numPr>
                <w:ilvl w:val="12"/>
                <w:numId w:val="0"/>
              </w:numPr>
              <w:rPr>
                <w:rFonts w:cs="Arial"/>
                <w:szCs w:val="22"/>
              </w:rPr>
            </w:pPr>
            <w:r w:rsidRPr="00A23B07">
              <w:rPr>
                <w:rFonts w:cs="Arial"/>
                <w:szCs w:val="22"/>
              </w:rPr>
              <w:t>String</w:t>
            </w:r>
          </w:p>
        </w:tc>
        <w:tc>
          <w:tcPr>
            <w:tcW w:w="2156" w:type="dxa"/>
            <w:tcBorders>
              <w:top w:val="single" w:sz="4" w:space="0" w:color="auto"/>
              <w:left w:val="single" w:sz="4" w:space="0" w:color="auto"/>
              <w:bottom w:val="single" w:sz="4" w:space="0" w:color="auto"/>
            </w:tcBorders>
          </w:tcPr>
          <w:p w14:paraId="291430B5" w14:textId="77777777" w:rsidR="00DA5927" w:rsidRDefault="00DA5927" w:rsidP="00076DFE">
            <w:pPr>
              <w:numPr>
                <w:ilvl w:val="12"/>
                <w:numId w:val="0"/>
              </w:numPr>
              <w:rPr>
                <w:rFonts w:cs="Arial"/>
                <w:szCs w:val="22"/>
              </w:rPr>
            </w:pPr>
          </w:p>
        </w:tc>
      </w:tr>
      <w:tr w:rsidR="00DA5927" w14:paraId="75547C90" w14:textId="77777777" w:rsidTr="00076DFE">
        <w:tc>
          <w:tcPr>
            <w:tcW w:w="2698" w:type="dxa"/>
            <w:tcBorders>
              <w:top w:val="single" w:sz="4" w:space="0" w:color="auto"/>
              <w:bottom w:val="single" w:sz="4" w:space="0" w:color="auto"/>
              <w:right w:val="single" w:sz="4" w:space="0" w:color="auto"/>
            </w:tcBorders>
          </w:tcPr>
          <w:p w14:paraId="5FDD5569" w14:textId="77777777" w:rsidR="00DA5927" w:rsidRPr="00263C19" w:rsidRDefault="00DA5927" w:rsidP="00076DFE">
            <w:pPr>
              <w:numPr>
                <w:ilvl w:val="12"/>
                <w:numId w:val="0"/>
              </w:numPr>
              <w:rPr>
                <w:rFonts w:cs="Arial"/>
                <w:szCs w:val="22"/>
              </w:rPr>
            </w:pPr>
            <w:r w:rsidRPr="00767348">
              <w:rPr>
                <w:rFonts w:cs="Arial"/>
                <w:szCs w:val="22"/>
              </w:rPr>
              <w:t>CHANNELID</w:t>
            </w:r>
          </w:p>
        </w:tc>
        <w:tc>
          <w:tcPr>
            <w:tcW w:w="4410" w:type="dxa"/>
            <w:tcBorders>
              <w:top w:val="single" w:sz="4" w:space="0" w:color="auto"/>
              <w:left w:val="single" w:sz="4" w:space="0" w:color="auto"/>
              <w:bottom w:val="single" w:sz="4" w:space="0" w:color="auto"/>
              <w:right w:val="single" w:sz="4" w:space="0" w:color="auto"/>
            </w:tcBorders>
          </w:tcPr>
          <w:p w14:paraId="49227DF4" w14:textId="77777777" w:rsidR="00DA5927" w:rsidRDefault="00DA5927" w:rsidP="00076DFE">
            <w:pPr>
              <w:numPr>
                <w:ilvl w:val="12"/>
                <w:numId w:val="0"/>
              </w:numPr>
              <w:rPr>
                <w:rFonts w:cs="Arial"/>
                <w:szCs w:val="22"/>
              </w:rPr>
            </w:pPr>
            <w:r w:rsidRPr="00A23B07">
              <w:rPr>
                <w:rFonts w:cs="Arial"/>
                <w:szCs w:val="22"/>
              </w:rPr>
              <w:t>String</w:t>
            </w:r>
          </w:p>
        </w:tc>
        <w:tc>
          <w:tcPr>
            <w:tcW w:w="2156" w:type="dxa"/>
            <w:tcBorders>
              <w:top w:val="single" w:sz="4" w:space="0" w:color="auto"/>
              <w:left w:val="single" w:sz="4" w:space="0" w:color="auto"/>
              <w:bottom w:val="single" w:sz="4" w:space="0" w:color="auto"/>
            </w:tcBorders>
          </w:tcPr>
          <w:p w14:paraId="4B46C731" w14:textId="77777777" w:rsidR="00DA5927" w:rsidRDefault="00DA5927" w:rsidP="00076DFE">
            <w:pPr>
              <w:numPr>
                <w:ilvl w:val="12"/>
                <w:numId w:val="0"/>
              </w:numPr>
              <w:rPr>
                <w:rFonts w:cs="Arial"/>
                <w:szCs w:val="22"/>
              </w:rPr>
            </w:pPr>
          </w:p>
        </w:tc>
      </w:tr>
      <w:tr w:rsidR="00DA5927" w14:paraId="16999F1D" w14:textId="77777777" w:rsidTr="00076DFE">
        <w:tc>
          <w:tcPr>
            <w:tcW w:w="2698" w:type="dxa"/>
            <w:tcBorders>
              <w:top w:val="single" w:sz="4" w:space="0" w:color="auto"/>
              <w:bottom w:val="single" w:sz="4" w:space="0" w:color="auto"/>
              <w:right w:val="single" w:sz="4" w:space="0" w:color="auto"/>
            </w:tcBorders>
          </w:tcPr>
          <w:p w14:paraId="453B9161" w14:textId="77777777" w:rsidR="00DA5927" w:rsidRPr="00263C19" w:rsidRDefault="00DA5927" w:rsidP="00076DFE">
            <w:pPr>
              <w:numPr>
                <w:ilvl w:val="12"/>
                <w:numId w:val="0"/>
              </w:numPr>
              <w:rPr>
                <w:rFonts w:cs="Arial"/>
                <w:szCs w:val="22"/>
              </w:rPr>
            </w:pPr>
            <w:r w:rsidRPr="00767348">
              <w:rPr>
                <w:rFonts w:cs="Arial"/>
                <w:szCs w:val="22"/>
              </w:rPr>
              <w:t>CHANNELNAME</w:t>
            </w:r>
          </w:p>
        </w:tc>
        <w:tc>
          <w:tcPr>
            <w:tcW w:w="4410" w:type="dxa"/>
            <w:tcBorders>
              <w:top w:val="single" w:sz="4" w:space="0" w:color="auto"/>
              <w:left w:val="single" w:sz="4" w:space="0" w:color="auto"/>
              <w:bottom w:val="single" w:sz="4" w:space="0" w:color="auto"/>
              <w:right w:val="single" w:sz="4" w:space="0" w:color="auto"/>
            </w:tcBorders>
          </w:tcPr>
          <w:p w14:paraId="194513D4" w14:textId="77777777" w:rsidR="00DA5927" w:rsidRDefault="00DA5927" w:rsidP="00076DFE">
            <w:pPr>
              <w:numPr>
                <w:ilvl w:val="12"/>
                <w:numId w:val="0"/>
              </w:numPr>
              <w:rPr>
                <w:rFonts w:cs="Arial"/>
                <w:szCs w:val="22"/>
              </w:rPr>
            </w:pPr>
            <w:r w:rsidRPr="00A23B07">
              <w:rPr>
                <w:rFonts w:cs="Arial"/>
                <w:szCs w:val="22"/>
              </w:rPr>
              <w:t>String</w:t>
            </w:r>
          </w:p>
        </w:tc>
        <w:tc>
          <w:tcPr>
            <w:tcW w:w="2156" w:type="dxa"/>
            <w:tcBorders>
              <w:top w:val="single" w:sz="4" w:space="0" w:color="auto"/>
              <w:left w:val="single" w:sz="4" w:space="0" w:color="auto"/>
              <w:bottom w:val="single" w:sz="4" w:space="0" w:color="auto"/>
            </w:tcBorders>
          </w:tcPr>
          <w:p w14:paraId="0A165A7A" w14:textId="77777777" w:rsidR="00DA5927" w:rsidRDefault="00DA5927" w:rsidP="00076DFE">
            <w:pPr>
              <w:numPr>
                <w:ilvl w:val="12"/>
                <w:numId w:val="0"/>
              </w:numPr>
              <w:rPr>
                <w:rFonts w:cs="Arial"/>
                <w:szCs w:val="22"/>
              </w:rPr>
            </w:pPr>
          </w:p>
        </w:tc>
      </w:tr>
      <w:tr w:rsidR="00DA5927" w14:paraId="151361ED" w14:textId="77777777" w:rsidTr="00076DFE">
        <w:tc>
          <w:tcPr>
            <w:tcW w:w="2698" w:type="dxa"/>
            <w:tcBorders>
              <w:top w:val="single" w:sz="4" w:space="0" w:color="auto"/>
              <w:bottom w:val="single" w:sz="4" w:space="0" w:color="auto"/>
              <w:right w:val="single" w:sz="4" w:space="0" w:color="auto"/>
            </w:tcBorders>
          </w:tcPr>
          <w:p w14:paraId="1E79D622" w14:textId="77777777" w:rsidR="00DA5927" w:rsidRPr="00263C19" w:rsidRDefault="00DA5927" w:rsidP="00076DFE">
            <w:pPr>
              <w:numPr>
                <w:ilvl w:val="12"/>
                <w:numId w:val="0"/>
              </w:numPr>
              <w:rPr>
                <w:rFonts w:cs="Arial"/>
                <w:szCs w:val="22"/>
              </w:rPr>
            </w:pPr>
            <w:r w:rsidRPr="00767348">
              <w:rPr>
                <w:rFonts w:cs="Arial"/>
                <w:szCs w:val="22"/>
              </w:rPr>
              <w:t>VODID</w:t>
            </w:r>
          </w:p>
        </w:tc>
        <w:tc>
          <w:tcPr>
            <w:tcW w:w="4410" w:type="dxa"/>
            <w:tcBorders>
              <w:top w:val="single" w:sz="4" w:space="0" w:color="auto"/>
              <w:left w:val="single" w:sz="4" w:space="0" w:color="auto"/>
              <w:bottom w:val="single" w:sz="4" w:space="0" w:color="auto"/>
              <w:right w:val="single" w:sz="4" w:space="0" w:color="auto"/>
            </w:tcBorders>
          </w:tcPr>
          <w:p w14:paraId="43188B7A" w14:textId="77777777" w:rsidR="00DA5927" w:rsidRDefault="00DA5927" w:rsidP="00076DFE">
            <w:pPr>
              <w:numPr>
                <w:ilvl w:val="12"/>
                <w:numId w:val="0"/>
              </w:numPr>
              <w:rPr>
                <w:rFonts w:cs="Arial"/>
                <w:szCs w:val="22"/>
              </w:rPr>
            </w:pPr>
            <w:r w:rsidRPr="00A23B07">
              <w:rPr>
                <w:rFonts w:cs="Arial"/>
                <w:szCs w:val="22"/>
              </w:rPr>
              <w:t>String</w:t>
            </w:r>
          </w:p>
        </w:tc>
        <w:tc>
          <w:tcPr>
            <w:tcW w:w="2156" w:type="dxa"/>
            <w:tcBorders>
              <w:top w:val="single" w:sz="4" w:space="0" w:color="auto"/>
              <w:left w:val="single" w:sz="4" w:space="0" w:color="auto"/>
              <w:bottom w:val="single" w:sz="4" w:space="0" w:color="auto"/>
            </w:tcBorders>
          </w:tcPr>
          <w:p w14:paraId="1FAB98D8" w14:textId="77777777" w:rsidR="00DA5927" w:rsidRDefault="00DA5927" w:rsidP="00076DFE">
            <w:pPr>
              <w:numPr>
                <w:ilvl w:val="12"/>
                <w:numId w:val="0"/>
              </w:numPr>
              <w:rPr>
                <w:rFonts w:cs="Arial"/>
                <w:szCs w:val="22"/>
              </w:rPr>
            </w:pPr>
          </w:p>
        </w:tc>
      </w:tr>
      <w:tr w:rsidR="00DA5927" w14:paraId="48214159" w14:textId="77777777" w:rsidTr="00076DFE">
        <w:tc>
          <w:tcPr>
            <w:tcW w:w="2698" w:type="dxa"/>
            <w:tcBorders>
              <w:top w:val="single" w:sz="4" w:space="0" w:color="auto"/>
              <w:bottom w:val="single" w:sz="4" w:space="0" w:color="auto"/>
              <w:right w:val="single" w:sz="4" w:space="0" w:color="auto"/>
            </w:tcBorders>
          </w:tcPr>
          <w:p w14:paraId="23A07134" w14:textId="77777777" w:rsidR="00DA5927" w:rsidRPr="00263C19" w:rsidRDefault="00DA5927" w:rsidP="00076DFE">
            <w:pPr>
              <w:numPr>
                <w:ilvl w:val="12"/>
                <w:numId w:val="0"/>
              </w:numPr>
              <w:rPr>
                <w:rFonts w:cs="Arial"/>
                <w:szCs w:val="22"/>
              </w:rPr>
            </w:pPr>
            <w:r w:rsidRPr="00767348">
              <w:rPr>
                <w:rFonts w:cs="Arial"/>
                <w:szCs w:val="22"/>
              </w:rPr>
              <w:t>VODNAME</w:t>
            </w:r>
          </w:p>
        </w:tc>
        <w:tc>
          <w:tcPr>
            <w:tcW w:w="4410" w:type="dxa"/>
            <w:tcBorders>
              <w:top w:val="single" w:sz="4" w:space="0" w:color="auto"/>
              <w:left w:val="single" w:sz="4" w:space="0" w:color="auto"/>
              <w:bottom w:val="single" w:sz="4" w:space="0" w:color="auto"/>
              <w:right w:val="single" w:sz="4" w:space="0" w:color="auto"/>
            </w:tcBorders>
          </w:tcPr>
          <w:p w14:paraId="5D23A2E4" w14:textId="77777777" w:rsidR="00DA5927" w:rsidRDefault="00DA5927" w:rsidP="00076DFE">
            <w:pPr>
              <w:numPr>
                <w:ilvl w:val="12"/>
                <w:numId w:val="0"/>
              </w:numPr>
              <w:rPr>
                <w:rFonts w:cs="Arial"/>
                <w:szCs w:val="22"/>
              </w:rPr>
            </w:pPr>
            <w:r w:rsidRPr="00A23B07">
              <w:rPr>
                <w:rFonts w:cs="Arial"/>
                <w:szCs w:val="22"/>
              </w:rPr>
              <w:t>String</w:t>
            </w:r>
          </w:p>
        </w:tc>
        <w:tc>
          <w:tcPr>
            <w:tcW w:w="2156" w:type="dxa"/>
            <w:tcBorders>
              <w:top w:val="single" w:sz="4" w:space="0" w:color="auto"/>
              <w:left w:val="single" w:sz="4" w:space="0" w:color="auto"/>
              <w:bottom w:val="single" w:sz="4" w:space="0" w:color="auto"/>
            </w:tcBorders>
          </w:tcPr>
          <w:p w14:paraId="3B2CFE36" w14:textId="77777777" w:rsidR="00DA5927" w:rsidRDefault="00DA5927" w:rsidP="00076DFE">
            <w:pPr>
              <w:numPr>
                <w:ilvl w:val="12"/>
                <w:numId w:val="0"/>
              </w:numPr>
              <w:rPr>
                <w:rFonts w:cs="Arial"/>
                <w:szCs w:val="22"/>
              </w:rPr>
            </w:pPr>
          </w:p>
        </w:tc>
      </w:tr>
      <w:tr w:rsidR="00DA5927" w14:paraId="6CD1B4EC" w14:textId="77777777" w:rsidTr="00076DFE">
        <w:tc>
          <w:tcPr>
            <w:tcW w:w="2698" w:type="dxa"/>
            <w:tcBorders>
              <w:top w:val="single" w:sz="4" w:space="0" w:color="auto"/>
              <w:bottom w:val="single" w:sz="4" w:space="0" w:color="auto"/>
              <w:right w:val="single" w:sz="4" w:space="0" w:color="auto"/>
            </w:tcBorders>
          </w:tcPr>
          <w:p w14:paraId="3ED4C41B" w14:textId="77777777" w:rsidR="00DA5927" w:rsidRPr="00263C19" w:rsidRDefault="00DA5927" w:rsidP="00076DFE">
            <w:pPr>
              <w:numPr>
                <w:ilvl w:val="12"/>
                <w:numId w:val="0"/>
              </w:numPr>
              <w:rPr>
                <w:rFonts w:cs="Arial"/>
                <w:szCs w:val="22"/>
              </w:rPr>
            </w:pPr>
            <w:r w:rsidRPr="00767348">
              <w:rPr>
                <w:rFonts w:cs="Arial"/>
                <w:szCs w:val="22"/>
              </w:rPr>
              <w:t>TXID</w:t>
            </w:r>
          </w:p>
        </w:tc>
        <w:tc>
          <w:tcPr>
            <w:tcW w:w="4410" w:type="dxa"/>
            <w:tcBorders>
              <w:top w:val="single" w:sz="4" w:space="0" w:color="auto"/>
              <w:left w:val="single" w:sz="4" w:space="0" w:color="auto"/>
              <w:bottom w:val="single" w:sz="4" w:space="0" w:color="auto"/>
              <w:right w:val="single" w:sz="4" w:space="0" w:color="auto"/>
            </w:tcBorders>
          </w:tcPr>
          <w:p w14:paraId="0374124F" w14:textId="77777777" w:rsidR="00DA5927" w:rsidRDefault="00DA5927" w:rsidP="00076DFE">
            <w:pPr>
              <w:numPr>
                <w:ilvl w:val="12"/>
                <w:numId w:val="0"/>
              </w:numPr>
              <w:rPr>
                <w:rFonts w:cs="Arial"/>
                <w:szCs w:val="22"/>
              </w:rPr>
            </w:pPr>
            <w:r w:rsidRPr="00A23B07">
              <w:rPr>
                <w:rFonts w:cs="Arial"/>
                <w:szCs w:val="22"/>
              </w:rPr>
              <w:t>String</w:t>
            </w:r>
          </w:p>
        </w:tc>
        <w:tc>
          <w:tcPr>
            <w:tcW w:w="2156" w:type="dxa"/>
            <w:tcBorders>
              <w:top w:val="single" w:sz="4" w:space="0" w:color="auto"/>
              <w:left w:val="single" w:sz="4" w:space="0" w:color="auto"/>
              <w:bottom w:val="single" w:sz="4" w:space="0" w:color="auto"/>
            </w:tcBorders>
          </w:tcPr>
          <w:p w14:paraId="16EF13A7" w14:textId="77777777" w:rsidR="00DA5927" w:rsidRDefault="00DA5927" w:rsidP="00076DFE">
            <w:pPr>
              <w:numPr>
                <w:ilvl w:val="12"/>
                <w:numId w:val="0"/>
              </w:numPr>
              <w:rPr>
                <w:rFonts w:cs="Arial"/>
                <w:szCs w:val="22"/>
              </w:rPr>
            </w:pPr>
          </w:p>
        </w:tc>
      </w:tr>
      <w:tr w:rsidR="00DA5927" w14:paraId="30D9AE1A" w14:textId="77777777" w:rsidTr="00076DFE">
        <w:tc>
          <w:tcPr>
            <w:tcW w:w="2698" w:type="dxa"/>
            <w:tcBorders>
              <w:top w:val="single" w:sz="4" w:space="0" w:color="auto"/>
              <w:bottom w:val="single" w:sz="4" w:space="0" w:color="auto"/>
              <w:right w:val="single" w:sz="4" w:space="0" w:color="auto"/>
            </w:tcBorders>
          </w:tcPr>
          <w:p w14:paraId="4416B7F9" w14:textId="77777777" w:rsidR="00DA5927" w:rsidRPr="00263C19" w:rsidRDefault="00DA5927" w:rsidP="00076DFE">
            <w:pPr>
              <w:numPr>
                <w:ilvl w:val="12"/>
                <w:numId w:val="0"/>
              </w:numPr>
              <w:rPr>
                <w:rFonts w:cs="Arial"/>
                <w:szCs w:val="22"/>
              </w:rPr>
            </w:pPr>
            <w:r w:rsidRPr="00767348">
              <w:rPr>
                <w:rFonts w:cs="Arial"/>
                <w:szCs w:val="22"/>
              </w:rPr>
              <w:t>ITEMID</w:t>
            </w:r>
          </w:p>
        </w:tc>
        <w:tc>
          <w:tcPr>
            <w:tcW w:w="4410" w:type="dxa"/>
            <w:tcBorders>
              <w:top w:val="single" w:sz="4" w:space="0" w:color="auto"/>
              <w:left w:val="single" w:sz="4" w:space="0" w:color="auto"/>
              <w:bottom w:val="single" w:sz="4" w:space="0" w:color="auto"/>
              <w:right w:val="single" w:sz="4" w:space="0" w:color="auto"/>
            </w:tcBorders>
          </w:tcPr>
          <w:p w14:paraId="369C9736" w14:textId="77777777" w:rsidR="00DA5927" w:rsidRDefault="00DA5927" w:rsidP="00076DFE">
            <w:pPr>
              <w:numPr>
                <w:ilvl w:val="12"/>
                <w:numId w:val="0"/>
              </w:numPr>
              <w:rPr>
                <w:rFonts w:cs="Arial"/>
                <w:szCs w:val="22"/>
              </w:rPr>
            </w:pPr>
            <w:r w:rsidRPr="00A23B07">
              <w:rPr>
                <w:rFonts w:cs="Arial"/>
                <w:szCs w:val="22"/>
              </w:rPr>
              <w:t>String</w:t>
            </w:r>
          </w:p>
        </w:tc>
        <w:tc>
          <w:tcPr>
            <w:tcW w:w="2156" w:type="dxa"/>
            <w:tcBorders>
              <w:top w:val="single" w:sz="4" w:space="0" w:color="auto"/>
              <w:left w:val="single" w:sz="4" w:space="0" w:color="auto"/>
              <w:bottom w:val="single" w:sz="4" w:space="0" w:color="auto"/>
            </w:tcBorders>
          </w:tcPr>
          <w:p w14:paraId="3061BE99" w14:textId="77777777" w:rsidR="00DA5927" w:rsidRDefault="00DA5927" w:rsidP="00076DFE">
            <w:pPr>
              <w:numPr>
                <w:ilvl w:val="12"/>
                <w:numId w:val="0"/>
              </w:numPr>
              <w:rPr>
                <w:rFonts w:cs="Arial"/>
                <w:szCs w:val="22"/>
              </w:rPr>
            </w:pPr>
          </w:p>
        </w:tc>
      </w:tr>
      <w:tr w:rsidR="00DA5927" w14:paraId="54ABCFA1" w14:textId="77777777" w:rsidTr="00076DFE">
        <w:tc>
          <w:tcPr>
            <w:tcW w:w="2698" w:type="dxa"/>
            <w:tcBorders>
              <w:top w:val="single" w:sz="4" w:space="0" w:color="auto"/>
              <w:bottom w:val="single" w:sz="4" w:space="0" w:color="auto"/>
              <w:right w:val="single" w:sz="4" w:space="0" w:color="auto"/>
            </w:tcBorders>
          </w:tcPr>
          <w:p w14:paraId="29F8EFF7" w14:textId="77777777" w:rsidR="00DA5927" w:rsidRPr="00263C19" w:rsidRDefault="00DA5927" w:rsidP="00076DFE">
            <w:pPr>
              <w:numPr>
                <w:ilvl w:val="12"/>
                <w:numId w:val="0"/>
              </w:numPr>
              <w:rPr>
                <w:rFonts w:cs="Arial"/>
                <w:szCs w:val="22"/>
              </w:rPr>
            </w:pPr>
            <w:r w:rsidRPr="00767348">
              <w:rPr>
                <w:rFonts w:cs="Arial"/>
                <w:szCs w:val="22"/>
              </w:rPr>
              <w:t>TXDATE</w:t>
            </w:r>
          </w:p>
        </w:tc>
        <w:tc>
          <w:tcPr>
            <w:tcW w:w="4410" w:type="dxa"/>
            <w:tcBorders>
              <w:top w:val="single" w:sz="4" w:space="0" w:color="auto"/>
              <w:left w:val="single" w:sz="4" w:space="0" w:color="auto"/>
              <w:bottom w:val="single" w:sz="4" w:space="0" w:color="auto"/>
              <w:right w:val="single" w:sz="4" w:space="0" w:color="auto"/>
            </w:tcBorders>
          </w:tcPr>
          <w:p w14:paraId="4E1AAC5F" w14:textId="77777777" w:rsidR="00DA5927" w:rsidRDefault="00DA5927" w:rsidP="00076DFE">
            <w:pPr>
              <w:numPr>
                <w:ilvl w:val="12"/>
                <w:numId w:val="0"/>
              </w:numPr>
              <w:rPr>
                <w:rFonts w:cs="Arial"/>
                <w:szCs w:val="22"/>
              </w:rPr>
            </w:pPr>
            <w:r w:rsidRPr="00A23B07">
              <w:rPr>
                <w:rFonts w:cs="Arial"/>
                <w:szCs w:val="22"/>
              </w:rPr>
              <w:t>String</w:t>
            </w:r>
          </w:p>
        </w:tc>
        <w:tc>
          <w:tcPr>
            <w:tcW w:w="2156" w:type="dxa"/>
            <w:tcBorders>
              <w:top w:val="single" w:sz="4" w:space="0" w:color="auto"/>
              <w:left w:val="single" w:sz="4" w:space="0" w:color="auto"/>
              <w:bottom w:val="single" w:sz="4" w:space="0" w:color="auto"/>
            </w:tcBorders>
          </w:tcPr>
          <w:p w14:paraId="7053A9F3" w14:textId="77777777" w:rsidR="00DA5927" w:rsidRDefault="00DA5927" w:rsidP="00076DFE">
            <w:pPr>
              <w:numPr>
                <w:ilvl w:val="12"/>
                <w:numId w:val="0"/>
              </w:numPr>
              <w:rPr>
                <w:rFonts w:cs="Arial"/>
                <w:szCs w:val="22"/>
              </w:rPr>
            </w:pPr>
          </w:p>
        </w:tc>
      </w:tr>
      <w:tr w:rsidR="00DA5927" w14:paraId="26812E0F" w14:textId="77777777" w:rsidTr="00076DFE">
        <w:tc>
          <w:tcPr>
            <w:tcW w:w="2698" w:type="dxa"/>
            <w:tcBorders>
              <w:top w:val="single" w:sz="4" w:space="0" w:color="auto"/>
              <w:bottom w:val="single" w:sz="4" w:space="0" w:color="auto"/>
              <w:right w:val="single" w:sz="4" w:space="0" w:color="auto"/>
            </w:tcBorders>
          </w:tcPr>
          <w:p w14:paraId="5E49332C" w14:textId="77777777" w:rsidR="00DA5927" w:rsidRPr="00263C19" w:rsidRDefault="00DA5927" w:rsidP="00076DFE">
            <w:pPr>
              <w:numPr>
                <w:ilvl w:val="12"/>
                <w:numId w:val="0"/>
              </w:numPr>
              <w:rPr>
                <w:rFonts w:cs="Arial"/>
                <w:szCs w:val="22"/>
              </w:rPr>
            </w:pPr>
            <w:r w:rsidRPr="00767348">
              <w:rPr>
                <w:rFonts w:cs="Arial"/>
                <w:szCs w:val="22"/>
              </w:rPr>
              <w:t>STARTDATE</w:t>
            </w:r>
          </w:p>
        </w:tc>
        <w:tc>
          <w:tcPr>
            <w:tcW w:w="4410" w:type="dxa"/>
            <w:tcBorders>
              <w:top w:val="single" w:sz="4" w:space="0" w:color="auto"/>
              <w:left w:val="single" w:sz="4" w:space="0" w:color="auto"/>
              <w:bottom w:val="single" w:sz="4" w:space="0" w:color="auto"/>
              <w:right w:val="single" w:sz="4" w:space="0" w:color="auto"/>
            </w:tcBorders>
          </w:tcPr>
          <w:p w14:paraId="393CF71A" w14:textId="77777777" w:rsidR="00DA5927" w:rsidRDefault="00DA5927" w:rsidP="00076DFE">
            <w:pPr>
              <w:numPr>
                <w:ilvl w:val="12"/>
                <w:numId w:val="0"/>
              </w:numPr>
              <w:rPr>
                <w:rFonts w:cs="Arial"/>
                <w:szCs w:val="22"/>
              </w:rPr>
            </w:pPr>
            <w:r w:rsidRPr="00A23B07">
              <w:rPr>
                <w:rFonts w:cs="Arial"/>
                <w:szCs w:val="22"/>
              </w:rPr>
              <w:t>String</w:t>
            </w:r>
          </w:p>
        </w:tc>
        <w:tc>
          <w:tcPr>
            <w:tcW w:w="2156" w:type="dxa"/>
            <w:tcBorders>
              <w:top w:val="single" w:sz="4" w:space="0" w:color="auto"/>
              <w:left w:val="single" w:sz="4" w:space="0" w:color="auto"/>
              <w:bottom w:val="single" w:sz="4" w:space="0" w:color="auto"/>
            </w:tcBorders>
          </w:tcPr>
          <w:p w14:paraId="72E06B4C" w14:textId="77777777" w:rsidR="00DA5927" w:rsidRDefault="00DA5927" w:rsidP="00076DFE">
            <w:pPr>
              <w:numPr>
                <w:ilvl w:val="12"/>
                <w:numId w:val="0"/>
              </w:numPr>
              <w:rPr>
                <w:rFonts w:cs="Arial"/>
                <w:szCs w:val="22"/>
              </w:rPr>
            </w:pPr>
          </w:p>
        </w:tc>
      </w:tr>
      <w:tr w:rsidR="00DA5927" w14:paraId="2E4D21B5" w14:textId="77777777" w:rsidTr="00076DFE">
        <w:tc>
          <w:tcPr>
            <w:tcW w:w="2698" w:type="dxa"/>
            <w:tcBorders>
              <w:top w:val="single" w:sz="4" w:space="0" w:color="auto"/>
              <w:bottom w:val="single" w:sz="4" w:space="0" w:color="auto"/>
              <w:right w:val="single" w:sz="4" w:space="0" w:color="auto"/>
            </w:tcBorders>
          </w:tcPr>
          <w:p w14:paraId="44D0BB35" w14:textId="77777777" w:rsidR="00DA5927" w:rsidRPr="00263C19" w:rsidRDefault="00DA5927" w:rsidP="00076DFE">
            <w:pPr>
              <w:numPr>
                <w:ilvl w:val="12"/>
                <w:numId w:val="0"/>
              </w:numPr>
              <w:rPr>
                <w:rFonts w:cs="Arial"/>
                <w:szCs w:val="22"/>
              </w:rPr>
            </w:pPr>
            <w:r w:rsidRPr="00767348">
              <w:rPr>
                <w:rFonts w:cs="Arial"/>
                <w:szCs w:val="22"/>
              </w:rPr>
              <w:t>ENDDATE</w:t>
            </w:r>
          </w:p>
        </w:tc>
        <w:tc>
          <w:tcPr>
            <w:tcW w:w="4410" w:type="dxa"/>
            <w:tcBorders>
              <w:top w:val="single" w:sz="4" w:space="0" w:color="auto"/>
              <w:left w:val="single" w:sz="4" w:space="0" w:color="auto"/>
              <w:bottom w:val="single" w:sz="4" w:space="0" w:color="auto"/>
              <w:right w:val="single" w:sz="4" w:space="0" w:color="auto"/>
            </w:tcBorders>
          </w:tcPr>
          <w:p w14:paraId="16AABE38" w14:textId="77777777" w:rsidR="00DA5927" w:rsidRDefault="00DA5927" w:rsidP="00076DFE">
            <w:pPr>
              <w:numPr>
                <w:ilvl w:val="12"/>
                <w:numId w:val="0"/>
              </w:numPr>
              <w:rPr>
                <w:rFonts w:cs="Arial"/>
                <w:szCs w:val="22"/>
              </w:rPr>
            </w:pPr>
            <w:r w:rsidRPr="00A23B07">
              <w:rPr>
                <w:rFonts w:cs="Arial"/>
                <w:szCs w:val="22"/>
              </w:rPr>
              <w:t>String</w:t>
            </w:r>
          </w:p>
        </w:tc>
        <w:tc>
          <w:tcPr>
            <w:tcW w:w="2156" w:type="dxa"/>
            <w:tcBorders>
              <w:top w:val="single" w:sz="4" w:space="0" w:color="auto"/>
              <w:left w:val="single" w:sz="4" w:space="0" w:color="auto"/>
              <w:bottom w:val="single" w:sz="4" w:space="0" w:color="auto"/>
            </w:tcBorders>
          </w:tcPr>
          <w:p w14:paraId="2F501547" w14:textId="77777777" w:rsidR="00DA5927" w:rsidRDefault="00DA5927" w:rsidP="00076DFE">
            <w:pPr>
              <w:numPr>
                <w:ilvl w:val="12"/>
                <w:numId w:val="0"/>
              </w:numPr>
              <w:rPr>
                <w:rFonts w:cs="Arial"/>
                <w:szCs w:val="22"/>
              </w:rPr>
            </w:pPr>
          </w:p>
        </w:tc>
      </w:tr>
      <w:tr w:rsidR="00DA5927" w14:paraId="599FFD15" w14:textId="77777777" w:rsidTr="00076DFE">
        <w:tc>
          <w:tcPr>
            <w:tcW w:w="2698" w:type="dxa"/>
            <w:tcBorders>
              <w:top w:val="single" w:sz="4" w:space="0" w:color="auto"/>
              <w:bottom w:val="single" w:sz="4" w:space="0" w:color="auto"/>
              <w:right w:val="single" w:sz="4" w:space="0" w:color="auto"/>
            </w:tcBorders>
          </w:tcPr>
          <w:p w14:paraId="6012D938" w14:textId="77777777" w:rsidR="00DA5927" w:rsidRPr="00263C19" w:rsidRDefault="00DA5927" w:rsidP="00076DFE">
            <w:pPr>
              <w:numPr>
                <w:ilvl w:val="12"/>
                <w:numId w:val="0"/>
              </w:numPr>
              <w:rPr>
                <w:rFonts w:cs="Arial"/>
                <w:szCs w:val="22"/>
              </w:rPr>
            </w:pPr>
            <w:r w:rsidRPr="00767348">
              <w:rPr>
                <w:rFonts w:cs="Arial"/>
                <w:szCs w:val="22"/>
              </w:rPr>
              <w:t>SERVICESTARTDATE</w:t>
            </w:r>
          </w:p>
        </w:tc>
        <w:tc>
          <w:tcPr>
            <w:tcW w:w="4410" w:type="dxa"/>
            <w:tcBorders>
              <w:top w:val="single" w:sz="4" w:space="0" w:color="auto"/>
              <w:left w:val="single" w:sz="4" w:space="0" w:color="auto"/>
              <w:bottom w:val="single" w:sz="4" w:space="0" w:color="auto"/>
              <w:right w:val="single" w:sz="4" w:space="0" w:color="auto"/>
            </w:tcBorders>
          </w:tcPr>
          <w:p w14:paraId="4E242996" w14:textId="77777777" w:rsidR="00DA5927" w:rsidRDefault="00DA5927" w:rsidP="00076DFE">
            <w:pPr>
              <w:numPr>
                <w:ilvl w:val="12"/>
                <w:numId w:val="0"/>
              </w:numPr>
              <w:rPr>
                <w:rFonts w:cs="Arial"/>
                <w:szCs w:val="22"/>
              </w:rPr>
            </w:pPr>
            <w:r w:rsidRPr="00A23B07">
              <w:rPr>
                <w:rFonts w:cs="Arial"/>
                <w:szCs w:val="22"/>
              </w:rPr>
              <w:t>String</w:t>
            </w:r>
          </w:p>
        </w:tc>
        <w:tc>
          <w:tcPr>
            <w:tcW w:w="2156" w:type="dxa"/>
            <w:tcBorders>
              <w:top w:val="single" w:sz="4" w:space="0" w:color="auto"/>
              <w:left w:val="single" w:sz="4" w:space="0" w:color="auto"/>
              <w:bottom w:val="single" w:sz="4" w:space="0" w:color="auto"/>
            </w:tcBorders>
          </w:tcPr>
          <w:p w14:paraId="5C5C3D14" w14:textId="77777777" w:rsidR="00DA5927" w:rsidRDefault="00DA5927" w:rsidP="00076DFE">
            <w:pPr>
              <w:numPr>
                <w:ilvl w:val="12"/>
                <w:numId w:val="0"/>
              </w:numPr>
              <w:rPr>
                <w:rFonts w:cs="Arial"/>
                <w:szCs w:val="22"/>
              </w:rPr>
            </w:pPr>
          </w:p>
        </w:tc>
      </w:tr>
      <w:tr w:rsidR="00DA5927" w14:paraId="49968605" w14:textId="77777777" w:rsidTr="00076DFE">
        <w:tc>
          <w:tcPr>
            <w:tcW w:w="2698" w:type="dxa"/>
            <w:tcBorders>
              <w:top w:val="single" w:sz="4" w:space="0" w:color="auto"/>
              <w:bottom w:val="single" w:sz="4" w:space="0" w:color="auto"/>
              <w:right w:val="single" w:sz="4" w:space="0" w:color="auto"/>
            </w:tcBorders>
          </w:tcPr>
          <w:p w14:paraId="69BD0025" w14:textId="77777777" w:rsidR="00DA5927" w:rsidRPr="00263C19" w:rsidRDefault="00DA5927" w:rsidP="00076DFE">
            <w:pPr>
              <w:numPr>
                <w:ilvl w:val="12"/>
                <w:numId w:val="0"/>
              </w:numPr>
              <w:rPr>
                <w:rFonts w:cs="Arial"/>
                <w:szCs w:val="22"/>
              </w:rPr>
            </w:pPr>
            <w:r w:rsidRPr="00767348">
              <w:rPr>
                <w:rFonts w:cs="Arial"/>
                <w:szCs w:val="22"/>
              </w:rPr>
              <w:t>SERVICEENDDATE</w:t>
            </w:r>
          </w:p>
        </w:tc>
        <w:tc>
          <w:tcPr>
            <w:tcW w:w="4410" w:type="dxa"/>
            <w:tcBorders>
              <w:top w:val="single" w:sz="4" w:space="0" w:color="auto"/>
              <w:left w:val="single" w:sz="4" w:space="0" w:color="auto"/>
              <w:bottom w:val="single" w:sz="4" w:space="0" w:color="auto"/>
              <w:right w:val="single" w:sz="4" w:space="0" w:color="auto"/>
            </w:tcBorders>
          </w:tcPr>
          <w:p w14:paraId="12BB6C67"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3B3A608B" w14:textId="77777777" w:rsidR="00DA5927" w:rsidRDefault="00DA5927" w:rsidP="00076DFE">
            <w:pPr>
              <w:numPr>
                <w:ilvl w:val="12"/>
                <w:numId w:val="0"/>
              </w:numPr>
              <w:rPr>
                <w:rFonts w:cs="Arial"/>
                <w:szCs w:val="22"/>
              </w:rPr>
            </w:pPr>
          </w:p>
        </w:tc>
      </w:tr>
      <w:tr w:rsidR="00DA5927" w14:paraId="6D85BAF3" w14:textId="77777777" w:rsidTr="00076DFE">
        <w:tc>
          <w:tcPr>
            <w:tcW w:w="2698" w:type="dxa"/>
            <w:tcBorders>
              <w:top w:val="single" w:sz="4" w:space="0" w:color="auto"/>
              <w:bottom w:val="single" w:sz="4" w:space="0" w:color="auto"/>
              <w:right w:val="single" w:sz="4" w:space="0" w:color="auto"/>
            </w:tcBorders>
          </w:tcPr>
          <w:p w14:paraId="2EA03945" w14:textId="77777777" w:rsidR="00DA5927" w:rsidRPr="00263C19" w:rsidRDefault="00DA5927" w:rsidP="00076DFE">
            <w:pPr>
              <w:numPr>
                <w:ilvl w:val="12"/>
                <w:numId w:val="0"/>
              </w:numPr>
              <w:rPr>
                <w:rFonts w:cs="Arial"/>
                <w:szCs w:val="22"/>
              </w:rPr>
            </w:pPr>
            <w:r w:rsidRPr="00767348">
              <w:rPr>
                <w:rFonts w:cs="Arial"/>
                <w:szCs w:val="22"/>
              </w:rPr>
              <w:t>STBASSIGNMENTLIMIT</w:t>
            </w:r>
          </w:p>
        </w:tc>
        <w:tc>
          <w:tcPr>
            <w:tcW w:w="4410" w:type="dxa"/>
            <w:tcBorders>
              <w:top w:val="single" w:sz="4" w:space="0" w:color="auto"/>
              <w:left w:val="single" w:sz="4" w:space="0" w:color="auto"/>
              <w:bottom w:val="single" w:sz="4" w:space="0" w:color="auto"/>
              <w:right w:val="single" w:sz="4" w:space="0" w:color="auto"/>
            </w:tcBorders>
          </w:tcPr>
          <w:p w14:paraId="53C1E288"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501C6CC6" w14:textId="77777777" w:rsidR="00DA5927" w:rsidRDefault="00DA5927" w:rsidP="00076DFE">
            <w:pPr>
              <w:numPr>
                <w:ilvl w:val="12"/>
                <w:numId w:val="0"/>
              </w:numPr>
              <w:rPr>
                <w:rFonts w:cs="Arial"/>
                <w:szCs w:val="22"/>
              </w:rPr>
            </w:pPr>
          </w:p>
        </w:tc>
      </w:tr>
      <w:tr w:rsidR="00DA5927" w14:paraId="01B79ED9" w14:textId="77777777" w:rsidTr="00076DFE">
        <w:tc>
          <w:tcPr>
            <w:tcW w:w="2698" w:type="dxa"/>
            <w:tcBorders>
              <w:top w:val="single" w:sz="4" w:space="0" w:color="auto"/>
              <w:bottom w:val="single" w:sz="4" w:space="0" w:color="auto"/>
              <w:right w:val="single" w:sz="4" w:space="0" w:color="auto"/>
            </w:tcBorders>
          </w:tcPr>
          <w:p w14:paraId="3E61E002" w14:textId="77777777" w:rsidR="00DA5927" w:rsidRPr="00263C19" w:rsidRDefault="00DA5927" w:rsidP="00076DFE">
            <w:pPr>
              <w:numPr>
                <w:ilvl w:val="12"/>
                <w:numId w:val="0"/>
              </w:numPr>
              <w:rPr>
                <w:rFonts w:cs="Arial"/>
                <w:szCs w:val="22"/>
              </w:rPr>
            </w:pPr>
            <w:r w:rsidRPr="00767348">
              <w:rPr>
                <w:rFonts w:cs="Arial"/>
                <w:szCs w:val="22"/>
              </w:rPr>
              <w:t>DEVICETYPE</w:t>
            </w:r>
          </w:p>
        </w:tc>
        <w:tc>
          <w:tcPr>
            <w:tcW w:w="4410" w:type="dxa"/>
            <w:tcBorders>
              <w:top w:val="single" w:sz="4" w:space="0" w:color="auto"/>
              <w:left w:val="single" w:sz="4" w:space="0" w:color="auto"/>
              <w:bottom w:val="single" w:sz="4" w:space="0" w:color="auto"/>
              <w:right w:val="single" w:sz="4" w:space="0" w:color="auto"/>
            </w:tcBorders>
          </w:tcPr>
          <w:p w14:paraId="4BDB7D93"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3E6D49DE" w14:textId="77777777" w:rsidR="00DA5927" w:rsidRDefault="00DA5927" w:rsidP="00076DFE">
            <w:pPr>
              <w:numPr>
                <w:ilvl w:val="12"/>
                <w:numId w:val="0"/>
              </w:numPr>
              <w:rPr>
                <w:rFonts w:cs="Arial"/>
                <w:szCs w:val="22"/>
              </w:rPr>
            </w:pPr>
          </w:p>
        </w:tc>
      </w:tr>
      <w:tr w:rsidR="00DA5927" w14:paraId="38A6623E" w14:textId="77777777" w:rsidTr="00076DFE">
        <w:tc>
          <w:tcPr>
            <w:tcW w:w="2698" w:type="dxa"/>
            <w:tcBorders>
              <w:top w:val="single" w:sz="4" w:space="0" w:color="auto"/>
              <w:bottom w:val="single" w:sz="4" w:space="0" w:color="auto"/>
              <w:right w:val="single" w:sz="4" w:space="0" w:color="auto"/>
            </w:tcBorders>
          </w:tcPr>
          <w:p w14:paraId="7C558C19" w14:textId="77777777" w:rsidR="00DA5927" w:rsidRPr="00767348" w:rsidRDefault="00DA5927" w:rsidP="00076DFE">
            <w:pPr>
              <w:numPr>
                <w:ilvl w:val="12"/>
                <w:numId w:val="0"/>
              </w:numPr>
              <w:rPr>
                <w:rFonts w:cs="Arial"/>
                <w:szCs w:val="22"/>
              </w:rPr>
            </w:pPr>
            <w:r w:rsidRPr="00767348">
              <w:rPr>
                <w:rFonts w:cs="Arial"/>
                <w:szCs w:val="22"/>
              </w:rPr>
              <w:t>EXTERNALID</w:t>
            </w:r>
          </w:p>
        </w:tc>
        <w:tc>
          <w:tcPr>
            <w:tcW w:w="4410" w:type="dxa"/>
            <w:tcBorders>
              <w:top w:val="single" w:sz="4" w:space="0" w:color="auto"/>
              <w:left w:val="single" w:sz="4" w:space="0" w:color="auto"/>
              <w:bottom w:val="single" w:sz="4" w:space="0" w:color="auto"/>
              <w:right w:val="single" w:sz="4" w:space="0" w:color="auto"/>
            </w:tcBorders>
          </w:tcPr>
          <w:p w14:paraId="78EC8DCC"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2608BF7A" w14:textId="77777777" w:rsidR="00DA5927" w:rsidRDefault="00DA5927" w:rsidP="00076DFE">
            <w:pPr>
              <w:numPr>
                <w:ilvl w:val="12"/>
                <w:numId w:val="0"/>
              </w:numPr>
              <w:rPr>
                <w:rFonts w:cs="Arial"/>
                <w:szCs w:val="22"/>
              </w:rPr>
            </w:pPr>
          </w:p>
        </w:tc>
      </w:tr>
      <w:tr w:rsidR="00DA5927" w14:paraId="60B27A38" w14:textId="77777777" w:rsidTr="00076DFE">
        <w:tc>
          <w:tcPr>
            <w:tcW w:w="2698" w:type="dxa"/>
            <w:tcBorders>
              <w:top w:val="single" w:sz="4" w:space="0" w:color="auto"/>
              <w:bottom w:val="single" w:sz="4" w:space="0" w:color="auto"/>
              <w:right w:val="single" w:sz="4" w:space="0" w:color="auto"/>
            </w:tcBorders>
          </w:tcPr>
          <w:p w14:paraId="6213C3D5" w14:textId="77777777" w:rsidR="00DA5927" w:rsidRPr="00767348" w:rsidRDefault="00DA5927" w:rsidP="00076DFE">
            <w:pPr>
              <w:numPr>
                <w:ilvl w:val="12"/>
                <w:numId w:val="0"/>
              </w:numPr>
              <w:rPr>
                <w:rFonts w:cs="Arial"/>
                <w:szCs w:val="22"/>
              </w:rPr>
            </w:pPr>
            <w:r w:rsidRPr="00767348">
              <w:rPr>
                <w:rFonts w:cs="Arial"/>
                <w:szCs w:val="22"/>
              </w:rPr>
              <w:t>NAME</w:t>
            </w:r>
          </w:p>
        </w:tc>
        <w:tc>
          <w:tcPr>
            <w:tcW w:w="4410" w:type="dxa"/>
            <w:tcBorders>
              <w:top w:val="single" w:sz="4" w:space="0" w:color="auto"/>
              <w:left w:val="single" w:sz="4" w:space="0" w:color="auto"/>
              <w:bottom w:val="single" w:sz="4" w:space="0" w:color="auto"/>
              <w:right w:val="single" w:sz="4" w:space="0" w:color="auto"/>
            </w:tcBorders>
          </w:tcPr>
          <w:p w14:paraId="2B4C9E05"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3556DEEA" w14:textId="77777777" w:rsidR="00DA5927" w:rsidRDefault="00DA5927" w:rsidP="00076DFE">
            <w:pPr>
              <w:numPr>
                <w:ilvl w:val="12"/>
                <w:numId w:val="0"/>
              </w:numPr>
              <w:rPr>
                <w:rFonts w:cs="Arial"/>
                <w:szCs w:val="22"/>
              </w:rPr>
            </w:pPr>
          </w:p>
        </w:tc>
      </w:tr>
      <w:tr w:rsidR="00DA5927" w14:paraId="7845CD6B" w14:textId="77777777" w:rsidTr="00076DFE">
        <w:tc>
          <w:tcPr>
            <w:tcW w:w="2698" w:type="dxa"/>
            <w:tcBorders>
              <w:top w:val="single" w:sz="4" w:space="0" w:color="auto"/>
              <w:bottom w:val="single" w:sz="4" w:space="0" w:color="auto"/>
              <w:right w:val="single" w:sz="4" w:space="0" w:color="auto"/>
            </w:tcBorders>
          </w:tcPr>
          <w:p w14:paraId="3A078D90" w14:textId="77777777" w:rsidR="00DA5927" w:rsidRPr="00767348" w:rsidRDefault="00DA5927" w:rsidP="00076DFE">
            <w:pPr>
              <w:numPr>
                <w:ilvl w:val="12"/>
                <w:numId w:val="0"/>
              </w:numPr>
              <w:rPr>
                <w:rFonts w:cs="Arial"/>
                <w:szCs w:val="22"/>
              </w:rPr>
            </w:pPr>
            <w:r w:rsidRPr="00767348">
              <w:rPr>
                <w:rFonts w:cs="Arial"/>
                <w:szCs w:val="22"/>
              </w:rPr>
              <w:t>STATUS</w:t>
            </w:r>
          </w:p>
        </w:tc>
        <w:tc>
          <w:tcPr>
            <w:tcW w:w="4410" w:type="dxa"/>
            <w:tcBorders>
              <w:top w:val="single" w:sz="4" w:space="0" w:color="auto"/>
              <w:left w:val="single" w:sz="4" w:space="0" w:color="auto"/>
              <w:bottom w:val="single" w:sz="4" w:space="0" w:color="auto"/>
              <w:right w:val="single" w:sz="4" w:space="0" w:color="auto"/>
            </w:tcBorders>
          </w:tcPr>
          <w:p w14:paraId="4ECE9146"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65A7FA9A" w14:textId="77777777" w:rsidR="00DA5927" w:rsidRDefault="00DA5927" w:rsidP="00076DFE">
            <w:pPr>
              <w:numPr>
                <w:ilvl w:val="12"/>
                <w:numId w:val="0"/>
              </w:numPr>
              <w:rPr>
                <w:rFonts w:cs="Arial"/>
                <w:szCs w:val="22"/>
              </w:rPr>
            </w:pPr>
          </w:p>
        </w:tc>
      </w:tr>
      <w:tr w:rsidR="00DA5927" w14:paraId="4D68DDF4" w14:textId="77777777" w:rsidTr="00076DFE">
        <w:tc>
          <w:tcPr>
            <w:tcW w:w="2698" w:type="dxa"/>
            <w:tcBorders>
              <w:top w:val="single" w:sz="4" w:space="0" w:color="auto"/>
              <w:bottom w:val="single" w:sz="4" w:space="0" w:color="auto"/>
              <w:right w:val="single" w:sz="4" w:space="0" w:color="auto"/>
            </w:tcBorders>
          </w:tcPr>
          <w:p w14:paraId="28E67C28" w14:textId="77777777" w:rsidR="00DA5927" w:rsidRPr="00767348" w:rsidRDefault="00DA5927" w:rsidP="00076DFE">
            <w:pPr>
              <w:numPr>
                <w:ilvl w:val="12"/>
                <w:numId w:val="0"/>
              </w:numPr>
              <w:rPr>
                <w:rFonts w:cs="Arial"/>
                <w:szCs w:val="22"/>
              </w:rPr>
            </w:pPr>
            <w:r w:rsidRPr="00767348">
              <w:rPr>
                <w:rFonts w:cs="Arial"/>
                <w:szCs w:val="22"/>
              </w:rPr>
              <w:t>ID</w:t>
            </w:r>
          </w:p>
        </w:tc>
        <w:tc>
          <w:tcPr>
            <w:tcW w:w="4410" w:type="dxa"/>
            <w:tcBorders>
              <w:top w:val="single" w:sz="4" w:space="0" w:color="auto"/>
              <w:left w:val="single" w:sz="4" w:space="0" w:color="auto"/>
              <w:bottom w:val="single" w:sz="4" w:space="0" w:color="auto"/>
              <w:right w:val="single" w:sz="4" w:space="0" w:color="auto"/>
            </w:tcBorders>
          </w:tcPr>
          <w:p w14:paraId="2D35CECB"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044B076F" w14:textId="77777777" w:rsidR="00DA5927" w:rsidRDefault="00DA5927" w:rsidP="00076DFE">
            <w:pPr>
              <w:numPr>
                <w:ilvl w:val="12"/>
                <w:numId w:val="0"/>
              </w:numPr>
              <w:rPr>
                <w:rFonts w:cs="Arial"/>
                <w:szCs w:val="22"/>
              </w:rPr>
            </w:pPr>
          </w:p>
        </w:tc>
      </w:tr>
      <w:tr w:rsidR="00DA5927" w14:paraId="41A6590A" w14:textId="77777777" w:rsidTr="00076DFE">
        <w:tc>
          <w:tcPr>
            <w:tcW w:w="2698" w:type="dxa"/>
            <w:tcBorders>
              <w:top w:val="single" w:sz="4" w:space="0" w:color="auto"/>
              <w:bottom w:val="single" w:sz="4" w:space="0" w:color="auto"/>
              <w:right w:val="single" w:sz="4" w:space="0" w:color="auto"/>
            </w:tcBorders>
          </w:tcPr>
          <w:p w14:paraId="4B17AF0F" w14:textId="77777777" w:rsidR="00DA5927" w:rsidRPr="00767348" w:rsidRDefault="00DA5927" w:rsidP="00076DFE">
            <w:pPr>
              <w:numPr>
                <w:ilvl w:val="12"/>
                <w:numId w:val="0"/>
              </w:numPr>
              <w:rPr>
                <w:rFonts w:cs="Arial"/>
                <w:szCs w:val="22"/>
              </w:rPr>
            </w:pPr>
            <w:r w:rsidRPr="00767348">
              <w:rPr>
                <w:rFonts w:cs="Arial"/>
                <w:szCs w:val="22"/>
              </w:rPr>
              <w:t>RATECODE</w:t>
            </w:r>
          </w:p>
        </w:tc>
        <w:tc>
          <w:tcPr>
            <w:tcW w:w="4410" w:type="dxa"/>
            <w:tcBorders>
              <w:top w:val="single" w:sz="4" w:space="0" w:color="auto"/>
              <w:left w:val="single" w:sz="4" w:space="0" w:color="auto"/>
              <w:bottom w:val="single" w:sz="4" w:space="0" w:color="auto"/>
              <w:right w:val="single" w:sz="4" w:space="0" w:color="auto"/>
            </w:tcBorders>
          </w:tcPr>
          <w:p w14:paraId="66A3AEFC"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307CDFE6" w14:textId="77777777" w:rsidR="00DA5927" w:rsidRDefault="00DA5927" w:rsidP="00076DFE">
            <w:pPr>
              <w:numPr>
                <w:ilvl w:val="12"/>
                <w:numId w:val="0"/>
              </w:numPr>
              <w:rPr>
                <w:rFonts w:cs="Arial"/>
                <w:szCs w:val="22"/>
              </w:rPr>
            </w:pPr>
          </w:p>
        </w:tc>
      </w:tr>
      <w:tr w:rsidR="00DA5927" w14:paraId="77280108" w14:textId="77777777" w:rsidTr="00076DFE">
        <w:tc>
          <w:tcPr>
            <w:tcW w:w="2698" w:type="dxa"/>
            <w:tcBorders>
              <w:top w:val="single" w:sz="4" w:space="0" w:color="auto"/>
              <w:bottom w:val="single" w:sz="4" w:space="0" w:color="auto"/>
              <w:right w:val="single" w:sz="4" w:space="0" w:color="auto"/>
            </w:tcBorders>
          </w:tcPr>
          <w:p w14:paraId="25B2B059" w14:textId="77777777" w:rsidR="00DA5927" w:rsidRPr="00767348" w:rsidRDefault="00DA5927" w:rsidP="00076DFE">
            <w:pPr>
              <w:numPr>
                <w:ilvl w:val="12"/>
                <w:numId w:val="0"/>
              </w:numPr>
              <w:rPr>
                <w:rFonts w:cs="Arial"/>
                <w:szCs w:val="22"/>
              </w:rPr>
            </w:pPr>
            <w:r w:rsidRPr="00767348">
              <w:rPr>
                <w:rFonts w:cs="Arial"/>
                <w:szCs w:val="22"/>
              </w:rPr>
              <w:t>SUBTYPE</w:t>
            </w:r>
          </w:p>
        </w:tc>
        <w:tc>
          <w:tcPr>
            <w:tcW w:w="4410" w:type="dxa"/>
            <w:tcBorders>
              <w:top w:val="single" w:sz="4" w:space="0" w:color="auto"/>
              <w:left w:val="single" w:sz="4" w:space="0" w:color="auto"/>
              <w:bottom w:val="single" w:sz="4" w:space="0" w:color="auto"/>
              <w:right w:val="single" w:sz="4" w:space="0" w:color="auto"/>
            </w:tcBorders>
          </w:tcPr>
          <w:p w14:paraId="53240665"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28163625" w14:textId="77777777" w:rsidR="00DA5927" w:rsidRDefault="00DA5927" w:rsidP="00076DFE">
            <w:pPr>
              <w:numPr>
                <w:ilvl w:val="12"/>
                <w:numId w:val="0"/>
              </w:numPr>
              <w:rPr>
                <w:rFonts w:cs="Arial"/>
                <w:szCs w:val="22"/>
              </w:rPr>
            </w:pPr>
          </w:p>
        </w:tc>
      </w:tr>
      <w:tr w:rsidR="00DA5927" w14:paraId="0777B76A" w14:textId="77777777" w:rsidTr="00076DFE">
        <w:tc>
          <w:tcPr>
            <w:tcW w:w="2698" w:type="dxa"/>
            <w:tcBorders>
              <w:top w:val="single" w:sz="4" w:space="0" w:color="auto"/>
              <w:bottom w:val="single" w:sz="4" w:space="0" w:color="auto"/>
              <w:right w:val="single" w:sz="4" w:space="0" w:color="auto"/>
            </w:tcBorders>
          </w:tcPr>
          <w:p w14:paraId="54BC76B5" w14:textId="77777777" w:rsidR="00DA5927" w:rsidRPr="00767348" w:rsidRDefault="00DA5927" w:rsidP="00076DFE">
            <w:pPr>
              <w:numPr>
                <w:ilvl w:val="12"/>
                <w:numId w:val="0"/>
              </w:numPr>
              <w:rPr>
                <w:rFonts w:cs="Arial"/>
                <w:szCs w:val="22"/>
              </w:rPr>
            </w:pPr>
            <w:r w:rsidRPr="00767348">
              <w:rPr>
                <w:rFonts w:cs="Arial"/>
                <w:szCs w:val="22"/>
              </w:rPr>
              <w:lastRenderedPageBreak/>
              <w:t>RECORDID</w:t>
            </w:r>
          </w:p>
        </w:tc>
        <w:tc>
          <w:tcPr>
            <w:tcW w:w="4410" w:type="dxa"/>
            <w:tcBorders>
              <w:top w:val="single" w:sz="4" w:space="0" w:color="auto"/>
              <w:left w:val="single" w:sz="4" w:space="0" w:color="auto"/>
              <w:bottom w:val="single" w:sz="4" w:space="0" w:color="auto"/>
              <w:right w:val="single" w:sz="4" w:space="0" w:color="auto"/>
            </w:tcBorders>
          </w:tcPr>
          <w:p w14:paraId="5D22DFAF"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1DEC25ED" w14:textId="77777777" w:rsidR="00DA5927" w:rsidRDefault="00DA5927" w:rsidP="00076DFE">
            <w:pPr>
              <w:numPr>
                <w:ilvl w:val="12"/>
                <w:numId w:val="0"/>
              </w:numPr>
              <w:rPr>
                <w:rFonts w:cs="Arial"/>
                <w:szCs w:val="22"/>
              </w:rPr>
            </w:pPr>
          </w:p>
        </w:tc>
      </w:tr>
      <w:tr w:rsidR="00DA5927" w14:paraId="221EA6EC" w14:textId="77777777" w:rsidTr="00076DFE">
        <w:tc>
          <w:tcPr>
            <w:tcW w:w="2698" w:type="dxa"/>
            <w:tcBorders>
              <w:top w:val="single" w:sz="4" w:space="0" w:color="auto"/>
              <w:bottom w:val="single" w:sz="4" w:space="0" w:color="auto"/>
              <w:right w:val="single" w:sz="4" w:space="0" w:color="auto"/>
            </w:tcBorders>
          </w:tcPr>
          <w:p w14:paraId="16C40778" w14:textId="77777777" w:rsidR="00DA5927" w:rsidRPr="00767348" w:rsidRDefault="00DA5927" w:rsidP="00076DFE">
            <w:pPr>
              <w:numPr>
                <w:ilvl w:val="12"/>
                <w:numId w:val="0"/>
              </w:numPr>
              <w:rPr>
                <w:rFonts w:cs="Arial"/>
                <w:szCs w:val="22"/>
              </w:rPr>
            </w:pPr>
            <w:r w:rsidRPr="00767348">
              <w:rPr>
                <w:rFonts w:cs="Arial"/>
                <w:szCs w:val="22"/>
              </w:rPr>
              <w:t>PROGRAMNAME</w:t>
            </w:r>
          </w:p>
        </w:tc>
        <w:tc>
          <w:tcPr>
            <w:tcW w:w="4410" w:type="dxa"/>
            <w:tcBorders>
              <w:top w:val="single" w:sz="4" w:space="0" w:color="auto"/>
              <w:left w:val="single" w:sz="4" w:space="0" w:color="auto"/>
              <w:bottom w:val="single" w:sz="4" w:space="0" w:color="auto"/>
              <w:right w:val="single" w:sz="4" w:space="0" w:color="auto"/>
            </w:tcBorders>
          </w:tcPr>
          <w:p w14:paraId="795F55A4"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5965669E" w14:textId="77777777" w:rsidR="00DA5927" w:rsidRDefault="00DA5927" w:rsidP="00076DFE">
            <w:pPr>
              <w:numPr>
                <w:ilvl w:val="12"/>
                <w:numId w:val="0"/>
              </w:numPr>
              <w:rPr>
                <w:rFonts w:cs="Arial"/>
                <w:szCs w:val="22"/>
              </w:rPr>
            </w:pPr>
          </w:p>
        </w:tc>
      </w:tr>
      <w:tr w:rsidR="00DA5927" w14:paraId="63BE3B94" w14:textId="77777777" w:rsidTr="00076DFE">
        <w:tc>
          <w:tcPr>
            <w:tcW w:w="2698" w:type="dxa"/>
            <w:tcBorders>
              <w:top w:val="single" w:sz="4" w:space="0" w:color="auto"/>
              <w:bottom w:val="single" w:sz="4" w:space="0" w:color="auto"/>
              <w:right w:val="single" w:sz="4" w:space="0" w:color="auto"/>
            </w:tcBorders>
          </w:tcPr>
          <w:p w14:paraId="0CF67851" w14:textId="77777777" w:rsidR="00DA5927" w:rsidRPr="00767348" w:rsidRDefault="00DA5927" w:rsidP="00076DFE">
            <w:pPr>
              <w:numPr>
                <w:ilvl w:val="12"/>
                <w:numId w:val="0"/>
              </w:numPr>
              <w:rPr>
                <w:rFonts w:cs="Arial"/>
                <w:szCs w:val="22"/>
              </w:rPr>
            </w:pPr>
            <w:r w:rsidRPr="00767348">
              <w:rPr>
                <w:rFonts w:cs="Arial"/>
                <w:szCs w:val="22"/>
              </w:rPr>
              <w:t>CONTENTID</w:t>
            </w:r>
          </w:p>
        </w:tc>
        <w:tc>
          <w:tcPr>
            <w:tcW w:w="4410" w:type="dxa"/>
            <w:tcBorders>
              <w:top w:val="single" w:sz="4" w:space="0" w:color="auto"/>
              <w:left w:val="single" w:sz="4" w:space="0" w:color="auto"/>
              <w:bottom w:val="single" w:sz="4" w:space="0" w:color="auto"/>
              <w:right w:val="single" w:sz="4" w:space="0" w:color="auto"/>
            </w:tcBorders>
          </w:tcPr>
          <w:p w14:paraId="667260F6"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4CFEBDA5" w14:textId="77777777" w:rsidR="00DA5927" w:rsidRDefault="00DA5927" w:rsidP="00076DFE">
            <w:pPr>
              <w:numPr>
                <w:ilvl w:val="12"/>
                <w:numId w:val="0"/>
              </w:numPr>
              <w:rPr>
                <w:rFonts w:cs="Arial"/>
                <w:szCs w:val="22"/>
              </w:rPr>
            </w:pPr>
          </w:p>
        </w:tc>
      </w:tr>
      <w:tr w:rsidR="00DA5927" w14:paraId="6C0AF013" w14:textId="77777777" w:rsidTr="00076DFE">
        <w:tc>
          <w:tcPr>
            <w:tcW w:w="2698" w:type="dxa"/>
            <w:tcBorders>
              <w:top w:val="single" w:sz="4" w:space="0" w:color="auto"/>
              <w:bottom w:val="single" w:sz="4" w:space="0" w:color="auto"/>
              <w:right w:val="single" w:sz="4" w:space="0" w:color="auto"/>
            </w:tcBorders>
          </w:tcPr>
          <w:p w14:paraId="14009866" w14:textId="77777777" w:rsidR="00DA5927" w:rsidRPr="00767348" w:rsidRDefault="00DA5927" w:rsidP="00076DFE">
            <w:pPr>
              <w:numPr>
                <w:ilvl w:val="12"/>
                <w:numId w:val="0"/>
              </w:numPr>
              <w:rPr>
                <w:rFonts w:cs="Arial"/>
                <w:szCs w:val="22"/>
              </w:rPr>
            </w:pPr>
            <w:r w:rsidRPr="00767348">
              <w:rPr>
                <w:rFonts w:cs="Arial"/>
                <w:szCs w:val="22"/>
              </w:rPr>
              <w:t>VCASID</w:t>
            </w:r>
          </w:p>
        </w:tc>
        <w:tc>
          <w:tcPr>
            <w:tcW w:w="4410" w:type="dxa"/>
            <w:tcBorders>
              <w:top w:val="single" w:sz="4" w:space="0" w:color="auto"/>
              <w:left w:val="single" w:sz="4" w:space="0" w:color="auto"/>
              <w:bottom w:val="single" w:sz="4" w:space="0" w:color="auto"/>
              <w:right w:val="single" w:sz="4" w:space="0" w:color="auto"/>
            </w:tcBorders>
          </w:tcPr>
          <w:p w14:paraId="75E34FA7"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2C73A843" w14:textId="77777777" w:rsidR="00DA5927" w:rsidRDefault="00DA5927" w:rsidP="00076DFE">
            <w:pPr>
              <w:numPr>
                <w:ilvl w:val="12"/>
                <w:numId w:val="0"/>
              </w:numPr>
              <w:rPr>
                <w:rFonts w:cs="Arial"/>
                <w:szCs w:val="22"/>
              </w:rPr>
            </w:pPr>
          </w:p>
        </w:tc>
      </w:tr>
      <w:tr w:rsidR="00DA5927" w14:paraId="5C411517" w14:textId="77777777" w:rsidTr="00076DFE">
        <w:tc>
          <w:tcPr>
            <w:tcW w:w="2698" w:type="dxa"/>
            <w:tcBorders>
              <w:top w:val="single" w:sz="4" w:space="0" w:color="auto"/>
              <w:bottom w:val="single" w:sz="4" w:space="0" w:color="auto"/>
              <w:right w:val="single" w:sz="4" w:space="0" w:color="auto"/>
            </w:tcBorders>
          </w:tcPr>
          <w:p w14:paraId="7AA8EBA8" w14:textId="77777777" w:rsidR="00DA5927" w:rsidRPr="00767348" w:rsidRDefault="00DA5927" w:rsidP="00076DFE">
            <w:pPr>
              <w:numPr>
                <w:ilvl w:val="12"/>
                <w:numId w:val="0"/>
              </w:numPr>
              <w:rPr>
                <w:rFonts w:cs="Arial"/>
                <w:szCs w:val="22"/>
              </w:rPr>
            </w:pPr>
            <w:r w:rsidRPr="00767348">
              <w:rPr>
                <w:rFonts w:cs="Arial"/>
                <w:szCs w:val="22"/>
              </w:rPr>
              <w:t>MDPEXTERNALNAME</w:t>
            </w:r>
          </w:p>
        </w:tc>
        <w:tc>
          <w:tcPr>
            <w:tcW w:w="4410" w:type="dxa"/>
            <w:tcBorders>
              <w:top w:val="single" w:sz="4" w:space="0" w:color="auto"/>
              <w:left w:val="single" w:sz="4" w:space="0" w:color="auto"/>
              <w:bottom w:val="single" w:sz="4" w:space="0" w:color="auto"/>
              <w:right w:val="single" w:sz="4" w:space="0" w:color="auto"/>
            </w:tcBorders>
          </w:tcPr>
          <w:p w14:paraId="3D657575"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7857D2DB" w14:textId="77777777" w:rsidR="00DA5927" w:rsidRDefault="00DA5927" w:rsidP="00076DFE">
            <w:pPr>
              <w:numPr>
                <w:ilvl w:val="12"/>
                <w:numId w:val="0"/>
              </w:numPr>
              <w:rPr>
                <w:rFonts w:cs="Arial"/>
                <w:szCs w:val="22"/>
              </w:rPr>
            </w:pPr>
          </w:p>
        </w:tc>
      </w:tr>
      <w:tr w:rsidR="00DA5927" w14:paraId="7E352E75" w14:textId="77777777" w:rsidTr="00076DFE">
        <w:tc>
          <w:tcPr>
            <w:tcW w:w="2698" w:type="dxa"/>
            <w:tcBorders>
              <w:top w:val="single" w:sz="4" w:space="0" w:color="auto"/>
              <w:bottom w:val="single" w:sz="4" w:space="0" w:color="auto"/>
              <w:right w:val="single" w:sz="4" w:space="0" w:color="auto"/>
            </w:tcBorders>
          </w:tcPr>
          <w:p w14:paraId="47D3052C" w14:textId="77777777" w:rsidR="00DA5927" w:rsidRPr="00767348" w:rsidRDefault="00DA5927" w:rsidP="00076DFE">
            <w:pPr>
              <w:numPr>
                <w:ilvl w:val="12"/>
                <w:numId w:val="0"/>
              </w:numPr>
              <w:rPr>
                <w:rFonts w:cs="Arial"/>
                <w:szCs w:val="22"/>
              </w:rPr>
            </w:pPr>
            <w:r w:rsidRPr="00767348">
              <w:rPr>
                <w:rFonts w:cs="Arial"/>
                <w:szCs w:val="22"/>
              </w:rPr>
              <w:t>STREAMID</w:t>
            </w:r>
          </w:p>
        </w:tc>
        <w:tc>
          <w:tcPr>
            <w:tcW w:w="4410" w:type="dxa"/>
            <w:tcBorders>
              <w:top w:val="single" w:sz="4" w:space="0" w:color="auto"/>
              <w:left w:val="single" w:sz="4" w:space="0" w:color="auto"/>
              <w:bottom w:val="single" w:sz="4" w:space="0" w:color="auto"/>
              <w:right w:val="single" w:sz="4" w:space="0" w:color="auto"/>
            </w:tcBorders>
          </w:tcPr>
          <w:p w14:paraId="057A3F75"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3DE11025" w14:textId="77777777" w:rsidR="00DA5927" w:rsidRDefault="00DA5927" w:rsidP="00076DFE">
            <w:pPr>
              <w:numPr>
                <w:ilvl w:val="12"/>
                <w:numId w:val="0"/>
              </w:numPr>
              <w:rPr>
                <w:rFonts w:cs="Arial"/>
                <w:szCs w:val="22"/>
              </w:rPr>
            </w:pPr>
          </w:p>
        </w:tc>
      </w:tr>
      <w:tr w:rsidR="00DA5927" w14:paraId="324EA1CB" w14:textId="77777777" w:rsidTr="00076DFE">
        <w:tc>
          <w:tcPr>
            <w:tcW w:w="2698" w:type="dxa"/>
            <w:tcBorders>
              <w:top w:val="single" w:sz="4" w:space="0" w:color="auto"/>
              <w:bottom w:val="single" w:sz="4" w:space="0" w:color="auto"/>
              <w:right w:val="single" w:sz="4" w:space="0" w:color="auto"/>
            </w:tcBorders>
          </w:tcPr>
          <w:p w14:paraId="59444898" w14:textId="77777777" w:rsidR="00DA5927" w:rsidRPr="00767348" w:rsidRDefault="00DA5927" w:rsidP="00076DFE">
            <w:pPr>
              <w:numPr>
                <w:ilvl w:val="12"/>
                <w:numId w:val="0"/>
              </w:numPr>
              <w:rPr>
                <w:rFonts w:cs="Arial"/>
                <w:szCs w:val="22"/>
              </w:rPr>
            </w:pPr>
            <w:r w:rsidRPr="00767348">
              <w:rPr>
                <w:rFonts w:cs="Arial"/>
                <w:szCs w:val="22"/>
              </w:rPr>
              <w:t>ASSETNAME</w:t>
            </w:r>
          </w:p>
        </w:tc>
        <w:tc>
          <w:tcPr>
            <w:tcW w:w="4410" w:type="dxa"/>
            <w:tcBorders>
              <w:top w:val="single" w:sz="4" w:space="0" w:color="auto"/>
              <w:left w:val="single" w:sz="4" w:space="0" w:color="auto"/>
              <w:bottom w:val="single" w:sz="4" w:space="0" w:color="auto"/>
              <w:right w:val="single" w:sz="4" w:space="0" w:color="auto"/>
            </w:tcBorders>
          </w:tcPr>
          <w:p w14:paraId="2BA1E66E"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7D11E36C" w14:textId="77777777" w:rsidR="00DA5927" w:rsidRDefault="00DA5927" w:rsidP="00076DFE">
            <w:pPr>
              <w:numPr>
                <w:ilvl w:val="12"/>
                <w:numId w:val="0"/>
              </w:numPr>
              <w:rPr>
                <w:rFonts w:cs="Arial"/>
                <w:szCs w:val="22"/>
              </w:rPr>
            </w:pPr>
          </w:p>
        </w:tc>
      </w:tr>
      <w:tr w:rsidR="00DA5927" w14:paraId="45D96776" w14:textId="77777777" w:rsidTr="00076DFE">
        <w:tc>
          <w:tcPr>
            <w:tcW w:w="2698" w:type="dxa"/>
            <w:tcBorders>
              <w:top w:val="single" w:sz="4" w:space="0" w:color="auto"/>
              <w:bottom w:val="single" w:sz="4" w:space="0" w:color="auto"/>
              <w:right w:val="single" w:sz="4" w:space="0" w:color="auto"/>
            </w:tcBorders>
          </w:tcPr>
          <w:p w14:paraId="0DA1B075" w14:textId="77777777" w:rsidR="00DA5927" w:rsidRPr="00767348" w:rsidRDefault="00DA5927" w:rsidP="00076DFE">
            <w:pPr>
              <w:numPr>
                <w:ilvl w:val="12"/>
                <w:numId w:val="0"/>
              </w:numPr>
              <w:rPr>
                <w:rFonts w:cs="Arial"/>
                <w:szCs w:val="22"/>
              </w:rPr>
            </w:pPr>
            <w:r w:rsidRPr="00767348">
              <w:rPr>
                <w:rFonts w:cs="Arial"/>
                <w:szCs w:val="22"/>
              </w:rPr>
              <w:t>DRMSELECTCOL</w:t>
            </w:r>
          </w:p>
        </w:tc>
        <w:tc>
          <w:tcPr>
            <w:tcW w:w="4410" w:type="dxa"/>
            <w:tcBorders>
              <w:top w:val="single" w:sz="4" w:space="0" w:color="auto"/>
              <w:left w:val="single" w:sz="4" w:space="0" w:color="auto"/>
              <w:bottom w:val="single" w:sz="4" w:space="0" w:color="auto"/>
              <w:right w:val="single" w:sz="4" w:space="0" w:color="auto"/>
            </w:tcBorders>
          </w:tcPr>
          <w:p w14:paraId="0EFB2577"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53D8F91B" w14:textId="77777777" w:rsidR="00DA5927" w:rsidRDefault="00DA5927" w:rsidP="00076DFE">
            <w:pPr>
              <w:numPr>
                <w:ilvl w:val="12"/>
                <w:numId w:val="0"/>
              </w:numPr>
              <w:rPr>
                <w:rFonts w:cs="Arial"/>
                <w:szCs w:val="22"/>
              </w:rPr>
            </w:pPr>
          </w:p>
        </w:tc>
      </w:tr>
      <w:tr w:rsidR="00DA5927" w14:paraId="3F6FF652" w14:textId="77777777" w:rsidTr="00076DFE">
        <w:tc>
          <w:tcPr>
            <w:tcW w:w="2698" w:type="dxa"/>
            <w:tcBorders>
              <w:top w:val="single" w:sz="4" w:space="0" w:color="auto"/>
              <w:bottom w:val="single" w:sz="4" w:space="0" w:color="auto"/>
              <w:right w:val="single" w:sz="4" w:space="0" w:color="auto"/>
            </w:tcBorders>
          </w:tcPr>
          <w:p w14:paraId="4062EDDD" w14:textId="77777777" w:rsidR="00DA5927" w:rsidRPr="00767348" w:rsidRDefault="00DA5927" w:rsidP="00076DFE">
            <w:pPr>
              <w:numPr>
                <w:ilvl w:val="12"/>
                <w:numId w:val="0"/>
              </w:numPr>
              <w:rPr>
                <w:rFonts w:cs="Arial"/>
                <w:szCs w:val="22"/>
              </w:rPr>
            </w:pPr>
            <w:r w:rsidRPr="00767348">
              <w:rPr>
                <w:rFonts w:cs="Arial"/>
                <w:szCs w:val="22"/>
              </w:rPr>
              <w:t>DRMSUBSIDCOL</w:t>
            </w:r>
          </w:p>
        </w:tc>
        <w:tc>
          <w:tcPr>
            <w:tcW w:w="4410" w:type="dxa"/>
            <w:tcBorders>
              <w:top w:val="single" w:sz="4" w:space="0" w:color="auto"/>
              <w:left w:val="single" w:sz="4" w:space="0" w:color="auto"/>
              <w:bottom w:val="single" w:sz="4" w:space="0" w:color="auto"/>
              <w:right w:val="single" w:sz="4" w:space="0" w:color="auto"/>
            </w:tcBorders>
          </w:tcPr>
          <w:p w14:paraId="2E4C0284"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35094384" w14:textId="77777777" w:rsidR="00DA5927" w:rsidRDefault="00DA5927" w:rsidP="00076DFE">
            <w:pPr>
              <w:numPr>
                <w:ilvl w:val="12"/>
                <w:numId w:val="0"/>
              </w:numPr>
              <w:rPr>
                <w:rFonts w:cs="Arial"/>
                <w:szCs w:val="22"/>
              </w:rPr>
            </w:pPr>
          </w:p>
        </w:tc>
      </w:tr>
      <w:tr w:rsidR="00DA5927" w14:paraId="23FC5641" w14:textId="77777777" w:rsidTr="00076DFE">
        <w:tc>
          <w:tcPr>
            <w:tcW w:w="2698" w:type="dxa"/>
            <w:tcBorders>
              <w:top w:val="single" w:sz="4" w:space="0" w:color="auto"/>
              <w:bottom w:val="single" w:sz="4" w:space="0" w:color="auto"/>
              <w:right w:val="single" w:sz="4" w:space="0" w:color="auto"/>
            </w:tcBorders>
          </w:tcPr>
          <w:p w14:paraId="454979B0" w14:textId="77777777" w:rsidR="00DA5927" w:rsidRPr="00767348" w:rsidRDefault="00DA5927" w:rsidP="00076DFE">
            <w:pPr>
              <w:numPr>
                <w:ilvl w:val="12"/>
                <w:numId w:val="0"/>
              </w:numPr>
              <w:rPr>
                <w:rFonts w:cs="Arial"/>
                <w:szCs w:val="22"/>
              </w:rPr>
            </w:pPr>
            <w:r w:rsidRPr="00767348">
              <w:rPr>
                <w:rFonts w:cs="Arial"/>
                <w:szCs w:val="22"/>
              </w:rPr>
              <w:t>DRMSUBSNAMECOL</w:t>
            </w:r>
          </w:p>
        </w:tc>
        <w:tc>
          <w:tcPr>
            <w:tcW w:w="4410" w:type="dxa"/>
            <w:tcBorders>
              <w:top w:val="single" w:sz="4" w:space="0" w:color="auto"/>
              <w:left w:val="single" w:sz="4" w:space="0" w:color="auto"/>
              <w:bottom w:val="single" w:sz="4" w:space="0" w:color="auto"/>
              <w:right w:val="single" w:sz="4" w:space="0" w:color="auto"/>
            </w:tcBorders>
          </w:tcPr>
          <w:p w14:paraId="2ECE1CDF"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343658E0" w14:textId="77777777" w:rsidR="00DA5927" w:rsidRDefault="00DA5927" w:rsidP="00076DFE">
            <w:pPr>
              <w:numPr>
                <w:ilvl w:val="12"/>
                <w:numId w:val="0"/>
              </w:numPr>
              <w:rPr>
                <w:rFonts w:cs="Arial"/>
                <w:szCs w:val="22"/>
              </w:rPr>
            </w:pPr>
          </w:p>
        </w:tc>
      </w:tr>
      <w:tr w:rsidR="00DA5927" w14:paraId="3CFAE4D7" w14:textId="77777777" w:rsidTr="00076DFE">
        <w:tc>
          <w:tcPr>
            <w:tcW w:w="2698" w:type="dxa"/>
            <w:tcBorders>
              <w:top w:val="single" w:sz="4" w:space="0" w:color="auto"/>
              <w:bottom w:val="single" w:sz="4" w:space="0" w:color="auto"/>
              <w:right w:val="single" w:sz="4" w:space="0" w:color="auto"/>
            </w:tcBorders>
          </w:tcPr>
          <w:p w14:paraId="2285BD07" w14:textId="77777777" w:rsidR="00DA5927" w:rsidRPr="00767348" w:rsidRDefault="00DA5927" w:rsidP="00076DFE">
            <w:pPr>
              <w:numPr>
                <w:ilvl w:val="12"/>
                <w:numId w:val="0"/>
              </w:numPr>
              <w:rPr>
                <w:rFonts w:cs="Arial"/>
                <w:szCs w:val="22"/>
              </w:rPr>
            </w:pPr>
            <w:r w:rsidRPr="00767348">
              <w:rPr>
                <w:rFonts w:cs="Arial"/>
                <w:szCs w:val="22"/>
              </w:rPr>
              <w:t>DRMPACKIDCOL</w:t>
            </w:r>
          </w:p>
        </w:tc>
        <w:tc>
          <w:tcPr>
            <w:tcW w:w="4410" w:type="dxa"/>
            <w:tcBorders>
              <w:top w:val="single" w:sz="4" w:space="0" w:color="auto"/>
              <w:left w:val="single" w:sz="4" w:space="0" w:color="auto"/>
              <w:bottom w:val="single" w:sz="4" w:space="0" w:color="auto"/>
              <w:right w:val="single" w:sz="4" w:space="0" w:color="auto"/>
            </w:tcBorders>
          </w:tcPr>
          <w:p w14:paraId="7FB17EF8"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5760F098" w14:textId="77777777" w:rsidR="00DA5927" w:rsidRDefault="00DA5927" w:rsidP="00076DFE">
            <w:pPr>
              <w:numPr>
                <w:ilvl w:val="12"/>
                <w:numId w:val="0"/>
              </w:numPr>
              <w:rPr>
                <w:rFonts w:cs="Arial"/>
                <w:szCs w:val="22"/>
              </w:rPr>
            </w:pPr>
          </w:p>
        </w:tc>
      </w:tr>
      <w:tr w:rsidR="00DA5927" w14:paraId="3A742CBF" w14:textId="77777777" w:rsidTr="00076DFE">
        <w:tc>
          <w:tcPr>
            <w:tcW w:w="2698" w:type="dxa"/>
            <w:tcBorders>
              <w:top w:val="single" w:sz="4" w:space="0" w:color="auto"/>
              <w:bottom w:val="single" w:sz="4" w:space="0" w:color="auto"/>
              <w:right w:val="single" w:sz="4" w:space="0" w:color="auto"/>
            </w:tcBorders>
          </w:tcPr>
          <w:p w14:paraId="0029DBFC" w14:textId="77777777" w:rsidR="00DA5927" w:rsidRPr="00767348" w:rsidRDefault="00DA5927" w:rsidP="00076DFE">
            <w:pPr>
              <w:numPr>
                <w:ilvl w:val="12"/>
                <w:numId w:val="0"/>
              </w:numPr>
              <w:rPr>
                <w:rFonts w:cs="Arial"/>
                <w:szCs w:val="22"/>
              </w:rPr>
            </w:pPr>
            <w:r w:rsidRPr="00767348">
              <w:rPr>
                <w:rFonts w:cs="Arial"/>
                <w:szCs w:val="22"/>
              </w:rPr>
              <w:t>DRMRECIDCOL</w:t>
            </w:r>
          </w:p>
        </w:tc>
        <w:tc>
          <w:tcPr>
            <w:tcW w:w="4410" w:type="dxa"/>
            <w:tcBorders>
              <w:top w:val="single" w:sz="4" w:space="0" w:color="auto"/>
              <w:left w:val="single" w:sz="4" w:space="0" w:color="auto"/>
              <w:bottom w:val="single" w:sz="4" w:space="0" w:color="auto"/>
              <w:right w:val="single" w:sz="4" w:space="0" w:color="auto"/>
            </w:tcBorders>
          </w:tcPr>
          <w:p w14:paraId="60E8F7C9"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6476BE6C" w14:textId="77777777" w:rsidR="00DA5927" w:rsidRDefault="00DA5927" w:rsidP="00076DFE">
            <w:pPr>
              <w:numPr>
                <w:ilvl w:val="12"/>
                <w:numId w:val="0"/>
              </w:numPr>
              <w:rPr>
                <w:rFonts w:cs="Arial"/>
                <w:szCs w:val="22"/>
              </w:rPr>
            </w:pPr>
          </w:p>
        </w:tc>
      </w:tr>
      <w:tr w:rsidR="00DA5927" w14:paraId="7FD26854" w14:textId="77777777" w:rsidTr="00076DFE">
        <w:tc>
          <w:tcPr>
            <w:tcW w:w="2698" w:type="dxa"/>
            <w:tcBorders>
              <w:top w:val="single" w:sz="4" w:space="0" w:color="auto"/>
              <w:bottom w:val="single" w:sz="4" w:space="0" w:color="auto"/>
              <w:right w:val="single" w:sz="4" w:space="0" w:color="auto"/>
            </w:tcBorders>
          </w:tcPr>
          <w:p w14:paraId="15E56A5D" w14:textId="77777777" w:rsidR="00DA5927" w:rsidRPr="00767348" w:rsidRDefault="00DA5927" w:rsidP="00076DFE">
            <w:pPr>
              <w:numPr>
                <w:ilvl w:val="12"/>
                <w:numId w:val="0"/>
              </w:numPr>
              <w:rPr>
                <w:rFonts w:cs="Arial"/>
                <w:szCs w:val="22"/>
              </w:rPr>
            </w:pPr>
            <w:r w:rsidRPr="00767348">
              <w:rPr>
                <w:rFonts w:cs="Arial"/>
                <w:szCs w:val="22"/>
              </w:rPr>
              <w:t>DRMCHANNELNAMECOL</w:t>
            </w:r>
          </w:p>
        </w:tc>
        <w:tc>
          <w:tcPr>
            <w:tcW w:w="4410" w:type="dxa"/>
            <w:tcBorders>
              <w:top w:val="single" w:sz="4" w:space="0" w:color="auto"/>
              <w:left w:val="single" w:sz="4" w:space="0" w:color="auto"/>
              <w:bottom w:val="single" w:sz="4" w:space="0" w:color="auto"/>
              <w:right w:val="single" w:sz="4" w:space="0" w:color="auto"/>
            </w:tcBorders>
          </w:tcPr>
          <w:p w14:paraId="1D2E367F"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10ED6F45" w14:textId="77777777" w:rsidR="00DA5927" w:rsidRDefault="00DA5927" w:rsidP="00076DFE">
            <w:pPr>
              <w:numPr>
                <w:ilvl w:val="12"/>
                <w:numId w:val="0"/>
              </w:numPr>
              <w:rPr>
                <w:rFonts w:cs="Arial"/>
                <w:szCs w:val="22"/>
              </w:rPr>
            </w:pPr>
          </w:p>
        </w:tc>
      </w:tr>
      <w:tr w:rsidR="00DA5927" w14:paraId="349B9319" w14:textId="77777777" w:rsidTr="00076DFE">
        <w:tc>
          <w:tcPr>
            <w:tcW w:w="2698" w:type="dxa"/>
            <w:tcBorders>
              <w:top w:val="single" w:sz="4" w:space="0" w:color="auto"/>
              <w:bottom w:val="single" w:sz="4" w:space="0" w:color="auto"/>
              <w:right w:val="single" w:sz="4" w:space="0" w:color="auto"/>
            </w:tcBorders>
          </w:tcPr>
          <w:p w14:paraId="45F95C8C" w14:textId="77777777" w:rsidR="00DA5927" w:rsidRPr="00767348" w:rsidRDefault="00DA5927" w:rsidP="00076DFE">
            <w:pPr>
              <w:numPr>
                <w:ilvl w:val="12"/>
                <w:numId w:val="0"/>
              </w:numPr>
              <w:rPr>
                <w:rFonts w:cs="Arial"/>
                <w:szCs w:val="22"/>
              </w:rPr>
            </w:pPr>
            <w:r w:rsidRPr="00767348">
              <w:rPr>
                <w:rFonts w:cs="Arial"/>
                <w:szCs w:val="22"/>
              </w:rPr>
              <w:t>DRMPROGNAMECOL</w:t>
            </w:r>
          </w:p>
        </w:tc>
        <w:tc>
          <w:tcPr>
            <w:tcW w:w="4410" w:type="dxa"/>
            <w:tcBorders>
              <w:top w:val="single" w:sz="4" w:space="0" w:color="auto"/>
              <w:left w:val="single" w:sz="4" w:space="0" w:color="auto"/>
              <w:bottom w:val="single" w:sz="4" w:space="0" w:color="auto"/>
              <w:right w:val="single" w:sz="4" w:space="0" w:color="auto"/>
            </w:tcBorders>
          </w:tcPr>
          <w:p w14:paraId="0A602E6B"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26E18442" w14:textId="77777777" w:rsidR="00DA5927" w:rsidRDefault="00DA5927" w:rsidP="00076DFE">
            <w:pPr>
              <w:numPr>
                <w:ilvl w:val="12"/>
                <w:numId w:val="0"/>
              </w:numPr>
              <w:rPr>
                <w:rFonts w:cs="Arial"/>
                <w:szCs w:val="22"/>
              </w:rPr>
            </w:pPr>
          </w:p>
        </w:tc>
      </w:tr>
      <w:tr w:rsidR="00DA5927" w14:paraId="5502A40A" w14:textId="77777777" w:rsidTr="00076DFE">
        <w:tc>
          <w:tcPr>
            <w:tcW w:w="2698" w:type="dxa"/>
            <w:tcBorders>
              <w:top w:val="single" w:sz="4" w:space="0" w:color="auto"/>
              <w:bottom w:val="single" w:sz="4" w:space="0" w:color="auto"/>
              <w:right w:val="single" w:sz="4" w:space="0" w:color="auto"/>
            </w:tcBorders>
          </w:tcPr>
          <w:p w14:paraId="4F66E59F" w14:textId="77777777" w:rsidR="00DA5927" w:rsidRPr="00767348" w:rsidRDefault="00DA5927" w:rsidP="00076DFE">
            <w:pPr>
              <w:numPr>
                <w:ilvl w:val="12"/>
                <w:numId w:val="0"/>
              </w:numPr>
              <w:rPr>
                <w:rFonts w:cs="Arial"/>
                <w:szCs w:val="22"/>
              </w:rPr>
            </w:pPr>
            <w:r w:rsidRPr="00767348">
              <w:rPr>
                <w:rFonts w:cs="Arial"/>
                <w:szCs w:val="22"/>
              </w:rPr>
              <w:t>DRMENTITYCOL</w:t>
            </w:r>
          </w:p>
        </w:tc>
        <w:tc>
          <w:tcPr>
            <w:tcW w:w="4410" w:type="dxa"/>
            <w:tcBorders>
              <w:top w:val="single" w:sz="4" w:space="0" w:color="auto"/>
              <w:left w:val="single" w:sz="4" w:space="0" w:color="auto"/>
              <w:bottom w:val="single" w:sz="4" w:space="0" w:color="auto"/>
              <w:right w:val="single" w:sz="4" w:space="0" w:color="auto"/>
            </w:tcBorders>
          </w:tcPr>
          <w:p w14:paraId="3983DFCD"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132D898D" w14:textId="77777777" w:rsidR="00DA5927" w:rsidRDefault="00DA5927" w:rsidP="00076DFE">
            <w:pPr>
              <w:numPr>
                <w:ilvl w:val="12"/>
                <w:numId w:val="0"/>
              </w:numPr>
              <w:rPr>
                <w:rFonts w:cs="Arial"/>
                <w:szCs w:val="22"/>
              </w:rPr>
            </w:pPr>
          </w:p>
        </w:tc>
      </w:tr>
      <w:tr w:rsidR="00DA5927" w14:paraId="7DDEE7C1" w14:textId="77777777" w:rsidTr="00076DFE">
        <w:tc>
          <w:tcPr>
            <w:tcW w:w="2698" w:type="dxa"/>
            <w:tcBorders>
              <w:top w:val="single" w:sz="4" w:space="0" w:color="auto"/>
              <w:bottom w:val="single" w:sz="4" w:space="0" w:color="auto"/>
              <w:right w:val="single" w:sz="4" w:space="0" w:color="auto"/>
            </w:tcBorders>
          </w:tcPr>
          <w:p w14:paraId="615BE7DA" w14:textId="77777777" w:rsidR="00DA5927" w:rsidRPr="00767348" w:rsidRDefault="00DA5927" w:rsidP="00076DFE">
            <w:pPr>
              <w:numPr>
                <w:ilvl w:val="12"/>
                <w:numId w:val="0"/>
              </w:numPr>
              <w:rPr>
                <w:rFonts w:cs="Arial"/>
                <w:szCs w:val="22"/>
              </w:rPr>
            </w:pPr>
            <w:r w:rsidRPr="00767348">
              <w:rPr>
                <w:rFonts w:cs="Arial"/>
                <w:szCs w:val="22"/>
              </w:rPr>
              <w:t>DRMNAMECOL</w:t>
            </w:r>
          </w:p>
        </w:tc>
        <w:tc>
          <w:tcPr>
            <w:tcW w:w="4410" w:type="dxa"/>
            <w:tcBorders>
              <w:top w:val="single" w:sz="4" w:space="0" w:color="auto"/>
              <w:left w:val="single" w:sz="4" w:space="0" w:color="auto"/>
              <w:bottom w:val="single" w:sz="4" w:space="0" w:color="auto"/>
              <w:right w:val="single" w:sz="4" w:space="0" w:color="auto"/>
            </w:tcBorders>
          </w:tcPr>
          <w:p w14:paraId="1DDA7655" w14:textId="77777777" w:rsidR="00DA5927" w:rsidRDefault="00DA5927" w:rsidP="00076DFE">
            <w:pPr>
              <w:numPr>
                <w:ilvl w:val="12"/>
                <w:numId w:val="0"/>
              </w:numPr>
              <w:rPr>
                <w:rFonts w:cs="Arial"/>
                <w:szCs w:val="22"/>
              </w:rPr>
            </w:pPr>
            <w:r w:rsidRPr="001973D0">
              <w:rPr>
                <w:rFonts w:cs="Arial"/>
                <w:szCs w:val="22"/>
              </w:rPr>
              <w:t>String</w:t>
            </w:r>
          </w:p>
        </w:tc>
        <w:tc>
          <w:tcPr>
            <w:tcW w:w="2156" w:type="dxa"/>
            <w:tcBorders>
              <w:top w:val="single" w:sz="4" w:space="0" w:color="auto"/>
              <w:left w:val="single" w:sz="4" w:space="0" w:color="auto"/>
              <w:bottom w:val="single" w:sz="4" w:space="0" w:color="auto"/>
            </w:tcBorders>
          </w:tcPr>
          <w:p w14:paraId="60FA5014" w14:textId="77777777" w:rsidR="00DA5927" w:rsidRDefault="00DA5927" w:rsidP="00076DFE">
            <w:pPr>
              <w:numPr>
                <w:ilvl w:val="12"/>
                <w:numId w:val="0"/>
              </w:numPr>
              <w:rPr>
                <w:rFonts w:cs="Arial"/>
                <w:szCs w:val="22"/>
              </w:rPr>
            </w:pPr>
          </w:p>
        </w:tc>
      </w:tr>
      <w:tr w:rsidR="00DA5927" w14:paraId="54AE360B" w14:textId="77777777" w:rsidTr="00076DFE">
        <w:tc>
          <w:tcPr>
            <w:tcW w:w="2698" w:type="dxa"/>
            <w:tcBorders>
              <w:top w:val="single" w:sz="4" w:space="0" w:color="auto"/>
              <w:bottom w:val="single" w:sz="4" w:space="0" w:color="auto"/>
              <w:right w:val="single" w:sz="4" w:space="0" w:color="auto"/>
            </w:tcBorders>
          </w:tcPr>
          <w:p w14:paraId="6B6DC4CE" w14:textId="77777777" w:rsidR="00DA5927" w:rsidRPr="00767348" w:rsidRDefault="00DA5927" w:rsidP="00076DFE">
            <w:pPr>
              <w:numPr>
                <w:ilvl w:val="12"/>
                <w:numId w:val="0"/>
              </w:numPr>
              <w:rPr>
                <w:rFonts w:cs="Arial"/>
                <w:szCs w:val="22"/>
              </w:rPr>
            </w:pPr>
            <w:r w:rsidRPr="00767348">
              <w:rPr>
                <w:rFonts w:cs="Arial"/>
                <w:szCs w:val="22"/>
              </w:rPr>
              <w:t>DRMDEVICEIDCOL</w:t>
            </w:r>
          </w:p>
        </w:tc>
        <w:tc>
          <w:tcPr>
            <w:tcW w:w="4410" w:type="dxa"/>
            <w:tcBorders>
              <w:top w:val="single" w:sz="4" w:space="0" w:color="auto"/>
              <w:left w:val="single" w:sz="4" w:space="0" w:color="auto"/>
              <w:bottom w:val="single" w:sz="4" w:space="0" w:color="auto"/>
              <w:right w:val="single" w:sz="4" w:space="0" w:color="auto"/>
            </w:tcBorders>
          </w:tcPr>
          <w:p w14:paraId="6D24100A" w14:textId="77777777" w:rsidR="00DA5927" w:rsidRDefault="00DA5927" w:rsidP="00076DFE">
            <w:pPr>
              <w:numPr>
                <w:ilvl w:val="12"/>
                <w:numId w:val="0"/>
              </w:numPr>
              <w:rPr>
                <w:rFonts w:cs="Arial"/>
                <w:szCs w:val="22"/>
              </w:rPr>
            </w:pPr>
            <w:r w:rsidRPr="00996E62">
              <w:rPr>
                <w:rFonts w:cs="Arial"/>
                <w:szCs w:val="22"/>
              </w:rPr>
              <w:t>String</w:t>
            </w:r>
          </w:p>
        </w:tc>
        <w:tc>
          <w:tcPr>
            <w:tcW w:w="2156" w:type="dxa"/>
            <w:tcBorders>
              <w:top w:val="single" w:sz="4" w:space="0" w:color="auto"/>
              <w:left w:val="single" w:sz="4" w:space="0" w:color="auto"/>
              <w:bottom w:val="single" w:sz="4" w:space="0" w:color="auto"/>
            </w:tcBorders>
          </w:tcPr>
          <w:p w14:paraId="1B883D8E" w14:textId="77777777" w:rsidR="00DA5927" w:rsidRDefault="00DA5927" w:rsidP="00076DFE">
            <w:pPr>
              <w:numPr>
                <w:ilvl w:val="12"/>
                <w:numId w:val="0"/>
              </w:numPr>
              <w:rPr>
                <w:rFonts w:cs="Arial"/>
                <w:szCs w:val="22"/>
              </w:rPr>
            </w:pPr>
          </w:p>
        </w:tc>
      </w:tr>
      <w:tr w:rsidR="00DA5927" w14:paraId="13CC1853" w14:textId="77777777" w:rsidTr="00076DFE">
        <w:tc>
          <w:tcPr>
            <w:tcW w:w="2698" w:type="dxa"/>
            <w:tcBorders>
              <w:top w:val="single" w:sz="4" w:space="0" w:color="auto"/>
              <w:bottom w:val="single" w:sz="4" w:space="0" w:color="auto"/>
              <w:right w:val="single" w:sz="4" w:space="0" w:color="auto"/>
            </w:tcBorders>
          </w:tcPr>
          <w:p w14:paraId="3A5C2C72" w14:textId="77777777" w:rsidR="00DA5927" w:rsidRPr="00767348" w:rsidRDefault="00DA5927" w:rsidP="00076DFE">
            <w:pPr>
              <w:numPr>
                <w:ilvl w:val="12"/>
                <w:numId w:val="0"/>
              </w:numPr>
              <w:rPr>
                <w:rFonts w:cs="Arial"/>
                <w:szCs w:val="22"/>
              </w:rPr>
            </w:pPr>
            <w:r w:rsidRPr="00767348">
              <w:rPr>
                <w:rFonts w:cs="Arial"/>
                <w:szCs w:val="22"/>
              </w:rPr>
              <w:t>DRMDEVICENAMECOL</w:t>
            </w:r>
          </w:p>
        </w:tc>
        <w:tc>
          <w:tcPr>
            <w:tcW w:w="4410" w:type="dxa"/>
            <w:tcBorders>
              <w:top w:val="single" w:sz="4" w:space="0" w:color="auto"/>
              <w:left w:val="single" w:sz="4" w:space="0" w:color="auto"/>
              <w:bottom w:val="single" w:sz="4" w:space="0" w:color="auto"/>
              <w:right w:val="single" w:sz="4" w:space="0" w:color="auto"/>
            </w:tcBorders>
          </w:tcPr>
          <w:p w14:paraId="7D21F331" w14:textId="77777777" w:rsidR="00DA5927" w:rsidRDefault="00DA5927" w:rsidP="00076DFE">
            <w:pPr>
              <w:numPr>
                <w:ilvl w:val="12"/>
                <w:numId w:val="0"/>
              </w:numPr>
              <w:rPr>
                <w:rFonts w:cs="Arial"/>
                <w:szCs w:val="22"/>
              </w:rPr>
            </w:pPr>
            <w:r w:rsidRPr="00996E62">
              <w:rPr>
                <w:rFonts w:cs="Arial"/>
                <w:szCs w:val="22"/>
              </w:rPr>
              <w:t>String</w:t>
            </w:r>
          </w:p>
        </w:tc>
        <w:tc>
          <w:tcPr>
            <w:tcW w:w="2156" w:type="dxa"/>
            <w:tcBorders>
              <w:top w:val="single" w:sz="4" w:space="0" w:color="auto"/>
              <w:left w:val="single" w:sz="4" w:space="0" w:color="auto"/>
              <w:bottom w:val="single" w:sz="4" w:space="0" w:color="auto"/>
            </w:tcBorders>
          </w:tcPr>
          <w:p w14:paraId="1A7BA094" w14:textId="77777777" w:rsidR="00DA5927" w:rsidRDefault="00DA5927" w:rsidP="00076DFE">
            <w:pPr>
              <w:numPr>
                <w:ilvl w:val="12"/>
                <w:numId w:val="0"/>
              </w:numPr>
              <w:rPr>
                <w:rFonts w:cs="Arial"/>
                <w:szCs w:val="22"/>
              </w:rPr>
            </w:pPr>
          </w:p>
        </w:tc>
      </w:tr>
      <w:tr w:rsidR="00DA5927" w14:paraId="6EA461F7" w14:textId="77777777" w:rsidTr="00076DFE">
        <w:tc>
          <w:tcPr>
            <w:tcW w:w="2698" w:type="dxa"/>
            <w:tcBorders>
              <w:top w:val="single" w:sz="4" w:space="0" w:color="auto"/>
              <w:bottom w:val="single" w:sz="4" w:space="0" w:color="auto"/>
              <w:right w:val="single" w:sz="4" w:space="0" w:color="auto"/>
            </w:tcBorders>
          </w:tcPr>
          <w:p w14:paraId="17CDD15E" w14:textId="77777777" w:rsidR="00DA5927" w:rsidRPr="00767348" w:rsidRDefault="00DA5927" w:rsidP="00076DFE">
            <w:pPr>
              <w:numPr>
                <w:ilvl w:val="12"/>
                <w:numId w:val="0"/>
              </w:numPr>
              <w:rPr>
                <w:rFonts w:cs="Arial"/>
                <w:szCs w:val="22"/>
              </w:rPr>
            </w:pPr>
            <w:r w:rsidRPr="00767348">
              <w:rPr>
                <w:rFonts w:cs="Arial"/>
                <w:szCs w:val="22"/>
              </w:rPr>
              <w:t>DRMSTBIDCOL</w:t>
            </w:r>
          </w:p>
        </w:tc>
        <w:tc>
          <w:tcPr>
            <w:tcW w:w="4410" w:type="dxa"/>
            <w:tcBorders>
              <w:top w:val="single" w:sz="4" w:space="0" w:color="auto"/>
              <w:left w:val="single" w:sz="4" w:space="0" w:color="auto"/>
              <w:bottom w:val="single" w:sz="4" w:space="0" w:color="auto"/>
              <w:right w:val="single" w:sz="4" w:space="0" w:color="auto"/>
            </w:tcBorders>
          </w:tcPr>
          <w:p w14:paraId="4DE5B2E1" w14:textId="77777777" w:rsidR="00DA5927" w:rsidRDefault="00DA5927" w:rsidP="00076DFE">
            <w:pPr>
              <w:numPr>
                <w:ilvl w:val="12"/>
                <w:numId w:val="0"/>
              </w:numPr>
              <w:rPr>
                <w:rFonts w:cs="Arial"/>
                <w:szCs w:val="22"/>
              </w:rPr>
            </w:pPr>
            <w:r w:rsidRPr="00996E62">
              <w:rPr>
                <w:rFonts w:cs="Arial"/>
                <w:szCs w:val="22"/>
              </w:rPr>
              <w:t>String</w:t>
            </w:r>
          </w:p>
        </w:tc>
        <w:tc>
          <w:tcPr>
            <w:tcW w:w="2156" w:type="dxa"/>
            <w:tcBorders>
              <w:top w:val="single" w:sz="4" w:space="0" w:color="auto"/>
              <w:left w:val="single" w:sz="4" w:space="0" w:color="auto"/>
              <w:bottom w:val="single" w:sz="4" w:space="0" w:color="auto"/>
            </w:tcBorders>
          </w:tcPr>
          <w:p w14:paraId="000C3044" w14:textId="77777777" w:rsidR="00DA5927" w:rsidRDefault="00DA5927" w:rsidP="00076DFE">
            <w:pPr>
              <w:numPr>
                <w:ilvl w:val="12"/>
                <w:numId w:val="0"/>
              </w:numPr>
              <w:rPr>
                <w:rFonts w:cs="Arial"/>
                <w:szCs w:val="22"/>
              </w:rPr>
            </w:pPr>
          </w:p>
        </w:tc>
      </w:tr>
      <w:tr w:rsidR="00DA5927" w14:paraId="05527209" w14:textId="77777777" w:rsidTr="00076DFE">
        <w:tc>
          <w:tcPr>
            <w:tcW w:w="2698" w:type="dxa"/>
            <w:tcBorders>
              <w:top w:val="single" w:sz="4" w:space="0" w:color="auto"/>
              <w:bottom w:val="single" w:sz="4" w:space="0" w:color="auto"/>
              <w:right w:val="single" w:sz="4" w:space="0" w:color="auto"/>
            </w:tcBorders>
          </w:tcPr>
          <w:p w14:paraId="334F2297" w14:textId="77777777" w:rsidR="00DA5927" w:rsidRPr="00767348" w:rsidRDefault="00DA5927" w:rsidP="00076DFE">
            <w:pPr>
              <w:numPr>
                <w:ilvl w:val="12"/>
                <w:numId w:val="0"/>
              </w:numPr>
              <w:rPr>
                <w:rFonts w:cs="Arial"/>
                <w:szCs w:val="22"/>
              </w:rPr>
            </w:pPr>
            <w:r w:rsidRPr="00767348">
              <w:rPr>
                <w:rFonts w:cs="Arial"/>
                <w:szCs w:val="22"/>
              </w:rPr>
              <w:t>DRMSTBNAMECOL</w:t>
            </w:r>
          </w:p>
        </w:tc>
        <w:tc>
          <w:tcPr>
            <w:tcW w:w="4410" w:type="dxa"/>
            <w:tcBorders>
              <w:top w:val="single" w:sz="4" w:space="0" w:color="auto"/>
              <w:left w:val="single" w:sz="4" w:space="0" w:color="auto"/>
              <w:bottom w:val="single" w:sz="4" w:space="0" w:color="auto"/>
              <w:right w:val="single" w:sz="4" w:space="0" w:color="auto"/>
            </w:tcBorders>
          </w:tcPr>
          <w:p w14:paraId="7DEEC4A8" w14:textId="77777777" w:rsidR="00DA5927" w:rsidRDefault="00DA5927" w:rsidP="00076DFE">
            <w:pPr>
              <w:numPr>
                <w:ilvl w:val="12"/>
                <w:numId w:val="0"/>
              </w:numPr>
              <w:rPr>
                <w:rFonts w:cs="Arial"/>
                <w:szCs w:val="22"/>
              </w:rPr>
            </w:pPr>
            <w:r w:rsidRPr="00996E62">
              <w:rPr>
                <w:rFonts w:cs="Arial"/>
                <w:szCs w:val="22"/>
              </w:rPr>
              <w:t>String</w:t>
            </w:r>
          </w:p>
        </w:tc>
        <w:tc>
          <w:tcPr>
            <w:tcW w:w="2156" w:type="dxa"/>
            <w:tcBorders>
              <w:top w:val="single" w:sz="4" w:space="0" w:color="auto"/>
              <w:left w:val="single" w:sz="4" w:space="0" w:color="auto"/>
              <w:bottom w:val="single" w:sz="4" w:space="0" w:color="auto"/>
            </w:tcBorders>
          </w:tcPr>
          <w:p w14:paraId="4BFB5E03" w14:textId="77777777" w:rsidR="00DA5927" w:rsidRDefault="00DA5927" w:rsidP="00076DFE">
            <w:pPr>
              <w:numPr>
                <w:ilvl w:val="12"/>
                <w:numId w:val="0"/>
              </w:numPr>
              <w:rPr>
                <w:rFonts w:cs="Arial"/>
                <w:szCs w:val="22"/>
              </w:rPr>
            </w:pPr>
          </w:p>
        </w:tc>
      </w:tr>
      <w:tr w:rsidR="00DA5927" w14:paraId="7A17CC92" w14:textId="77777777" w:rsidTr="00076DFE">
        <w:tc>
          <w:tcPr>
            <w:tcW w:w="2698" w:type="dxa"/>
            <w:tcBorders>
              <w:top w:val="single" w:sz="4" w:space="0" w:color="auto"/>
              <w:bottom w:val="single" w:sz="4" w:space="0" w:color="auto"/>
              <w:right w:val="single" w:sz="4" w:space="0" w:color="auto"/>
            </w:tcBorders>
          </w:tcPr>
          <w:p w14:paraId="46ED67AF" w14:textId="77777777" w:rsidR="00DA5927" w:rsidRPr="00767348" w:rsidRDefault="00DA5927" w:rsidP="00076DFE">
            <w:pPr>
              <w:numPr>
                <w:ilvl w:val="12"/>
                <w:numId w:val="0"/>
              </w:numPr>
              <w:rPr>
                <w:rFonts w:cs="Arial"/>
                <w:szCs w:val="22"/>
              </w:rPr>
            </w:pPr>
            <w:r w:rsidRPr="00767348">
              <w:rPr>
                <w:rFonts w:cs="Arial"/>
                <w:szCs w:val="22"/>
              </w:rPr>
              <w:t>DRMPACKNAMECOL</w:t>
            </w:r>
          </w:p>
        </w:tc>
        <w:tc>
          <w:tcPr>
            <w:tcW w:w="4410" w:type="dxa"/>
            <w:tcBorders>
              <w:top w:val="single" w:sz="4" w:space="0" w:color="auto"/>
              <w:left w:val="single" w:sz="4" w:space="0" w:color="auto"/>
              <w:bottom w:val="single" w:sz="4" w:space="0" w:color="auto"/>
              <w:right w:val="single" w:sz="4" w:space="0" w:color="auto"/>
            </w:tcBorders>
          </w:tcPr>
          <w:p w14:paraId="1CAF890E" w14:textId="77777777" w:rsidR="00DA5927" w:rsidRDefault="00DA5927" w:rsidP="00076DFE">
            <w:pPr>
              <w:numPr>
                <w:ilvl w:val="12"/>
                <w:numId w:val="0"/>
              </w:numPr>
              <w:rPr>
                <w:rFonts w:cs="Arial"/>
                <w:szCs w:val="22"/>
              </w:rPr>
            </w:pPr>
            <w:r w:rsidRPr="00996E62">
              <w:rPr>
                <w:rFonts w:cs="Arial"/>
                <w:szCs w:val="22"/>
              </w:rPr>
              <w:t>String</w:t>
            </w:r>
          </w:p>
        </w:tc>
        <w:tc>
          <w:tcPr>
            <w:tcW w:w="2156" w:type="dxa"/>
            <w:tcBorders>
              <w:top w:val="single" w:sz="4" w:space="0" w:color="auto"/>
              <w:left w:val="single" w:sz="4" w:space="0" w:color="auto"/>
              <w:bottom w:val="single" w:sz="4" w:space="0" w:color="auto"/>
            </w:tcBorders>
          </w:tcPr>
          <w:p w14:paraId="1529A7D1" w14:textId="77777777" w:rsidR="00DA5927" w:rsidRDefault="00DA5927" w:rsidP="00076DFE">
            <w:pPr>
              <w:numPr>
                <w:ilvl w:val="12"/>
                <w:numId w:val="0"/>
              </w:numPr>
              <w:rPr>
                <w:rFonts w:cs="Arial"/>
                <w:szCs w:val="22"/>
              </w:rPr>
            </w:pPr>
          </w:p>
        </w:tc>
      </w:tr>
      <w:tr w:rsidR="00DA5927" w14:paraId="56D0CA2E" w14:textId="77777777" w:rsidTr="00076DFE">
        <w:tc>
          <w:tcPr>
            <w:tcW w:w="2698" w:type="dxa"/>
            <w:tcBorders>
              <w:top w:val="single" w:sz="4" w:space="0" w:color="auto"/>
              <w:bottom w:val="single" w:sz="4" w:space="0" w:color="auto"/>
              <w:right w:val="single" w:sz="4" w:space="0" w:color="auto"/>
            </w:tcBorders>
          </w:tcPr>
          <w:p w14:paraId="7E100076" w14:textId="77777777" w:rsidR="00DA5927" w:rsidRPr="00767348" w:rsidRDefault="00DA5927" w:rsidP="00076DFE">
            <w:pPr>
              <w:numPr>
                <w:ilvl w:val="12"/>
                <w:numId w:val="0"/>
              </w:numPr>
              <w:rPr>
                <w:rFonts w:cs="Arial"/>
                <w:szCs w:val="22"/>
              </w:rPr>
            </w:pPr>
            <w:r w:rsidRPr="00767348">
              <w:rPr>
                <w:rFonts w:cs="Arial"/>
                <w:szCs w:val="22"/>
              </w:rPr>
              <w:t>DRMCHANNELIDCOL</w:t>
            </w:r>
          </w:p>
        </w:tc>
        <w:tc>
          <w:tcPr>
            <w:tcW w:w="4410" w:type="dxa"/>
            <w:tcBorders>
              <w:top w:val="single" w:sz="4" w:space="0" w:color="auto"/>
              <w:left w:val="single" w:sz="4" w:space="0" w:color="auto"/>
              <w:bottom w:val="single" w:sz="4" w:space="0" w:color="auto"/>
              <w:right w:val="single" w:sz="4" w:space="0" w:color="auto"/>
            </w:tcBorders>
          </w:tcPr>
          <w:p w14:paraId="46EE9FC9" w14:textId="77777777" w:rsidR="00DA5927" w:rsidRDefault="00DA5927" w:rsidP="00076DFE">
            <w:pPr>
              <w:numPr>
                <w:ilvl w:val="12"/>
                <w:numId w:val="0"/>
              </w:numPr>
              <w:rPr>
                <w:rFonts w:cs="Arial"/>
                <w:szCs w:val="22"/>
              </w:rPr>
            </w:pPr>
            <w:r w:rsidRPr="00996E62">
              <w:rPr>
                <w:rFonts w:cs="Arial"/>
                <w:szCs w:val="22"/>
              </w:rPr>
              <w:t>String</w:t>
            </w:r>
          </w:p>
        </w:tc>
        <w:tc>
          <w:tcPr>
            <w:tcW w:w="2156" w:type="dxa"/>
            <w:tcBorders>
              <w:top w:val="single" w:sz="4" w:space="0" w:color="auto"/>
              <w:left w:val="single" w:sz="4" w:space="0" w:color="auto"/>
              <w:bottom w:val="single" w:sz="4" w:space="0" w:color="auto"/>
            </w:tcBorders>
          </w:tcPr>
          <w:p w14:paraId="4B74B1AB" w14:textId="77777777" w:rsidR="00DA5927" w:rsidRDefault="00DA5927" w:rsidP="00076DFE">
            <w:pPr>
              <w:numPr>
                <w:ilvl w:val="12"/>
                <w:numId w:val="0"/>
              </w:numPr>
              <w:rPr>
                <w:rFonts w:cs="Arial"/>
                <w:szCs w:val="22"/>
              </w:rPr>
            </w:pPr>
          </w:p>
        </w:tc>
      </w:tr>
      <w:tr w:rsidR="00DA5927" w14:paraId="0797E468" w14:textId="77777777" w:rsidTr="00076DFE">
        <w:tc>
          <w:tcPr>
            <w:tcW w:w="2698" w:type="dxa"/>
            <w:tcBorders>
              <w:top w:val="single" w:sz="4" w:space="0" w:color="auto"/>
              <w:bottom w:val="single" w:sz="4" w:space="0" w:color="auto"/>
              <w:right w:val="single" w:sz="4" w:space="0" w:color="auto"/>
            </w:tcBorders>
          </w:tcPr>
          <w:p w14:paraId="22E9377B" w14:textId="77777777" w:rsidR="00DA5927" w:rsidRPr="00767348" w:rsidRDefault="00DA5927" w:rsidP="00076DFE">
            <w:pPr>
              <w:numPr>
                <w:ilvl w:val="12"/>
                <w:numId w:val="0"/>
              </w:numPr>
              <w:rPr>
                <w:rFonts w:cs="Arial"/>
                <w:szCs w:val="22"/>
              </w:rPr>
            </w:pPr>
            <w:r w:rsidRPr="00767348">
              <w:rPr>
                <w:rFonts w:cs="Arial"/>
                <w:szCs w:val="22"/>
              </w:rPr>
              <w:t>DRMVODIDCOL</w:t>
            </w:r>
          </w:p>
        </w:tc>
        <w:tc>
          <w:tcPr>
            <w:tcW w:w="4410" w:type="dxa"/>
            <w:tcBorders>
              <w:top w:val="single" w:sz="4" w:space="0" w:color="auto"/>
              <w:left w:val="single" w:sz="4" w:space="0" w:color="auto"/>
              <w:bottom w:val="single" w:sz="4" w:space="0" w:color="auto"/>
              <w:right w:val="single" w:sz="4" w:space="0" w:color="auto"/>
            </w:tcBorders>
          </w:tcPr>
          <w:p w14:paraId="68022B52" w14:textId="77777777" w:rsidR="00DA5927" w:rsidRDefault="00DA5927" w:rsidP="00076DFE">
            <w:pPr>
              <w:numPr>
                <w:ilvl w:val="12"/>
                <w:numId w:val="0"/>
              </w:numPr>
              <w:rPr>
                <w:rFonts w:cs="Arial"/>
                <w:szCs w:val="22"/>
              </w:rPr>
            </w:pPr>
            <w:r w:rsidRPr="00996E62">
              <w:rPr>
                <w:rFonts w:cs="Arial"/>
                <w:szCs w:val="22"/>
              </w:rPr>
              <w:t>String</w:t>
            </w:r>
          </w:p>
        </w:tc>
        <w:tc>
          <w:tcPr>
            <w:tcW w:w="2156" w:type="dxa"/>
            <w:tcBorders>
              <w:top w:val="single" w:sz="4" w:space="0" w:color="auto"/>
              <w:left w:val="single" w:sz="4" w:space="0" w:color="auto"/>
              <w:bottom w:val="single" w:sz="4" w:space="0" w:color="auto"/>
            </w:tcBorders>
          </w:tcPr>
          <w:p w14:paraId="3644C720" w14:textId="77777777" w:rsidR="00DA5927" w:rsidRDefault="00DA5927" w:rsidP="00076DFE">
            <w:pPr>
              <w:numPr>
                <w:ilvl w:val="12"/>
                <w:numId w:val="0"/>
              </w:numPr>
              <w:rPr>
                <w:rFonts w:cs="Arial"/>
                <w:szCs w:val="22"/>
              </w:rPr>
            </w:pPr>
          </w:p>
        </w:tc>
      </w:tr>
      <w:tr w:rsidR="00DA5927" w14:paraId="3C580E71" w14:textId="77777777" w:rsidTr="00076DFE">
        <w:tc>
          <w:tcPr>
            <w:tcW w:w="2698" w:type="dxa"/>
            <w:tcBorders>
              <w:top w:val="single" w:sz="4" w:space="0" w:color="auto"/>
              <w:bottom w:val="single" w:sz="4" w:space="0" w:color="auto"/>
              <w:right w:val="single" w:sz="4" w:space="0" w:color="auto"/>
            </w:tcBorders>
          </w:tcPr>
          <w:p w14:paraId="69220BB9" w14:textId="77777777" w:rsidR="00DA5927" w:rsidRPr="00767348" w:rsidRDefault="00DA5927" w:rsidP="00076DFE">
            <w:pPr>
              <w:numPr>
                <w:ilvl w:val="12"/>
                <w:numId w:val="0"/>
              </w:numPr>
              <w:rPr>
                <w:rFonts w:cs="Arial"/>
                <w:szCs w:val="22"/>
              </w:rPr>
            </w:pPr>
            <w:r w:rsidRPr="00767348">
              <w:rPr>
                <w:rFonts w:cs="Arial"/>
                <w:szCs w:val="22"/>
              </w:rPr>
              <w:t>DRMVODNAMECOL</w:t>
            </w:r>
          </w:p>
        </w:tc>
        <w:tc>
          <w:tcPr>
            <w:tcW w:w="4410" w:type="dxa"/>
            <w:tcBorders>
              <w:top w:val="single" w:sz="4" w:space="0" w:color="auto"/>
              <w:left w:val="single" w:sz="4" w:space="0" w:color="auto"/>
              <w:bottom w:val="single" w:sz="4" w:space="0" w:color="auto"/>
              <w:right w:val="single" w:sz="4" w:space="0" w:color="auto"/>
            </w:tcBorders>
          </w:tcPr>
          <w:p w14:paraId="5A289CE9" w14:textId="77777777" w:rsidR="00DA5927" w:rsidRDefault="00DA5927" w:rsidP="00076DFE">
            <w:pPr>
              <w:numPr>
                <w:ilvl w:val="12"/>
                <w:numId w:val="0"/>
              </w:numPr>
              <w:rPr>
                <w:rFonts w:cs="Arial"/>
                <w:szCs w:val="22"/>
              </w:rPr>
            </w:pPr>
            <w:r w:rsidRPr="00996E62">
              <w:rPr>
                <w:rFonts w:cs="Arial"/>
                <w:szCs w:val="22"/>
              </w:rPr>
              <w:t>String</w:t>
            </w:r>
          </w:p>
        </w:tc>
        <w:tc>
          <w:tcPr>
            <w:tcW w:w="2156" w:type="dxa"/>
            <w:tcBorders>
              <w:top w:val="single" w:sz="4" w:space="0" w:color="auto"/>
              <w:left w:val="single" w:sz="4" w:space="0" w:color="auto"/>
              <w:bottom w:val="single" w:sz="4" w:space="0" w:color="auto"/>
            </w:tcBorders>
          </w:tcPr>
          <w:p w14:paraId="63187547" w14:textId="77777777" w:rsidR="00DA5927" w:rsidRDefault="00DA5927" w:rsidP="00076DFE">
            <w:pPr>
              <w:numPr>
                <w:ilvl w:val="12"/>
                <w:numId w:val="0"/>
              </w:numPr>
              <w:rPr>
                <w:rFonts w:cs="Arial"/>
                <w:szCs w:val="22"/>
              </w:rPr>
            </w:pPr>
          </w:p>
        </w:tc>
      </w:tr>
      <w:tr w:rsidR="00DA5927" w14:paraId="176FE1D1" w14:textId="77777777" w:rsidTr="00076DFE">
        <w:tc>
          <w:tcPr>
            <w:tcW w:w="2698" w:type="dxa"/>
            <w:tcBorders>
              <w:top w:val="single" w:sz="4" w:space="0" w:color="auto"/>
              <w:bottom w:val="single" w:sz="4" w:space="0" w:color="auto"/>
              <w:right w:val="single" w:sz="4" w:space="0" w:color="auto"/>
            </w:tcBorders>
          </w:tcPr>
          <w:p w14:paraId="192EE33D" w14:textId="77777777" w:rsidR="00DA5927" w:rsidRPr="00767348" w:rsidRDefault="00DA5927" w:rsidP="00076DFE">
            <w:pPr>
              <w:numPr>
                <w:ilvl w:val="12"/>
                <w:numId w:val="0"/>
              </w:numPr>
              <w:rPr>
                <w:rFonts w:cs="Arial"/>
                <w:szCs w:val="22"/>
              </w:rPr>
            </w:pPr>
            <w:r w:rsidRPr="00767348">
              <w:rPr>
                <w:rFonts w:cs="Arial"/>
                <w:szCs w:val="22"/>
              </w:rPr>
              <w:t>DRMTRANIDCOL</w:t>
            </w:r>
          </w:p>
        </w:tc>
        <w:tc>
          <w:tcPr>
            <w:tcW w:w="4410" w:type="dxa"/>
            <w:tcBorders>
              <w:top w:val="single" w:sz="4" w:space="0" w:color="auto"/>
              <w:left w:val="single" w:sz="4" w:space="0" w:color="auto"/>
              <w:bottom w:val="single" w:sz="4" w:space="0" w:color="auto"/>
              <w:right w:val="single" w:sz="4" w:space="0" w:color="auto"/>
            </w:tcBorders>
          </w:tcPr>
          <w:p w14:paraId="36D05B00" w14:textId="77777777" w:rsidR="00DA5927" w:rsidRDefault="00DA5927" w:rsidP="00076DFE">
            <w:pPr>
              <w:numPr>
                <w:ilvl w:val="12"/>
                <w:numId w:val="0"/>
              </w:numPr>
              <w:rPr>
                <w:rFonts w:cs="Arial"/>
                <w:szCs w:val="22"/>
              </w:rPr>
            </w:pPr>
            <w:r w:rsidRPr="00996E62">
              <w:rPr>
                <w:rFonts w:cs="Arial"/>
                <w:szCs w:val="22"/>
              </w:rPr>
              <w:t>String</w:t>
            </w:r>
          </w:p>
        </w:tc>
        <w:tc>
          <w:tcPr>
            <w:tcW w:w="2156" w:type="dxa"/>
            <w:tcBorders>
              <w:top w:val="single" w:sz="4" w:space="0" w:color="auto"/>
              <w:left w:val="single" w:sz="4" w:space="0" w:color="auto"/>
              <w:bottom w:val="single" w:sz="4" w:space="0" w:color="auto"/>
            </w:tcBorders>
          </w:tcPr>
          <w:p w14:paraId="723FDF8C" w14:textId="77777777" w:rsidR="00DA5927" w:rsidRDefault="00DA5927" w:rsidP="00076DFE">
            <w:pPr>
              <w:numPr>
                <w:ilvl w:val="12"/>
                <w:numId w:val="0"/>
              </w:numPr>
              <w:rPr>
                <w:rFonts w:cs="Arial"/>
                <w:szCs w:val="22"/>
              </w:rPr>
            </w:pPr>
          </w:p>
        </w:tc>
      </w:tr>
      <w:tr w:rsidR="00DA5927" w14:paraId="5FB6A00E" w14:textId="77777777" w:rsidTr="00076DFE">
        <w:tc>
          <w:tcPr>
            <w:tcW w:w="2698" w:type="dxa"/>
            <w:tcBorders>
              <w:top w:val="single" w:sz="4" w:space="0" w:color="auto"/>
              <w:bottom w:val="single" w:sz="4" w:space="0" w:color="auto"/>
              <w:right w:val="single" w:sz="4" w:space="0" w:color="auto"/>
            </w:tcBorders>
          </w:tcPr>
          <w:p w14:paraId="3A36CE64" w14:textId="77777777" w:rsidR="00DA5927" w:rsidRPr="00263C19" w:rsidRDefault="00DA5927" w:rsidP="00076DFE">
            <w:pPr>
              <w:numPr>
                <w:ilvl w:val="12"/>
                <w:numId w:val="0"/>
              </w:numPr>
              <w:rPr>
                <w:rFonts w:cs="Arial"/>
                <w:szCs w:val="22"/>
              </w:rPr>
            </w:pPr>
            <w:r w:rsidRPr="00767348">
              <w:rPr>
                <w:rFonts w:cs="Arial"/>
                <w:szCs w:val="22"/>
              </w:rPr>
              <w:t>DRMTRANITEMIDCOL</w:t>
            </w:r>
          </w:p>
        </w:tc>
        <w:tc>
          <w:tcPr>
            <w:tcW w:w="4410" w:type="dxa"/>
            <w:tcBorders>
              <w:top w:val="single" w:sz="4" w:space="0" w:color="auto"/>
              <w:left w:val="single" w:sz="4" w:space="0" w:color="auto"/>
              <w:bottom w:val="single" w:sz="4" w:space="0" w:color="auto"/>
              <w:right w:val="single" w:sz="4" w:space="0" w:color="auto"/>
            </w:tcBorders>
          </w:tcPr>
          <w:p w14:paraId="6398A665" w14:textId="77777777" w:rsidR="00DA5927" w:rsidRDefault="00DA5927" w:rsidP="00076DFE">
            <w:pPr>
              <w:numPr>
                <w:ilvl w:val="12"/>
                <w:numId w:val="0"/>
              </w:numPr>
              <w:rPr>
                <w:rFonts w:cs="Arial"/>
                <w:szCs w:val="22"/>
              </w:rPr>
            </w:pPr>
            <w:r w:rsidRPr="00996E62">
              <w:rPr>
                <w:rFonts w:cs="Arial"/>
                <w:szCs w:val="22"/>
              </w:rPr>
              <w:t>String</w:t>
            </w:r>
          </w:p>
        </w:tc>
        <w:tc>
          <w:tcPr>
            <w:tcW w:w="2156" w:type="dxa"/>
            <w:tcBorders>
              <w:top w:val="single" w:sz="4" w:space="0" w:color="auto"/>
              <w:left w:val="single" w:sz="4" w:space="0" w:color="auto"/>
              <w:bottom w:val="single" w:sz="4" w:space="0" w:color="auto"/>
            </w:tcBorders>
          </w:tcPr>
          <w:p w14:paraId="72346940" w14:textId="77777777" w:rsidR="00DA5927" w:rsidRDefault="00DA5927" w:rsidP="00076DFE">
            <w:pPr>
              <w:numPr>
                <w:ilvl w:val="12"/>
                <w:numId w:val="0"/>
              </w:numPr>
              <w:rPr>
                <w:rFonts w:cs="Arial"/>
                <w:szCs w:val="22"/>
              </w:rPr>
            </w:pPr>
          </w:p>
        </w:tc>
      </w:tr>
      <w:tr w:rsidR="00DA5927" w14:paraId="22BDBC4C" w14:textId="77777777" w:rsidTr="00076DFE">
        <w:tc>
          <w:tcPr>
            <w:tcW w:w="2698" w:type="dxa"/>
            <w:tcBorders>
              <w:top w:val="single" w:sz="4" w:space="0" w:color="auto"/>
              <w:bottom w:val="single" w:sz="4" w:space="0" w:color="auto"/>
              <w:right w:val="single" w:sz="4" w:space="0" w:color="auto"/>
            </w:tcBorders>
          </w:tcPr>
          <w:p w14:paraId="7C2710D3" w14:textId="77777777" w:rsidR="00DA5927" w:rsidRPr="00263C19" w:rsidRDefault="00DA5927" w:rsidP="00076DFE">
            <w:pPr>
              <w:numPr>
                <w:ilvl w:val="12"/>
                <w:numId w:val="0"/>
              </w:numPr>
              <w:rPr>
                <w:rFonts w:cs="Arial"/>
                <w:szCs w:val="22"/>
              </w:rPr>
            </w:pPr>
            <w:r w:rsidRPr="00767348">
              <w:rPr>
                <w:rFonts w:cs="Arial"/>
                <w:szCs w:val="22"/>
              </w:rPr>
              <w:t>DRMTRANDATETIMECOL</w:t>
            </w:r>
          </w:p>
        </w:tc>
        <w:tc>
          <w:tcPr>
            <w:tcW w:w="4410" w:type="dxa"/>
            <w:tcBorders>
              <w:top w:val="single" w:sz="4" w:space="0" w:color="auto"/>
              <w:left w:val="single" w:sz="4" w:space="0" w:color="auto"/>
              <w:bottom w:val="single" w:sz="4" w:space="0" w:color="auto"/>
              <w:right w:val="single" w:sz="4" w:space="0" w:color="auto"/>
            </w:tcBorders>
          </w:tcPr>
          <w:p w14:paraId="01BD6365" w14:textId="77777777" w:rsidR="00DA5927" w:rsidRDefault="00DA5927" w:rsidP="00076DFE">
            <w:pPr>
              <w:numPr>
                <w:ilvl w:val="12"/>
                <w:numId w:val="0"/>
              </w:numPr>
              <w:rPr>
                <w:rFonts w:cs="Arial"/>
                <w:szCs w:val="22"/>
              </w:rPr>
            </w:pPr>
            <w:r w:rsidRPr="00996E62">
              <w:rPr>
                <w:rFonts w:cs="Arial"/>
                <w:szCs w:val="22"/>
              </w:rPr>
              <w:t>String</w:t>
            </w:r>
          </w:p>
        </w:tc>
        <w:tc>
          <w:tcPr>
            <w:tcW w:w="2156" w:type="dxa"/>
            <w:tcBorders>
              <w:top w:val="single" w:sz="4" w:space="0" w:color="auto"/>
              <w:left w:val="single" w:sz="4" w:space="0" w:color="auto"/>
              <w:bottom w:val="single" w:sz="4" w:space="0" w:color="auto"/>
            </w:tcBorders>
          </w:tcPr>
          <w:p w14:paraId="599ACD2A" w14:textId="77777777" w:rsidR="00DA5927" w:rsidRDefault="00DA5927" w:rsidP="00076DFE">
            <w:pPr>
              <w:numPr>
                <w:ilvl w:val="12"/>
                <w:numId w:val="0"/>
              </w:numPr>
              <w:rPr>
                <w:rFonts w:cs="Arial"/>
                <w:szCs w:val="22"/>
              </w:rPr>
            </w:pPr>
          </w:p>
        </w:tc>
      </w:tr>
    </w:tbl>
    <w:p w14:paraId="44690F35" w14:textId="77777777" w:rsidR="00F30E6E" w:rsidRDefault="00F30E6E" w:rsidP="00F30E6E">
      <w:pPr>
        <w:pStyle w:val="BodyText"/>
        <w:rPr>
          <w:rFonts w:eastAsiaTheme="minorHAnsi" w:cs="Arial"/>
          <w:b/>
          <w:szCs w:val="22"/>
        </w:rPr>
      </w:pPr>
    </w:p>
    <w:p w14:paraId="0D79418B" w14:textId="77777777" w:rsidR="00F30E6E" w:rsidRDefault="00F30E6E" w:rsidP="00F30E6E">
      <w:pPr>
        <w:pStyle w:val="BodyText"/>
        <w:numPr>
          <w:ilvl w:val="0"/>
          <w:numId w:val="10"/>
        </w:numPr>
        <w:rPr>
          <w:rFonts w:eastAsiaTheme="minorHAnsi" w:cs="Arial"/>
          <w:b/>
          <w:szCs w:val="22"/>
        </w:rPr>
      </w:pPr>
      <w:r w:rsidRPr="006D7A9B">
        <w:rPr>
          <w:rFonts w:eastAsiaTheme="minorHAnsi" w:cs="Arial"/>
          <w:b/>
          <w:szCs w:val="22"/>
        </w:rPr>
        <w:t>com.myrio.tm.company.util</w:t>
      </w:r>
      <w:r>
        <w:rPr>
          <w:rFonts w:eastAsiaTheme="minorHAnsi" w:cs="Arial"/>
          <w:b/>
          <w:szCs w:val="22"/>
        </w:rPr>
        <w:t>.</w:t>
      </w:r>
      <w:r w:rsidRPr="006D7A9B">
        <w:rPr>
          <w:rFonts w:eastAsiaTheme="minorHAnsi" w:cs="Arial"/>
          <w:b/>
          <w:szCs w:val="22"/>
        </w:rPr>
        <w:t>DRMSyncEntityFeature</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6E670F" w14:paraId="2F40C1F3" w14:textId="77777777" w:rsidTr="00076DFE">
        <w:tc>
          <w:tcPr>
            <w:tcW w:w="2698" w:type="dxa"/>
            <w:tcBorders>
              <w:top w:val="single" w:sz="4" w:space="0" w:color="auto"/>
              <w:bottom w:val="single" w:sz="4" w:space="0" w:color="auto"/>
              <w:right w:val="single" w:sz="4" w:space="0" w:color="auto"/>
            </w:tcBorders>
            <w:shd w:val="clear" w:color="auto" w:fill="000000"/>
          </w:tcPr>
          <w:p w14:paraId="763F53E3" w14:textId="77777777" w:rsidR="006E670F" w:rsidRDefault="006E670F" w:rsidP="00076DFE">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768217E2" w14:textId="77777777" w:rsidR="006E670F" w:rsidRDefault="006E670F" w:rsidP="00076DFE">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77DB3302" w14:textId="77777777" w:rsidR="006E670F" w:rsidRDefault="006E670F" w:rsidP="00076DFE">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6E670F" w14:paraId="5AC87DA5" w14:textId="77777777" w:rsidTr="00076DFE">
        <w:tc>
          <w:tcPr>
            <w:tcW w:w="2698" w:type="dxa"/>
            <w:tcBorders>
              <w:top w:val="single" w:sz="4" w:space="0" w:color="auto"/>
              <w:bottom w:val="single" w:sz="4" w:space="0" w:color="auto"/>
              <w:right w:val="single" w:sz="4" w:space="0" w:color="auto"/>
            </w:tcBorders>
          </w:tcPr>
          <w:p w14:paraId="625D423F" w14:textId="77777777" w:rsidR="006E670F" w:rsidRDefault="006E670F" w:rsidP="00076DFE">
            <w:pPr>
              <w:numPr>
                <w:ilvl w:val="12"/>
                <w:numId w:val="0"/>
              </w:numPr>
              <w:rPr>
                <w:rFonts w:cs="Arial"/>
                <w:szCs w:val="22"/>
              </w:rPr>
            </w:pPr>
            <w:r w:rsidRPr="00936B30">
              <w:t>getXXX</w:t>
            </w:r>
          </w:p>
        </w:tc>
        <w:tc>
          <w:tcPr>
            <w:tcW w:w="4410" w:type="dxa"/>
            <w:tcBorders>
              <w:top w:val="single" w:sz="4" w:space="0" w:color="auto"/>
              <w:left w:val="single" w:sz="4" w:space="0" w:color="auto"/>
              <w:bottom w:val="single" w:sz="4" w:space="0" w:color="auto"/>
              <w:right w:val="single" w:sz="4" w:space="0" w:color="auto"/>
            </w:tcBorders>
          </w:tcPr>
          <w:p w14:paraId="2EC342DB" w14:textId="77777777" w:rsidR="006E670F" w:rsidRDefault="006E670F" w:rsidP="00076DFE">
            <w:pPr>
              <w:numPr>
                <w:ilvl w:val="12"/>
                <w:numId w:val="0"/>
              </w:numPr>
              <w:rPr>
                <w:rFonts w:cs="Arial"/>
                <w:szCs w:val="22"/>
              </w:rPr>
            </w:pPr>
            <w:r w:rsidRPr="00936B30">
              <w:t xml:space="preserve">All getters </w:t>
            </w:r>
          </w:p>
        </w:tc>
        <w:tc>
          <w:tcPr>
            <w:tcW w:w="2156" w:type="dxa"/>
            <w:tcBorders>
              <w:top w:val="single" w:sz="4" w:space="0" w:color="auto"/>
              <w:left w:val="single" w:sz="4" w:space="0" w:color="auto"/>
              <w:bottom w:val="single" w:sz="4" w:space="0" w:color="auto"/>
            </w:tcBorders>
          </w:tcPr>
          <w:p w14:paraId="13E8887A" w14:textId="77777777" w:rsidR="006E670F" w:rsidRDefault="006E670F" w:rsidP="00076DFE">
            <w:pPr>
              <w:numPr>
                <w:ilvl w:val="12"/>
                <w:numId w:val="0"/>
              </w:numPr>
              <w:rPr>
                <w:rFonts w:cs="Arial"/>
                <w:szCs w:val="22"/>
              </w:rPr>
            </w:pPr>
            <w:r w:rsidRPr="00936B30">
              <w:rPr>
                <w:rFonts w:cs="Calibri"/>
              </w:rPr>
              <w:t>None</w:t>
            </w:r>
          </w:p>
        </w:tc>
      </w:tr>
      <w:tr w:rsidR="006E670F" w14:paraId="4C571A8C" w14:textId="77777777" w:rsidTr="00076DFE">
        <w:trPr>
          <w:trHeight w:val="143"/>
        </w:trPr>
        <w:tc>
          <w:tcPr>
            <w:tcW w:w="2698" w:type="dxa"/>
            <w:tcBorders>
              <w:top w:val="single" w:sz="4" w:space="0" w:color="auto"/>
              <w:bottom w:val="single" w:sz="4" w:space="0" w:color="auto"/>
              <w:right w:val="single" w:sz="4" w:space="0" w:color="auto"/>
            </w:tcBorders>
          </w:tcPr>
          <w:p w14:paraId="58890E2A" w14:textId="77777777" w:rsidR="006E670F" w:rsidRPr="00A17D53" w:rsidRDefault="006E670F" w:rsidP="00076DFE">
            <w:pPr>
              <w:numPr>
                <w:ilvl w:val="12"/>
                <w:numId w:val="0"/>
              </w:numPr>
              <w:rPr>
                <w:rFonts w:cs="Arial"/>
                <w:szCs w:val="22"/>
              </w:rPr>
            </w:pPr>
            <w:r w:rsidRPr="00936B30">
              <w:t>setXXX</w:t>
            </w:r>
          </w:p>
        </w:tc>
        <w:tc>
          <w:tcPr>
            <w:tcW w:w="4410" w:type="dxa"/>
            <w:tcBorders>
              <w:top w:val="single" w:sz="4" w:space="0" w:color="auto"/>
              <w:left w:val="single" w:sz="4" w:space="0" w:color="auto"/>
              <w:bottom w:val="single" w:sz="4" w:space="0" w:color="auto"/>
              <w:right w:val="single" w:sz="4" w:space="0" w:color="auto"/>
            </w:tcBorders>
          </w:tcPr>
          <w:p w14:paraId="1CF13854" w14:textId="77777777" w:rsidR="006E670F" w:rsidRDefault="006E670F" w:rsidP="00076DFE">
            <w:pPr>
              <w:numPr>
                <w:ilvl w:val="12"/>
                <w:numId w:val="0"/>
              </w:numPr>
              <w:rPr>
                <w:rFonts w:cs="Arial"/>
                <w:szCs w:val="22"/>
              </w:rPr>
            </w:pPr>
            <w:r w:rsidRPr="00936B30">
              <w:t>All setters</w:t>
            </w:r>
          </w:p>
        </w:tc>
        <w:tc>
          <w:tcPr>
            <w:tcW w:w="2156" w:type="dxa"/>
            <w:tcBorders>
              <w:top w:val="single" w:sz="4" w:space="0" w:color="auto"/>
              <w:left w:val="single" w:sz="4" w:space="0" w:color="auto"/>
              <w:bottom w:val="single" w:sz="4" w:space="0" w:color="auto"/>
            </w:tcBorders>
          </w:tcPr>
          <w:p w14:paraId="6D0AA489" w14:textId="77777777" w:rsidR="006E670F" w:rsidRPr="00A17D53" w:rsidRDefault="006E670F" w:rsidP="00076DFE">
            <w:pPr>
              <w:numPr>
                <w:ilvl w:val="12"/>
                <w:numId w:val="0"/>
              </w:numPr>
              <w:rPr>
                <w:rFonts w:cs="Arial"/>
                <w:szCs w:val="22"/>
              </w:rPr>
            </w:pPr>
            <w:r w:rsidRPr="00936B30">
              <w:rPr>
                <w:rFonts w:cs="Calibri"/>
              </w:rPr>
              <w:t>None</w:t>
            </w:r>
          </w:p>
        </w:tc>
      </w:tr>
    </w:tbl>
    <w:p w14:paraId="378C9B79" w14:textId="77777777" w:rsidR="00F30E6E" w:rsidRDefault="00F30E6E" w:rsidP="00F30E6E">
      <w:pPr>
        <w:pStyle w:val="BodyText"/>
        <w:rPr>
          <w:rFonts w:eastAsiaTheme="minorHAnsi" w:cs="Arial"/>
          <w:szCs w:val="22"/>
        </w:rPr>
      </w:pPr>
    </w:p>
    <w:p w14:paraId="5690630B" w14:textId="77777777" w:rsidR="00F30E6E" w:rsidRDefault="00F30E6E" w:rsidP="00F30E6E">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4CA57D98" w14:textId="77777777" w:rsidTr="00100DA5">
        <w:tc>
          <w:tcPr>
            <w:tcW w:w="2698" w:type="dxa"/>
            <w:tcBorders>
              <w:top w:val="single" w:sz="4" w:space="0" w:color="auto"/>
              <w:bottom w:val="single" w:sz="4" w:space="0" w:color="auto"/>
              <w:right w:val="single" w:sz="4" w:space="0" w:color="auto"/>
            </w:tcBorders>
            <w:shd w:val="clear" w:color="auto" w:fill="000000"/>
          </w:tcPr>
          <w:p w14:paraId="7C348E82"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74C188D"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0D568E80"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F30E6E" w14:paraId="28C94167" w14:textId="77777777" w:rsidTr="00100DA5">
        <w:tc>
          <w:tcPr>
            <w:tcW w:w="2698" w:type="dxa"/>
            <w:tcBorders>
              <w:top w:val="single" w:sz="4" w:space="0" w:color="auto"/>
              <w:bottom w:val="single" w:sz="4" w:space="0" w:color="auto"/>
              <w:right w:val="single" w:sz="4" w:space="0" w:color="auto"/>
            </w:tcBorders>
          </w:tcPr>
          <w:p w14:paraId="12893970" w14:textId="7EE3FF6D" w:rsidR="00F30E6E" w:rsidRPr="00590A9A" w:rsidRDefault="00F30E6E" w:rsidP="00F30E6E">
            <w:pPr>
              <w:numPr>
                <w:ilvl w:val="12"/>
                <w:numId w:val="0"/>
              </w:numPr>
              <w:rPr>
                <w:rFonts w:cs="Arial"/>
                <w:szCs w:val="22"/>
              </w:rPr>
            </w:pPr>
            <w:r w:rsidRPr="00590A9A">
              <w:rPr>
                <w:rFonts w:cs="Arial"/>
                <w:szCs w:val="22"/>
              </w:rPr>
              <w:t>public DRMSyncEntityFeature(String entityId, String name,</w:t>
            </w:r>
            <w:r w:rsidR="00D443D5">
              <w:rPr>
                <w:rFonts w:cs="Arial"/>
                <w:szCs w:val="22"/>
              </w:rPr>
              <w:t xml:space="preserve"> </w:t>
            </w:r>
            <w:r w:rsidRPr="00590A9A">
              <w:rPr>
                <w:rFonts w:cs="Arial"/>
                <w:szCs w:val="22"/>
              </w:rPr>
              <w:tab/>
              <w:t>String channelName, String programName,String subServiceStartDate, String subServiceEndDate,Integer stbAssignLimit, tring macAddress, String deviceType,String status, String id, String ateCode,</w:t>
            </w:r>
          </w:p>
          <w:p w14:paraId="356D2B3F" w14:textId="1618AFEA" w:rsidR="00F30E6E" w:rsidRDefault="00F30E6E" w:rsidP="00F30E6E">
            <w:pPr>
              <w:numPr>
                <w:ilvl w:val="12"/>
                <w:numId w:val="0"/>
              </w:numPr>
              <w:rPr>
                <w:rFonts w:cs="Arial"/>
                <w:szCs w:val="22"/>
              </w:rPr>
            </w:pPr>
            <w:r w:rsidRPr="00590A9A">
              <w:rPr>
                <w:rFonts w:cs="Arial"/>
                <w:szCs w:val="22"/>
              </w:rPr>
              <w:t xml:space="preserve">String channelNumber, </w:t>
            </w:r>
            <w:r w:rsidRPr="00590A9A">
              <w:rPr>
                <w:rFonts w:cs="Arial"/>
                <w:szCs w:val="22"/>
              </w:rPr>
              <w:lastRenderedPageBreak/>
              <w:t>String subType, String asset)</w:t>
            </w:r>
          </w:p>
        </w:tc>
        <w:tc>
          <w:tcPr>
            <w:tcW w:w="4410" w:type="dxa"/>
            <w:tcBorders>
              <w:top w:val="single" w:sz="4" w:space="0" w:color="auto"/>
              <w:left w:val="single" w:sz="4" w:space="0" w:color="auto"/>
              <w:bottom w:val="single" w:sz="4" w:space="0" w:color="auto"/>
              <w:right w:val="single" w:sz="4" w:space="0" w:color="auto"/>
            </w:tcBorders>
          </w:tcPr>
          <w:p w14:paraId="3820D426"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5E777B7D" w14:textId="77777777" w:rsidR="00F30E6E" w:rsidRDefault="00F30E6E" w:rsidP="00F30E6E">
            <w:pPr>
              <w:numPr>
                <w:ilvl w:val="12"/>
                <w:numId w:val="0"/>
              </w:numPr>
              <w:rPr>
                <w:rFonts w:cs="Arial"/>
                <w:szCs w:val="22"/>
              </w:rPr>
            </w:pPr>
            <w:r>
              <w:rPr>
                <w:rFonts w:cs="Arial"/>
                <w:szCs w:val="22"/>
              </w:rPr>
              <w:t>None</w:t>
            </w:r>
          </w:p>
        </w:tc>
      </w:tr>
      <w:tr w:rsidR="00F30E6E" w14:paraId="133ACEEE" w14:textId="77777777" w:rsidTr="00100DA5">
        <w:tc>
          <w:tcPr>
            <w:tcW w:w="2698" w:type="dxa"/>
            <w:tcBorders>
              <w:top w:val="single" w:sz="4" w:space="0" w:color="auto"/>
              <w:bottom w:val="single" w:sz="4" w:space="0" w:color="auto"/>
              <w:right w:val="single" w:sz="4" w:space="0" w:color="auto"/>
            </w:tcBorders>
          </w:tcPr>
          <w:p w14:paraId="4BDEE1D6" w14:textId="77777777" w:rsidR="00F30E6E" w:rsidRPr="00353B3F" w:rsidRDefault="00F30E6E" w:rsidP="00F30E6E">
            <w:pPr>
              <w:numPr>
                <w:ilvl w:val="12"/>
                <w:numId w:val="0"/>
              </w:numPr>
              <w:rPr>
                <w:rFonts w:cs="Arial"/>
                <w:szCs w:val="22"/>
              </w:rPr>
            </w:pPr>
            <w:r w:rsidRPr="00E260D6">
              <w:rPr>
                <w:rFonts w:cs="Arial"/>
                <w:szCs w:val="22"/>
              </w:rPr>
              <w:lastRenderedPageBreak/>
              <w:t>public String getSubServiceStartDate()</w:t>
            </w:r>
          </w:p>
        </w:tc>
        <w:tc>
          <w:tcPr>
            <w:tcW w:w="4410" w:type="dxa"/>
            <w:tcBorders>
              <w:top w:val="single" w:sz="4" w:space="0" w:color="auto"/>
              <w:left w:val="single" w:sz="4" w:space="0" w:color="auto"/>
              <w:bottom w:val="single" w:sz="4" w:space="0" w:color="auto"/>
              <w:right w:val="single" w:sz="4" w:space="0" w:color="auto"/>
            </w:tcBorders>
          </w:tcPr>
          <w:p w14:paraId="408AAB47" w14:textId="77777777" w:rsidR="00F30E6E" w:rsidRPr="00353B3F"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22D9A926" w14:textId="77777777" w:rsidR="00F30E6E" w:rsidRDefault="00F30E6E" w:rsidP="00F30E6E">
            <w:pPr>
              <w:numPr>
                <w:ilvl w:val="12"/>
                <w:numId w:val="0"/>
              </w:numPr>
              <w:rPr>
                <w:rFonts w:cs="Arial"/>
                <w:szCs w:val="22"/>
              </w:rPr>
            </w:pPr>
            <w:r>
              <w:rPr>
                <w:rFonts w:cs="Arial"/>
                <w:szCs w:val="22"/>
              </w:rPr>
              <w:t>None</w:t>
            </w:r>
          </w:p>
        </w:tc>
      </w:tr>
      <w:tr w:rsidR="00F30E6E" w14:paraId="42AA945B" w14:textId="77777777" w:rsidTr="00100DA5">
        <w:tc>
          <w:tcPr>
            <w:tcW w:w="2698" w:type="dxa"/>
            <w:tcBorders>
              <w:top w:val="single" w:sz="4" w:space="0" w:color="auto"/>
              <w:bottom w:val="single" w:sz="4" w:space="0" w:color="auto"/>
              <w:right w:val="single" w:sz="4" w:space="0" w:color="auto"/>
            </w:tcBorders>
          </w:tcPr>
          <w:p w14:paraId="522135CF" w14:textId="4C2157EF" w:rsidR="00F30E6E" w:rsidRPr="00353B3F" w:rsidRDefault="00F30E6E" w:rsidP="00F30E6E">
            <w:pPr>
              <w:numPr>
                <w:ilvl w:val="12"/>
                <w:numId w:val="0"/>
              </w:numPr>
              <w:rPr>
                <w:rFonts w:cs="Arial"/>
                <w:szCs w:val="22"/>
              </w:rPr>
            </w:pPr>
            <w:r w:rsidRPr="00E260D6">
              <w:rPr>
                <w:rFonts w:cs="Arial"/>
                <w:szCs w:val="22"/>
              </w:rPr>
              <w:t>public void setSubServiceStartDate(String subServiceStartDate)</w:t>
            </w:r>
          </w:p>
        </w:tc>
        <w:tc>
          <w:tcPr>
            <w:tcW w:w="4410" w:type="dxa"/>
            <w:tcBorders>
              <w:top w:val="single" w:sz="4" w:space="0" w:color="auto"/>
              <w:left w:val="single" w:sz="4" w:space="0" w:color="auto"/>
              <w:bottom w:val="single" w:sz="4" w:space="0" w:color="auto"/>
              <w:right w:val="single" w:sz="4" w:space="0" w:color="auto"/>
            </w:tcBorders>
          </w:tcPr>
          <w:p w14:paraId="5F1A2CA0" w14:textId="77777777" w:rsidR="00F30E6E" w:rsidRPr="00353B3F"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0A2EDB95" w14:textId="77777777" w:rsidR="00F30E6E" w:rsidRDefault="00F30E6E" w:rsidP="00F30E6E">
            <w:pPr>
              <w:numPr>
                <w:ilvl w:val="12"/>
                <w:numId w:val="0"/>
              </w:numPr>
              <w:rPr>
                <w:rFonts w:cs="Arial"/>
                <w:szCs w:val="22"/>
              </w:rPr>
            </w:pPr>
            <w:r>
              <w:rPr>
                <w:rFonts w:cs="Arial"/>
                <w:szCs w:val="22"/>
              </w:rPr>
              <w:t>None</w:t>
            </w:r>
          </w:p>
        </w:tc>
      </w:tr>
      <w:tr w:rsidR="00F30E6E" w14:paraId="1238632D" w14:textId="77777777" w:rsidTr="00100DA5">
        <w:tc>
          <w:tcPr>
            <w:tcW w:w="2698" w:type="dxa"/>
            <w:tcBorders>
              <w:top w:val="single" w:sz="4" w:space="0" w:color="auto"/>
              <w:bottom w:val="single" w:sz="4" w:space="0" w:color="auto"/>
              <w:right w:val="single" w:sz="4" w:space="0" w:color="auto"/>
            </w:tcBorders>
          </w:tcPr>
          <w:p w14:paraId="250A4DDD" w14:textId="363740F2" w:rsidR="00F30E6E" w:rsidRPr="00353B3F" w:rsidRDefault="00F30E6E" w:rsidP="00F30E6E">
            <w:pPr>
              <w:numPr>
                <w:ilvl w:val="12"/>
                <w:numId w:val="0"/>
              </w:numPr>
              <w:rPr>
                <w:rFonts w:cs="Arial"/>
                <w:szCs w:val="22"/>
              </w:rPr>
            </w:pPr>
            <w:r w:rsidRPr="00E260D6">
              <w:rPr>
                <w:rFonts w:cs="Arial"/>
                <w:szCs w:val="22"/>
              </w:rPr>
              <w:t>public String getSubServiceEndDate()</w:t>
            </w:r>
          </w:p>
        </w:tc>
        <w:tc>
          <w:tcPr>
            <w:tcW w:w="4410" w:type="dxa"/>
            <w:tcBorders>
              <w:top w:val="single" w:sz="4" w:space="0" w:color="auto"/>
              <w:left w:val="single" w:sz="4" w:space="0" w:color="auto"/>
              <w:bottom w:val="single" w:sz="4" w:space="0" w:color="auto"/>
              <w:right w:val="single" w:sz="4" w:space="0" w:color="auto"/>
            </w:tcBorders>
          </w:tcPr>
          <w:p w14:paraId="1759D2DB" w14:textId="77777777" w:rsidR="00F30E6E" w:rsidRPr="00353B3F"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6BFADE8B" w14:textId="77777777" w:rsidR="00F30E6E" w:rsidRDefault="00F30E6E" w:rsidP="00F30E6E">
            <w:pPr>
              <w:numPr>
                <w:ilvl w:val="12"/>
                <w:numId w:val="0"/>
              </w:numPr>
              <w:rPr>
                <w:rFonts w:cs="Arial"/>
                <w:szCs w:val="22"/>
              </w:rPr>
            </w:pPr>
            <w:r>
              <w:rPr>
                <w:rFonts w:cs="Arial"/>
                <w:szCs w:val="22"/>
              </w:rPr>
              <w:t>None</w:t>
            </w:r>
          </w:p>
        </w:tc>
      </w:tr>
      <w:tr w:rsidR="00F30E6E" w14:paraId="13B2A62D" w14:textId="77777777" w:rsidTr="00100DA5">
        <w:tc>
          <w:tcPr>
            <w:tcW w:w="2698" w:type="dxa"/>
            <w:tcBorders>
              <w:top w:val="single" w:sz="4" w:space="0" w:color="auto"/>
              <w:bottom w:val="single" w:sz="4" w:space="0" w:color="auto"/>
              <w:right w:val="single" w:sz="4" w:space="0" w:color="auto"/>
            </w:tcBorders>
          </w:tcPr>
          <w:p w14:paraId="18415F63" w14:textId="00C34495" w:rsidR="00F30E6E" w:rsidRPr="00E260D6" w:rsidRDefault="00F30E6E" w:rsidP="00F30E6E">
            <w:pPr>
              <w:numPr>
                <w:ilvl w:val="12"/>
                <w:numId w:val="0"/>
              </w:numPr>
              <w:rPr>
                <w:rFonts w:cs="Arial"/>
                <w:szCs w:val="22"/>
              </w:rPr>
            </w:pPr>
            <w:r w:rsidRPr="00E260D6">
              <w:rPr>
                <w:rFonts w:cs="Arial"/>
                <w:szCs w:val="22"/>
              </w:rPr>
              <w:t>public void setSubServiceEndDate(String subServiceEndDate)</w:t>
            </w:r>
          </w:p>
        </w:tc>
        <w:tc>
          <w:tcPr>
            <w:tcW w:w="4410" w:type="dxa"/>
            <w:tcBorders>
              <w:top w:val="single" w:sz="4" w:space="0" w:color="auto"/>
              <w:left w:val="single" w:sz="4" w:space="0" w:color="auto"/>
              <w:bottom w:val="single" w:sz="4" w:space="0" w:color="auto"/>
              <w:right w:val="single" w:sz="4" w:space="0" w:color="auto"/>
            </w:tcBorders>
          </w:tcPr>
          <w:p w14:paraId="1EF5089F" w14:textId="77777777" w:rsidR="00F30E6E" w:rsidRPr="00353B3F"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39588352" w14:textId="77777777" w:rsidR="00F30E6E" w:rsidRDefault="00F30E6E" w:rsidP="00F30E6E">
            <w:pPr>
              <w:numPr>
                <w:ilvl w:val="12"/>
                <w:numId w:val="0"/>
              </w:numPr>
              <w:rPr>
                <w:rFonts w:cs="Arial"/>
                <w:szCs w:val="22"/>
              </w:rPr>
            </w:pPr>
            <w:r>
              <w:rPr>
                <w:rFonts w:cs="Arial"/>
                <w:szCs w:val="22"/>
              </w:rPr>
              <w:t>None</w:t>
            </w:r>
          </w:p>
        </w:tc>
      </w:tr>
      <w:tr w:rsidR="00F30E6E" w14:paraId="496FC767" w14:textId="77777777" w:rsidTr="00100DA5">
        <w:tc>
          <w:tcPr>
            <w:tcW w:w="2698" w:type="dxa"/>
            <w:tcBorders>
              <w:top w:val="single" w:sz="4" w:space="0" w:color="auto"/>
              <w:bottom w:val="single" w:sz="4" w:space="0" w:color="auto"/>
              <w:right w:val="single" w:sz="4" w:space="0" w:color="auto"/>
            </w:tcBorders>
          </w:tcPr>
          <w:p w14:paraId="479DC777" w14:textId="5E2AB23D" w:rsidR="00F30E6E" w:rsidRPr="00E260D6" w:rsidRDefault="00F30E6E" w:rsidP="00F30E6E">
            <w:pPr>
              <w:numPr>
                <w:ilvl w:val="12"/>
                <w:numId w:val="0"/>
              </w:numPr>
              <w:rPr>
                <w:rFonts w:cs="Arial"/>
                <w:szCs w:val="22"/>
              </w:rPr>
            </w:pPr>
            <w:r w:rsidRPr="00D62615">
              <w:rPr>
                <w:rFonts w:cs="Arial"/>
                <w:szCs w:val="22"/>
              </w:rPr>
              <w:t>public DRMSyncEntityFeature copyObject()</w:t>
            </w:r>
          </w:p>
        </w:tc>
        <w:tc>
          <w:tcPr>
            <w:tcW w:w="4410" w:type="dxa"/>
            <w:tcBorders>
              <w:top w:val="single" w:sz="4" w:space="0" w:color="auto"/>
              <w:left w:val="single" w:sz="4" w:space="0" w:color="auto"/>
              <w:bottom w:val="single" w:sz="4" w:space="0" w:color="auto"/>
              <w:right w:val="single" w:sz="4" w:space="0" w:color="auto"/>
            </w:tcBorders>
          </w:tcPr>
          <w:p w14:paraId="0AFA0623" w14:textId="77777777" w:rsidR="00F30E6E" w:rsidRPr="00353B3F"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34CA2164" w14:textId="77777777" w:rsidR="00F30E6E" w:rsidRDefault="00F30E6E" w:rsidP="00F30E6E">
            <w:pPr>
              <w:numPr>
                <w:ilvl w:val="12"/>
                <w:numId w:val="0"/>
              </w:numPr>
              <w:rPr>
                <w:rFonts w:cs="Arial"/>
                <w:szCs w:val="22"/>
              </w:rPr>
            </w:pPr>
            <w:r>
              <w:rPr>
                <w:rFonts w:cs="Arial"/>
                <w:szCs w:val="22"/>
              </w:rPr>
              <w:t>None</w:t>
            </w:r>
          </w:p>
        </w:tc>
      </w:tr>
    </w:tbl>
    <w:p w14:paraId="34FD2283" w14:textId="77777777" w:rsidR="00F30E6E" w:rsidRDefault="00F30E6E" w:rsidP="00F30E6E">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67248E4E" w14:textId="77777777" w:rsidTr="00D443D5">
        <w:tc>
          <w:tcPr>
            <w:tcW w:w="2698" w:type="dxa"/>
            <w:tcBorders>
              <w:top w:val="single" w:sz="4" w:space="0" w:color="auto"/>
              <w:bottom w:val="single" w:sz="4" w:space="0" w:color="auto"/>
              <w:right w:val="single" w:sz="4" w:space="0" w:color="auto"/>
            </w:tcBorders>
            <w:shd w:val="clear" w:color="auto" w:fill="000000"/>
          </w:tcPr>
          <w:p w14:paraId="6E21BAC0"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1F065CAD"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521E1550"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F30E6E" w14:paraId="5793BA1E" w14:textId="77777777" w:rsidTr="00D443D5">
        <w:tc>
          <w:tcPr>
            <w:tcW w:w="2698" w:type="dxa"/>
            <w:tcBorders>
              <w:top w:val="single" w:sz="4" w:space="0" w:color="auto"/>
              <w:bottom w:val="single" w:sz="4" w:space="0" w:color="auto"/>
              <w:right w:val="single" w:sz="4" w:space="0" w:color="auto"/>
            </w:tcBorders>
          </w:tcPr>
          <w:p w14:paraId="007423ED" w14:textId="77777777" w:rsidR="00F30E6E" w:rsidRDefault="00F30E6E" w:rsidP="00F30E6E">
            <w:pPr>
              <w:numPr>
                <w:ilvl w:val="12"/>
                <w:numId w:val="0"/>
              </w:numPr>
              <w:rPr>
                <w:rFonts w:cs="Arial"/>
                <w:szCs w:val="22"/>
              </w:rPr>
            </w:pPr>
            <w:r w:rsidRPr="00E260D6">
              <w:rPr>
                <w:rFonts w:cs="Arial"/>
                <w:szCs w:val="22"/>
              </w:rPr>
              <w:t>public String getAsset()</w:t>
            </w:r>
          </w:p>
        </w:tc>
        <w:tc>
          <w:tcPr>
            <w:tcW w:w="4410" w:type="dxa"/>
            <w:tcBorders>
              <w:top w:val="single" w:sz="4" w:space="0" w:color="auto"/>
              <w:left w:val="single" w:sz="4" w:space="0" w:color="auto"/>
              <w:bottom w:val="single" w:sz="4" w:space="0" w:color="auto"/>
              <w:right w:val="single" w:sz="4" w:space="0" w:color="auto"/>
            </w:tcBorders>
          </w:tcPr>
          <w:p w14:paraId="0292E98F" w14:textId="77777777" w:rsidR="00F30E6E" w:rsidRDefault="00F30E6E" w:rsidP="00F30E6E">
            <w:pPr>
              <w:numPr>
                <w:ilvl w:val="12"/>
                <w:numId w:val="0"/>
              </w:numPr>
              <w:rPr>
                <w:rFonts w:cs="Arial"/>
                <w:szCs w:val="22"/>
              </w:rPr>
            </w:pPr>
            <w:r w:rsidRPr="00E260D6">
              <w:rPr>
                <w:rFonts w:cs="Arial"/>
                <w:szCs w:val="22"/>
              </w:rPr>
              <w:t>return the asset</w:t>
            </w:r>
          </w:p>
        </w:tc>
        <w:tc>
          <w:tcPr>
            <w:tcW w:w="2156" w:type="dxa"/>
            <w:tcBorders>
              <w:top w:val="single" w:sz="4" w:space="0" w:color="auto"/>
              <w:left w:val="single" w:sz="4" w:space="0" w:color="auto"/>
              <w:bottom w:val="single" w:sz="4" w:space="0" w:color="auto"/>
            </w:tcBorders>
          </w:tcPr>
          <w:p w14:paraId="5916B7BD" w14:textId="77777777" w:rsidR="00F30E6E" w:rsidRDefault="00F30E6E" w:rsidP="00F30E6E">
            <w:pPr>
              <w:numPr>
                <w:ilvl w:val="12"/>
                <w:numId w:val="0"/>
              </w:numPr>
              <w:rPr>
                <w:rFonts w:cs="Arial"/>
                <w:szCs w:val="22"/>
              </w:rPr>
            </w:pPr>
            <w:r>
              <w:rPr>
                <w:rFonts w:cs="Arial"/>
                <w:szCs w:val="22"/>
              </w:rPr>
              <w:t xml:space="preserve">None </w:t>
            </w:r>
          </w:p>
        </w:tc>
      </w:tr>
      <w:tr w:rsidR="00F30E6E" w14:paraId="7487973E" w14:textId="77777777" w:rsidTr="00D443D5">
        <w:tc>
          <w:tcPr>
            <w:tcW w:w="2698" w:type="dxa"/>
            <w:tcBorders>
              <w:top w:val="single" w:sz="4" w:space="0" w:color="auto"/>
              <w:bottom w:val="single" w:sz="4" w:space="0" w:color="auto"/>
              <w:right w:val="single" w:sz="4" w:space="0" w:color="auto"/>
            </w:tcBorders>
          </w:tcPr>
          <w:p w14:paraId="5957E411" w14:textId="77777777" w:rsidR="00F30E6E" w:rsidRPr="00E260D6" w:rsidRDefault="00F30E6E" w:rsidP="00F30E6E">
            <w:pPr>
              <w:numPr>
                <w:ilvl w:val="12"/>
                <w:numId w:val="0"/>
              </w:numPr>
              <w:rPr>
                <w:rFonts w:cs="Arial"/>
                <w:szCs w:val="22"/>
              </w:rPr>
            </w:pPr>
            <w:r w:rsidRPr="00E260D6">
              <w:rPr>
                <w:rFonts w:cs="Arial"/>
                <w:szCs w:val="22"/>
              </w:rPr>
              <w:t>public void setAsset(String asset)</w:t>
            </w:r>
          </w:p>
        </w:tc>
        <w:tc>
          <w:tcPr>
            <w:tcW w:w="4410" w:type="dxa"/>
            <w:tcBorders>
              <w:top w:val="single" w:sz="4" w:space="0" w:color="auto"/>
              <w:left w:val="single" w:sz="4" w:space="0" w:color="auto"/>
              <w:bottom w:val="single" w:sz="4" w:space="0" w:color="auto"/>
              <w:right w:val="single" w:sz="4" w:space="0" w:color="auto"/>
            </w:tcBorders>
          </w:tcPr>
          <w:p w14:paraId="1BD551D8"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61B193FF" w14:textId="77777777" w:rsidR="00F30E6E" w:rsidRDefault="00F30E6E" w:rsidP="00F30E6E">
            <w:pPr>
              <w:numPr>
                <w:ilvl w:val="12"/>
                <w:numId w:val="0"/>
              </w:numPr>
              <w:rPr>
                <w:rFonts w:cs="Arial"/>
                <w:szCs w:val="22"/>
              </w:rPr>
            </w:pPr>
            <w:r>
              <w:rPr>
                <w:rFonts w:cs="Arial"/>
                <w:szCs w:val="22"/>
              </w:rPr>
              <w:t>None</w:t>
            </w:r>
          </w:p>
        </w:tc>
      </w:tr>
    </w:tbl>
    <w:p w14:paraId="10C21E29" w14:textId="77777777" w:rsidR="00F30E6E" w:rsidRDefault="00F30E6E" w:rsidP="00F30E6E">
      <w:pPr>
        <w:pStyle w:val="BodyText"/>
        <w:rPr>
          <w:rFonts w:eastAsiaTheme="minorHAnsi" w:cs="Arial"/>
          <w:b/>
          <w:szCs w:val="22"/>
        </w:rPr>
      </w:pPr>
    </w:p>
    <w:p w14:paraId="1A2276B3" w14:textId="77777777" w:rsidR="00F30E6E" w:rsidRDefault="00F30E6E" w:rsidP="00F30E6E">
      <w:pPr>
        <w:pStyle w:val="BodyText"/>
        <w:numPr>
          <w:ilvl w:val="0"/>
          <w:numId w:val="10"/>
        </w:numPr>
        <w:rPr>
          <w:rFonts w:eastAsiaTheme="minorHAnsi" w:cs="Arial"/>
          <w:b/>
          <w:szCs w:val="22"/>
        </w:rPr>
      </w:pPr>
      <w:r w:rsidRPr="001B2413">
        <w:rPr>
          <w:rFonts w:eastAsiaTheme="minorHAnsi" w:cs="Arial"/>
          <w:b/>
          <w:szCs w:val="22"/>
        </w:rPr>
        <w:t>com.myrio.tm.company.util</w:t>
      </w:r>
      <w:r>
        <w:rPr>
          <w:rFonts w:eastAsiaTheme="minorHAnsi" w:cs="Arial"/>
          <w:b/>
          <w:szCs w:val="22"/>
        </w:rPr>
        <w:t>.</w:t>
      </w:r>
      <w:r w:rsidRPr="001B2413">
        <w:rPr>
          <w:rFonts w:eastAsiaTheme="minorHAnsi" w:cs="Arial"/>
          <w:b/>
          <w:szCs w:val="22"/>
        </w:rPr>
        <w:t>DRMSyncFeature</w:t>
      </w:r>
    </w:p>
    <w:p w14:paraId="3730778A" w14:textId="77777777" w:rsidR="00F30E6E" w:rsidRDefault="00F30E6E" w:rsidP="00F30E6E">
      <w:pPr>
        <w:pStyle w:val="BodyText"/>
        <w:ind w:left="720"/>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5D1954" w14:paraId="04C821B8" w14:textId="77777777" w:rsidTr="00076DFE">
        <w:tc>
          <w:tcPr>
            <w:tcW w:w="2698" w:type="dxa"/>
            <w:tcBorders>
              <w:top w:val="single" w:sz="4" w:space="0" w:color="auto"/>
              <w:bottom w:val="single" w:sz="4" w:space="0" w:color="auto"/>
              <w:right w:val="single" w:sz="4" w:space="0" w:color="auto"/>
            </w:tcBorders>
            <w:shd w:val="clear" w:color="auto" w:fill="000000"/>
          </w:tcPr>
          <w:p w14:paraId="55E24818" w14:textId="77777777" w:rsidR="005D1954" w:rsidRDefault="005D1954" w:rsidP="00076DFE">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64F49ADB" w14:textId="77777777" w:rsidR="005D1954" w:rsidRDefault="005D1954" w:rsidP="00076DFE">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16E5B11B" w14:textId="77777777" w:rsidR="005D1954" w:rsidRDefault="005D1954" w:rsidP="00076DFE">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5D1954" w14:paraId="71E850D3" w14:textId="77777777" w:rsidTr="00076DFE">
        <w:tc>
          <w:tcPr>
            <w:tcW w:w="2698" w:type="dxa"/>
            <w:tcBorders>
              <w:top w:val="single" w:sz="4" w:space="0" w:color="auto"/>
              <w:bottom w:val="single" w:sz="4" w:space="0" w:color="auto"/>
              <w:right w:val="single" w:sz="4" w:space="0" w:color="auto"/>
            </w:tcBorders>
          </w:tcPr>
          <w:p w14:paraId="0CC23935" w14:textId="77777777" w:rsidR="005D1954" w:rsidRDefault="005D1954" w:rsidP="00076DFE">
            <w:pPr>
              <w:numPr>
                <w:ilvl w:val="12"/>
                <w:numId w:val="0"/>
              </w:numPr>
              <w:rPr>
                <w:rFonts w:cs="Arial"/>
                <w:szCs w:val="22"/>
              </w:rPr>
            </w:pPr>
            <w:r w:rsidRPr="00936B30">
              <w:t>getXXX</w:t>
            </w:r>
          </w:p>
        </w:tc>
        <w:tc>
          <w:tcPr>
            <w:tcW w:w="4410" w:type="dxa"/>
            <w:tcBorders>
              <w:top w:val="single" w:sz="4" w:space="0" w:color="auto"/>
              <w:left w:val="single" w:sz="4" w:space="0" w:color="auto"/>
              <w:bottom w:val="single" w:sz="4" w:space="0" w:color="auto"/>
              <w:right w:val="single" w:sz="4" w:space="0" w:color="auto"/>
            </w:tcBorders>
          </w:tcPr>
          <w:p w14:paraId="121963EC" w14:textId="77777777" w:rsidR="005D1954" w:rsidRDefault="005D1954" w:rsidP="00076DFE">
            <w:pPr>
              <w:numPr>
                <w:ilvl w:val="12"/>
                <w:numId w:val="0"/>
              </w:numPr>
              <w:rPr>
                <w:rFonts w:cs="Arial"/>
                <w:szCs w:val="22"/>
              </w:rPr>
            </w:pPr>
            <w:r w:rsidRPr="00936B30">
              <w:t xml:space="preserve">All getters </w:t>
            </w:r>
          </w:p>
        </w:tc>
        <w:tc>
          <w:tcPr>
            <w:tcW w:w="2156" w:type="dxa"/>
            <w:tcBorders>
              <w:top w:val="single" w:sz="4" w:space="0" w:color="auto"/>
              <w:left w:val="single" w:sz="4" w:space="0" w:color="auto"/>
              <w:bottom w:val="single" w:sz="4" w:space="0" w:color="auto"/>
            </w:tcBorders>
          </w:tcPr>
          <w:p w14:paraId="731B1B04" w14:textId="77777777" w:rsidR="005D1954" w:rsidRDefault="005D1954" w:rsidP="00076DFE">
            <w:pPr>
              <w:numPr>
                <w:ilvl w:val="12"/>
                <w:numId w:val="0"/>
              </w:numPr>
              <w:rPr>
                <w:rFonts w:cs="Arial"/>
                <w:szCs w:val="22"/>
              </w:rPr>
            </w:pPr>
            <w:r w:rsidRPr="00936B30">
              <w:rPr>
                <w:rFonts w:cs="Calibri"/>
              </w:rPr>
              <w:t>None</w:t>
            </w:r>
          </w:p>
        </w:tc>
      </w:tr>
      <w:tr w:rsidR="005D1954" w14:paraId="7FF76A79" w14:textId="77777777" w:rsidTr="00076DFE">
        <w:trPr>
          <w:trHeight w:val="143"/>
        </w:trPr>
        <w:tc>
          <w:tcPr>
            <w:tcW w:w="2698" w:type="dxa"/>
            <w:tcBorders>
              <w:top w:val="single" w:sz="4" w:space="0" w:color="auto"/>
              <w:bottom w:val="single" w:sz="4" w:space="0" w:color="auto"/>
              <w:right w:val="single" w:sz="4" w:space="0" w:color="auto"/>
            </w:tcBorders>
          </w:tcPr>
          <w:p w14:paraId="7871AFE7" w14:textId="77777777" w:rsidR="005D1954" w:rsidRPr="00A17D53" w:rsidRDefault="005D1954" w:rsidP="00076DFE">
            <w:pPr>
              <w:numPr>
                <w:ilvl w:val="12"/>
                <w:numId w:val="0"/>
              </w:numPr>
              <w:rPr>
                <w:rFonts w:cs="Arial"/>
                <w:szCs w:val="22"/>
              </w:rPr>
            </w:pPr>
            <w:r w:rsidRPr="00936B30">
              <w:t>setXXX</w:t>
            </w:r>
          </w:p>
        </w:tc>
        <w:tc>
          <w:tcPr>
            <w:tcW w:w="4410" w:type="dxa"/>
            <w:tcBorders>
              <w:top w:val="single" w:sz="4" w:space="0" w:color="auto"/>
              <w:left w:val="single" w:sz="4" w:space="0" w:color="auto"/>
              <w:bottom w:val="single" w:sz="4" w:space="0" w:color="auto"/>
              <w:right w:val="single" w:sz="4" w:space="0" w:color="auto"/>
            </w:tcBorders>
          </w:tcPr>
          <w:p w14:paraId="3C76177F" w14:textId="77777777" w:rsidR="005D1954" w:rsidRDefault="005D1954" w:rsidP="00076DFE">
            <w:pPr>
              <w:numPr>
                <w:ilvl w:val="12"/>
                <w:numId w:val="0"/>
              </w:numPr>
              <w:rPr>
                <w:rFonts w:cs="Arial"/>
                <w:szCs w:val="22"/>
              </w:rPr>
            </w:pPr>
            <w:r w:rsidRPr="00936B30">
              <w:t>All setters</w:t>
            </w:r>
          </w:p>
        </w:tc>
        <w:tc>
          <w:tcPr>
            <w:tcW w:w="2156" w:type="dxa"/>
            <w:tcBorders>
              <w:top w:val="single" w:sz="4" w:space="0" w:color="auto"/>
              <w:left w:val="single" w:sz="4" w:space="0" w:color="auto"/>
              <w:bottom w:val="single" w:sz="4" w:space="0" w:color="auto"/>
            </w:tcBorders>
          </w:tcPr>
          <w:p w14:paraId="1970303E" w14:textId="77777777" w:rsidR="005D1954" w:rsidRPr="00A17D53" w:rsidRDefault="005D1954" w:rsidP="00076DFE">
            <w:pPr>
              <w:numPr>
                <w:ilvl w:val="12"/>
                <w:numId w:val="0"/>
              </w:numPr>
              <w:rPr>
                <w:rFonts w:cs="Arial"/>
                <w:szCs w:val="22"/>
              </w:rPr>
            </w:pPr>
            <w:r w:rsidRPr="00936B30">
              <w:rPr>
                <w:rFonts w:cs="Calibri"/>
              </w:rPr>
              <w:t>None</w:t>
            </w:r>
          </w:p>
        </w:tc>
      </w:tr>
    </w:tbl>
    <w:p w14:paraId="789811EE" w14:textId="77777777" w:rsidR="00F30E6E" w:rsidRDefault="00F30E6E" w:rsidP="00F30E6E">
      <w:pPr>
        <w:pStyle w:val="BodyText"/>
        <w:ind w:left="720"/>
        <w:rPr>
          <w:rFonts w:eastAsiaTheme="minorHAnsi" w:cs="Arial"/>
          <w:b/>
          <w:szCs w:val="22"/>
        </w:rPr>
      </w:pPr>
    </w:p>
    <w:p w14:paraId="7CF4E0A7" w14:textId="77777777" w:rsidR="00F30E6E" w:rsidRDefault="00F30E6E" w:rsidP="00F30E6E">
      <w:pPr>
        <w:pStyle w:val="BodyText"/>
        <w:numPr>
          <w:ilvl w:val="0"/>
          <w:numId w:val="10"/>
        </w:numPr>
        <w:rPr>
          <w:rFonts w:eastAsiaTheme="minorHAnsi" w:cs="Arial"/>
          <w:b/>
          <w:szCs w:val="22"/>
        </w:rPr>
      </w:pPr>
      <w:r w:rsidRPr="00D47C00">
        <w:rPr>
          <w:rFonts w:eastAsiaTheme="minorHAnsi" w:cs="Arial"/>
          <w:b/>
          <w:szCs w:val="22"/>
        </w:rPr>
        <w:t>com.myrio.tm.company.util</w:t>
      </w:r>
      <w:r>
        <w:rPr>
          <w:rFonts w:eastAsiaTheme="minorHAnsi" w:cs="Arial"/>
          <w:b/>
          <w:szCs w:val="22"/>
        </w:rPr>
        <w:t>.</w:t>
      </w:r>
      <w:r w:rsidRPr="00D47C00">
        <w:rPr>
          <w:rFonts w:eastAsiaTheme="minorHAnsi" w:cs="Arial"/>
          <w:b/>
          <w:szCs w:val="22"/>
        </w:rPr>
        <w:t>DRMSyncTransactionFeature</w:t>
      </w:r>
    </w:p>
    <w:p w14:paraId="42123268" w14:textId="77777777" w:rsidR="00EF7E62" w:rsidRDefault="00EF7E62" w:rsidP="009C2DEB">
      <w:pPr>
        <w:pStyle w:val="BodyText"/>
        <w:ind w:left="72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897B5A" w14:paraId="1B7EB1ED" w14:textId="77777777" w:rsidTr="00076DFE">
        <w:tc>
          <w:tcPr>
            <w:tcW w:w="2698" w:type="dxa"/>
            <w:tcBorders>
              <w:top w:val="single" w:sz="4" w:space="0" w:color="auto"/>
              <w:bottom w:val="single" w:sz="4" w:space="0" w:color="auto"/>
              <w:right w:val="single" w:sz="4" w:space="0" w:color="auto"/>
            </w:tcBorders>
            <w:shd w:val="clear" w:color="auto" w:fill="000000"/>
          </w:tcPr>
          <w:p w14:paraId="7616BEB3" w14:textId="77777777" w:rsidR="00897B5A" w:rsidRDefault="00897B5A" w:rsidP="00076DFE">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619ED88E" w14:textId="77777777" w:rsidR="00897B5A" w:rsidRDefault="00897B5A" w:rsidP="00076DFE">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25E69F6C" w14:textId="77777777" w:rsidR="00897B5A" w:rsidRDefault="00897B5A" w:rsidP="00076DFE">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897B5A" w14:paraId="618EF36E" w14:textId="77777777" w:rsidTr="00076DFE">
        <w:tc>
          <w:tcPr>
            <w:tcW w:w="2698" w:type="dxa"/>
            <w:tcBorders>
              <w:top w:val="single" w:sz="4" w:space="0" w:color="auto"/>
              <w:bottom w:val="single" w:sz="4" w:space="0" w:color="auto"/>
              <w:right w:val="single" w:sz="4" w:space="0" w:color="auto"/>
            </w:tcBorders>
          </w:tcPr>
          <w:p w14:paraId="667C93B5" w14:textId="77777777" w:rsidR="00897B5A" w:rsidRDefault="00897B5A" w:rsidP="00076DFE">
            <w:pPr>
              <w:numPr>
                <w:ilvl w:val="12"/>
                <w:numId w:val="0"/>
              </w:numPr>
              <w:rPr>
                <w:rFonts w:cs="Arial"/>
                <w:szCs w:val="22"/>
              </w:rPr>
            </w:pPr>
            <w:r w:rsidRPr="00936B30">
              <w:t>getXXX</w:t>
            </w:r>
          </w:p>
        </w:tc>
        <w:tc>
          <w:tcPr>
            <w:tcW w:w="4410" w:type="dxa"/>
            <w:tcBorders>
              <w:top w:val="single" w:sz="4" w:space="0" w:color="auto"/>
              <w:left w:val="single" w:sz="4" w:space="0" w:color="auto"/>
              <w:bottom w:val="single" w:sz="4" w:space="0" w:color="auto"/>
              <w:right w:val="single" w:sz="4" w:space="0" w:color="auto"/>
            </w:tcBorders>
          </w:tcPr>
          <w:p w14:paraId="543B72F3" w14:textId="77777777" w:rsidR="00897B5A" w:rsidRDefault="00897B5A" w:rsidP="00076DFE">
            <w:pPr>
              <w:numPr>
                <w:ilvl w:val="12"/>
                <w:numId w:val="0"/>
              </w:numPr>
              <w:rPr>
                <w:rFonts w:cs="Arial"/>
                <w:szCs w:val="22"/>
              </w:rPr>
            </w:pPr>
            <w:r w:rsidRPr="00936B30">
              <w:t xml:space="preserve">All getters </w:t>
            </w:r>
          </w:p>
        </w:tc>
        <w:tc>
          <w:tcPr>
            <w:tcW w:w="2156" w:type="dxa"/>
            <w:tcBorders>
              <w:top w:val="single" w:sz="4" w:space="0" w:color="auto"/>
              <w:left w:val="single" w:sz="4" w:space="0" w:color="auto"/>
              <w:bottom w:val="single" w:sz="4" w:space="0" w:color="auto"/>
            </w:tcBorders>
          </w:tcPr>
          <w:p w14:paraId="07B5B936" w14:textId="77777777" w:rsidR="00897B5A" w:rsidRDefault="00897B5A" w:rsidP="00076DFE">
            <w:pPr>
              <w:numPr>
                <w:ilvl w:val="12"/>
                <w:numId w:val="0"/>
              </w:numPr>
              <w:rPr>
                <w:rFonts w:cs="Arial"/>
                <w:szCs w:val="22"/>
              </w:rPr>
            </w:pPr>
            <w:r w:rsidRPr="00936B30">
              <w:rPr>
                <w:rFonts w:cs="Calibri"/>
              </w:rPr>
              <w:t>None</w:t>
            </w:r>
          </w:p>
        </w:tc>
      </w:tr>
      <w:tr w:rsidR="00897B5A" w14:paraId="3DEEDCEF" w14:textId="77777777" w:rsidTr="00076DFE">
        <w:trPr>
          <w:trHeight w:val="143"/>
        </w:trPr>
        <w:tc>
          <w:tcPr>
            <w:tcW w:w="2698" w:type="dxa"/>
            <w:tcBorders>
              <w:top w:val="single" w:sz="4" w:space="0" w:color="auto"/>
              <w:bottom w:val="single" w:sz="4" w:space="0" w:color="auto"/>
              <w:right w:val="single" w:sz="4" w:space="0" w:color="auto"/>
            </w:tcBorders>
          </w:tcPr>
          <w:p w14:paraId="441DA03F" w14:textId="77777777" w:rsidR="00897B5A" w:rsidRPr="00A17D53" w:rsidRDefault="00897B5A" w:rsidP="00076DFE">
            <w:pPr>
              <w:numPr>
                <w:ilvl w:val="12"/>
                <w:numId w:val="0"/>
              </w:numPr>
              <w:rPr>
                <w:rFonts w:cs="Arial"/>
                <w:szCs w:val="22"/>
              </w:rPr>
            </w:pPr>
            <w:r w:rsidRPr="00936B30">
              <w:t>setXXX</w:t>
            </w:r>
          </w:p>
        </w:tc>
        <w:tc>
          <w:tcPr>
            <w:tcW w:w="4410" w:type="dxa"/>
            <w:tcBorders>
              <w:top w:val="single" w:sz="4" w:space="0" w:color="auto"/>
              <w:left w:val="single" w:sz="4" w:space="0" w:color="auto"/>
              <w:bottom w:val="single" w:sz="4" w:space="0" w:color="auto"/>
              <w:right w:val="single" w:sz="4" w:space="0" w:color="auto"/>
            </w:tcBorders>
          </w:tcPr>
          <w:p w14:paraId="3F997032" w14:textId="77777777" w:rsidR="00897B5A" w:rsidRDefault="00897B5A" w:rsidP="00076DFE">
            <w:pPr>
              <w:numPr>
                <w:ilvl w:val="12"/>
                <w:numId w:val="0"/>
              </w:numPr>
              <w:rPr>
                <w:rFonts w:cs="Arial"/>
                <w:szCs w:val="22"/>
              </w:rPr>
            </w:pPr>
            <w:r w:rsidRPr="00936B30">
              <w:t>All setters</w:t>
            </w:r>
          </w:p>
        </w:tc>
        <w:tc>
          <w:tcPr>
            <w:tcW w:w="2156" w:type="dxa"/>
            <w:tcBorders>
              <w:top w:val="single" w:sz="4" w:space="0" w:color="auto"/>
              <w:left w:val="single" w:sz="4" w:space="0" w:color="auto"/>
              <w:bottom w:val="single" w:sz="4" w:space="0" w:color="auto"/>
            </w:tcBorders>
          </w:tcPr>
          <w:p w14:paraId="7C7209CC" w14:textId="77777777" w:rsidR="00897B5A" w:rsidRPr="00A17D53" w:rsidRDefault="00897B5A" w:rsidP="00076DFE">
            <w:pPr>
              <w:numPr>
                <w:ilvl w:val="12"/>
                <w:numId w:val="0"/>
              </w:numPr>
              <w:rPr>
                <w:rFonts w:cs="Arial"/>
                <w:szCs w:val="22"/>
              </w:rPr>
            </w:pPr>
            <w:r w:rsidRPr="00936B30">
              <w:rPr>
                <w:rFonts w:cs="Calibri"/>
              </w:rPr>
              <w:t>None</w:t>
            </w:r>
          </w:p>
        </w:tc>
      </w:tr>
    </w:tbl>
    <w:p w14:paraId="2D332E42" w14:textId="77777777" w:rsidR="00037D7B" w:rsidRDefault="00037D7B" w:rsidP="00037D7B">
      <w:pPr>
        <w:pStyle w:val="BodyText"/>
        <w:ind w:left="720"/>
        <w:rPr>
          <w:rFonts w:eastAsiaTheme="minorHAnsi" w:cs="Arial"/>
          <w:b/>
          <w:szCs w:val="22"/>
        </w:rPr>
      </w:pPr>
    </w:p>
    <w:p w14:paraId="116FEFB6" w14:textId="77777777" w:rsidR="00F30E6E" w:rsidRDefault="00F30E6E" w:rsidP="00F30E6E">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483FAD9C" w14:textId="77777777" w:rsidTr="00D443D5">
        <w:tc>
          <w:tcPr>
            <w:tcW w:w="2698" w:type="dxa"/>
            <w:tcBorders>
              <w:top w:val="single" w:sz="4" w:space="0" w:color="auto"/>
              <w:bottom w:val="single" w:sz="4" w:space="0" w:color="auto"/>
              <w:right w:val="single" w:sz="4" w:space="0" w:color="auto"/>
            </w:tcBorders>
            <w:shd w:val="clear" w:color="auto" w:fill="000000"/>
          </w:tcPr>
          <w:p w14:paraId="0E4BCDB8"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D1FD2F4"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18EC9C95"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F30E6E" w14:paraId="5904762D" w14:textId="77777777" w:rsidTr="00D443D5">
        <w:tc>
          <w:tcPr>
            <w:tcW w:w="2698" w:type="dxa"/>
            <w:tcBorders>
              <w:top w:val="single" w:sz="4" w:space="0" w:color="auto"/>
              <w:bottom w:val="single" w:sz="4" w:space="0" w:color="auto"/>
              <w:right w:val="single" w:sz="4" w:space="0" w:color="auto"/>
            </w:tcBorders>
          </w:tcPr>
          <w:p w14:paraId="48A4C568" w14:textId="58F2BA20" w:rsidR="00F30E6E" w:rsidRDefault="00F30E6E" w:rsidP="00D443D5">
            <w:pPr>
              <w:numPr>
                <w:ilvl w:val="12"/>
                <w:numId w:val="0"/>
              </w:numPr>
              <w:rPr>
                <w:rFonts w:cs="Arial"/>
                <w:szCs w:val="22"/>
              </w:rPr>
            </w:pPr>
            <w:r w:rsidRPr="00510BA3">
              <w:rPr>
                <w:rFonts w:cs="Arial"/>
                <w:szCs w:val="22"/>
              </w:rPr>
              <w:t>public DRMSyncTransactionFeature(String transactionId, String subscriberId,String itemId, String transactionDate, String packageId,String startDate, String endDate)</w:t>
            </w:r>
          </w:p>
        </w:tc>
        <w:tc>
          <w:tcPr>
            <w:tcW w:w="4410" w:type="dxa"/>
            <w:tcBorders>
              <w:top w:val="single" w:sz="4" w:space="0" w:color="auto"/>
              <w:left w:val="single" w:sz="4" w:space="0" w:color="auto"/>
              <w:bottom w:val="single" w:sz="4" w:space="0" w:color="auto"/>
              <w:right w:val="single" w:sz="4" w:space="0" w:color="auto"/>
            </w:tcBorders>
          </w:tcPr>
          <w:p w14:paraId="7435FFB8"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56A026FC" w14:textId="77777777" w:rsidR="00F30E6E" w:rsidRDefault="00F30E6E" w:rsidP="00F30E6E">
            <w:pPr>
              <w:numPr>
                <w:ilvl w:val="12"/>
                <w:numId w:val="0"/>
              </w:numPr>
              <w:rPr>
                <w:rFonts w:cs="Arial"/>
                <w:szCs w:val="22"/>
              </w:rPr>
            </w:pPr>
            <w:r>
              <w:rPr>
                <w:rFonts w:cs="Arial"/>
                <w:szCs w:val="22"/>
              </w:rPr>
              <w:t xml:space="preserve">None </w:t>
            </w:r>
          </w:p>
        </w:tc>
      </w:tr>
      <w:tr w:rsidR="00F30E6E" w14:paraId="347DF4A9" w14:textId="77777777" w:rsidTr="00D443D5">
        <w:tc>
          <w:tcPr>
            <w:tcW w:w="2698" w:type="dxa"/>
            <w:tcBorders>
              <w:top w:val="single" w:sz="4" w:space="0" w:color="auto"/>
              <w:bottom w:val="single" w:sz="4" w:space="0" w:color="auto"/>
              <w:right w:val="single" w:sz="4" w:space="0" w:color="auto"/>
            </w:tcBorders>
          </w:tcPr>
          <w:p w14:paraId="1B367404" w14:textId="72DB459F" w:rsidR="00F30E6E" w:rsidRPr="00353B3F" w:rsidRDefault="00F30E6E" w:rsidP="00F30E6E">
            <w:pPr>
              <w:numPr>
                <w:ilvl w:val="12"/>
                <w:numId w:val="0"/>
              </w:numPr>
              <w:rPr>
                <w:rFonts w:cs="Arial"/>
                <w:szCs w:val="22"/>
              </w:rPr>
            </w:pPr>
            <w:r w:rsidRPr="00510BA3">
              <w:rPr>
                <w:rFonts w:cs="Arial"/>
                <w:szCs w:val="22"/>
              </w:rPr>
              <w:t xml:space="preserve">public </w:t>
            </w:r>
            <w:r w:rsidRPr="00510BA3">
              <w:rPr>
                <w:rFonts w:cs="Arial"/>
                <w:szCs w:val="22"/>
              </w:rPr>
              <w:lastRenderedPageBreak/>
              <w:t>DRMSyncTransactionFeature copyObject()</w:t>
            </w:r>
          </w:p>
        </w:tc>
        <w:tc>
          <w:tcPr>
            <w:tcW w:w="4410" w:type="dxa"/>
            <w:tcBorders>
              <w:top w:val="single" w:sz="4" w:space="0" w:color="auto"/>
              <w:left w:val="single" w:sz="4" w:space="0" w:color="auto"/>
              <w:bottom w:val="single" w:sz="4" w:space="0" w:color="auto"/>
              <w:right w:val="single" w:sz="4" w:space="0" w:color="auto"/>
            </w:tcBorders>
          </w:tcPr>
          <w:p w14:paraId="130D84DD" w14:textId="77777777" w:rsidR="00F30E6E" w:rsidRPr="00353B3F"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08AEC9BC" w14:textId="77777777" w:rsidR="00F30E6E" w:rsidRDefault="00F30E6E" w:rsidP="00F30E6E">
            <w:pPr>
              <w:numPr>
                <w:ilvl w:val="12"/>
                <w:numId w:val="0"/>
              </w:numPr>
              <w:rPr>
                <w:rFonts w:cs="Arial"/>
                <w:szCs w:val="22"/>
              </w:rPr>
            </w:pPr>
            <w:r>
              <w:rPr>
                <w:rFonts w:cs="Arial"/>
                <w:szCs w:val="22"/>
              </w:rPr>
              <w:t>None</w:t>
            </w:r>
          </w:p>
        </w:tc>
      </w:tr>
    </w:tbl>
    <w:p w14:paraId="3A83C75A" w14:textId="77777777" w:rsidR="00F30E6E" w:rsidRDefault="00F30E6E" w:rsidP="00F30E6E">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5D176432" w14:textId="77777777" w:rsidTr="00D443D5">
        <w:tc>
          <w:tcPr>
            <w:tcW w:w="2698" w:type="dxa"/>
            <w:tcBorders>
              <w:top w:val="single" w:sz="4" w:space="0" w:color="auto"/>
              <w:bottom w:val="single" w:sz="4" w:space="0" w:color="auto"/>
              <w:right w:val="single" w:sz="4" w:space="0" w:color="auto"/>
            </w:tcBorders>
            <w:shd w:val="clear" w:color="auto" w:fill="000000"/>
          </w:tcPr>
          <w:p w14:paraId="6C838D3A"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DCDD97E"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2D1D6E26"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F30E6E" w14:paraId="67E3E976" w14:textId="77777777" w:rsidTr="00D443D5">
        <w:tc>
          <w:tcPr>
            <w:tcW w:w="2698" w:type="dxa"/>
            <w:tcBorders>
              <w:top w:val="single" w:sz="4" w:space="0" w:color="auto"/>
              <w:bottom w:val="single" w:sz="4" w:space="0" w:color="auto"/>
              <w:right w:val="single" w:sz="4" w:space="0" w:color="auto"/>
            </w:tcBorders>
          </w:tcPr>
          <w:p w14:paraId="656BBB70" w14:textId="77777777" w:rsidR="00F30E6E" w:rsidRDefault="00F30E6E" w:rsidP="00F30E6E">
            <w:pPr>
              <w:numPr>
                <w:ilvl w:val="12"/>
                <w:numId w:val="0"/>
              </w:numPr>
              <w:rPr>
                <w:rFonts w:cs="Arial"/>
                <w:szCs w:val="22"/>
              </w:rPr>
            </w:pPr>
            <w:r w:rsidRPr="00510BA3">
              <w:rPr>
                <w:rFonts w:cs="Arial"/>
                <w:szCs w:val="22"/>
              </w:rPr>
              <w:tab/>
              <w:t>public String getPackageId()</w:t>
            </w:r>
          </w:p>
        </w:tc>
        <w:tc>
          <w:tcPr>
            <w:tcW w:w="4410" w:type="dxa"/>
            <w:tcBorders>
              <w:top w:val="single" w:sz="4" w:space="0" w:color="auto"/>
              <w:left w:val="single" w:sz="4" w:space="0" w:color="auto"/>
              <w:bottom w:val="single" w:sz="4" w:space="0" w:color="auto"/>
              <w:right w:val="single" w:sz="4" w:space="0" w:color="auto"/>
            </w:tcBorders>
          </w:tcPr>
          <w:p w14:paraId="71029964"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0BC38C24" w14:textId="77777777" w:rsidR="00F30E6E" w:rsidRDefault="00F30E6E" w:rsidP="00F30E6E">
            <w:pPr>
              <w:numPr>
                <w:ilvl w:val="12"/>
                <w:numId w:val="0"/>
              </w:numPr>
              <w:rPr>
                <w:rFonts w:cs="Arial"/>
                <w:szCs w:val="22"/>
              </w:rPr>
            </w:pPr>
            <w:r>
              <w:rPr>
                <w:rFonts w:cs="Arial"/>
                <w:szCs w:val="22"/>
              </w:rPr>
              <w:t>None</w:t>
            </w:r>
          </w:p>
        </w:tc>
      </w:tr>
      <w:tr w:rsidR="00F30E6E" w14:paraId="7C979603" w14:textId="77777777" w:rsidTr="00D443D5">
        <w:tc>
          <w:tcPr>
            <w:tcW w:w="2698" w:type="dxa"/>
            <w:tcBorders>
              <w:top w:val="single" w:sz="4" w:space="0" w:color="auto"/>
              <w:bottom w:val="single" w:sz="4" w:space="0" w:color="auto"/>
              <w:right w:val="single" w:sz="4" w:space="0" w:color="auto"/>
            </w:tcBorders>
          </w:tcPr>
          <w:p w14:paraId="2D805066" w14:textId="77777777" w:rsidR="00F30E6E" w:rsidRPr="0088569A" w:rsidRDefault="00F30E6E" w:rsidP="00F30E6E">
            <w:pPr>
              <w:numPr>
                <w:ilvl w:val="12"/>
                <w:numId w:val="0"/>
              </w:numPr>
              <w:rPr>
                <w:rFonts w:cs="Arial"/>
                <w:szCs w:val="22"/>
              </w:rPr>
            </w:pPr>
            <w:r w:rsidRPr="00510BA3">
              <w:rPr>
                <w:rFonts w:cs="Arial"/>
                <w:szCs w:val="22"/>
              </w:rPr>
              <w:t>public void setPackageId(String packageId)</w:t>
            </w:r>
          </w:p>
        </w:tc>
        <w:tc>
          <w:tcPr>
            <w:tcW w:w="4410" w:type="dxa"/>
            <w:tcBorders>
              <w:top w:val="single" w:sz="4" w:space="0" w:color="auto"/>
              <w:left w:val="single" w:sz="4" w:space="0" w:color="auto"/>
              <w:bottom w:val="single" w:sz="4" w:space="0" w:color="auto"/>
              <w:right w:val="single" w:sz="4" w:space="0" w:color="auto"/>
            </w:tcBorders>
          </w:tcPr>
          <w:p w14:paraId="2E992E8D"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459B945D" w14:textId="77777777" w:rsidR="00F30E6E" w:rsidRDefault="00F30E6E" w:rsidP="00F30E6E">
            <w:pPr>
              <w:numPr>
                <w:ilvl w:val="12"/>
                <w:numId w:val="0"/>
              </w:numPr>
              <w:rPr>
                <w:rFonts w:cs="Arial"/>
                <w:szCs w:val="22"/>
              </w:rPr>
            </w:pPr>
            <w:r>
              <w:rPr>
                <w:rFonts w:cs="Arial"/>
                <w:szCs w:val="22"/>
              </w:rPr>
              <w:t>None</w:t>
            </w:r>
          </w:p>
        </w:tc>
      </w:tr>
      <w:tr w:rsidR="00F30E6E" w14:paraId="18F55B6F" w14:textId="77777777" w:rsidTr="00D443D5">
        <w:tc>
          <w:tcPr>
            <w:tcW w:w="2698" w:type="dxa"/>
            <w:tcBorders>
              <w:top w:val="single" w:sz="4" w:space="0" w:color="auto"/>
              <w:bottom w:val="single" w:sz="4" w:space="0" w:color="auto"/>
              <w:right w:val="single" w:sz="4" w:space="0" w:color="auto"/>
            </w:tcBorders>
          </w:tcPr>
          <w:p w14:paraId="5E62F650" w14:textId="77777777" w:rsidR="00F30E6E" w:rsidRPr="00510BA3" w:rsidRDefault="00F30E6E" w:rsidP="00F30E6E">
            <w:pPr>
              <w:numPr>
                <w:ilvl w:val="12"/>
                <w:numId w:val="0"/>
              </w:numPr>
              <w:rPr>
                <w:rFonts w:cs="Arial"/>
                <w:szCs w:val="22"/>
              </w:rPr>
            </w:pPr>
            <w:r w:rsidRPr="00510BA3">
              <w:rPr>
                <w:rFonts w:cs="Arial"/>
                <w:szCs w:val="22"/>
              </w:rPr>
              <w:t>public String getStartDate()</w:t>
            </w:r>
          </w:p>
        </w:tc>
        <w:tc>
          <w:tcPr>
            <w:tcW w:w="4410" w:type="dxa"/>
            <w:tcBorders>
              <w:top w:val="single" w:sz="4" w:space="0" w:color="auto"/>
              <w:left w:val="single" w:sz="4" w:space="0" w:color="auto"/>
              <w:bottom w:val="single" w:sz="4" w:space="0" w:color="auto"/>
              <w:right w:val="single" w:sz="4" w:space="0" w:color="auto"/>
            </w:tcBorders>
          </w:tcPr>
          <w:p w14:paraId="15903368"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5810D62D" w14:textId="77777777" w:rsidR="00F30E6E" w:rsidRDefault="00F30E6E" w:rsidP="00F30E6E">
            <w:pPr>
              <w:numPr>
                <w:ilvl w:val="12"/>
                <w:numId w:val="0"/>
              </w:numPr>
              <w:rPr>
                <w:rFonts w:cs="Arial"/>
                <w:szCs w:val="22"/>
              </w:rPr>
            </w:pPr>
            <w:r>
              <w:rPr>
                <w:rFonts w:cs="Arial"/>
                <w:szCs w:val="22"/>
              </w:rPr>
              <w:t>None</w:t>
            </w:r>
          </w:p>
        </w:tc>
      </w:tr>
      <w:tr w:rsidR="00F30E6E" w14:paraId="6447DFDD" w14:textId="77777777" w:rsidTr="00D443D5">
        <w:tc>
          <w:tcPr>
            <w:tcW w:w="2698" w:type="dxa"/>
            <w:tcBorders>
              <w:top w:val="single" w:sz="4" w:space="0" w:color="auto"/>
              <w:bottom w:val="single" w:sz="4" w:space="0" w:color="auto"/>
              <w:right w:val="single" w:sz="4" w:space="0" w:color="auto"/>
            </w:tcBorders>
          </w:tcPr>
          <w:p w14:paraId="17C1780F" w14:textId="77777777" w:rsidR="00F30E6E" w:rsidRPr="00510BA3" w:rsidRDefault="00F30E6E" w:rsidP="00F30E6E">
            <w:pPr>
              <w:numPr>
                <w:ilvl w:val="12"/>
                <w:numId w:val="0"/>
              </w:numPr>
              <w:rPr>
                <w:rFonts w:cs="Arial"/>
                <w:szCs w:val="22"/>
              </w:rPr>
            </w:pPr>
            <w:r w:rsidRPr="00510BA3">
              <w:rPr>
                <w:rFonts w:cs="Arial"/>
                <w:szCs w:val="22"/>
              </w:rPr>
              <w:t>public void setStartDate(String startDate)</w:t>
            </w:r>
          </w:p>
        </w:tc>
        <w:tc>
          <w:tcPr>
            <w:tcW w:w="4410" w:type="dxa"/>
            <w:tcBorders>
              <w:top w:val="single" w:sz="4" w:space="0" w:color="auto"/>
              <w:left w:val="single" w:sz="4" w:space="0" w:color="auto"/>
              <w:bottom w:val="single" w:sz="4" w:space="0" w:color="auto"/>
              <w:right w:val="single" w:sz="4" w:space="0" w:color="auto"/>
            </w:tcBorders>
          </w:tcPr>
          <w:p w14:paraId="74279CE8"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2EBB58BC" w14:textId="77777777" w:rsidR="00F30E6E" w:rsidRDefault="00F30E6E" w:rsidP="00F30E6E">
            <w:pPr>
              <w:numPr>
                <w:ilvl w:val="12"/>
                <w:numId w:val="0"/>
              </w:numPr>
              <w:rPr>
                <w:rFonts w:cs="Arial"/>
                <w:szCs w:val="22"/>
              </w:rPr>
            </w:pPr>
            <w:r>
              <w:rPr>
                <w:rFonts w:cs="Arial"/>
                <w:szCs w:val="22"/>
              </w:rPr>
              <w:t>None</w:t>
            </w:r>
          </w:p>
        </w:tc>
      </w:tr>
      <w:tr w:rsidR="00F30E6E" w14:paraId="1E66FD33" w14:textId="77777777" w:rsidTr="00D443D5">
        <w:tc>
          <w:tcPr>
            <w:tcW w:w="2698" w:type="dxa"/>
            <w:tcBorders>
              <w:top w:val="single" w:sz="4" w:space="0" w:color="auto"/>
              <w:bottom w:val="single" w:sz="4" w:space="0" w:color="auto"/>
              <w:right w:val="single" w:sz="4" w:space="0" w:color="auto"/>
            </w:tcBorders>
          </w:tcPr>
          <w:p w14:paraId="34640AA3" w14:textId="77777777" w:rsidR="00F30E6E" w:rsidRPr="00510BA3" w:rsidRDefault="00F30E6E" w:rsidP="00F30E6E">
            <w:pPr>
              <w:numPr>
                <w:ilvl w:val="12"/>
                <w:numId w:val="0"/>
              </w:numPr>
              <w:rPr>
                <w:rFonts w:cs="Arial"/>
                <w:szCs w:val="22"/>
              </w:rPr>
            </w:pPr>
            <w:r w:rsidRPr="00510BA3">
              <w:rPr>
                <w:rFonts w:cs="Arial"/>
                <w:szCs w:val="22"/>
              </w:rPr>
              <w:t>public String getEndDate()</w:t>
            </w:r>
          </w:p>
        </w:tc>
        <w:tc>
          <w:tcPr>
            <w:tcW w:w="4410" w:type="dxa"/>
            <w:tcBorders>
              <w:top w:val="single" w:sz="4" w:space="0" w:color="auto"/>
              <w:left w:val="single" w:sz="4" w:space="0" w:color="auto"/>
              <w:bottom w:val="single" w:sz="4" w:space="0" w:color="auto"/>
              <w:right w:val="single" w:sz="4" w:space="0" w:color="auto"/>
            </w:tcBorders>
          </w:tcPr>
          <w:p w14:paraId="7CF8D186"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708AF85D" w14:textId="77777777" w:rsidR="00F30E6E" w:rsidRDefault="00F30E6E" w:rsidP="00F30E6E">
            <w:pPr>
              <w:numPr>
                <w:ilvl w:val="12"/>
                <w:numId w:val="0"/>
              </w:numPr>
              <w:rPr>
                <w:rFonts w:cs="Arial"/>
                <w:szCs w:val="22"/>
              </w:rPr>
            </w:pPr>
            <w:r>
              <w:rPr>
                <w:rFonts w:cs="Arial"/>
                <w:szCs w:val="22"/>
              </w:rPr>
              <w:t>None</w:t>
            </w:r>
          </w:p>
        </w:tc>
      </w:tr>
      <w:tr w:rsidR="00F30E6E" w14:paraId="65A18A0E" w14:textId="77777777" w:rsidTr="00D443D5">
        <w:tc>
          <w:tcPr>
            <w:tcW w:w="2698" w:type="dxa"/>
            <w:tcBorders>
              <w:top w:val="single" w:sz="4" w:space="0" w:color="auto"/>
              <w:bottom w:val="single" w:sz="4" w:space="0" w:color="auto"/>
              <w:right w:val="single" w:sz="4" w:space="0" w:color="auto"/>
            </w:tcBorders>
          </w:tcPr>
          <w:p w14:paraId="700C5947" w14:textId="77777777" w:rsidR="00F30E6E" w:rsidRPr="00510BA3" w:rsidRDefault="00F30E6E" w:rsidP="00F30E6E">
            <w:pPr>
              <w:numPr>
                <w:ilvl w:val="12"/>
                <w:numId w:val="0"/>
              </w:numPr>
              <w:rPr>
                <w:rFonts w:cs="Arial"/>
                <w:szCs w:val="22"/>
              </w:rPr>
            </w:pPr>
            <w:r w:rsidRPr="00510BA3">
              <w:rPr>
                <w:rFonts w:cs="Arial"/>
                <w:szCs w:val="22"/>
              </w:rPr>
              <w:t>public void setEndDate(String endDate)</w:t>
            </w:r>
          </w:p>
        </w:tc>
        <w:tc>
          <w:tcPr>
            <w:tcW w:w="4410" w:type="dxa"/>
            <w:tcBorders>
              <w:top w:val="single" w:sz="4" w:space="0" w:color="auto"/>
              <w:left w:val="single" w:sz="4" w:space="0" w:color="auto"/>
              <w:bottom w:val="single" w:sz="4" w:space="0" w:color="auto"/>
              <w:right w:val="single" w:sz="4" w:space="0" w:color="auto"/>
            </w:tcBorders>
          </w:tcPr>
          <w:p w14:paraId="24C9EB23"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714E5862" w14:textId="77777777" w:rsidR="00F30E6E" w:rsidRDefault="00F30E6E" w:rsidP="00F30E6E">
            <w:pPr>
              <w:numPr>
                <w:ilvl w:val="12"/>
                <w:numId w:val="0"/>
              </w:numPr>
              <w:rPr>
                <w:rFonts w:cs="Arial"/>
                <w:szCs w:val="22"/>
              </w:rPr>
            </w:pPr>
            <w:r>
              <w:rPr>
                <w:rFonts w:cs="Arial"/>
                <w:szCs w:val="22"/>
              </w:rPr>
              <w:t>None</w:t>
            </w:r>
          </w:p>
        </w:tc>
      </w:tr>
    </w:tbl>
    <w:p w14:paraId="4FA8BFB5" w14:textId="77777777" w:rsidR="00F30E6E" w:rsidRDefault="00F30E6E" w:rsidP="00F30E6E">
      <w:pPr>
        <w:pStyle w:val="BodyText"/>
        <w:rPr>
          <w:rFonts w:eastAsiaTheme="minorHAnsi" w:cs="Arial"/>
          <w:szCs w:val="22"/>
        </w:rPr>
      </w:pPr>
    </w:p>
    <w:p w14:paraId="2533A4CD" w14:textId="77777777" w:rsidR="00F30E6E" w:rsidRDefault="00F30E6E" w:rsidP="00F30E6E">
      <w:pPr>
        <w:pStyle w:val="BodyText"/>
        <w:ind w:left="720"/>
        <w:rPr>
          <w:rFonts w:eastAsiaTheme="minorHAnsi" w:cs="Arial"/>
          <w:b/>
          <w:szCs w:val="22"/>
        </w:rPr>
      </w:pPr>
    </w:p>
    <w:p w14:paraId="49461E85" w14:textId="77777777" w:rsidR="00F30E6E" w:rsidRDefault="00F30E6E" w:rsidP="00F30E6E">
      <w:pPr>
        <w:pStyle w:val="BodyText"/>
        <w:numPr>
          <w:ilvl w:val="0"/>
          <w:numId w:val="10"/>
        </w:numPr>
        <w:rPr>
          <w:rFonts w:eastAsiaTheme="minorHAnsi" w:cs="Arial"/>
          <w:b/>
          <w:szCs w:val="22"/>
        </w:rPr>
      </w:pPr>
      <w:r w:rsidRPr="005D3126">
        <w:rPr>
          <w:rFonts w:eastAsiaTheme="minorHAnsi" w:cs="Arial"/>
          <w:b/>
          <w:szCs w:val="22"/>
        </w:rPr>
        <w:t>com.myrio.tm.company.util</w:t>
      </w:r>
      <w:r>
        <w:rPr>
          <w:rFonts w:eastAsiaTheme="minorHAnsi" w:cs="Arial"/>
          <w:b/>
          <w:szCs w:val="22"/>
        </w:rPr>
        <w:t>.</w:t>
      </w:r>
      <w:r w:rsidRPr="005D3126">
        <w:rPr>
          <w:rFonts w:eastAsiaTheme="minorHAnsi" w:cs="Arial"/>
          <w:b/>
          <w:szCs w:val="22"/>
        </w:rPr>
        <w:t>RGBClient</w:t>
      </w:r>
    </w:p>
    <w:p w14:paraId="220DAA30" w14:textId="77777777" w:rsidR="00F30E6E" w:rsidRDefault="00F30E6E" w:rsidP="00F30E6E">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28450A4D" w14:textId="77777777" w:rsidTr="00D443D5">
        <w:tc>
          <w:tcPr>
            <w:tcW w:w="2698" w:type="dxa"/>
            <w:tcBorders>
              <w:top w:val="single" w:sz="4" w:space="0" w:color="auto"/>
              <w:bottom w:val="single" w:sz="4" w:space="0" w:color="auto"/>
              <w:right w:val="single" w:sz="4" w:space="0" w:color="auto"/>
            </w:tcBorders>
            <w:shd w:val="clear" w:color="auto" w:fill="000000"/>
          </w:tcPr>
          <w:p w14:paraId="0146AD10"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F69E614"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6CAC47A2"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F30E6E" w14:paraId="775AC389" w14:textId="77777777" w:rsidTr="00D443D5">
        <w:tc>
          <w:tcPr>
            <w:tcW w:w="2698" w:type="dxa"/>
            <w:tcBorders>
              <w:top w:val="single" w:sz="4" w:space="0" w:color="auto"/>
              <w:bottom w:val="single" w:sz="4" w:space="0" w:color="auto"/>
              <w:right w:val="single" w:sz="4" w:space="0" w:color="auto"/>
            </w:tcBorders>
          </w:tcPr>
          <w:p w14:paraId="7BA8F22D" w14:textId="77777777" w:rsidR="00F30E6E" w:rsidRDefault="00F30E6E" w:rsidP="00F30E6E">
            <w:pPr>
              <w:numPr>
                <w:ilvl w:val="12"/>
                <w:numId w:val="0"/>
              </w:numPr>
              <w:rPr>
                <w:rFonts w:cs="Arial"/>
                <w:szCs w:val="22"/>
              </w:rPr>
            </w:pPr>
            <w:r w:rsidRPr="002358C3">
              <w:rPr>
                <w:rFonts w:cs="Arial"/>
                <w:szCs w:val="22"/>
              </w:rPr>
              <w:t>public RGBClient(String assetName)</w:t>
            </w:r>
          </w:p>
        </w:tc>
        <w:tc>
          <w:tcPr>
            <w:tcW w:w="4410" w:type="dxa"/>
            <w:tcBorders>
              <w:top w:val="single" w:sz="4" w:space="0" w:color="auto"/>
              <w:left w:val="single" w:sz="4" w:space="0" w:color="auto"/>
              <w:bottom w:val="single" w:sz="4" w:space="0" w:color="auto"/>
              <w:right w:val="single" w:sz="4" w:space="0" w:color="auto"/>
            </w:tcBorders>
          </w:tcPr>
          <w:p w14:paraId="1B5FB01F"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40F44DD5" w14:textId="77777777" w:rsidR="00F30E6E" w:rsidRDefault="00F30E6E" w:rsidP="00F30E6E">
            <w:pPr>
              <w:numPr>
                <w:ilvl w:val="12"/>
                <w:numId w:val="0"/>
              </w:numPr>
              <w:rPr>
                <w:rFonts w:cs="Arial"/>
                <w:szCs w:val="22"/>
              </w:rPr>
            </w:pPr>
            <w:r>
              <w:rPr>
                <w:rFonts w:cs="Arial"/>
                <w:szCs w:val="22"/>
              </w:rPr>
              <w:t xml:space="preserve">None </w:t>
            </w:r>
          </w:p>
        </w:tc>
      </w:tr>
      <w:tr w:rsidR="00F30E6E" w14:paraId="7BD72760" w14:textId="77777777" w:rsidTr="00D443D5">
        <w:tc>
          <w:tcPr>
            <w:tcW w:w="2698" w:type="dxa"/>
            <w:tcBorders>
              <w:top w:val="single" w:sz="4" w:space="0" w:color="auto"/>
              <w:bottom w:val="single" w:sz="4" w:space="0" w:color="auto"/>
              <w:right w:val="single" w:sz="4" w:space="0" w:color="auto"/>
            </w:tcBorders>
          </w:tcPr>
          <w:p w14:paraId="700C52D5" w14:textId="77777777" w:rsidR="00F30E6E" w:rsidRPr="00353B3F" w:rsidRDefault="00F30E6E" w:rsidP="00F30E6E">
            <w:pPr>
              <w:numPr>
                <w:ilvl w:val="12"/>
                <w:numId w:val="0"/>
              </w:numPr>
              <w:rPr>
                <w:rFonts w:cs="Arial"/>
                <w:szCs w:val="22"/>
              </w:rPr>
            </w:pPr>
            <w:r w:rsidRPr="002358C3">
              <w:rPr>
                <w:rFonts w:cs="Arial"/>
                <w:szCs w:val="22"/>
              </w:rPr>
              <w:t>private String getAccessUrl(String assetName)</w:t>
            </w:r>
          </w:p>
        </w:tc>
        <w:tc>
          <w:tcPr>
            <w:tcW w:w="4410" w:type="dxa"/>
            <w:tcBorders>
              <w:top w:val="single" w:sz="4" w:space="0" w:color="auto"/>
              <w:left w:val="single" w:sz="4" w:space="0" w:color="auto"/>
              <w:bottom w:val="single" w:sz="4" w:space="0" w:color="auto"/>
              <w:right w:val="single" w:sz="4" w:space="0" w:color="auto"/>
            </w:tcBorders>
          </w:tcPr>
          <w:p w14:paraId="23D29D28" w14:textId="77777777" w:rsidR="00F30E6E" w:rsidRPr="00353B3F"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61E3D109" w14:textId="77777777" w:rsidR="00F30E6E" w:rsidRDefault="00F30E6E" w:rsidP="00F30E6E">
            <w:pPr>
              <w:numPr>
                <w:ilvl w:val="12"/>
                <w:numId w:val="0"/>
              </w:numPr>
              <w:rPr>
                <w:rFonts w:cs="Arial"/>
                <w:szCs w:val="22"/>
              </w:rPr>
            </w:pPr>
            <w:r>
              <w:rPr>
                <w:rFonts w:cs="Arial"/>
                <w:szCs w:val="22"/>
              </w:rPr>
              <w:t xml:space="preserve">None </w:t>
            </w:r>
          </w:p>
        </w:tc>
      </w:tr>
    </w:tbl>
    <w:p w14:paraId="74C5C962" w14:textId="77777777" w:rsidR="00F30E6E" w:rsidRDefault="00F30E6E" w:rsidP="00F30E6E">
      <w:pPr>
        <w:pStyle w:val="BodyText"/>
        <w:ind w:left="720"/>
        <w:rPr>
          <w:rFonts w:eastAsiaTheme="minorHAnsi" w:cs="Arial"/>
          <w:b/>
          <w:szCs w:val="22"/>
        </w:rPr>
      </w:pPr>
    </w:p>
    <w:p w14:paraId="62CBA9B6" w14:textId="77777777" w:rsidR="00F30E6E" w:rsidRDefault="00F30E6E" w:rsidP="00F30E6E">
      <w:pPr>
        <w:pStyle w:val="BodyText"/>
        <w:numPr>
          <w:ilvl w:val="0"/>
          <w:numId w:val="10"/>
        </w:numPr>
        <w:rPr>
          <w:rFonts w:eastAsiaTheme="minorHAnsi" w:cs="Arial"/>
          <w:b/>
          <w:szCs w:val="22"/>
        </w:rPr>
      </w:pPr>
      <w:r>
        <w:rPr>
          <w:rFonts w:eastAsiaTheme="minorHAnsi" w:cs="Arial"/>
          <w:b/>
          <w:szCs w:val="22"/>
        </w:rPr>
        <w:t>com.myrio.tm.content.pl.</w:t>
      </w:r>
      <w:r w:rsidRPr="00686F27">
        <w:rPr>
          <w:rFonts w:eastAsiaTheme="minorHAnsi" w:cs="Arial"/>
          <w:b/>
          <w:szCs w:val="22"/>
        </w:rPr>
        <w:t>CContentItemAssetDetailsPanel</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3D719A8B" w14:textId="77777777" w:rsidTr="00D443D5">
        <w:tc>
          <w:tcPr>
            <w:tcW w:w="2698" w:type="dxa"/>
            <w:tcBorders>
              <w:top w:val="single" w:sz="4" w:space="0" w:color="auto"/>
              <w:bottom w:val="single" w:sz="4" w:space="0" w:color="auto"/>
              <w:right w:val="single" w:sz="4" w:space="0" w:color="auto"/>
            </w:tcBorders>
            <w:shd w:val="clear" w:color="auto" w:fill="000000"/>
          </w:tcPr>
          <w:p w14:paraId="3A3AA7B9"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774140AA"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1D5ABF82"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F30E6E" w14:paraId="7A4EF457" w14:textId="77777777" w:rsidTr="00D443D5">
        <w:tc>
          <w:tcPr>
            <w:tcW w:w="2698" w:type="dxa"/>
            <w:tcBorders>
              <w:top w:val="single" w:sz="4" w:space="0" w:color="auto"/>
              <w:bottom w:val="single" w:sz="4" w:space="0" w:color="auto"/>
              <w:right w:val="single" w:sz="4" w:space="0" w:color="auto"/>
            </w:tcBorders>
          </w:tcPr>
          <w:p w14:paraId="4A42A8CD" w14:textId="77777777" w:rsidR="00F30E6E" w:rsidRDefault="00F30E6E" w:rsidP="00F30E6E">
            <w:pPr>
              <w:numPr>
                <w:ilvl w:val="12"/>
                <w:numId w:val="0"/>
              </w:numPr>
              <w:rPr>
                <w:rFonts w:cs="Arial"/>
                <w:szCs w:val="22"/>
              </w:rPr>
            </w:pPr>
            <w:r w:rsidRPr="00FE0A07">
              <w:rPr>
                <w:rFonts w:cs="Arial"/>
                <w:szCs w:val="22"/>
              </w:rPr>
              <w:t>public void actionPerformed(ActionEvent e)</w:t>
            </w:r>
          </w:p>
        </w:tc>
        <w:tc>
          <w:tcPr>
            <w:tcW w:w="4410" w:type="dxa"/>
            <w:tcBorders>
              <w:top w:val="single" w:sz="4" w:space="0" w:color="auto"/>
              <w:left w:val="single" w:sz="4" w:space="0" w:color="auto"/>
              <w:bottom w:val="single" w:sz="4" w:space="0" w:color="auto"/>
              <w:right w:val="single" w:sz="4" w:space="0" w:color="auto"/>
            </w:tcBorders>
          </w:tcPr>
          <w:p w14:paraId="7A52A64C" w14:textId="77777777" w:rsidR="00F30E6E" w:rsidRDefault="00F30E6E" w:rsidP="00F30E6E">
            <w:pPr>
              <w:numPr>
                <w:ilvl w:val="12"/>
                <w:numId w:val="0"/>
              </w:numPr>
              <w:rPr>
                <w:rFonts w:cs="Arial"/>
                <w:szCs w:val="22"/>
              </w:rPr>
            </w:pPr>
            <w:r w:rsidRPr="00FE0A07">
              <w:rPr>
                <w:rFonts w:cs="Arial"/>
                <w:szCs w:val="22"/>
              </w:rPr>
              <w:t>okButtonAction</w:t>
            </w:r>
          </w:p>
        </w:tc>
        <w:tc>
          <w:tcPr>
            <w:tcW w:w="2156" w:type="dxa"/>
            <w:tcBorders>
              <w:top w:val="single" w:sz="4" w:space="0" w:color="auto"/>
              <w:left w:val="single" w:sz="4" w:space="0" w:color="auto"/>
              <w:bottom w:val="single" w:sz="4" w:space="0" w:color="auto"/>
            </w:tcBorders>
          </w:tcPr>
          <w:p w14:paraId="4FC2AC0B" w14:textId="77777777" w:rsidR="00F30E6E" w:rsidRDefault="00F30E6E" w:rsidP="00F30E6E">
            <w:pPr>
              <w:numPr>
                <w:ilvl w:val="12"/>
                <w:numId w:val="0"/>
              </w:numPr>
              <w:rPr>
                <w:rFonts w:cs="Arial"/>
                <w:szCs w:val="22"/>
              </w:rPr>
            </w:pPr>
            <w:r>
              <w:rPr>
                <w:rFonts w:cs="Arial"/>
                <w:szCs w:val="22"/>
              </w:rPr>
              <w:t xml:space="preserve">None </w:t>
            </w:r>
          </w:p>
        </w:tc>
      </w:tr>
    </w:tbl>
    <w:p w14:paraId="0E9B49A4" w14:textId="77777777" w:rsidR="00F30E6E" w:rsidRDefault="00F30E6E" w:rsidP="00F30E6E">
      <w:pPr>
        <w:pStyle w:val="BodyText"/>
        <w:ind w:left="720"/>
        <w:rPr>
          <w:rFonts w:eastAsiaTheme="minorHAnsi" w:cs="Arial"/>
          <w:b/>
          <w:szCs w:val="22"/>
        </w:rPr>
      </w:pPr>
    </w:p>
    <w:p w14:paraId="5CB7DC0D" w14:textId="21EF8613" w:rsidR="00696206" w:rsidRPr="00696206" w:rsidRDefault="00696206" w:rsidP="00696206">
      <w:pPr>
        <w:pStyle w:val="BodyText"/>
        <w:numPr>
          <w:ilvl w:val="0"/>
          <w:numId w:val="10"/>
        </w:numPr>
        <w:rPr>
          <w:rFonts w:eastAsiaTheme="minorHAnsi" w:cs="Arial"/>
          <w:b/>
          <w:szCs w:val="22"/>
        </w:rPr>
      </w:pPr>
      <w:r>
        <w:rPr>
          <w:rFonts w:eastAsiaTheme="minorHAnsi" w:cs="Arial"/>
          <w:b/>
          <w:szCs w:val="22"/>
        </w:rPr>
        <w:t>tm.</w:t>
      </w:r>
      <w:r w:rsidRPr="00696206">
        <w:rPr>
          <w:rFonts w:eastAsiaTheme="minorHAnsi" w:cs="Arial"/>
          <w:b/>
          <w:szCs w:val="22"/>
        </w:rPr>
        <w:t>src</w:t>
      </w:r>
      <w:r>
        <w:rPr>
          <w:rFonts w:eastAsiaTheme="minorHAnsi" w:cs="Arial"/>
          <w:b/>
          <w:szCs w:val="22"/>
        </w:rPr>
        <w:t>.</w:t>
      </w:r>
      <w:r w:rsidRPr="00696206">
        <w:rPr>
          <w:rFonts w:eastAsiaTheme="minorHAnsi" w:cs="Arial"/>
          <w:b/>
          <w:szCs w:val="22"/>
        </w:rPr>
        <w:t>com</w:t>
      </w:r>
      <w:r>
        <w:rPr>
          <w:rFonts w:eastAsiaTheme="minorHAnsi" w:cs="Arial"/>
          <w:b/>
          <w:szCs w:val="22"/>
        </w:rPr>
        <w:t>.</w:t>
      </w:r>
      <w:r w:rsidRPr="00696206">
        <w:rPr>
          <w:rFonts w:eastAsiaTheme="minorHAnsi" w:cs="Arial"/>
          <w:b/>
          <w:szCs w:val="22"/>
        </w:rPr>
        <w:t>myrio</w:t>
      </w:r>
      <w:r>
        <w:rPr>
          <w:rFonts w:eastAsiaTheme="minorHAnsi" w:cs="Arial"/>
          <w:b/>
          <w:szCs w:val="22"/>
        </w:rPr>
        <w:t>.</w:t>
      </w:r>
      <w:r w:rsidRPr="00696206">
        <w:rPr>
          <w:rFonts w:eastAsiaTheme="minorHAnsi" w:cs="Arial"/>
          <w:b/>
          <w:szCs w:val="22"/>
        </w:rPr>
        <w:t>tm</w:t>
      </w:r>
      <w:r>
        <w:rPr>
          <w:rFonts w:eastAsiaTheme="minorHAnsi" w:cs="Arial"/>
          <w:b/>
          <w:szCs w:val="22"/>
        </w:rPr>
        <w:t>.</w:t>
      </w:r>
      <w:r w:rsidRPr="00696206">
        <w:rPr>
          <w:rFonts w:eastAsiaTheme="minorHAnsi" w:cs="Arial"/>
          <w:b/>
          <w:szCs w:val="22"/>
        </w:rPr>
        <w:t>content</w:t>
      </w:r>
      <w:r>
        <w:rPr>
          <w:rFonts w:eastAsiaTheme="minorHAnsi" w:cs="Arial"/>
          <w:b/>
          <w:szCs w:val="22"/>
        </w:rPr>
        <w:t>.</w:t>
      </w:r>
      <w:r w:rsidRPr="00696206">
        <w:rPr>
          <w:rFonts w:eastAsiaTheme="minorHAnsi" w:cs="Arial"/>
          <w:b/>
          <w:szCs w:val="22"/>
        </w:rPr>
        <w:t>pl</w:t>
      </w:r>
      <w:r>
        <w:rPr>
          <w:rFonts w:eastAsiaTheme="minorHAnsi" w:cs="Arial"/>
          <w:b/>
          <w:szCs w:val="22"/>
        </w:rPr>
        <w:t>.r</w:t>
      </w:r>
      <w:r w:rsidRPr="00696206">
        <w:rPr>
          <w:rFonts w:eastAsiaTheme="minorHAnsi" w:cs="Arial"/>
          <w:b/>
          <w:szCs w:val="22"/>
        </w:rPr>
        <w:t>esources</w:t>
      </w:r>
      <w:r>
        <w:rPr>
          <w:rFonts w:eastAsiaTheme="minorHAnsi" w:cs="Arial"/>
          <w:b/>
          <w:szCs w:val="22"/>
        </w:rPr>
        <w:t>.</w:t>
      </w:r>
      <w:r w:rsidRPr="00696206">
        <w:rPr>
          <w:rFonts w:eastAsiaTheme="minorHAnsi" w:cs="Arial"/>
          <w:b/>
          <w:szCs w:val="22"/>
        </w:rPr>
        <w:t>Content.properties</w:t>
      </w:r>
    </w:p>
    <w:p w14:paraId="5D1F44AF" w14:textId="31C5160B" w:rsidR="00696206" w:rsidRDefault="00696206" w:rsidP="00696206">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6566"/>
      </w:tblGrid>
      <w:tr w:rsidR="00696206" w14:paraId="2CC61AF6" w14:textId="77777777" w:rsidTr="00890DE3">
        <w:tc>
          <w:tcPr>
            <w:tcW w:w="2698" w:type="dxa"/>
            <w:tcBorders>
              <w:top w:val="single" w:sz="4" w:space="0" w:color="auto"/>
              <w:bottom w:val="single" w:sz="4" w:space="0" w:color="auto"/>
              <w:right w:val="single" w:sz="4" w:space="0" w:color="auto"/>
            </w:tcBorders>
            <w:shd w:val="clear" w:color="auto" w:fill="000000"/>
          </w:tcPr>
          <w:p w14:paraId="689D035A" w14:textId="77777777" w:rsidR="00696206" w:rsidRDefault="00696206" w:rsidP="00A31122">
            <w:pPr>
              <w:numPr>
                <w:ilvl w:val="12"/>
                <w:numId w:val="0"/>
              </w:numPr>
              <w:tabs>
                <w:tab w:val="right" w:pos="3960"/>
              </w:tabs>
              <w:jc w:val="center"/>
              <w:rPr>
                <w:b/>
                <w:bCs/>
                <w:i/>
                <w:iCs/>
                <w:color w:val="FFFFFF"/>
                <w:sz w:val="20"/>
              </w:rPr>
            </w:pPr>
            <w:r>
              <w:rPr>
                <w:b/>
                <w:bCs/>
                <w:i/>
                <w:iCs/>
                <w:color w:val="FFFFFF"/>
                <w:sz w:val="20"/>
              </w:rPr>
              <w:t>Key</w:t>
            </w:r>
          </w:p>
        </w:tc>
        <w:tc>
          <w:tcPr>
            <w:tcW w:w="6566" w:type="dxa"/>
            <w:tcBorders>
              <w:top w:val="single" w:sz="4" w:space="0" w:color="auto"/>
              <w:left w:val="single" w:sz="4" w:space="0" w:color="auto"/>
              <w:bottom w:val="single" w:sz="4" w:space="0" w:color="auto"/>
              <w:right w:val="single" w:sz="4" w:space="0" w:color="auto"/>
            </w:tcBorders>
            <w:shd w:val="clear" w:color="auto" w:fill="000000"/>
          </w:tcPr>
          <w:p w14:paraId="6A968DAD" w14:textId="77777777" w:rsidR="00696206" w:rsidRDefault="00696206" w:rsidP="00A31122">
            <w:pPr>
              <w:numPr>
                <w:ilvl w:val="12"/>
                <w:numId w:val="0"/>
              </w:numPr>
              <w:tabs>
                <w:tab w:val="right" w:pos="3960"/>
              </w:tabs>
              <w:jc w:val="center"/>
              <w:rPr>
                <w:b/>
                <w:bCs/>
                <w:i/>
                <w:iCs/>
                <w:color w:val="FFFFFF"/>
                <w:sz w:val="20"/>
              </w:rPr>
            </w:pPr>
            <w:r>
              <w:rPr>
                <w:b/>
                <w:bCs/>
                <w:i/>
                <w:iCs/>
                <w:color w:val="FFFFFF"/>
                <w:sz w:val="20"/>
              </w:rPr>
              <w:t>Value</w:t>
            </w:r>
          </w:p>
        </w:tc>
      </w:tr>
      <w:tr w:rsidR="00696206" w14:paraId="145EC3D9" w14:textId="77777777" w:rsidTr="00890DE3">
        <w:tc>
          <w:tcPr>
            <w:tcW w:w="2698" w:type="dxa"/>
            <w:tcBorders>
              <w:top w:val="single" w:sz="4" w:space="0" w:color="auto"/>
              <w:bottom w:val="single" w:sz="4" w:space="0" w:color="auto"/>
              <w:right w:val="single" w:sz="4" w:space="0" w:color="auto"/>
            </w:tcBorders>
          </w:tcPr>
          <w:p w14:paraId="47052589" w14:textId="625F56DA" w:rsidR="00696206" w:rsidRDefault="00696206" w:rsidP="00A31122">
            <w:pPr>
              <w:numPr>
                <w:ilvl w:val="12"/>
                <w:numId w:val="0"/>
              </w:numPr>
              <w:rPr>
                <w:rFonts w:cs="Arial"/>
                <w:szCs w:val="22"/>
              </w:rPr>
            </w:pPr>
            <w:r w:rsidRPr="007F124B">
              <w:rPr>
                <w:rFonts w:eastAsiaTheme="minorHAnsi" w:cs="Arial"/>
                <w:szCs w:val="22"/>
              </w:rPr>
              <w:t>movie_vcasid_confirmation</w:t>
            </w:r>
          </w:p>
        </w:tc>
        <w:tc>
          <w:tcPr>
            <w:tcW w:w="6566" w:type="dxa"/>
            <w:tcBorders>
              <w:top w:val="single" w:sz="4" w:space="0" w:color="auto"/>
              <w:left w:val="single" w:sz="4" w:space="0" w:color="auto"/>
              <w:bottom w:val="single" w:sz="4" w:space="0" w:color="auto"/>
              <w:right w:val="single" w:sz="4" w:space="0" w:color="auto"/>
            </w:tcBorders>
          </w:tcPr>
          <w:p w14:paraId="7BF65393" w14:textId="77777777" w:rsidR="00696206" w:rsidRPr="007F124B" w:rsidRDefault="00696206" w:rsidP="00696206">
            <w:pPr>
              <w:pStyle w:val="BodyText"/>
              <w:rPr>
                <w:rFonts w:eastAsiaTheme="minorHAnsi" w:cs="Arial"/>
                <w:szCs w:val="22"/>
              </w:rPr>
            </w:pPr>
            <w:r w:rsidRPr="007F124B">
              <w:rPr>
                <w:rFonts w:eastAsiaTheme="minorHAnsi" w:cs="Arial"/>
                <w:szCs w:val="22"/>
              </w:rPr>
              <w:t>Movie VCAS ID is not provided and it will be generated by TM. Do you want to continue?</w:t>
            </w:r>
          </w:p>
          <w:p w14:paraId="2B7DCE44" w14:textId="0C8240A3" w:rsidR="00696206" w:rsidRDefault="00696206" w:rsidP="00A31122">
            <w:pPr>
              <w:numPr>
                <w:ilvl w:val="12"/>
                <w:numId w:val="0"/>
              </w:numPr>
              <w:rPr>
                <w:rFonts w:cs="Arial"/>
                <w:szCs w:val="22"/>
              </w:rPr>
            </w:pPr>
          </w:p>
        </w:tc>
      </w:tr>
      <w:tr w:rsidR="00696206" w14:paraId="3E280885" w14:textId="77777777" w:rsidTr="00890DE3">
        <w:tc>
          <w:tcPr>
            <w:tcW w:w="2698" w:type="dxa"/>
            <w:tcBorders>
              <w:top w:val="single" w:sz="4" w:space="0" w:color="auto"/>
              <w:bottom w:val="single" w:sz="4" w:space="0" w:color="auto"/>
              <w:right w:val="single" w:sz="4" w:space="0" w:color="auto"/>
            </w:tcBorders>
          </w:tcPr>
          <w:p w14:paraId="7A427371" w14:textId="2572322E" w:rsidR="00696206" w:rsidRPr="007F124B" w:rsidRDefault="00696206" w:rsidP="00A31122">
            <w:pPr>
              <w:numPr>
                <w:ilvl w:val="12"/>
                <w:numId w:val="0"/>
              </w:numPr>
              <w:rPr>
                <w:rFonts w:eastAsiaTheme="minorHAnsi" w:cs="Arial"/>
                <w:szCs w:val="22"/>
              </w:rPr>
            </w:pPr>
            <w:r w:rsidRPr="007F124B">
              <w:rPr>
                <w:rFonts w:eastAsiaTheme="minorHAnsi" w:cs="Arial"/>
                <w:szCs w:val="22"/>
              </w:rPr>
              <w:t>mandatory_movie_vcasid</w:t>
            </w:r>
          </w:p>
        </w:tc>
        <w:tc>
          <w:tcPr>
            <w:tcW w:w="6566" w:type="dxa"/>
            <w:tcBorders>
              <w:top w:val="single" w:sz="4" w:space="0" w:color="auto"/>
              <w:left w:val="single" w:sz="4" w:space="0" w:color="auto"/>
              <w:bottom w:val="single" w:sz="4" w:space="0" w:color="auto"/>
              <w:right w:val="single" w:sz="4" w:space="0" w:color="auto"/>
            </w:tcBorders>
          </w:tcPr>
          <w:p w14:paraId="6253A684" w14:textId="173A4711" w:rsidR="00696206" w:rsidRPr="007F124B" w:rsidRDefault="00696206" w:rsidP="00696206">
            <w:pPr>
              <w:pStyle w:val="BodyText"/>
              <w:rPr>
                <w:rFonts w:eastAsiaTheme="minorHAnsi" w:cs="Arial"/>
                <w:szCs w:val="22"/>
              </w:rPr>
            </w:pPr>
            <w:r w:rsidRPr="007F124B">
              <w:rPr>
                <w:rFonts w:eastAsiaTheme="minorHAnsi" w:cs="Arial"/>
                <w:szCs w:val="22"/>
              </w:rPr>
              <w:t>Movie VCAS ID is mandatory provided the encryption is not none</w:t>
            </w:r>
          </w:p>
        </w:tc>
      </w:tr>
    </w:tbl>
    <w:p w14:paraId="49A1E4D2" w14:textId="77777777" w:rsidR="00696206" w:rsidRDefault="00696206" w:rsidP="00F30E6E">
      <w:pPr>
        <w:pStyle w:val="BodyText"/>
        <w:ind w:left="720"/>
        <w:rPr>
          <w:rFonts w:eastAsiaTheme="minorHAnsi" w:cs="Arial"/>
          <w:b/>
          <w:szCs w:val="22"/>
        </w:rPr>
      </w:pPr>
    </w:p>
    <w:p w14:paraId="06328BC0" w14:textId="77777777" w:rsidR="00A31122" w:rsidRDefault="00A31122" w:rsidP="00A31122">
      <w:pPr>
        <w:pStyle w:val="BodyText"/>
        <w:numPr>
          <w:ilvl w:val="0"/>
          <w:numId w:val="10"/>
        </w:numPr>
        <w:rPr>
          <w:rFonts w:eastAsiaTheme="minorHAnsi" w:cs="Arial"/>
          <w:b/>
          <w:szCs w:val="22"/>
        </w:rPr>
      </w:pPr>
      <w:r w:rsidRPr="00E1547C">
        <w:rPr>
          <w:rFonts w:eastAsiaTheme="minorHAnsi" w:cs="Arial"/>
          <w:b/>
          <w:szCs w:val="22"/>
        </w:rPr>
        <w:t>com.myrio.tm.company.al</w:t>
      </w:r>
      <w:r>
        <w:rPr>
          <w:rFonts w:eastAsiaTheme="minorHAnsi" w:cs="Arial"/>
          <w:b/>
          <w:szCs w:val="22"/>
        </w:rPr>
        <w:t>.</w:t>
      </w:r>
      <w:r w:rsidRPr="00E1547C">
        <w:rPr>
          <w:rFonts w:eastAsiaTheme="minorHAnsi" w:cs="Arial"/>
          <w:b/>
          <w:szCs w:val="22"/>
        </w:rPr>
        <w:t>DRMSyncAssociations</w:t>
      </w:r>
    </w:p>
    <w:p w14:paraId="5C27EDCF" w14:textId="77777777" w:rsidR="00A31122" w:rsidRDefault="00A31122" w:rsidP="00A31122">
      <w:pPr>
        <w:pStyle w:val="BodyText"/>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A670FB" w14:paraId="03D6D72F" w14:textId="77777777" w:rsidTr="00076DFE">
        <w:tc>
          <w:tcPr>
            <w:tcW w:w="2698" w:type="dxa"/>
            <w:tcBorders>
              <w:top w:val="single" w:sz="4" w:space="0" w:color="auto"/>
              <w:bottom w:val="single" w:sz="4" w:space="0" w:color="auto"/>
              <w:right w:val="single" w:sz="4" w:space="0" w:color="auto"/>
            </w:tcBorders>
            <w:shd w:val="clear" w:color="auto" w:fill="000000"/>
          </w:tcPr>
          <w:p w14:paraId="17143944" w14:textId="77777777" w:rsidR="00A670FB" w:rsidRDefault="00A670FB" w:rsidP="00076DFE">
            <w:pPr>
              <w:numPr>
                <w:ilvl w:val="12"/>
                <w:numId w:val="0"/>
              </w:numPr>
              <w:spacing w:line="276" w:lineRule="auto"/>
              <w:jc w:val="center"/>
              <w:rPr>
                <w:rFonts w:eastAsiaTheme="minorHAnsi" w:cs="Arial"/>
                <w:b/>
                <w:bCs/>
                <w:i/>
                <w:iCs/>
                <w:color w:val="FFFFFF"/>
                <w:sz w:val="20"/>
              </w:rPr>
            </w:pPr>
            <w:r>
              <w:rPr>
                <w:rFonts w:eastAsiaTheme="minorHAnsi" w:cs="Arial"/>
                <w:b/>
                <w:bCs/>
                <w:i/>
                <w:iCs/>
                <w:color w:val="FFFFFF"/>
                <w:sz w:val="20"/>
              </w:rPr>
              <w:lastRenderedPageBreak/>
              <w:t>New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7DE59DE5" w14:textId="77777777" w:rsidR="00A670FB" w:rsidRDefault="00A670FB" w:rsidP="00076DFE">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c>
          <w:tcPr>
            <w:tcW w:w="2156" w:type="dxa"/>
            <w:tcBorders>
              <w:top w:val="single" w:sz="4" w:space="0" w:color="auto"/>
              <w:left w:val="single" w:sz="4" w:space="0" w:color="auto"/>
              <w:bottom w:val="single" w:sz="4" w:space="0" w:color="auto"/>
            </w:tcBorders>
            <w:shd w:val="clear" w:color="auto" w:fill="000000"/>
          </w:tcPr>
          <w:p w14:paraId="6CE7633C" w14:textId="77777777" w:rsidR="00A670FB" w:rsidRDefault="00A670FB" w:rsidP="00076DF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A670FB" w14:paraId="44ED989C" w14:textId="77777777" w:rsidTr="00076DFE">
        <w:tc>
          <w:tcPr>
            <w:tcW w:w="2698" w:type="dxa"/>
            <w:tcBorders>
              <w:top w:val="single" w:sz="4" w:space="0" w:color="auto"/>
              <w:bottom w:val="single" w:sz="4" w:space="0" w:color="auto"/>
              <w:right w:val="single" w:sz="4" w:space="0" w:color="auto"/>
            </w:tcBorders>
          </w:tcPr>
          <w:p w14:paraId="6409C637" w14:textId="77777777" w:rsidR="00A670FB" w:rsidRPr="00272F47" w:rsidRDefault="00A670FB" w:rsidP="00076DFE">
            <w:pPr>
              <w:numPr>
                <w:ilvl w:val="12"/>
                <w:numId w:val="0"/>
              </w:numPr>
              <w:rPr>
                <w:rFonts w:cs="Arial"/>
                <w:szCs w:val="22"/>
              </w:rPr>
            </w:pPr>
            <w:r w:rsidRPr="00272F47">
              <w:rPr>
                <w:rFonts w:cs="Arial"/>
                <w:szCs w:val="22"/>
              </w:rPr>
              <w:t>public DRMSyncAssociations(String selectedRadioButton, String cmbType, Integer batchSize,</w:t>
            </w:r>
          </w:p>
          <w:p w14:paraId="66062942" w14:textId="77777777" w:rsidR="00A670FB" w:rsidRDefault="00A670FB" w:rsidP="00076DFE">
            <w:pPr>
              <w:numPr>
                <w:ilvl w:val="12"/>
                <w:numId w:val="0"/>
              </w:numPr>
              <w:rPr>
                <w:rFonts w:cs="Arial"/>
                <w:szCs w:val="22"/>
              </w:rPr>
            </w:pPr>
            <w:r w:rsidRPr="00272F47">
              <w:rPr>
                <w:rFonts w:cs="Arial"/>
                <w:szCs w:val="22"/>
              </w:rPr>
              <w:t xml:space="preserve">            String syncType)</w:t>
            </w:r>
          </w:p>
        </w:tc>
        <w:tc>
          <w:tcPr>
            <w:tcW w:w="4410" w:type="dxa"/>
            <w:tcBorders>
              <w:top w:val="single" w:sz="4" w:space="0" w:color="auto"/>
              <w:left w:val="single" w:sz="4" w:space="0" w:color="auto"/>
              <w:bottom w:val="single" w:sz="4" w:space="0" w:color="auto"/>
              <w:right w:val="single" w:sz="4" w:space="0" w:color="auto"/>
            </w:tcBorders>
          </w:tcPr>
          <w:p w14:paraId="1569BDCB" w14:textId="77777777" w:rsidR="00A670FB" w:rsidRDefault="00A670FB" w:rsidP="00076DFE">
            <w:pPr>
              <w:numPr>
                <w:ilvl w:val="12"/>
                <w:numId w:val="0"/>
              </w:numPr>
              <w:rPr>
                <w:rFonts w:cs="Arial"/>
                <w:szCs w:val="22"/>
              </w:rPr>
            </w:pPr>
            <w:r w:rsidRPr="00272F47">
              <w:rPr>
                <w:rFonts w:cs="Arial"/>
                <w:szCs w:val="22"/>
              </w:rPr>
              <w:t>constructor</w:t>
            </w:r>
          </w:p>
        </w:tc>
        <w:tc>
          <w:tcPr>
            <w:tcW w:w="2156" w:type="dxa"/>
            <w:tcBorders>
              <w:top w:val="single" w:sz="4" w:space="0" w:color="auto"/>
              <w:left w:val="single" w:sz="4" w:space="0" w:color="auto"/>
              <w:bottom w:val="single" w:sz="4" w:space="0" w:color="auto"/>
            </w:tcBorders>
          </w:tcPr>
          <w:p w14:paraId="14A2CF0B" w14:textId="77777777" w:rsidR="00A670FB" w:rsidRDefault="00A670FB" w:rsidP="00076DFE">
            <w:pPr>
              <w:numPr>
                <w:ilvl w:val="12"/>
                <w:numId w:val="0"/>
              </w:numPr>
              <w:rPr>
                <w:rFonts w:cs="Arial"/>
                <w:szCs w:val="22"/>
              </w:rPr>
            </w:pPr>
            <w:r w:rsidRPr="005A66BA">
              <w:rPr>
                <w:rFonts w:cs="Arial"/>
                <w:szCs w:val="22"/>
              </w:rPr>
              <w:t>None</w:t>
            </w:r>
          </w:p>
        </w:tc>
      </w:tr>
      <w:tr w:rsidR="00A670FB" w14:paraId="4F30F642" w14:textId="77777777" w:rsidTr="00076DFE">
        <w:trPr>
          <w:trHeight w:val="143"/>
        </w:trPr>
        <w:tc>
          <w:tcPr>
            <w:tcW w:w="2698" w:type="dxa"/>
            <w:tcBorders>
              <w:top w:val="single" w:sz="4" w:space="0" w:color="auto"/>
              <w:bottom w:val="single" w:sz="4" w:space="0" w:color="auto"/>
              <w:right w:val="single" w:sz="4" w:space="0" w:color="auto"/>
            </w:tcBorders>
          </w:tcPr>
          <w:p w14:paraId="6A047AAD" w14:textId="77777777" w:rsidR="00A670FB" w:rsidRPr="00A17D53" w:rsidRDefault="00A670FB" w:rsidP="00076DFE">
            <w:pPr>
              <w:numPr>
                <w:ilvl w:val="12"/>
                <w:numId w:val="0"/>
              </w:numPr>
              <w:rPr>
                <w:rFonts w:cs="Arial"/>
                <w:szCs w:val="22"/>
              </w:rPr>
            </w:pPr>
            <w:r w:rsidRPr="00272F47">
              <w:rPr>
                <w:rFonts w:cs="Arial"/>
                <w:szCs w:val="22"/>
              </w:rPr>
              <w:t>public DRMSyncAssociations(String cmbType, List&lt;DRMSyncAssociationFeature&gt; selectedEntityList)</w:t>
            </w:r>
          </w:p>
        </w:tc>
        <w:tc>
          <w:tcPr>
            <w:tcW w:w="4410" w:type="dxa"/>
            <w:tcBorders>
              <w:top w:val="single" w:sz="4" w:space="0" w:color="auto"/>
              <w:left w:val="single" w:sz="4" w:space="0" w:color="auto"/>
              <w:bottom w:val="single" w:sz="4" w:space="0" w:color="auto"/>
              <w:right w:val="single" w:sz="4" w:space="0" w:color="auto"/>
            </w:tcBorders>
          </w:tcPr>
          <w:p w14:paraId="48E32F2A" w14:textId="77777777" w:rsidR="00A670FB" w:rsidRDefault="00A670FB" w:rsidP="00076DFE">
            <w:pPr>
              <w:numPr>
                <w:ilvl w:val="12"/>
                <w:numId w:val="0"/>
              </w:numPr>
              <w:rPr>
                <w:rFonts w:cs="Arial"/>
                <w:szCs w:val="22"/>
              </w:rPr>
            </w:pPr>
            <w:r w:rsidRPr="00272F47">
              <w:rPr>
                <w:rFonts w:cs="Arial"/>
                <w:szCs w:val="22"/>
              </w:rPr>
              <w:t>constructor</w:t>
            </w:r>
          </w:p>
        </w:tc>
        <w:tc>
          <w:tcPr>
            <w:tcW w:w="2156" w:type="dxa"/>
            <w:tcBorders>
              <w:top w:val="single" w:sz="4" w:space="0" w:color="auto"/>
              <w:left w:val="single" w:sz="4" w:space="0" w:color="auto"/>
              <w:bottom w:val="single" w:sz="4" w:space="0" w:color="auto"/>
            </w:tcBorders>
          </w:tcPr>
          <w:p w14:paraId="4E9542D0" w14:textId="77777777" w:rsidR="00A670FB" w:rsidRPr="00A17D53" w:rsidRDefault="00A670FB" w:rsidP="00076DFE">
            <w:pPr>
              <w:numPr>
                <w:ilvl w:val="12"/>
                <w:numId w:val="0"/>
              </w:numPr>
              <w:rPr>
                <w:rFonts w:cs="Arial"/>
                <w:szCs w:val="22"/>
              </w:rPr>
            </w:pPr>
            <w:r w:rsidRPr="005A66BA">
              <w:rPr>
                <w:rFonts w:cs="Arial"/>
                <w:szCs w:val="22"/>
              </w:rPr>
              <w:t>None</w:t>
            </w:r>
          </w:p>
        </w:tc>
      </w:tr>
      <w:tr w:rsidR="00A670FB" w14:paraId="1DD09FC6" w14:textId="77777777" w:rsidTr="00076DFE">
        <w:trPr>
          <w:trHeight w:val="372"/>
        </w:trPr>
        <w:tc>
          <w:tcPr>
            <w:tcW w:w="2698" w:type="dxa"/>
            <w:tcBorders>
              <w:top w:val="single" w:sz="4" w:space="0" w:color="auto"/>
              <w:bottom w:val="single" w:sz="4" w:space="0" w:color="auto"/>
              <w:right w:val="single" w:sz="4" w:space="0" w:color="auto"/>
            </w:tcBorders>
          </w:tcPr>
          <w:p w14:paraId="246433DF" w14:textId="77777777" w:rsidR="00A670FB" w:rsidRPr="00E17809" w:rsidRDefault="00A670FB" w:rsidP="00076DFE">
            <w:pPr>
              <w:numPr>
                <w:ilvl w:val="12"/>
                <w:numId w:val="0"/>
              </w:numPr>
              <w:rPr>
                <w:rFonts w:cs="Arial"/>
                <w:szCs w:val="22"/>
              </w:rPr>
            </w:pPr>
            <w:r w:rsidRPr="00272F47">
              <w:rPr>
                <w:rFonts w:cs="Arial"/>
                <w:szCs w:val="22"/>
              </w:rPr>
              <w:t>public DRMSyncAssociations()</w:t>
            </w:r>
          </w:p>
        </w:tc>
        <w:tc>
          <w:tcPr>
            <w:tcW w:w="4410" w:type="dxa"/>
            <w:tcBorders>
              <w:top w:val="single" w:sz="4" w:space="0" w:color="auto"/>
              <w:left w:val="single" w:sz="4" w:space="0" w:color="auto"/>
              <w:bottom w:val="single" w:sz="4" w:space="0" w:color="auto"/>
              <w:right w:val="single" w:sz="4" w:space="0" w:color="auto"/>
            </w:tcBorders>
          </w:tcPr>
          <w:p w14:paraId="3326A916" w14:textId="77777777" w:rsidR="00A670FB" w:rsidRDefault="00A670FB" w:rsidP="00076DFE">
            <w:pPr>
              <w:numPr>
                <w:ilvl w:val="12"/>
                <w:numId w:val="0"/>
              </w:numPr>
              <w:rPr>
                <w:rFonts w:cs="Arial"/>
                <w:szCs w:val="22"/>
              </w:rPr>
            </w:pPr>
            <w:r w:rsidRPr="00272F47">
              <w:rPr>
                <w:rFonts w:cs="Arial"/>
                <w:szCs w:val="22"/>
              </w:rPr>
              <w:t>default constructor</w:t>
            </w:r>
          </w:p>
        </w:tc>
        <w:tc>
          <w:tcPr>
            <w:tcW w:w="2156" w:type="dxa"/>
            <w:tcBorders>
              <w:top w:val="single" w:sz="4" w:space="0" w:color="auto"/>
              <w:left w:val="single" w:sz="4" w:space="0" w:color="auto"/>
              <w:bottom w:val="single" w:sz="4" w:space="0" w:color="auto"/>
            </w:tcBorders>
          </w:tcPr>
          <w:p w14:paraId="6D3177DF" w14:textId="77777777" w:rsidR="00A670FB" w:rsidRPr="00E17809" w:rsidRDefault="00A670FB" w:rsidP="00076DFE">
            <w:pPr>
              <w:numPr>
                <w:ilvl w:val="12"/>
                <w:numId w:val="0"/>
              </w:numPr>
              <w:rPr>
                <w:rFonts w:cs="Arial"/>
                <w:szCs w:val="22"/>
              </w:rPr>
            </w:pPr>
            <w:r w:rsidRPr="005A66BA">
              <w:rPr>
                <w:rFonts w:cs="Arial"/>
                <w:szCs w:val="22"/>
              </w:rPr>
              <w:t>None</w:t>
            </w:r>
          </w:p>
        </w:tc>
      </w:tr>
      <w:tr w:rsidR="00A670FB" w14:paraId="3E301912" w14:textId="77777777" w:rsidTr="00076DFE">
        <w:tc>
          <w:tcPr>
            <w:tcW w:w="2698" w:type="dxa"/>
            <w:tcBorders>
              <w:top w:val="single" w:sz="4" w:space="0" w:color="auto"/>
              <w:bottom w:val="single" w:sz="4" w:space="0" w:color="auto"/>
              <w:right w:val="single" w:sz="4" w:space="0" w:color="auto"/>
            </w:tcBorders>
          </w:tcPr>
          <w:p w14:paraId="678E28D9" w14:textId="77777777" w:rsidR="00A670FB" w:rsidRPr="00FC7E92" w:rsidRDefault="00A670FB" w:rsidP="00076DFE">
            <w:pPr>
              <w:numPr>
                <w:ilvl w:val="12"/>
                <w:numId w:val="0"/>
              </w:numPr>
              <w:rPr>
                <w:rFonts w:cs="Arial"/>
                <w:szCs w:val="22"/>
              </w:rPr>
            </w:pPr>
            <w:r w:rsidRPr="00272F47">
              <w:rPr>
                <w:rFonts w:cs="Arial"/>
                <w:szCs w:val="22"/>
              </w:rPr>
              <w:t>public void run()</w:t>
            </w:r>
          </w:p>
        </w:tc>
        <w:tc>
          <w:tcPr>
            <w:tcW w:w="4410" w:type="dxa"/>
            <w:tcBorders>
              <w:top w:val="single" w:sz="4" w:space="0" w:color="auto"/>
              <w:left w:val="single" w:sz="4" w:space="0" w:color="auto"/>
              <w:bottom w:val="single" w:sz="4" w:space="0" w:color="auto"/>
              <w:right w:val="single" w:sz="4" w:space="0" w:color="auto"/>
            </w:tcBorders>
          </w:tcPr>
          <w:p w14:paraId="53C1F655" w14:textId="77777777" w:rsidR="00A670FB" w:rsidRDefault="00A670FB" w:rsidP="00076DFE">
            <w:pPr>
              <w:numPr>
                <w:ilvl w:val="12"/>
                <w:numId w:val="0"/>
              </w:numPr>
              <w:rPr>
                <w:rFonts w:cs="Arial"/>
                <w:szCs w:val="22"/>
              </w:rPr>
            </w:pPr>
            <w:r w:rsidRPr="00272F47">
              <w:rPr>
                <w:rFonts w:cs="Arial"/>
                <w:szCs w:val="22"/>
              </w:rPr>
              <w:t>This method starts processing in thread</w:t>
            </w:r>
          </w:p>
        </w:tc>
        <w:tc>
          <w:tcPr>
            <w:tcW w:w="2156" w:type="dxa"/>
            <w:tcBorders>
              <w:top w:val="single" w:sz="4" w:space="0" w:color="auto"/>
              <w:left w:val="single" w:sz="4" w:space="0" w:color="auto"/>
              <w:bottom w:val="single" w:sz="4" w:space="0" w:color="auto"/>
            </w:tcBorders>
          </w:tcPr>
          <w:p w14:paraId="5313EB20" w14:textId="77777777" w:rsidR="00A670FB" w:rsidRPr="00FC7E92" w:rsidRDefault="00A670FB" w:rsidP="00076DFE">
            <w:pPr>
              <w:numPr>
                <w:ilvl w:val="12"/>
                <w:numId w:val="0"/>
              </w:numPr>
              <w:rPr>
                <w:rFonts w:cs="Arial"/>
                <w:szCs w:val="22"/>
              </w:rPr>
            </w:pPr>
            <w:r w:rsidRPr="005A66BA">
              <w:rPr>
                <w:rFonts w:cs="Arial"/>
                <w:szCs w:val="22"/>
              </w:rPr>
              <w:t>None</w:t>
            </w:r>
          </w:p>
        </w:tc>
      </w:tr>
      <w:tr w:rsidR="00A670FB" w14:paraId="487B2F53" w14:textId="77777777" w:rsidTr="00076DFE">
        <w:tc>
          <w:tcPr>
            <w:tcW w:w="2698" w:type="dxa"/>
            <w:tcBorders>
              <w:top w:val="single" w:sz="4" w:space="0" w:color="auto"/>
              <w:bottom w:val="single" w:sz="4" w:space="0" w:color="auto"/>
              <w:right w:val="single" w:sz="4" w:space="0" w:color="auto"/>
            </w:tcBorders>
          </w:tcPr>
          <w:p w14:paraId="563E9756" w14:textId="77777777" w:rsidR="00A670FB" w:rsidRPr="00FC7E92" w:rsidRDefault="00A670FB" w:rsidP="00076DFE">
            <w:pPr>
              <w:numPr>
                <w:ilvl w:val="12"/>
                <w:numId w:val="0"/>
              </w:numPr>
              <w:rPr>
                <w:rFonts w:cs="Arial"/>
                <w:szCs w:val="22"/>
              </w:rPr>
            </w:pPr>
            <w:r w:rsidRPr="00272F47">
              <w:rPr>
                <w:rFonts w:cs="Arial"/>
                <w:szCs w:val="22"/>
              </w:rPr>
              <w:t>private void syncAllAssociations(String cmbType)</w:t>
            </w:r>
          </w:p>
        </w:tc>
        <w:tc>
          <w:tcPr>
            <w:tcW w:w="4410" w:type="dxa"/>
            <w:tcBorders>
              <w:top w:val="single" w:sz="4" w:space="0" w:color="auto"/>
              <w:left w:val="single" w:sz="4" w:space="0" w:color="auto"/>
              <w:bottom w:val="single" w:sz="4" w:space="0" w:color="auto"/>
              <w:right w:val="single" w:sz="4" w:space="0" w:color="auto"/>
            </w:tcBorders>
          </w:tcPr>
          <w:p w14:paraId="3A40A93E" w14:textId="77777777" w:rsidR="00A670FB" w:rsidRDefault="00A670FB" w:rsidP="00076DFE">
            <w:pPr>
              <w:numPr>
                <w:ilvl w:val="12"/>
                <w:numId w:val="0"/>
              </w:numPr>
              <w:rPr>
                <w:rFonts w:cs="Arial"/>
                <w:szCs w:val="22"/>
              </w:rPr>
            </w:pPr>
            <w:r w:rsidRPr="00272F47">
              <w:rPr>
                <w:rFonts w:cs="Arial"/>
                <w:szCs w:val="22"/>
              </w:rPr>
              <w:t>This method calls for sync all operations.</w:t>
            </w:r>
          </w:p>
        </w:tc>
        <w:tc>
          <w:tcPr>
            <w:tcW w:w="2156" w:type="dxa"/>
            <w:tcBorders>
              <w:top w:val="single" w:sz="4" w:space="0" w:color="auto"/>
              <w:left w:val="single" w:sz="4" w:space="0" w:color="auto"/>
              <w:bottom w:val="single" w:sz="4" w:space="0" w:color="auto"/>
            </w:tcBorders>
          </w:tcPr>
          <w:p w14:paraId="5DA971AF" w14:textId="77777777" w:rsidR="00A670FB" w:rsidRPr="00FC7E92" w:rsidRDefault="00A670FB" w:rsidP="00076DFE">
            <w:pPr>
              <w:numPr>
                <w:ilvl w:val="12"/>
                <w:numId w:val="0"/>
              </w:numPr>
              <w:rPr>
                <w:rFonts w:cs="Arial"/>
                <w:szCs w:val="22"/>
              </w:rPr>
            </w:pPr>
            <w:r w:rsidRPr="005A66BA">
              <w:rPr>
                <w:rFonts w:cs="Arial"/>
                <w:szCs w:val="22"/>
              </w:rPr>
              <w:t>None</w:t>
            </w:r>
          </w:p>
        </w:tc>
      </w:tr>
      <w:tr w:rsidR="00A670FB" w14:paraId="302BD5AB" w14:textId="77777777" w:rsidTr="00076DFE">
        <w:tc>
          <w:tcPr>
            <w:tcW w:w="2698" w:type="dxa"/>
            <w:tcBorders>
              <w:top w:val="single" w:sz="4" w:space="0" w:color="auto"/>
              <w:bottom w:val="single" w:sz="4" w:space="0" w:color="auto"/>
              <w:right w:val="single" w:sz="4" w:space="0" w:color="auto"/>
            </w:tcBorders>
          </w:tcPr>
          <w:p w14:paraId="38D35A72" w14:textId="77777777" w:rsidR="00A670FB" w:rsidRPr="00FC7E92" w:rsidRDefault="00A670FB" w:rsidP="00076DFE">
            <w:pPr>
              <w:numPr>
                <w:ilvl w:val="12"/>
                <w:numId w:val="0"/>
              </w:numPr>
              <w:rPr>
                <w:rFonts w:cs="Arial"/>
                <w:szCs w:val="22"/>
              </w:rPr>
            </w:pPr>
            <w:r w:rsidRPr="00272F47">
              <w:rPr>
                <w:rFonts w:cs="Arial"/>
                <w:szCs w:val="22"/>
              </w:rPr>
              <w:t>public void syncUnsyncSubsStbAssociationForAll(String cmbType, Integer batchSize)</w:t>
            </w:r>
          </w:p>
        </w:tc>
        <w:tc>
          <w:tcPr>
            <w:tcW w:w="4410" w:type="dxa"/>
            <w:tcBorders>
              <w:top w:val="single" w:sz="4" w:space="0" w:color="auto"/>
              <w:left w:val="single" w:sz="4" w:space="0" w:color="auto"/>
              <w:bottom w:val="single" w:sz="4" w:space="0" w:color="auto"/>
              <w:right w:val="single" w:sz="4" w:space="0" w:color="auto"/>
            </w:tcBorders>
          </w:tcPr>
          <w:p w14:paraId="1F419258" w14:textId="77777777" w:rsidR="00A670FB" w:rsidRDefault="00A670FB" w:rsidP="00076DFE">
            <w:pPr>
              <w:numPr>
                <w:ilvl w:val="12"/>
                <w:numId w:val="0"/>
              </w:numPr>
              <w:rPr>
                <w:rFonts w:cs="Arial"/>
                <w:szCs w:val="22"/>
              </w:rPr>
            </w:pPr>
            <w:r w:rsidRPr="00272F47">
              <w:rPr>
                <w:rFonts w:cs="Arial"/>
                <w:szCs w:val="22"/>
              </w:rPr>
              <w:t>This method does sync all non-sync subscriber-stb to VMX.</w:t>
            </w:r>
          </w:p>
        </w:tc>
        <w:tc>
          <w:tcPr>
            <w:tcW w:w="2156" w:type="dxa"/>
            <w:tcBorders>
              <w:top w:val="single" w:sz="4" w:space="0" w:color="auto"/>
              <w:left w:val="single" w:sz="4" w:space="0" w:color="auto"/>
              <w:bottom w:val="single" w:sz="4" w:space="0" w:color="auto"/>
            </w:tcBorders>
          </w:tcPr>
          <w:p w14:paraId="31980606" w14:textId="77777777" w:rsidR="00A670FB" w:rsidRPr="00FC7E92" w:rsidRDefault="00A670FB" w:rsidP="00076DFE">
            <w:pPr>
              <w:numPr>
                <w:ilvl w:val="12"/>
                <w:numId w:val="0"/>
              </w:numPr>
              <w:rPr>
                <w:rFonts w:cs="Arial"/>
                <w:szCs w:val="22"/>
              </w:rPr>
            </w:pPr>
            <w:r w:rsidRPr="005A66BA">
              <w:rPr>
                <w:rFonts w:cs="Arial"/>
                <w:szCs w:val="22"/>
              </w:rPr>
              <w:t>None</w:t>
            </w:r>
          </w:p>
        </w:tc>
      </w:tr>
      <w:tr w:rsidR="00A670FB" w14:paraId="71E438DB" w14:textId="77777777" w:rsidTr="00076DFE">
        <w:tc>
          <w:tcPr>
            <w:tcW w:w="2698" w:type="dxa"/>
            <w:tcBorders>
              <w:top w:val="single" w:sz="4" w:space="0" w:color="auto"/>
              <w:bottom w:val="single" w:sz="4" w:space="0" w:color="auto"/>
              <w:right w:val="single" w:sz="4" w:space="0" w:color="auto"/>
            </w:tcBorders>
          </w:tcPr>
          <w:p w14:paraId="1CB0D186" w14:textId="77777777" w:rsidR="00A670FB" w:rsidRPr="00FC7E92" w:rsidRDefault="00A670FB" w:rsidP="00076DFE">
            <w:pPr>
              <w:numPr>
                <w:ilvl w:val="12"/>
                <w:numId w:val="0"/>
              </w:numPr>
              <w:rPr>
                <w:rFonts w:cs="Arial"/>
                <w:szCs w:val="22"/>
              </w:rPr>
            </w:pPr>
            <w:r w:rsidRPr="00272F47">
              <w:rPr>
                <w:rFonts w:cs="Arial"/>
                <w:szCs w:val="22"/>
              </w:rPr>
              <w:t>public void syncUnsyncSubsDeviceAssociationForAll(String cmbType, Integer batchSize)</w:t>
            </w:r>
          </w:p>
        </w:tc>
        <w:tc>
          <w:tcPr>
            <w:tcW w:w="4410" w:type="dxa"/>
            <w:tcBorders>
              <w:top w:val="single" w:sz="4" w:space="0" w:color="auto"/>
              <w:left w:val="single" w:sz="4" w:space="0" w:color="auto"/>
              <w:bottom w:val="single" w:sz="4" w:space="0" w:color="auto"/>
              <w:right w:val="single" w:sz="4" w:space="0" w:color="auto"/>
            </w:tcBorders>
          </w:tcPr>
          <w:p w14:paraId="4662B156" w14:textId="77777777" w:rsidR="00A670FB" w:rsidRDefault="00A670FB" w:rsidP="00076DFE">
            <w:pPr>
              <w:numPr>
                <w:ilvl w:val="12"/>
                <w:numId w:val="0"/>
              </w:numPr>
              <w:rPr>
                <w:rFonts w:cs="Arial"/>
                <w:szCs w:val="22"/>
              </w:rPr>
            </w:pPr>
            <w:r w:rsidRPr="00272F47">
              <w:rPr>
                <w:rFonts w:cs="Arial"/>
                <w:szCs w:val="22"/>
              </w:rPr>
              <w:t>This method does sync all non-sync subscriber-device to VMX.</w:t>
            </w:r>
          </w:p>
        </w:tc>
        <w:tc>
          <w:tcPr>
            <w:tcW w:w="2156" w:type="dxa"/>
            <w:tcBorders>
              <w:top w:val="single" w:sz="4" w:space="0" w:color="auto"/>
              <w:left w:val="single" w:sz="4" w:space="0" w:color="auto"/>
              <w:bottom w:val="single" w:sz="4" w:space="0" w:color="auto"/>
            </w:tcBorders>
          </w:tcPr>
          <w:p w14:paraId="5339F7CC" w14:textId="77777777" w:rsidR="00A670FB" w:rsidRPr="00FC7E92" w:rsidRDefault="00A670FB" w:rsidP="00076DFE">
            <w:pPr>
              <w:numPr>
                <w:ilvl w:val="12"/>
                <w:numId w:val="0"/>
              </w:numPr>
              <w:rPr>
                <w:rFonts w:cs="Arial"/>
                <w:szCs w:val="22"/>
              </w:rPr>
            </w:pPr>
            <w:r w:rsidRPr="005A66BA">
              <w:rPr>
                <w:rFonts w:cs="Arial"/>
                <w:szCs w:val="22"/>
              </w:rPr>
              <w:t>None</w:t>
            </w:r>
          </w:p>
        </w:tc>
      </w:tr>
      <w:tr w:rsidR="00A670FB" w14:paraId="25935B2B" w14:textId="77777777" w:rsidTr="00076DFE">
        <w:tc>
          <w:tcPr>
            <w:tcW w:w="2698" w:type="dxa"/>
            <w:tcBorders>
              <w:top w:val="single" w:sz="4" w:space="0" w:color="auto"/>
              <w:bottom w:val="single" w:sz="4" w:space="0" w:color="auto"/>
              <w:right w:val="single" w:sz="4" w:space="0" w:color="auto"/>
            </w:tcBorders>
          </w:tcPr>
          <w:p w14:paraId="5B660B0A" w14:textId="77777777" w:rsidR="00A670FB" w:rsidRPr="00FC7E92" w:rsidRDefault="00A670FB" w:rsidP="00076DFE">
            <w:pPr>
              <w:numPr>
                <w:ilvl w:val="12"/>
                <w:numId w:val="0"/>
              </w:numPr>
              <w:rPr>
                <w:rFonts w:cs="Arial"/>
                <w:szCs w:val="22"/>
              </w:rPr>
            </w:pPr>
            <w:r w:rsidRPr="00272F47">
              <w:rPr>
                <w:rFonts w:cs="Arial"/>
                <w:szCs w:val="22"/>
              </w:rPr>
              <w:t>public void syncUnsyncPackageChannelAssociationForAll(String cmbType, Integer batchSize)</w:t>
            </w:r>
          </w:p>
        </w:tc>
        <w:tc>
          <w:tcPr>
            <w:tcW w:w="4410" w:type="dxa"/>
            <w:tcBorders>
              <w:top w:val="single" w:sz="4" w:space="0" w:color="auto"/>
              <w:left w:val="single" w:sz="4" w:space="0" w:color="auto"/>
              <w:bottom w:val="single" w:sz="4" w:space="0" w:color="auto"/>
              <w:right w:val="single" w:sz="4" w:space="0" w:color="auto"/>
            </w:tcBorders>
          </w:tcPr>
          <w:p w14:paraId="74C2649B" w14:textId="77777777" w:rsidR="00A670FB" w:rsidRDefault="00A670FB" w:rsidP="00076DFE">
            <w:pPr>
              <w:numPr>
                <w:ilvl w:val="12"/>
                <w:numId w:val="0"/>
              </w:numPr>
              <w:rPr>
                <w:rFonts w:cs="Arial"/>
                <w:szCs w:val="22"/>
              </w:rPr>
            </w:pPr>
            <w:r w:rsidRPr="00272F47">
              <w:rPr>
                <w:rFonts w:cs="Arial"/>
                <w:szCs w:val="22"/>
              </w:rPr>
              <w:t>This method does sync all non-sync package-channel to VMX.</w:t>
            </w:r>
          </w:p>
        </w:tc>
        <w:tc>
          <w:tcPr>
            <w:tcW w:w="2156" w:type="dxa"/>
            <w:tcBorders>
              <w:top w:val="single" w:sz="4" w:space="0" w:color="auto"/>
              <w:left w:val="single" w:sz="4" w:space="0" w:color="auto"/>
              <w:bottom w:val="single" w:sz="4" w:space="0" w:color="auto"/>
            </w:tcBorders>
          </w:tcPr>
          <w:p w14:paraId="609A96AD" w14:textId="77777777" w:rsidR="00A670FB" w:rsidRPr="00FC7E92" w:rsidRDefault="00A670FB" w:rsidP="00076DFE">
            <w:pPr>
              <w:numPr>
                <w:ilvl w:val="12"/>
                <w:numId w:val="0"/>
              </w:numPr>
              <w:rPr>
                <w:rFonts w:cs="Arial"/>
                <w:szCs w:val="22"/>
              </w:rPr>
            </w:pPr>
            <w:r w:rsidRPr="005A66BA">
              <w:rPr>
                <w:rFonts w:cs="Arial"/>
                <w:szCs w:val="22"/>
              </w:rPr>
              <w:t>None</w:t>
            </w:r>
          </w:p>
        </w:tc>
      </w:tr>
      <w:tr w:rsidR="00A670FB" w14:paraId="40AE9516" w14:textId="77777777" w:rsidTr="00076DFE">
        <w:tc>
          <w:tcPr>
            <w:tcW w:w="2698" w:type="dxa"/>
            <w:tcBorders>
              <w:top w:val="single" w:sz="4" w:space="0" w:color="auto"/>
              <w:bottom w:val="single" w:sz="4" w:space="0" w:color="auto"/>
              <w:right w:val="single" w:sz="4" w:space="0" w:color="auto"/>
            </w:tcBorders>
          </w:tcPr>
          <w:p w14:paraId="211D3ED0" w14:textId="77777777" w:rsidR="00A670FB" w:rsidRPr="00FC7E92" w:rsidRDefault="00A670FB" w:rsidP="00076DFE">
            <w:pPr>
              <w:numPr>
                <w:ilvl w:val="12"/>
                <w:numId w:val="0"/>
              </w:numPr>
              <w:rPr>
                <w:rFonts w:cs="Arial"/>
                <w:szCs w:val="22"/>
              </w:rPr>
            </w:pPr>
            <w:r w:rsidRPr="00272F47">
              <w:rPr>
                <w:rFonts w:cs="Arial"/>
                <w:szCs w:val="22"/>
              </w:rPr>
              <w:t>public void syncUnsyncPackageVodAssociationForAll(String cmbType, Integer batchSize)</w:t>
            </w:r>
          </w:p>
        </w:tc>
        <w:tc>
          <w:tcPr>
            <w:tcW w:w="4410" w:type="dxa"/>
            <w:tcBorders>
              <w:top w:val="single" w:sz="4" w:space="0" w:color="auto"/>
              <w:left w:val="single" w:sz="4" w:space="0" w:color="auto"/>
              <w:bottom w:val="single" w:sz="4" w:space="0" w:color="auto"/>
              <w:right w:val="single" w:sz="4" w:space="0" w:color="auto"/>
            </w:tcBorders>
          </w:tcPr>
          <w:p w14:paraId="79FF8242" w14:textId="77777777" w:rsidR="00A670FB" w:rsidRDefault="00A670FB" w:rsidP="00076DFE">
            <w:pPr>
              <w:numPr>
                <w:ilvl w:val="12"/>
                <w:numId w:val="0"/>
              </w:numPr>
              <w:rPr>
                <w:rFonts w:cs="Arial"/>
                <w:szCs w:val="22"/>
              </w:rPr>
            </w:pPr>
            <w:r w:rsidRPr="00272F47">
              <w:rPr>
                <w:rFonts w:cs="Arial"/>
                <w:szCs w:val="22"/>
              </w:rPr>
              <w:t>This method does sync all non-sync package-vod to VMX.</w:t>
            </w:r>
          </w:p>
        </w:tc>
        <w:tc>
          <w:tcPr>
            <w:tcW w:w="2156" w:type="dxa"/>
            <w:tcBorders>
              <w:top w:val="single" w:sz="4" w:space="0" w:color="auto"/>
              <w:left w:val="single" w:sz="4" w:space="0" w:color="auto"/>
              <w:bottom w:val="single" w:sz="4" w:space="0" w:color="auto"/>
            </w:tcBorders>
          </w:tcPr>
          <w:p w14:paraId="5A350FDE" w14:textId="77777777" w:rsidR="00A670FB" w:rsidRPr="00FC7E92" w:rsidRDefault="00A670FB" w:rsidP="00076DFE">
            <w:pPr>
              <w:numPr>
                <w:ilvl w:val="12"/>
                <w:numId w:val="0"/>
              </w:numPr>
              <w:rPr>
                <w:rFonts w:cs="Arial"/>
                <w:szCs w:val="22"/>
              </w:rPr>
            </w:pPr>
            <w:r w:rsidRPr="005A66BA">
              <w:rPr>
                <w:rFonts w:cs="Arial"/>
                <w:szCs w:val="22"/>
              </w:rPr>
              <w:t>None</w:t>
            </w:r>
          </w:p>
        </w:tc>
      </w:tr>
      <w:tr w:rsidR="00A670FB" w14:paraId="0FAAC277" w14:textId="77777777" w:rsidTr="00076DFE">
        <w:tc>
          <w:tcPr>
            <w:tcW w:w="2698" w:type="dxa"/>
            <w:tcBorders>
              <w:top w:val="single" w:sz="4" w:space="0" w:color="auto"/>
              <w:bottom w:val="single" w:sz="4" w:space="0" w:color="auto"/>
              <w:right w:val="single" w:sz="4" w:space="0" w:color="auto"/>
            </w:tcBorders>
          </w:tcPr>
          <w:p w14:paraId="049A33E1" w14:textId="77777777" w:rsidR="00A670FB" w:rsidRPr="00AB0F47" w:rsidRDefault="00A670FB" w:rsidP="00076DFE">
            <w:pPr>
              <w:numPr>
                <w:ilvl w:val="12"/>
                <w:numId w:val="0"/>
              </w:numPr>
              <w:rPr>
                <w:rFonts w:cs="Arial"/>
                <w:szCs w:val="22"/>
              </w:rPr>
            </w:pPr>
            <w:r w:rsidRPr="00C67873">
              <w:rPr>
                <w:rFonts w:cs="Arial"/>
                <w:szCs w:val="22"/>
              </w:rPr>
              <w:t>public void syncUnsyncSubsPackageAssociationForAll(String cmbType, Integer batchSize)</w:t>
            </w:r>
          </w:p>
        </w:tc>
        <w:tc>
          <w:tcPr>
            <w:tcW w:w="4410" w:type="dxa"/>
            <w:tcBorders>
              <w:top w:val="single" w:sz="4" w:space="0" w:color="auto"/>
              <w:left w:val="single" w:sz="4" w:space="0" w:color="auto"/>
              <w:bottom w:val="single" w:sz="4" w:space="0" w:color="auto"/>
              <w:right w:val="single" w:sz="4" w:space="0" w:color="auto"/>
            </w:tcBorders>
          </w:tcPr>
          <w:p w14:paraId="2AC4EBC6" w14:textId="77777777" w:rsidR="00A670FB" w:rsidRPr="00FC7E92" w:rsidRDefault="00A670FB" w:rsidP="00076DFE">
            <w:pPr>
              <w:numPr>
                <w:ilvl w:val="12"/>
                <w:numId w:val="0"/>
              </w:numPr>
              <w:rPr>
                <w:rFonts w:cs="Arial"/>
                <w:szCs w:val="22"/>
              </w:rPr>
            </w:pPr>
            <w:r w:rsidRPr="00C67873">
              <w:rPr>
                <w:rFonts w:cs="Arial"/>
                <w:szCs w:val="22"/>
              </w:rPr>
              <w:t>This method does sync all non-sync subscriber-package to VMX.</w:t>
            </w:r>
          </w:p>
        </w:tc>
        <w:tc>
          <w:tcPr>
            <w:tcW w:w="2156" w:type="dxa"/>
            <w:tcBorders>
              <w:top w:val="single" w:sz="4" w:space="0" w:color="auto"/>
              <w:left w:val="single" w:sz="4" w:space="0" w:color="auto"/>
              <w:bottom w:val="single" w:sz="4" w:space="0" w:color="auto"/>
            </w:tcBorders>
          </w:tcPr>
          <w:p w14:paraId="5F95C4C6" w14:textId="77777777" w:rsidR="00A670FB" w:rsidRPr="00AB0F47" w:rsidRDefault="00A670FB" w:rsidP="00076DFE">
            <w:pPr>
              <w:numPr>
                <w:ilvl w:val="12"/>
                <w:numId w:val="0"/>
              </w:numPr>
              <w:rPr>
                <w:rFonts w:cs="Arial"/>
                <w:szCs w:val="22"/>
              </w:rPr>
            </w:pPr>
            <w:r w:rsidRPr="005A66BA">
              <w:rPr>
                <w:rFonts w:cs="Arial"/>
                <w:szCs w:val="22"/>
              </w:rPr>
              <w:t>None</w:t>
            </w:r>
          </w:p>
        </w:tc>
      </w:tr>
      <w:tr w:rsidR="00A670FB" w14:paraId="2F75D256" w14:textId="77777777" w:rsidTr="00076DFE">
        <w:tc>
          <w:tcPr>
            <w:tcW w:w="2698" w:type="dxa"/>
            <w:tcBorders>
              <w:top w:val="single" w:sz="4" w:space="0" w:color="auto"/>
              <w:bottom w:val="single" w:sz="4" w:space="0" w:color="auto"/>
              <w:right w:val="single" w:sz="4" w:space="0" w:color="auto"/>
            </w:tcBorders>
          </w:tcPr>
          <w:p w14:paraId="24F2FD3D" w14:textId="77777777" w:rsidR="00A670FB" w:rsidRPr="00AB0F47" w:rsidRDefault="00A670FB" w:rsidP="00076DFE">
            <w:pPr>
              <w:numPr>
                <w:ilvl w:val="12"/>
                <w:numId w:val="0"/>
              </w:numPr>
              <w:rPr>
                <w:rFonts w:cs="Arial"/>
                <w:szCs w:val="22"/>
              </w:rPr>
            </w:pPr>
            <w:r w:rsidRPr="00C67873">
              <w:rPr>
                <w:rFonts w:cs="Arial"/>
                <w:szCs w:val="22"/>
              </w:rPr>
              <w:t>private void logStopFlag()</w:t>
            </w:r>
          </w:p>
        </w:tc>
        <w:tc>
          <w:tcPr>
            <w:tcW w:w="4410" w:type="dxa"/>
            <w:tcBorders>
              <w:top w:val="single" w:sz="4" w:space="0" w:color="auto"/>
              <w:left w:val="single" w:sz="4" w:space="0" w:color="auto"/>
              <w:bottom w:val="single" w:sz="4" w:space="0" w:color="auto"/>
              <w:right w:val="single" w:sz="4" w:space="0" w:color="auto"/>
            </w:tcBorders>
          </w:tcPr>
          <w:p w14:paraId="18E9D4DF" w14:textId="77777777" w:rsidR="00A670FB" w:rsidRPr="00FC7E92" w:rsidRDefault="00A670FB" w:rsidP="00076DFE">
            <w:pPr>
              <w:numPr>
                <w:ilvl w:val="12"/>
                <w:numId w:val="0"/>
              </w:numPr>
              <w:rPr>
                <w:rFonts w:cs="Arial"/>
                <w:szCs w:val="22"/>
              </w:rPr>
            </w:pPr>
            <w:r w:rsidRPr="00C67873">
              <w:rPr>
                <w:rFonts w:cs="Arial"/>
                <w:szCs w:val="22"/>
              </w:rPr>
              <w:t>Log StopFlag</w:t>
            </w:r>
          </w:p>
        </w:tc>
        <w:tc>
          <w:tcPr>
            <w:tcW w:w="2156" w:type="dxa"/>
            <w:tcBorders>
              <w:top w:val="single" w:sz="4" w:space="0" w:color="auto"/>
              <w:left w:val="single" w:sz="4" w:space="0" w:color="auto"/>
              <w:bottom w:val="single" w:sz="4" w:space="0" w:color="auto"/>
            </w:tcBorders>
          </w:tcPr>
          <w:p w14:paraId="5D981BF8" w14:textId="77777777" w:rsidR="00A670FB" w:rsidRPr="00AB0F47" w:rsidRDefault="00A670FB" w:rsidP="00076DFE">
            <w:pPr>
              <w:numPr>
                <w:ilvl w:val="12"/>
                <w:numId w:val="0"/>
              </w:numPr>
              <w:rPr>
                <w:rFonts w:cs="Arial"/>
                <w:szCs w:val="22"/>
              </w:rPr>
            </w:pPr>
            <w:r w:rsidRPr="005A66BA">
              <w:rPr>
                <w:rFonts w:cs="Arial"/>
                <w:szCs w:val="22"/>
              </w:rPr>
              <w:t>None</w:t>
            </w:r>
          </w:p>
        </w:tc>
      </w:tr>
      <w:tr w:rsidR="00A670FB" w14:paraId="1E97A904" w14:textId="77777777" w:rsidTr="00076DFE">
        <w:tc>
          <w:tcPr>
            <w:tcW w:w="2698" w:type="dxa"/>
            <w:tcBorders>
              <w:top w:val="single" w:sz="4" w:space="0" w:color="auto"/>
              <w:bottom w:val="single" w:sz="4" w:space="0" w:color="auto"/>
              <w:right w:val="single" w:sz="4" w:space="0" w:color="auto"/>
            </w:tcBorders>
          </w:tcPr>
          <w:p w14:paraId="5612ED88" w14:textId="77777777" w:rsidR="00A670FB" w:rsidRPr="00C67873" w:rsidRDefault="00A670FB" w:rsidP="00076DFE">
            <w:pPr>
              <w:numPr>
                <w:ilvl w:val="12"/>
                <w:numId w:val="0"/>
              </w:numPr>
              <w:rPr>
                <w:rFonts w:cs="Arial"/>
                <w:szCs w:val="22"/>
              </w:rPr>
            </w:pPr>
            <w:r w:rsidRPr="00C67873">
              <w:rPr>
                <w:rFonts w:cs="Arial"/>
                <w:szCs w:val="22"/>
              </w:rPr>
              <w:t>public void sendRequestToOMIClient(String itemType,</w:t>
            </w:r>
          </w:p>
          <w:p w14:paraId="2F2F4E67" w14:textId="77777777" w:rsidR="00A670FB" w:rsidRPr="00AB0F47" w:rsidRDefault="00A670FB" w:rsidP="00076DFE">
            <w:pPr>
              <w:numPr>
                <w:ilvl w:val="12"/>
                <w:numId w:val="0"/>
              </w:numPr>
              <w:rPr>
                <w:rFonts w:cs="Arial"/>
                <w:szCs w:val="22"/>
              </w:rPr>
            </w:pPr>
            <w:r w:rsidRPr="00C67873">
              <w:rPr>
                <w:rFonts w:cs="Arial"/>
                <w:szCs w:val="22"/>
              </w:rPr>
              <w:t xml:space="preserve">            List&lt;DRMSyncAssociationFeature&gt; associationList)</w:t>
            </w:r>
          </w:p>
        </w:tc>
        <w:tc>
          <w:tcPr>
            <w:tcW w:w="4410" w:type="dxa"/>
            <w:tcBorders>
              <w:top w:val="single" w:sz="4" w:space="0" w:color="auto"/>
              <w:left w:val="single" w:sz="4" w:space="0" w:color="auto"/>
              <w:bottom w:val="single" w:sz="4" w:space="0" w:color="auto"/>
              <w:right w:val="single" w:sz="4" w:space="0" w:color="auto"/>
            </w:tcBorders>
          </w:tcPr>
          <w:p w14:paraId="44DF90A5" w14:textId="77777777" w:rsidR="00A670FB" w:rsidRPr="00FC7E92" w:rsidRDefault="00A670FB" w:rsidP="00076DFE">
            <w:pPr>
              <w:numPr>
                <w:ilvl w:val="12"/>
                <w:numId w:val="0"/>
              </w:numPr>
              <w:rPr>
                <w:rFonts w:cs="Arial"/>
                <w:szCs w:val="22"/>
              </w:rPr>
            </w:pPr>
            <w:r w:rsidRPr="00C67873">
              <w:rPr>
                <w:rFonts w:cs="Arial"/>
                <w:szCs w:val="22"/>
              </w:rPr>
              <w:t>send Request to OMIClient For associations</w:t>
            </w:r>
          </w:p>
        </w:tc>
        <w:tc>
          <w:tcPr>
            <w:tcW w:w="2156" w:type="dxa"/>
            <w:tcBorders>
              <w:top w:val="single" w:sz="4" w:space="0" w:color="auto"/>
              <w:left w:val="single" w:sz="4" w:space="0" w:color="auto"/>
              <w:bottom w:val="single" w:sz="4" w:space="0" w:color="auto"/>
            </w:tcBorders>
          </w:tcPr>
          <w:p w14:paraId="4FBCF1DE" w14:textId="77777777" w:rsidR="00A670FB" w:rsidRPr="00AB0F47" w:rsidRDefault="00A670FB" w:rsidP="00076DFE">
            <w:pPr>
              <w:numPr>
                <w:ilvl w:val="12"/>
                <w:numId w:val="0"/>
              </w:numPr>
              <w:rPr>
                <w:rFonts w:cs="Arial"/>
                <w:szCs w:val="22"/>
              </w:rPr>
            </w:pPr>
            <w:r w:rsidRPr="005A66BA">
              <w:rPr>
                <w:rFonts w:cs="Arial"/>
                <w:szCs w:val="22"/>
              </w:rPr>
              <w:t>None</w:t>
            </w:r>
          </w:p>
        </w:tc>
      </w:tr>
      <w:tr w:rsidR="00A670FB" w14:paraId="2B8AD793" w14:textId="77777777" w:rsidTr="00076DFE">
        <w:tc>
          <w:tcPr>
            <w:tcW w:w="2698" w:type="dxa"/>
            <w:tcBorders>
              <w:top w:val="single" w:sz="4" w:space="0" w:color="auto"/>
              <w:bottom w:val="single" w:sz="4" w:space="0" w:color="auto"/>
              <w:right w:val="single" w:sz="4" w:space="0" w:color="auto"/>
            </w:tcBorders>
          </w:tcPr>
          <w:p w14:paraId="3B3BD05A" w14:textId="77777777" w:rsidR="00A670FB" w:rsidRPr="00AB0F47" w:rsidRDefault="00A670FB" w:rsidP="00076DFE">
            <w:pPr>
              <w:numPr>
                <w:ilvl w:val="12"/>
                <w:numId w:val="0"/>
              </w:numPr>
              <w:rPr>
                <w:rFonts w:cs="Arial"/>
                <w:szCs w:val="22"/>
              </w:rPr>
            </w:pPr>
            <w:r w:rsidRPr="00C67873">
              <w:rPr>
                <w:rFonts w:cs="Arial"/>
                <w:szCs w:val="22"/>
              </w:rPr>
              <w:lastRenderedPageBreak/>
              <w:t>private void syncForSubsPackage(List&lt;DRMSyncAssociationFeature&gt; associationList)</w:t>
            </w:r>
          </w:p>
        </w:tc>
        <w:tc>
          <w:tcPr>
            <w:tcW w:w="4410" w:type="dxa"/>
            <w:tcBorders>
              <w:top w:val="single" w:sz="4" w:space="0" w:color="auto"/>
              <w:left w:val="single" w:sz="4" w:space="0" w:color="auto"/>
              <w:bottom w:val="single" w:sz="4" w:space="0" w:color="auto"/>
              <w:right w:val="single" w:sz="4" w:space="0" w:color="auto"/>
            </w:tcBorders>
          </w:tcPr>
          <w:p w14:paraId="00B4D4A1" w14:textId="77777777" w:rsidR="00A670FB" w:rsidRPr="00FC7E92" w:rsidRDefault="00A670FB" w:rsidP="00076DFE">
            <w:pPr>
              <w:numPr>
                <w:ilvl w:val="12"/>
                <w:numId w:val="0"/>
              </w:numPr>
              <w:rPr>
                <w:rFonts w:cs="Arial"/>
                <w:szCs w:val="22"/>
              </w:rPr>
            </w:pPr>
            <w:r w:rsidRPr="00C67873">
              <w:rPr>
                <w:rFonts w:cs="Arial"/>
                <w:szCs w:val="22"/>
              </w:rPr>
              <w:t>create subscriber- package association</w:t>
            </w:r>
          </w:p>
        </w:tc>
        <w:tc>
          <w:tcPr>
            <w:tcW w:w="2156" w:type="dxa"/>
            <w:tcBorders>
              <w:top w:val="single" w:sz="4" w:space="0" w:color="auto"/>
              <w:left w:val="single" w:sz="4" w:space="0" w:color="auto"/>
              <w:bottom w:val="single" w:sz="4" w:space="0" w:color="auto"/>
            </w:tcBorders>
          </w:tcPr>
          <w:p w14:paraId="344DE65A" w14:textId="77777777" w:rsidR="00A670FB" w:rsidRPr="00AB0F47" w:rsidRDefault="00A670FB" w:rsidP="00076DFE">
            <w:pPr>
              <w:numPr>
                <w:ilvl w:val="12"/>
                <w:numId w:val="0"/>
              </w:numPr>
              <w:rPr>
                <w:rFonts w:cs="Arial"/>
                <w:szCs w:val="22"/>
              </w:rPr>
            </w:pPr>
            <w:r w:rsidRPr="005A66BA">
              <w:rPr>
                <w:rFonts w:cs="Arial"/>
                <w:szCs w:val="22"/>
              </w:rPr>
              <w:t>None</w:t>
            </w:r>
          </w:p>
        </w:tc>
      </w:tr>
      <w:tr w:rsidR="00A670FB" w14:paraId="7BDC8DDE" w14:textId="77777777" w:rsidTr="00076DFE">
        <w:tc>
          <w:tcPr>
            <w:tcW w:w="2698" w:type="dxa"/>
            <w:tcBorders>
              <w:top w:val="single" w:sz="4" w:space="0" w:color="auto"/>
              <w:bottom w:val="single" w:sz="4" w:space="0" w:color="auto"/>
              <w:right w:val="single" w:sz="4" w:space="0" w:color="auto"/>
            </w:tcBorders>
          </w:tcPr>
          <w:p w14:paraId="087CEF52" w14:textId="77777777" w:rsidR="00A670FB" w:rsidRPr="00C67873" w:rsidRDefault="00A670FB" w:rsidP="00076DFE">
            <w:pPr>
              <w:numPr>
                <w:ilvl w:val="12"/>
                <w:numId w:val="0"/>
              </w:numPr>
              <w:rPr>
                <w:rFonts w:cs="Arial"/>
                <w:szCs w:val="22"/>
              </w:rPr>
            </w:pPr>
            <w:r w:rsidRPr="00C67873">
              <w:rPr>
                <w:rFonts w:cs="Arial"/>
                <w:szCs w:val="22"/>
              </w:rPr>
              <w:t>private void updateSubsPkg(List&lt;TResult&gt; syncStatus)</w:t>
            </w:r>
          </w:p>
        </w:tc>
        <w:tc>
          <w:tcPr>
            <w:tcW w:w="4410" w:type="dxa"/>
            <w:tcBorders>
              <w:top w:val="single" w:sz="4" w:space="0" w:color="auto"/>
              <w:left w:val="single" w:sz="4" w:space="0" w:color="auto"/>
              <w:bottom w:val="single" w:sz="4" w:space="0" w:color="auto"/>
              <w:right w:val="single" w:sz="4" w:space="0" w:color="auto"/>
            </w:tcBorders>
          </w:tcPr>
          <w:p w14:paraId="3BF5CE81" w14:textId="77777777" w:rsidR="00A670FB" w:rsidRPr="00C67873" w:rsidRDefault="00A670FB" w:rsidP="00076DFE">
            <w:pPr>
              <w:numPr>
                <w:ilvl w:val="12"/>
                <w:numId w:val="0"/>
              </w:numPr>
              <w:rPr>
                <w:rFonts w:cs="Arial"/>
                <w:szCs w:val="22"/>
              </w:rPr>
            </w:pPr>
            <w:r w:rsidRPr="00C67873">
              <w:rPr>
                <w:rFonts w:cs="Arial"/>
                <w:szCs w:val="22"/>
              </w:rPr>
              <w:t>Update vmxsync for subscriber package</w:t>
            </w:r>
          </w:p>
        </w:tc>
        <w:tc>
          <w:tcPr>
            <w:tcW w:w="2156" w:type="dxa"/>
            <w:tcBorders>
              <w:top w:val="single" w:sz="4" w:space="0" w:color="auto"/>
              <w:left w:val="single" w:sz="4" w:space="0" w:color="auto"/>
              <w:bottom w:val="single" w:sz="4" w:space="0" w:color="auto"/>
            </w:tcBorders>
          </w:tcPr>
          <w:p w14:paraId="6000056A" w14:textId="77777777" w:rsidR="00A670FB" w:rsidRPr="00AB0F47" w:rsidRDefault="00A670FB" w:rsidP="00076DFE">
            <w:pPr>
              <w:numPr>
                <w:ilvl w:val="12"/>
                <w:numId w:val="0"/>
              </w:numPr>
              <w:rPr>
                <w:rFonts w:cs="Arial"/>
                <w:szCs w:val="22"/>
              </w:rPr>
            </w:pPr>
            <w:r>
              <w:rPr>
                <w:rFonts w:cs="Arial"/>
                <w:szCs w:val="22"/>
              </w:rPr>
              <w:t>None</w:t>
            </w:r>
          </w:p>
        </w:tc>
      </w:tr>
      <w:tr w:rsidR="00A670FB" w14:paraId="29EE50F3" w14:textId="77777777" w:rsidTr="00076DFE">
        <w:tc>
          <w:tcPr>
            <w:tcW w:w="2698" w:type="dxa"/>
            <w:tcBorders>
              <w:top w:val="single" w:sz="4" w:space="0" w:color="auto"/>
              <w:bottom w:val="single" w:sz="4" w:space="0" w:color="auto"/>
              <w:right w:val="single" w:sz="4" w:space="0" w:color="auto"/>
            </w:tcBorders>
          </w:tcPr>
          <w:p w14:paraId="573B8019" w14:textId="77777777" w:rsidR="00A670FB" w:rsidRPr="00272F47" w:rsidRDefault="00A670FB" w:rsidP="00076DFE">
            <w:pPr>
              <w:numPr>
                <w:ilvl w:val="12"/>
                <w:numId w:val="0"/>
              </w:numPr>
              <w:rPr>
                <w:rFonts w:cs="Arial"/>
                <w:szCs w:val="22"/>
              </w:rPr>
            </w:pPr>
            <w:r w:rsidRPr="00272F47">
              <w:rPr>
                <w:rFonts w:cs="Arial"/>
                <w:szCs w:val="22"/>
              </w:rPr>
              <w:t>private String generateQuery(String query, List&lt;TResult&gt; syncStatusList, String cmbType,</w:t>
            </w:r>
          </w:p>
          <w:p w14:paraId="20AE2211" w14:textId="77777777" w:rsidR="00A670FB" w:rsidRPr="00C67873" w:rsidRDefault="00A670FB" w:rsidP="00076DFE">
            <w:pPr>
              <w:numPr>
                <w:ilvl w:val="12"/>
                <w:numId w:val="0"/>
              </w:numPr>
              <w:rPr>
                <w:rFonts w:cs="Arial"/>
                <w:szCs w:val="22"/>
              </w:rPr>
            </w:pPr>
            <w:r w:rsidRPr="00272F47">
              <w:rPr>
                <w:rFonts w:cs="Arial"/>
                <w:szCs w:val="22"/>
              </w:rPr>
              <w:t xml:space="preserve">            boolean isNumber)</w:t>
            </w:r>
          </w:p>
        </w:tc>
        <w:tc>
          <w:tcPr>
            <w:tcW w:w="4410" w:type="dxa"/>
            <w:tcBorders>
              <w:top w:val="single" w:sz="4" w:space="0" w:color="auto"/>
              <w:left w:val="single" w:sz="4" w:space="0" w:color="auto"/>
              <w:bottom w:val="single" w:sz="4" w:space="0" w:color="auto"/>
              <w:right w:val="single" w:sz="4" w:space="0" w:color="auto"/>
            </w:tcBorders>
          </w:tcPr>
          <w:p w14:paraId="535D97A1" w14:textId="77777777" w:rsidR="00A670FB" w:rsidRPr="00C67873" w:rsidRDefault="00A670FB" w:rsidP="00076DFE">
            <w:pPr>
              <w:numPr>
                <w:ilvl w:val="12"/>
                <w:numId w:val="0"/>
              </w:numPr>
              <w:rPr>
                <w:rFonts w:cs="Arial"/>
                <w:szCs w:val="22"/>
              </w:rPr>
            </w:pPr>
            <w:r>
              <w:rPr>
                <w:rFonts w:cs="Arial"/>
                <w:szCs w:val="22"/>
              </w:rPr>
              <w:t>Generate query for update status</w:t>
            </w:r>
          </w:p>
        </w:tc>
        <w:tc>
          <w:tcPr>
            <w:tcW w:w="2156" w:type="dxa"/>
            <w:tcBorders>
              <w:top w:val="single" w:sz="4" w:space="0" w:color="auto"/>
              <w:left w:val="single" w:sz="4" w:space="0" w:color="auto"/>
              <w:bottom w:val="single" w:sz="4" w:space="0" w:color="auto"/>
            </w:tcBorders>
          </w:tcPr>
          <w:p w14:paraId="488ED0D5" w14:textId="77777777" w:rsidR="00A670FB" w:rsidRDefault="00A670FB" w:rsidP="00076DFE">
            <w:pPr>
              <w:numPr>
                <w:ilvl w:val="12"/>
                <w:numId w:val="0"/>
              </w:numPr>
              <w:rPr>
                <w:rFonts w:cs="Arial"/>
                <w:szCs w:val="22"/>
              </w:rPr>
            </w:pPr>
            <w:r>
              <w:rPr>
                <w:rFonts w:cs="Arial"/>
                <w:szCs w:val="22"/>
              </w:rPr>
              <w:t>None</w:t>
            </w:r>
          </w:p>
        </w:tc>
      </w:tr>
      <w:tr w:rsidR="00A670FB" w14:paraId="49617562" w14:textId="77777777" w:rsidTr="00076DFE">
        <w:tc>
          <w:tcPr>
            <w:tcW w:w="2698" w:type="dxa"/>
            <w:tcBorders>
              <w:top w:val="single" w:sz="4" w:space="0" w:color="auto"/>
              <w:bottom w:val="single" w:sz="4" w:space="0" w:color="auto"/>
              <w:right w:val="single" w:sz="4" w:space="0" w:color="auto"/>
            </w:tcBorders>
          </w:tcPr>
          <w:p w14:paraId="36A43E63" w14:textId="77777777" w:rsidR="00A670FB" w:rsidRPr="00272F47" w:rsidRDefault="00A670FB" w:rsidP="00076DFE">
            <w:pPr>
              <w:numPr>
                <w:ilvl w:val="12"/>
                <w:numId w:val="0"/>
              </w:numPr>
              <w:rPr>
                <w:rFonts w:cs="Arial"/>
                <w:szCs w:val="22"/>
              </w:rPr>
            </w:pPr>
            <w:r w:rsidRPr="00272F47">
              <w:rPr>
                <w:rFonts w:cs="Arial"/>
                <w:szCs w:val="22"/>
              </w:rPr>
              <w:t>private void logQuery(String query)</w:t>
            </w:r>
          </w:p>
        </w:tc>
        <w:tc>
          <w:tcPr>
            <w:tcW w:w="4410" w:type="dxa"/>
            <w:tcBorders>
              <w:top w:val="single" w:sz="4" w:space="0" w:color="auto"/>
              <w:left w:val="single" w:sz="4" w:space="0" w:color="auto"/>
              <w:bottom w:val="single" w:sz="4" w:space="0" w:color="auto"/>
              <w:right w:val="single" w:sz="4" w:space="0" w:color="auto"/>
            </w:tcBorders>
          </w:tcPr>
          <w:p w14:paraId="55FA3A13" w14:textId="77777777" w:rsidR="00A670FB" w:rsidRDefault="00A670FB" w:rsidP="00076DFE">
            <w:pPr>
              <w:numPr>
                <w:ilvl w:val="12"/>
                <w:numId w:val="0"/>
              </w:numPr>
              <w:rPr>
                <w:rFonts w:cs="Arial"/>
                <w:szCs w:val="22"/>
              </w:rPr>
            </w:pPr>
            <w:r>
              <w:rPr>
                <w:rFonts w:cs="Arial"/>
                <w:szCs w:val="22"/>
              </w:rPr>
              <w:t>Log update query</w:t>
            </w:r>
          </w:p>
        </w:tc>
        <w:tc>
          <w:tcPr>
            <w:tcW w:w="2156" w:type="dxa"/>
            <w:tcBorders>
              <w:top w:val="single" w:sz="4" w:space="0" w:color="auto"/>
              <w:left w:val="single" w:sz="4" w:space="0" w:color="auto"/>
              <w:bottom w:val="single" w:sz="4" w:space="0" w:color="auto"/>
            </w:tcBorders>
          </w:tcPr>
          <w:p w14:paraId="7B92CA22" w14:textId="77777777" w:rsidR="00A670FB" w:rsidRDefault="00A670FB" w:rsidP="00076DFE">
            <w:pPr>
              <w:numPr>
                <w:ilvl w:val="12"/>
                <w:numId w:val="0"/>
              </w:numPr>
              <w:rPr>
                <w:rFonts w:cs="Arial"/>
                <w:szCs w:val="22"/>
              </w:rPr>
            </w:pPr>
            <w:r w:rsidRPr="00390060">
              <w:rPr>
                <w:rFonts w:cs="Arial"/>
                <w:szCs w:val="22"/>
              </w:rPr>
              <w:t>None</w:t>
            </w:r>
          </w:p>
        </w:tc>
      </w:tr>
      <w:tr w:rsidR="00A670FB" w14:paraId="67371292" w14:textId="77777777" w:rsidTr="00076DFE">
        <w:tc>
          <w:tcPr>
            <w:tcW w:w="2698" w:type="dxa"/>
            <w:tcBorders>
              <w:top w:val="single" w:sz="4" w:space="0" w:color="auto"/>
              <w:bottom w:val="single" w:sz="4" w:space="0" w:color="auto"/>
              <w:right w:val="single" w:sz="4" w:space="0" w:color="auto"/>
            </w:tcBorders>
          </w:tcPr>
          <w:p w14:paraId="3AE11455" w14:textId="77777777" w:rsidR="00A670FB" w:rsidRPr="00272F47" w:rsidRDefault="00A670FB" w:rsidP="00076DFE">
            <w:pPr>
              <w:numPr>
                <w:ilvl w:val="12"/>
                <w:numId w:val="0"/>
              </w:numPr>
              <w:rPr>
                <w:rFonts w:cs="Arial"/>
                <w:szCs w:val="22"/>
              </w:rPr>
            </w:pPr>
            <w:r w:rsidRPr="00272F47">
              <w:rPr>
                <w:rFonts w:cs="Arial"/>
                <w:szCs w:val="22"/>
              </w:rPr>
              <w:t>private void appendParameters(String query, boolean isNumber, String condition)</w:t>
            </w:r>
          </w:p>
        </w:tc>
        <w:tc>
          <w:tcPr>
            <w:tcW w:w="4410" w:type="dxa"/>
            <w:tcBorders>
              <w:top w:val="single" w:sz="4" w:space="0" w:color="auto"/>
              <w:left w:val="single" w:sz="4" w:space="0" w:color="auto"/>
              <w:bottom w:val="single" w:sz="4" w:space="0" w:color="auto"/>
              <w:right w:val="single" w:sz="4" w:space="0" w:color="auto"/>
            </w:tcBorders>
          </w:tcPr>
          <w:p w14:paraId="67D5D1A6" w14:textId="77777777" w:rsidR="00A670FB" w:rsidRDefault="00A670FB" w:rsidP="00076DFE">
            <w:pPr>
              <w:numPr>
                <w:ilvl w:val="12"/>
                <w:numId w:val="0"/>
              </w:numPr>
              <w:rPr>
                <w:rFonts w:cs="Arial"/>
                <w:szCs w:val="22"/>
              </w:rPr>
            </w:pPr>
            <w:r>
              <w:rPr>
                <w:rFonts w:cs="Arial"/>
                <w:szCs w:val="22"/>
              </w:rPr>
              <w:t>Append parameters in update query</w:t>
            </w:r>
          </w:p>
        </w:tc>
        <w:tc>
          <w:tcPr>
            <w:tcW w:w="2156" w:type="dxa"/>
            <w:tcBorders>
              <w:top w:val="single" w:sz="4" w:space="0" w:color="auto"/>
              <w:left w:val="single" w:sz="4" w:space="0" w:color="auto"/>
              <w:bottom w:val="single" w:sz="4" w:space="0" w:color="auto"/>
            </w:tcBorders>
          </w:tcPr>
          <w:p w14:paraId="10D8C62B" w14:textId="77777777" w:rsidR="00A670FB" w:rsidRDefault="00A670FB" w:rsidP="00076DFE">
            <w:pPr>
              <w:numPr>
                <w:ilvl w:val="12"/>
                <w:numId w:val="0"/>
              </w:numPr>
              <w:rPr>
                <w:rFonts w:cs="Arial"/>
                <w:szCs w:val="22"/>
              </w:rPr>
            </w:pPr>
            <w:r w:rsidRPr="00390060">
              <w:rPr>
                <w:rFonts w:cs="Arial"/>
                <w:szCs w:val="22"/>
              </w:rPr>
              <w:t>None</w:t>
            </w:r>
          </w:p>
        </w:tc>
      </w:tr>
      <w:tr w:rsidR="00A670FB" w14:paraId="36912ACE" w14:textId="77777777" w:rsidTr="00076DFE">
        <w:tc>
          <w:tcPr>
            <w:tcW w:w="2698" w:type="dxa"/>
            <w:tcBorders>
              <w:top w:val="single" w:sz="4" w:space="0" w:color="auto"/>
              <w:bottom w:val="single" w:sz="4" w:space="0" w:color="auto"/>
              <w:right w:val="single" w:sz="4" w:space="0" w:color="auto"/>
            </w:tcBorders>
          </w:tcPr>
          <w:p w14:paraId="46D058A9" w14:textId="77777777" w:rsidR="00A670FB" w:rsidRPr="00272F47" w:rsidRDefault="00A670FB" w:rsidP="00076DFE">
            <w:pPr>
              <w:numPr>
                <w:ilvl w:val="12"/>
                <w:numId w:val="0"/>
              </w:numPr>
              <w:rPr>
                <w:rFonts w:cs="Arial"/>
                <w:szCs w:val="22"/>
              </w:rPr>
            </w:pPr>
            <w:r w:rsidRPr="00272F47">
              <w:rPr>
                <w:rFonts w:cs="Arial"/>
                <w:szCs w:val="22"/>
              </w:rPr>
              <w:t>private void syncForPackage(List&lt;DRMSyncAssociationFeature&gt; associationList,</w:t>
            </w:r>
          </w:p>
          <w:p w14:paraId="41E61B45" w14:textId="77777777" w:rsidR="00A670FB" w:rsidRPr="00272F47" w:rsidRDefault="00A670FB" w:rsidP="00076DFE">
            <w:pPr>
              <w:numPr>
                <w:ilvl w:val="12"/>
                <w:numId w:val="0"/>
              </w:numPr>
              <w:rPr>
                <w:rFonts w:cs="Arial"/>
                <w:szCs w:val="22"/>
              </w:rPr>
            </w:pPr>
            <w:r w:rsidRPr="00272F47">
              <w:rPr>
                <w:rFonts w:cs="Arial"/>
                <w:szCs w:val="22"/>
              </w:rPr>
              <w:t xml:space="preserve">            String associationType)</w:t>
            </w:r>
          </w:p>
        </w:tc>
        <w:tc>
          <w:tcPr>
            <w:tcW w:w="4410" w:type="dxa"/>
            <w:tcBorders>
              <w:top w:val="single" w:sz="4" w:space="0" w:color="auto"/>
              <w:left w:val="single" w:sz="4" w:space="0" w:color="auto"/>
              <w:bottom w:val="single" w:sz="4" w:space="0" w:color="auto"/>
              <w:right w:val="single" w:sz="4" w:space="0" w:color="auto"/>
            </w:tcBorders>
          </w:tcPr>
          <w:p w14:paraId="33B0F1AC" w14:textId="77777777" w:rsidR="00A670FB" w:rsidRDefault="00A670FB" w:rsidP="00076DFE">
            <w:pPr>
              <w:numPr>
                <w:ilvl w:val="12"/>
                <w:numId w:val="0"/>
              </w:numPr>
              <w:rPr>
                <w:rFonts w:cs="Arial"/>
                <w:szCs w:val="22"/>
              </w:rPr>
            </w:pPr>
            <w:r w:rsidRPr="00272F47">
              <w:rPr>
                <w:rFonts w:cs="Arial"/>
                <w:szCs w:val="22"/>
              </w:rPr>
              <w:t>sync for package-channel/package-VOD association</w:t>
            </w:r>
          </w:p>
        </w:tc>
        <w:tc>
          <w:tcPr>
            <w:tcW w:w="2156" w:type="dxa"/>
            <w:tcBorders>
              <w:top w:val="single" w:sz="4" w:space="0" w:color="auto"/>
              <w:left w:val="single" w:sz="4" w:space="0" w:color="auto"/>
              <w:bottom w:val="single" w:sz="4" w:space="0" w:color="auto"/>
            </w:tcBorders>
          </w:tcPr>
          <w:p w14:paraId="26341187" w14:textId="77777777" w:rsidR="00A670FB" w:rsidRDefault="00A670FB" w:rsidP="00076DFE">
            <w:pPr>
              <w:numPr>
                <w:ilvl w:val="12"/>
                <w:numId w:val="0"/>
              </w:numPr>
              <w:rPr>
                <w:rFonts w:cs="Arial"/>
                <w:szCs w:val="22"/>
              </w:rPr>
            </w:pPr>
            <w:r w:rsidRPr="00390060">
              <w:rPr>
                <w:rFonts w:cs="Arial"/>
                <w:szCs w:val="22"/>
              </w:rPr>
              <w:t>None</w:t>
            </w:r>
          </w:p>
        </w:tc>
      </w:tr>
      <w:tr w:rsidR="00A670FB" w14:paraId="0B11D5F1" w14:textId="77777777" w:rsidTr="00076DFE">
        <w:tc>
          <w:tcPr>
            <w:tcW w:w="2698" w:type="dxa"/>
            <w:tcBorders>
              <w:top w:val="single" w:sz="4" w:space="0" w:color="auto"/>
              <w:bottom w:val="single" w:sz="4" w:space="0" w:color="auto"/>
              <w:right w:val="single" w:sz="4" w:space="0" w:color="auto"/>
            </w:tcBorders>
          </w:tcPr>
          <w:p w14:paraId="7A23F49A" w14:textId="77777777" w:rsidR="00A670FB" w:rsidRPr="00272F47" w:rsidRDefault="00A670FB" w:rsidP="00076DFE">
            <w:pPr>
              <w:numPr>
                <w:ilvl w:val="12"/>
                <w:numId w:val="0"/>
              </w:numPr>
              <w:rPr>
                <w:rFonts w:cs="Arial"/>
                <w:szCs w:val="22"/>
              </w:rPr>
            </w:pPr>
            <w:r w:rsidRPr="00272F47">
              <w:rPr>
                <w:rFonts w:cs="Arial"/>
                <w:szCs w:val="22"/>
              </w:rPr>
              <w:t>private void syncForSubscriberDevice(List&lt;DRMSyncAssociationFeature&gt; associationList,</w:t>
            </w:r>
          </w:p>
          <w:p w14:paraId="506BBAFF" w14:textId="77777777" w:rsidR="00A670FB" w:rsidRPr="00272F47" w:rsidRDefault="00A670FB" w:rsidP="00076DFE">
            <w:pPr>
              <w:numPr>
                <w:ilvl w:val="12"/>
                <w:numId w:val="0"/>
              </w:numPr>
              <w:rPr>
                <w:rFonts w:cs="Arial"/>
                <w:szCs w:val="22"/>
              </w:rPr>
            </w:pPr>
            <w:r w:rsidRPr="00272F47">
              <w:rPr>
                <w:rFonts w:cs="Arial"/>
                <w:szCs w:val="22"/>
              </w:rPr>
              <w:t xml:space="preserve">            String associationType)</w:t>
            </w:r>
          </w:p>
        </w:tc>
        <w:tc>
          <w:tcPr>
            <w:tcW w:w="4410" w:type="dxa"/>
            <w:tcBorders>
              <w:top w:val="single" w:sz="4" w:space="0" w:color="auto"/>
              <w:left w:val="single" w:sz="4" w:space="0" w:color="auto"/>
              <w:bottom w:val="single" w:sz="4" w:space="0" w:color="auto"/>
              <w:right w:val="single" w:sz="4" w:space="0" w:color="auto"/>
            </w:tcBorders>
          </w:tcPr>
          <w:p w14:paraId="4FF196A3" w14:textId="77777777" w:rsidR="00A670FB" w:rsidRPr="00272F47" w:rsidRDefault="00A670FB" w:rsidP="00076DFE">
            <w:pPr>
              <w:numPr>
                <w:ilvl w:val="12"/>
                <w:numId w:val="0"/>
              </w:numPr>
              <w:rPr>
                <w:rFonts w:cs="Arial"/>
                <w:szCs w:val="22"/>
              </w:rPr>
            </w:pPr>
            <w:r w:rsidRPr="00272F47">
              <w:rPr>
                <w:rFonts w:cs="Arial"/>
                <w:szCs w:val="22"/>
              </w:rPr>
              <w:t>VMX sync for subscriber device or STB</w:t>
            </w:r>
          </w:p>
        </w:tc>
        <w:tc>
          <w:tcPr>
            <w:tcW w:w="2156" w:type="dxa"/>
            <w:tcBorders>
              <w:top w:val="single" w:sz="4" w:space="0" w:color="auto"/>
              <w:left w:val="single" w:sz="4" w:space="0" w:color="auto"/>
              <w:bottom w:val="single" w:sz="4" w:space="0" w:color="auto"/>
            </w:tcBorders>
          </w:tcPr>
          <w:p w14:paraId="022CC86E" w14:textId="77777777" w:rsidR="00A670FB" w:rsidRDefault="00A670FB" w:rsidP="00076DFE">
            <w:pPr>
              <w:numPr>
                <w:ilvl w:val="12"/>
                <w:numId w:val="0"/>
              </w:numPr>
              <w:rPr>
                <w:rFonts w:cs="Arial"/>
                <w:szCs w:val="22"/>
              </w:rPr>
            </w:pPr>
            <w:r w:rsidRPr="00390060">
              <w:rPr>
                <w:rFonts w:cs="Arial"/>
                <w:szCs w:val="22"/>
              </w:rPr>
              <w:t>None</w:t>
            </w:r>
          </w:p>
        </w:tc>
      </w:tr>
      <w:tr w:rsidR="00A670FB" w14:paraId="29A98901" w14:textId="77777777" w:rsidTr="00076DFE">
        <w:tc>
          <w:tcPr>
            <w:tcW w:w="2698" w:type="dxa"/>
            <w:tcBorders>
              <w:top w:val="single" w:sz="4" w:space="0" w:color="auto"/>
              <w:bottom w:val="single" w:sz="4" w:space="0" w:color="auto"/>
              <w:right w:val="single" w:sz="4" w:space="0" w:color="auto"/>
            </w:tcBorders>
          </w:tcPr>
          <w:p w14:paraId="464937F3" w14:textId="77777777" w:rsidR="00A670FB" w:rsidRPr="00272F47" w:rsidRDefault="00A670FB" w:rsidP="00076DFE">
            <w:pPr>
              <w:numPr>
                <w:ilvl w:val="12"/>
                <w:numId w:val="0"/>
              </w:numPr>
              <w:rPr>
                <w:rFonts w:cs="Arial"/>
                <w:szCs w:val="22"/>
              </w:rPr>
            </w:pPr>
            <w:r w:rsidRPr="00272F47">
              <w:rPr>
                <w:rFonts w:cs="Arial"/>
                <w:szCs w:val="22"/>
              </w:rPr>
              <w:t>private void logOmiCallFailed(Exception exec)</w:t>
            </w:r>
          </w:p>
        </w:tc>
        <w:tc>
          <w:tcPr>
            <w:tcW w:w="4410" w:type="dxa"/>
            <w:tcBorders>
              <w:top w:val="single" w:sz="4" w:space="0" w:color="auto"/>
              <w:left w:val="single" w:sz="4" w:space="0" w:color="auto"/>
              <w:bottom w:val="single" w:sz="4" w:space="0" w:color="auto"/>
              <w:right w:val="single" w:sz="4" w:space="0" w:color="auto"/>
            </w:tcBorders>
          </w:tcPr>
          <w:p w14:paraId="01F434FF" w14:textId="77777777" w:rsidR="00A670FB" w:rsidRPr="00272F47" w:rsidRDefault="00A670FB" w:rsidP="00076DFE">
            <w:pPr>
              <w:numPr>
                <w:ilvl w:val="12"/>
                <w:numId w:val="0"/>
              </w:numPr>
              <w:rPr>
                <w:rFonts w:cs="Arial"/>
                <w:szCs w:val="22"/>
              </w:rPr>
            </w:pPr>
            <w:r w:rsidRPr="00272F47">
              <w:rPr>
                <w:rFonts w:cs="Arial"/>
                <w:szCs w:val="22"/>
              </w:rPr>
              <w:t>Log call failed</w:t>
            </w:r>
          </w:p>
        </w:tc>
        <w:tc>
          <w:tcPr>
            <w:tcW w:w="2156" w:type="dxa"/>
            <w:tcBorders>
              <w:top w:val="single" w:sz="4" w:space="0" w:color="auto"/>
              <w:left w:val="single" w:sz="4" w:space="0" w:color="auto"/>
              <w:bottom w:val="single" w:sz="4" w:space="0" w:color="auto"/>
            </w:tcBorders>
          </w:tcPr>
          <w:p w14:paraId="10A1C905" w14:textId="77777777" w:rsidR="00A670FB" w:rsidRDefault="00A670FB" w:rsidP="00076DFE">
            <w:pPr>
              <w:numPr>
                <w:ilvl w:val="12"/>
                <w:numId w:val="0"/>
              </w:numPr>
              <w:rPr>
                <w:rFonts w:cs="Arial"/>
                <w:szCs w:val="22"/>
              </w:rPr>
            </w:pPr>
            <w:r w:rsidRPr="00390060">
              <w:rPr>
                <w:rFonts w:cs="Arial"/>
                <w:szCs w:val="22"/>
              </w:rPr>
              <w:t>None</w:t>
            </w:r>
          </w:p>
        </w:tc>
      </w:tr>
      <w:tr w:rsidR="00A670FB" w14:paraId="358DB499" w14:textId="77777777" w:rsidTr="00076DFE">
        <w:tc>
          <w:tcPr>
            <w:tcW w:w="2698" w:type="dxa"/>
            <w:tcBorders>
              <w:top w:val="single" w:sz="4" w:space="0" w:color="auto"/>
              <w:bottom w:val="single" w:sz="4" w:space="0" w:color="auto"/>
              <w:right w:val="single" w:sz="4" w:space="0" w:color="auto"/>
            </w:tcBorders>
          </w:tcPr>
          <w:p w14:paraId="67F9C114" w14:textId="77777777" w:rsidR="00A670FB" w:rsidRPr="00272F47" w:rsidRDefault="00A670FB" w:rsidP="00076DFE">
            <w:pPr>
              <w:numPr>
                <w:ilvl w:val="12"/>
                <w:numId w:val="0"/>
              </w:numPr>
              <w:rPr>
                <w:rFonts w:cs="Arial"/>
                <w:szCs w:val="22"/>
              </w:rPr>
            </w:pPr>
            <w:r w:rsidRPr="00272F47">
              <w:rPr>
                <w:rFonts w:cs="Arial"/>
                <w:szCs w:val="22"/>
              </w:rPr>
              <w:t>private void removeAndUnassignDevice(DRMSyncAssociationFeature associationFeature,</w:t>
            </w:r>
          </w:p>
          <w:p w14:paraId="737114AC" w14:textId="77777777" w:rsidR="00A670FB" w:rsidRPr="00272F47" w:rsidRDefault="00A670FB" w:rsidP="00076DFE">
            <w:pPr>
              <w:numPr>
                <w:ilvl w:val="12"/>
                <w:numId w:val="0"/>
              </w:numPr>
              <w:rPr>
                <w:rFonts w:cs="Arial"/>
                <w:szCs w:val="22"/>
              </w:rPr>
            </w:pPr>
            <w:r w:rsidRPr="00272F47">
              <w:rPr>
                <w:rFonts w:cs="Arial"/>
                <w:szCs w:val="22"/>
              </w:rPr>
              <w:t xml:space="preserve">            String associationType)</w:t>
            </w:r>
          </w:p>
        </w:tc>
        <w:tc>
          <w:tcPr>
            <w:tcW w:w="4410" w:type="dxa"/>
            <w:tcBorders>
              <w:top w:val="single" w:sz="4" w:space="0" w:color="auto"/>
              <w:left w:val="single" w:sz="4" w:space="0" w:color="auto"/>
              <w:bottom w:val="single" w:sz="4" w:space="0" w:color="auto"/>
              <w:right w:val="single" w:sz="4" w:space="0" w:color="auto"/>
            </w:tcBorders>
          </w:tcPr>
          <w:p w14:paraId="543306B7" w14:textId="77777777" w:rsidR="00A670FB" w:rsidRPr="00272F47" w:rsidRDefault="00A670FB" w:rsidP="00076DFE">
            <w:pPr>
              <w:numPr>
                <w:ilvl w:val="12"/>
                <w:numId w:val="0"/>
              </w:numPr>
              <w:rPr>
                <w:rFonts w:cs="Arial"/>
                <w:szCs w:val="22"/>
              </w:rPr>
            </w:pPr>
            <w:r w:rsidRPr="00272F47">
              <w:rPr>
                <w:rFonts w:cs="Arial"/>
                <w:szCs w:val="22"/>
              </w:rPr>
              <w:t>disable and unassign device/STB</w:t>
            </w:r>
          </w:p>
        </w:tc>
        <w:tc>
          <w:tcPr>
            <w:tcW w:w="2156" w:type="dxa"/>
            <w:tcBorders>
              <w:top w:val="single" w:sz="4" w:space="0" w:color="auto"/>
              <w:left w:val="single" w:sz="4" w:space="0" w:color="auto"/>
              <w:bottom w:val="single" w:sz="4" w:space="0" w:color="auto"/>
            </w:tcBorders>
          </w:tcPr>
          <w:p w14:paraId="44957A9D" w14:textId="77777777" w:rsidR="00A670FB" w:rsidRDefault="00A670FB" w:rsidP="00076DFE">
            <w:pPr>
              <w:numPr>
                <w:ilvl w:val="12"/>
                <w:numId w:val="0"/>
              </w:numPr>
              <w:rPr>
                <w:rFonts w:cs="Arial"/>
                <w:szCs w:val="22"/>
              </w:rPr>
            </w:pPr>
            <w:r w:rsidRPr="00390060">
              <w:rPr>
                <w:rFonts w:cs="Arial"/>
                <w:szCs w:val="22"/>
              </w:rPr>
              <w:t>None</w:t>
            </w:r>
          </w:p>
        </w:tc>
      </w:tr>
      <w:tr w:rsidR="00A670FB" w14:paraId="7657113A" w14:textId="77777777" w:rsidTr="00076DFE">
        <w:tc>
          <w:tcPr>
            <w:tcW w:w="2698" w:type="dxa"/>
            <w:tcBorders>
              <w:top w:val="single" w:sz="4" w:space="0" w:color="auto"/>
              <w:bottom w:val="single" w:sz="4" w:space="0" w:color="auto"/>
              <w:right w:val="single" w:sz="4" w:space="0" w:color="auto"/>
            </w:tcBorders>
          </w:tcPr>
          <w:p w14:paraId="18562A13" w14:textId="77777777" w:rsidR="00A670FB" w:rsidRPr="00272F47" w:rsidRDefault="00A670FB" w:rsidP="00076DFE">
            <w:pPr>
              <w:numPr>
                <w:ilvl w:val="12"/>
                <w:numId w:val="0"/>
              </w:numPr>
              <w:rPr>
                <w:rFonts w:cs="Arial"/>
                <w:szCs w:val="22"/>
              </w:rPr>
            </w:pPr>
            <w:r w:rsidRPr="00272F47">
              <w:rPr>
                <w:rFonts w:cs="Arial"/>
                <w:szCs w:val="22"/>
              </w:rPr>
              <w:t>private void addAndAssignDevice(DRMSyncAssociationFeature associationFeature,</w:t>
            </w:r>
          </w:p>
          <w:p w14:paraId="3C98E23C" w14:textId="77777777" w:rsidR="00A670FB" w:rsidRPr="00272F47" w:rsidRDefault="00A670FB" w:rsidP="00076DFE">
            <w:pPr>
              <w:numPr>
                <w:ilvl w:val="12"/>
                <w:numId w:val="0"/>
              </w:numPr>
              <w:rPr>
                <w:rFonts w:cs="Arial"/>
                <w:szCs w:val="22"/>
              </w:rPr>
            </w:pPr>
            <w:r w:rsidRPr="00272F47">
              <w:rPr>
                <w:rFonts w:cs="Arial"/>
                <w:szCs w:val="22"/>
              </w:rPr>
              <w:t xml:space="preserve">            String associationType)</w:t>
            </w:r>
          </w:p>
        </w:tc>
        <w:tc>
          <w:tcPr>
            <w:tcW w:w="4410" w:type="dxa"/>
            <w:tcBorders>
              <w:top w:val="single" w:sz="4" w:space="0" w:color="auto"/>
              <w:left w:val="single" w:sz="4" w:space="0" w:color="auto"/>
              <w:bottom w:val="single" w:sz="4" w:space="0" w:color="auto"/>
              <w:right w:val="single" w:sz="4" w:space="0" w:color="auto"/>
            </w:tcBorders>
          </w:tcPr>
          <w:p w14:paraId="502BEEA3" w14:textId="77777777" w:rsidR="00A670FB" w:rsidRPr="00272F47" w:rsidRDefault="00A670FB" w:rsidP="00076DFE">
            <w:pPr>
              <w:numPr>
                <w:ilvl w:val="12"/>
                <w:numId w:val="0"/>
              </w:numPr>
              <w:rPr>
                <w:rFonts w:cs="Arial"/>
                <w:szCs w:val="22"/>
              </w:rPr>
            </w:pPr>
            <w:r w:rsidRPr="00272F47">
              <w:rPr>
                <w:rFonts w:cs="Arial"/>
                <w:szCs w:val="22"/>
              </w:rPr>
              <w:t>enable and assign device/STB</w:t>
            </w:r>
          </w:p>
        </w:tc>
        <w:tc>
          <w:tcPr>
            <w:tcW w:w="2156" w:type="dxa"/>
            <w:tcBorders>
              <w:top w:val="single" w:sz="4" w:space="0" w:color="auto"/>
              <w:left w:val="single" w:sz="4" w:space="0" w:color="auto"/>
              <w:bottom w:val="single" w:sz="4" w:space="0" w:color="auto"/>
            </w:tcBorders>
          </w:tcPr>
          <w:p w14:paraId="406ED10F" w14:textId="77777777" w:rsidR="00A670FB" w:rsidRDefault="00A670FB" w:rsidP="00076DFE">
            <w:pPr>
              <w:numPr>
                <w:ilvl w:val="12"/>
                <w:numId w:val="0"/>
              </w:numPr>
              <w:rPr>
                <w:rFonts w:cs="Arial"/>
                <w:szCs w:val="22"/>
              </w:rPr>
            </w:pPr>
            <w:r w:rsidRPr="00390060">
              <w:rPr>
                <w:rFonts w:cs="Arial"/>
                <w:szCs w:val="22"/>
              </w:rPr>
              <w:t>None</w:t>
            </w:r>
          </w:p>
        </w:tc>
      </w:tr>
      <w:tr w:rsidR="00A670FB" w14:paraId="66E30AFC" w14:textId="77777777" w:rsidTr="00076DFE">
        <w:tc>
          <w:tcPr>
            <w:tcW w:w="2698" w:type="dxa"/>
            <w:tcBorders>
              <w:top w:val="single" w:sz="4" w:space="0" w:color="auto"/>
              <w:bottom w:val="single" w:sz="4" w:space="0" w:color="auto"/>
              <w:right w:val="single" w:sz="4" w:space="0" w:color="auto"/>
            </w:tcBorders>
          </w:tcPr>
          <w:p w14:paraId="053CC3AD" w14:textId="77777777" w:rsidR="00A670FB" w:rsidRPr="00272F47" w:rsidRDefault="00A670FB" w:rsidP="00076DFE">
            <w:pPr>
              <w:numPr>
                <w:ilvl w:val="12"/>
                <w:numId w:val="0"/>
              </w:numPr>
              <w:rPr>
                <w:rFonts w:cs="Arial"/>
                <w:szCs w:val="22"/>
              </w:rPr>
            </w:pPr>
            <w:r w:rsidRPr="00272F47">
              <w:rPr>
                <w:rFonts w:cs="Arial"/>
                <w:szCs w:val="22"/>
              </w:rPr>
              <w:t xml:space="preserve">private TDevice getTDevice(DRMSyncAssociationFeature associationFeature, </w:t>
            </w:r>
            <w:r w:rsidRPr="00272F47">
              <w:rPr>
                <w:rFonts w:cs="Arial"/>
                <w:szCs w:val="22"/>
              </w:rPr>
              <w:lastRenderedPageBreak/>
              <w:t>String associationType)</w:t>
            </w:r>
          </w:p>
        </w:tc>
        <w:tc>
          <w:tcPr>
            <w:tcW w:w="4410" w:type="dxa"/>
            <w:tcBorders>
              <w:top w:val="single" w:sz="4" w:space="0" w:color="auto"/>
              <w:left w:val="single" w:sz="4" w:space="0" w:color="auto"/>
              <w:bottom w:val="single" w:sz="4" w:space="0" w:color="auto"/>
              <w:right w:val="single" w:sz="4" w:space="0" w:color="auto"/>
            </w:tcBorders>
          </w:tcPr>
          <w:p w14:paraId="072B8304" w14:textId="77777777" w:rsidR="00A670FB" w:rsidRPr="00272F47" w:rsidRDefault="00A670FB" w:rsidP="00076DFE">
            <w:pPr>
              <w:numPr>
                <w:ilvl w:val="12"/>
                <w:numId w:val="0"/>
              </w:numPr>
              <w:rPr>
                <w:rFonts w:cs="Arial"/>
                <w:szCs w:val="22"/>
              </w:rPr>
            </w:pPr>
            <w:r w:rsidRPr="00272F47">
              <w:rPr>
                <w:rFonts w:cs="Arial"/>
                <w:szCs w:val="22"/>
              </w:rPr>
              <w:lastRenderedPageBreak/>
              <w:t>Get TDevice object</w:t>
            </w:r>
          </w:p>
        </w:tc>
        <w:tc>
          <w:tcPr>
            <w:tcW w:w="2156" w:type="dxa"/>
            <w:tcBorders>
              <w:top w:val="single" w:sz="4" w:space="0" w:color="auto"/>
              <w:left w:val="single" w:sz="4" w:space="0" w:color="auto"/>
              <w:bottom w:val="single" w:sz="4" w:space="0" w:color="auto"/>
            </w:tcBorders>
          </w:tcPr>
          <w:p w14:paraId="2B4DE8A7" w14:textId="77777777" w:rsidR="00A670FB" w:rsidRDefault="00A670FB" w:rsidP="00076DFE">
            <w:pPr>
              <w:numPr>
                <w:ilvl w:val="12"/>
                <w:numId w:val="0"/>
              </w:numPr>
              <w:rPr>
                <w:rFonts w:cs="Arial"/>
                <w:szCs w:val="22"/>
              </w:rPr>
            </w:pPr>
            <w:r w:rsidRPr="009F4230">
              <w:rPr>
                <w:rFonts w:cs="Arial"/>
                <w:szCs w:val="22"/>
              </w:rPr>
              <w:t>None</w:t>
            </w:r>
          </w:p>
        </w:tc>
      </w:tr>
      <w:tr w:rsidR="00A670FB" w14:paraId="52C93772" w14:textId="77777777" w:rsidTr="00076DFE">
        <w:tc>
          <w:tcPr>
            <w:tcW w:w="2698" w:type="dxa"/>
            <w:tcBorders>
              <w:top w:val="single" w:sz="4" w:space="0" w:color="auto"/>
              <w:bottom w:val="single" w:sz="4" w:space="0" w:color="auto"/>
              <w:right w:val="single" w:sz="4" w:space="0" w:color="auto"/>
            </w:tcBorders>
          </w:tcPr>
          <w:p w14:paraId="2F2947DB" w14:textId="77777777" w:rsidR="00A670FB" w:rsidRPr="00272F47" w:rsidRDefault="00A670FB" w:rsidP="00076DFE">
            <w:pPr>
              <w:numPr>
                <w:ilvl w:val="12"/>
                <w:numId w:val="0"/>
              </w:numPr>
              <w:rPr>
                <w:rFonts w:cs="Arial"/>
                <w:szCs w:val="22"/>
              </w:rPr>
            </w:pPr>
            <w:r w:rsidRPr="00272F47">
              <w:rPr>
                <w:rFonts w:cs="Arial"/>
                <w:szCs w:val="22"/>
              </w:rPr>
              <w:lastRenderedPageBreak/>
              <w:t>private TSubscriber getTSubscriber(DRMSyncAssociationFeature associationFeature)</w:t>
            </w:r>
          </w:p>
        </w:tc>
        <w:tc>
          <w:tcPr>
            <w:tcW w:w="4410" w:type="dxa"/>
            <w:tcBorders>
              <w:top w:val="single" w:sz="4" w:space="0" w:color="auto"/>
              <w:left w:val="single" w:sz="4" w:space="0" w:color="auto"/>
              <w:bottom w:val="single" w:sz="4" w:space="0" w:color="auto"/>
              <w:right w:val="single" w:sz="4" w:space="0" w:color="auto"/>
            </w:tcBorders>
          </w:tcPr>
          <w:p w14:paraId="5DB65C05" w14:textId="77777777" w:rsidR="00A670FB" w:rsidRPr="00272F47" w:rsidRDefault="00A670FB" w:rsidP="00076DFE">
            <w:pPr>
              <w:numPr>
                <w:ilvl w:val="12"/>
                <w:numId w:val="0"/>
              </w:numPr>
              <w:rPr>
                <w:rFonts w:cs="Arial"/>
                <w:szCs w:val="22"/>
              </w:rPr>
            </w:pPr>
            <w:r w:rsidRPr="00272F47">
              <w:rPr>
                <w:rFonts w:cs="Arial"/>
                <w:szCs w:val="22"/>
              </w:rPr>
              <w:t>Get TSubscriber object</w:t>
            </w:r>
          </w:p>
        </w:tc>
        <w:tc>
          <w:tcPr>
            <w:tcW w:w="2156" w:type="dxa"/>
            <w:tcBorders>
              <w:top w:val="single" w:sz="4" w:space="0" w:color="auto"/>
              <w:left w:val="single" w:sz="4" w:space="0" w:color="auto"/>
              <w:bottom w:val="single" w:sz="4" w:space="0" w:color="auto"/>
            </w:tcBorders>
          </w:tcPr>
          <w:p w14:paraId="37F52640" w14:textId="77777777" w:rsidR="00A670FB" w:rsidRDefault="00A670FB" w:rsidP="00076DFE">
            <w:pPr>
              <w:numPr>
                <w:ilvl w:val="12"/>
                <w:numId w:val="0"/>
              </w:numPr>
              <w:rPr>
                <w:rFonts w:cs="Arial"/>
                <w:szCs w:val="22"/>
              </w:rPr>
            </w:pPr>
            <w:r w:rsidRPr="009F4230">
              <w:rPr>
                <w:rFonts w:cs="Arial"/>
                <w:szCs w:val="22"/>
              </w:rPr>
              <w:t>None</w:t>
            </w:r>
          </w:p>
        </w:tc>
      </w:tr>
      <w:tr w:rsidR="00A670FB" w14:paraId="2BE958A9" w14:textId="77777777" w:rsidTr="00076DFE">
        <w:tc>
          <w:tcPr>
            <w:tcW w:w="2698" w:type="dxa"/>
            <w:tcBorders>
              <w:top w:val="single" w:sz="4" w:space="0" w:color="auto"/>
              <w:bottom w:val="single" w:sz="4" w:space="0" w:color="auto"/>
              <w:right w:val="single" w:sz="4" w:space="0" w:color="auto"/>
            </w:tcBorders>
          </w:tcPr>
          <w:p w14:paraId="0C60F439" w14:textId="77777777" w:rsidR="00A670FB" w:rsidRPr="00272F47" w:rsidRDefault="00A670FB" w:rsidP="00076DFE">
            <w:pPr>
              <w:numPr>
                <w:ilvl w:val="12"/>
                <w:numId w:val="0"/>
              </w:numPr>
              <w:rPr>
                <w:rFonts w:cs="Arial"/>
                <w:szCs w:val="22"/>
              </w:rPr>
            </w:pPr>
            <w:r w:rsidRPr="00272F47">
              <w:rPr>
                <w:rFonts w:cs="Arial"/>
                <w:szCs w:val="22"/>
              </w:rPr>
              <w:t>private void addItemsToPackage(DRMSyncAssociationFeature associationFeature,</w:t>
            </w:r>
          </w:p>
          <w:p w14:paraId="7E85E015" w14:textId="77777777" w:rsidR="00A670FB" w:rsidRPr="00272F47" w:rsidRDefault="00A670FB" w:rsidP="00076DFE">
            <w:pPr>
              <w:numPr>
                <w:ilvl w:val="12"/>
                <w:numId w:val="0"/>
              </w:numPr>
              <w:rPr>
                <w:rFonts w:cs="Arial"/>
                <w:szCs w:val="22"/>
              </w:rPr>
            </w:pPr>
            <w:r w:rsidRPr="00272F47">
              <w:rPr>
                <w:rFonts w:cs="Arial"/>
                <w:szCs w:val="22"/>
              </w:rPr>
              <w:t xml:space="preserve">            String associationType)</w:t>
            </w:r>
          </w:p>
        </w:tc>
        <w:tc>
          <w:tcPr>
            <w:tcW w:w="4410" w:type="dxa"/>
            <w:tcBorders>
              <w:top w:val="single" w:sz="4" w:space="0" w:color="auto"/>
              <w:left w:val="single" w:sz="4" w:space="0" w:color="auto"/>
              <w:bottom w:val="single" w:sz="4" w:space="0" w:color="auto"/>
              <w:right w:val="single" w:sz="4" w:space="0" w:color="auto"/>
            </w:tcBorders>
          </w:tcPr>
          <w:p w14:paraId="70F27A5D" w14:textId="77777777" w:rsidR="00A670FB" w:rsidRPr="00272F47" w:rsidRDefault="00A670FB" w:rsidP="00076DFE">
            <w:pPr>
              <w:numPr>
                <w:ilvl w:val="12"/>
                <w:numId w:val="0"/>
              </w:numPr>
              <w:rPr>
                <w:rFonts w:cs="Arial"/>
                <w:szCs w:val="22"/>
              </w:rPr>
            </w:pPr>
            <w:r w:rsidRPr="00272F47">
              <w:rPr>
                <w:rFonts w:cs="Arial"/>
                <w:szCs w:val="22"/>
              </w:rPr>
              <w:t>This method will add items to package</w:t>
            </w:r>
          </w:p>
        </w:tc>
        <w:tc>
          <w:tcPr>
            <w:tcW w:w="2156" w:type="dxa"/>
            <w:tcBorders>
              <w:top w:val="single" w:sz="4" w:space="0" w:color="auto"/>
              <w:left w:val="single" w:sz="4" w:space="0" w:color="auto"/>
              <w:bottom w:val="single" w:sz="4" w:space="0" w:color="auto"/>
            </w:tcBorders>
          </w:tcPr>
          <w:p w14:paraId="214D41FD" w14:textId="77777777" w:rsidR="00A670FB" w:rsidRDefault="00A670FB" w:rsidP="00076DFE">
            <w:pPr>
              <w:numPr>
                <w:ilvl w:val="12"/>
                <w:numId w:val="0"/>
              </w:numPr>
              <w:rPr>
                <w:rFonts w:cs="Arial"/>
                <w:szCs w:val="22"/>
              </w:rPr>
            </w:pPr>
            <w:r w:rsidRPr="00272F47">
              <w:rPr>
                <w:rFonts w:cs="Arial"/>
                <w:szCs w:val="22"/>
              </w:rPr>
              <w:t>CException</w:t>
            </w:r>
          </w:p>
        </w:tc>
      </w:tr>
      <w:tr w:rsidR="00A670FB" w14:paraId="5ED34CDC" w14:textId="77777777" w:rsidTr="00076DFE">
        <w:tc>
          <w:tcPr>
            <w:tcW w:w="2698" w:type="dxa"/>
            <w:tcBorders>
              <w:top w:val="single" w:sz="4" w:space="0" w:color="auto"/>
              <w:bottom w:val="single" w:sz="4" w:space="0" w:color="auto"/>
              <w:right w:val="single" w:sz="4" w:space="0" w:color="auto"/>
            </w:tcBorders>
          </w:tcPr>
          <w:p w14:paraId="31FB0564" w14:textId="77777777" w:rsidR="00A670FB" w:rsidRPr="00272F47" w:rsidRDefault="00A670FB" w:rsidP="00076DFE">
            <w:pPr>
              <w:numPr>
                <w:ilvl w:val="12"/>
                <w:numId w:val="0"/>
              </w:numPr>
              <w:rPr>
                <w:rFonts w:cs="Arial"/>
                <w:szCs w:val="22"/>
              </w:rPr>
            </w:pPr>
            <w:r w:rsidRPr="00272F47">
              <w:rPr>
                <w:rFonts w:cs="Arial"/>
                <w:szCs w:val="22"/>
              </w:rPr>
              <w:t>private EventList getEventListForAssets(DRMSyncAssociationFeature associationFeature,</w:t>
            </w:r>
          </w:p>
          <w:p w14:paraId="060A9770" w14:textId="77777777" w:rsidR="00A670FB" w:rsidRPr="00272F47" w:rsidRDefault="00A670FB" w:rsidP="00076DFE">
            <w:pPr>
              <w:numPr>
                <w:ilvl w:val="12"/>
                <w:numId w:val="0"/>
              </w:numPr>
              <w:rPr>
                <w:rFonts w:cs="Arial"/>
                <w:szCs w:val="22"/>
              </w:rPr>
            </w:pPr>
            <w:r w:rsidRPr="00272F47">
              <w:rPr>
                <w:rFonts w:cs="Arial"/>
                <w:szCs w:val="22"/>
              </w:rPr>
              <w:t xml:space="preserve">            String associationType)</w:t>
            </w:r>
          </w:p>
        </w:tc>
        <w:tc>
          <w:tcPr>
            <w:tcW w:w="4410" w:type="dxa"/>
            <w:tcBorders>
              <w:top w:val="single" w:sz="4" w:space="0" w:color="auto"/>
              <w:left w:val="single" w:sz="4" w:space="0" w:color="auto"/>
              <w:bottom w:val="single" w:sz="4" w:space="0" w:color="auto"/>
              <w:right w:val="single" w:sz="4" w:space="0" w:color="auto"/>
            </w:tcBorders>
          </w:tcPr>
          <w:p w14:paraId="5F604973" w14:textId="77777777" w:rsidR="00A670FB" w:rsidRPr="00272F47" w:rsidRDefault="00A670FB" w:rsidP="00076DFE">
            <w:pPr>
              <w:numPr>
                <w:ilvl w:val="12"/>
                <w:numId w:val="0"/>
              </w:numPr>
              <w:rPr>
                <w:rFonts w:cs="Arial"/>
                <w:szCs w:val="22"/>
              </w:rPr>
            </w:pPr>
            <w:r w:rsidRPr="00272F47">
              <w:rPr>
                <w:rFonts w:cs="Arial"/>
                <w:szCs w:val="22"/>
              </w:rPr>
              <w:t>get eventList for assets from DB</w:t>
            </w:r>
          </w:p>
        </w:tc>
        <w:tc>
          <w:tcPr>
            <w:tcW w:w="2156" w:type="dxa"/>
            <w:tcBorders>
              <w:top w:val="single" w:sz="4" w:space="0" w:color="auto"/>
              <w:left w:val="single" w:sz="4" w:space="0" w:color="auto"/>
              <w:bottom w:val="single" w:sz="4" w:space="0" w:color="auto"/>
            </w:tcBorders>
          </w:tcPr>
          <w:p w14:paraId="0BEEAF9A" w14:textId="77777777" w:rsidR="00A670FB" w:rsidRPr="00272F47" w:rsidRDefault="00A670FB" w:rsidP="00076DFE">
            <w:pPr>
              <w:numPr>
                <w:ilvl w:val="12"/>
                <w:numId w:val="0"/>
              </w:numPr>
              <w:rPr>
                <w:rFonts w:cs="Arial"/>
                <w:szCs w:val="22"/>
              </w:rPr>
            </w:pPr>
            <w:r w:rsidRPr="00272F47">
              <w:rPr>
                <w:rFonts w:cs="Arial"/>
                <w:szCs w:val="22"/>
              </w:rPr>
              <w:t>CException</w:t>
            </w:r>
          </w:p>
        </w:tc>
      </w:tr>
      <w:tr w:rsidR="00A670FB" w14:paraId="080A4F29" w14:textId="77777777" w:rsidTr="00076DFE">
        <w:tc>
          <w:tcPr>
            <w:tcW w:w="2698" w:type="dxa"/>
            <w:tcBorders>
              <w:top w:val="single" w:sz="4" w:space="0" w:color="auto"/>
              <w:bottom w:val="single" w:sz="4" w:space="0" w:color="auto"/>
              <w:right w:val="single" w:sz="4" w:space="0" w:color="auto"/>
            </w:tcBorders>
          </w:tcPr>
          <w:p w14:paraId="6B386A50" w14:textId="77777777" w:rsidR="00A670FB" w:rsidRPr="00272F47" w:rsidRDefault="00A670FB" w:rsidP="00076DFE">
            <w:pPr>
              <w:numPr>
                <w:ilvl w:val="12"/>
                <w:numId w:val="0"/>
              </w:numPr>
              <w:rPr>
                <w:rFonts w:cs="Arial"/>
                <w:szCs w:val="22"/>
              </w:rPr>
            </w:pPr>
            <w:r w:rsidRPr="00272F47">
              <w:rPr>
                <w:rFonts w:cs="Arial"/>
                <w:szCs w:val="22"/>
              </w:rPr>
              <w:t>private TEvent setTEvent(String[] identifier, String itemId, TContentType contentType)</w:t>
            </w:r>
          </w:p>
        </w:tc>
        <w:tc>
          <w:tcPr>
            <w:tcW w:w="4410" w:type="dxa"/>
            <w:tcBorders>
              <w:top w:val="single" w:sz="4" w:space="0" w:color="auto"/>
              <w:left w:val="single" w:sz="4" w:space="0" w:color="auto"/>
              <w:bottom w:val="single" w:sz="4" w:space="0" w:color="auto"/>
              <w:right w:val="single" w:sz="4" w:space="0" w:color="auto"/>
            </w:tcBorders>
          </w:tcPr>
          <w:p w14:paraId="6E536975" w14:textId="77777777" w:rsidR="00A670FB" w:rsidRPr="00272F47" w:rsidRDefault="00A670FB" w:rsidP="00076DFE">
            <w:pPr>
              <w:numPr>
                <w:ilvl w:val="12"/>
                <w:numId w:val="0"/>
              </w:numPr>
              <w:rPr>
                <w:rFonts w:cs="Arial"/>
                <w:szCs w:val="22"/>
              </w:rPr>
            </w:pPr>
            <w:r w:rsidRPr="00272F47">
              <w:rPr>
                <w:rFonts w:cs="Arial"/>
                <w:szCs w:val="22"/>
              </w:rPr>
              <w:t>Get TEvent object</w:t>
            </w:r>
          </w:p>
        </w:tc>
        <w:tc>
          <w:tcPr>
            <w:tcW w:w="2156" w:type="dxa"/>
            <w:tcBorders>
              <w:top w:val="single" w:sz="4" w:space="0" w:color="auto"/>
              <w:left w:val="single" w:sz="4" w:space="0" w:color="auto"/>
              <w:bottom w:val="single" w:sz="4" w:space="0" w:color="auto"/>
            </w:tcBorders>
          </w:tcPr>
          <w:p w14:paraId="1101AB03" w14:textId="77777777" w:rsidR="00A670FB" w:rsidRPr="00272F47" w:rsidRDefault="00A670FB" w:rsidP="00076DFE">
            <w:pPr>
              <w:numPr>
                <w:ilvl w:val="12"/>
                <w:numId w:val="0"/>
              </w:numPr>
              <w:rPr>
                <w:rFonts w:cs="Arial"/>
                <w:szCs w:val="22"/>
              </w:rPr>
            </w:pPr>
            <w:r w:rsidRPr="00CE5A9A">
              <w:rPr>
                <w:rFonts w:cs="Arial"/>
                <w:szCs w:val="22"/>
              </w:rPr>
              <w:t>None</w:t>
            </w:r>
          </w:p>
        </w:tc>
      </w:tr>
      <w:tr w:rsidR="00A670FB" w14:paraId="35C0204F" w14:textId="77777777" w:rsidTr="00076DFE">
        <w:tc>
          <w:tcPr>
            <w:tcW w:w="2698" w:type="dxa"/>
            <w:tcBorders>
              <w:top w:val="single" w:sz="4" w:space="0" w:color="auto"/>
              <w:bottom w:val="single" w:sz="4" w:space="0" w:color="auto"/>
              <w:right w:val="single" w:sz="4" w:space="0" w:color="auto"/>
            </w:tcBorders>
          </w:tcPr>
          <w:p w14:paraId="0E8B8CCC" w14:textId="77777777" w:rsidR="00A670FB" w:rsidRPr="00272F47" w:rsidRDefault="00A670FB" w:rsidP="00076DFE">
            <w:pPr>
              <w:numPr>
                <w:ilvl w:val="12"/>
                <w:numId w:val="0"/>
              </w:numPr>
              <w:rPr>
                <w:rFonts w:cs="Arial"/>
                <w:szCs w:val="22"/>
              </w:rPr>
            </w:pPr>
            <w:r w:rsidRPr="00272F47">
              <w:rPr>
                <w:rFonts w:cs="Arial"/>
                <w:szCs w:val="22"/>
              </w:rPr>
              <w:t>private TNetworkType getTNetworkTypeByMdpName(String mdpExtnName)</w:t>
            </w:r>
          </w:p>
        </w:tc>
        <w:tc>
          <w:tcPr>
            <w:tcW w:w="4410" w:type="dxa"/>
            <w:tcBorders>
              <w:top w:val="single" w:sz="4" w:space="0" w:color="auto"/>
              <w:left w:val="single" w:sz="4" w:space="0" w:color="auto"/>
              <w:bottom w:val="single" w:sz="4" w:space="0" w:color="auto"/>
              <w:right w:val="single" w:sz="4" w:space="0" w:color="auto"/>
            </w:tcBorders>
          </w:tcPr>
          <w:p w14:paraId="1AA52ABB" w14:textId="77777777" w:rsidR="00A670FB" w:rsidRPr="00272F47" w:rsidRDefault="00A670FB" w:rsidP="00076DFE">
            <w:pPr>
              <w:numPr>
                <w:ilvl w:val="12"/>
                <w:numId w:val="0"/>
              </w:numPr>
              <w:rPr>
                <w:rFonts w:cs="Arial"/>
                <w:szCs w:val="22"/>
              </w:rPr>
            </w:pPr>
            <w:r w:rsidRPr="00272F47">
              <w:rPr>
                <w:rFonts w:cs="Arial"/>
                <w:szCs w:val="22"/>
              </w:rPr>
              <w:t>Get Network type from mdp external name</w:t>
            </w:r>
          </w:p>
        </w:tc>
        <w:tc>
          <w:tcPr>
            <w:tcW w:w="2156" w:type="dxa"/>
            <w:tcBorders>
              <w:top w:val="single" w:sz="4" w:space="0" w:color="auto"/>
              <w:left w:val="single" w:sz="4" w:space="0" w:color="auto"/>
              <w:bottom w:val="single" w:sz="4" w:space="0" w:color="auto"/>
            </w:tcBorders>
          </w:tcPr>
          <w:p w14:paraId="4D64F963" w14:textId="77777777" w:rsidR="00A670FB" w:rsidRPr="00272F47" w:rsidRDefault="00A670FB" w:rsidP="00076DFE">
            <w:pPr>
              <w:numPr>
                <w:ilvl w:val="12"/>
                <w:numId w:val="0"/>
              </w:numPr>
              <w:rPr>
                <w:rFonts w:cs="Arial"/>
                <w:szCs w:val="22"/>
              </w:rPr>
            </w:pPr>
            <w:r w:rsidRPr="00CE5A9A">
              <w:rPr>
                <w:rFonts w:cs="Arial"/>
                <w:szCs w:val="22"/>
              </w:rPr>
              <w:t>None</w:t>
            </w:r>
          </w:p>
        </w:tc>
      </w:tr>
      <w:tr w:rsidR="00A670FB" w14:paraId="140EC2BE" w14:textId="77777777" w:rsidTr="00076DFE">
        <w:tc>
          <w:tcPr>
            <w:tcW w:w="2698" w:type="dxa"/>
            <w:tcBorders>
              <w:top w:val="single" w:sz="4" w:space="0" w:color="auto"/>
              <w:bottom w:val="single" w:sz="4" w:space="0" w:color="auto"/>
              <w:right w:val="single" w:sz="4" w:space="0" w:color="auto"/>
            </w:tcBorders>
          </w:tcPr>
          <w:p w14:paraId="26A44C45" w14:textId="77777777" w:rsidR="00A670FB" w:rsidRPr="00272F47" w:rsidRDefault="00A670FB" w:rsidP="00076DFE">
            <w:pPr>
              <w:numPr>
                <w:ilvl w:val="12"/>
                <w:numId w:val="0"/>
              </w:numPr>
              <w:rPr>
                <w:rFonts w:cs="Arial"/>
                <w:szCs w:val="22"/>
              </w:rPr>
            </w:pPr>
            <w:r w:rsidRPr="00272F47">
              <w:rPr>
                <w:rFonts w:cs="Arial"/>
                <w:szCs w:val="22"/>
              </w:rPr>
              <w:t>private TPackage setTpackage(String pkgId)</w:t>
            </w:r>
          </w:p>
        </w:tc>
        <w:tc>
          <w:tcPr>
            <w:tcW w:w="4410" w:type="dxa"/>
            <w:tcBorders>
              <w:top w:val="single" w:sz="4" w:space="0" w:color="auto"/>
              <w:left w:val="single" w:sz="4" w:space="0" w:color="auto"/>
              <w:bottom w:val="single" w:sz="4" w:space="0" w:color="auto"/>
              <w:right w:val="single" w:sz="4" w:space="0" w:color="auto"/>
            </w:tcBorders>
          </w:tcPr>
          <w:p w14:paraId="080EB72E" w14:textId="77777777" w:rsidR="00A670FB" w:rsidRPr="00272F47" w:rsidRDefault="00A670FB" w:rsidP="00076DFE">
            <w:pPr>
              <w:numPr>
                <w:ilvl w:val="12"/>
                <w:numId w:val="0"/>
              </w:numPr>
              <w:rPr>
                <w:rFonts w:cs="Arial"/>
                <w:szCs w:val="22"/>
              </w:rPr>
            </w:pPr>
            <w:r w:rsidRPr="00272F47">
              <w:rPr>
                <w:rFonts w:cs="Arial"/>
                <w:szCs w:val="22"/>
              </w:rPr>
              <w:t>Returns TPackage object</w:t>
            </w:r>
          </w:p>
        </w:tc>
        <w:tc>
          <w:tcPr>
            <w:tcW w:w="2156" w:type="dxa"/>
            <w:tcBorders>
              <w:top w:val="single" w:sz="4" w:space="0" w:color="auto"/>
              <w:left w:val="single" w:sz="4" w:space="0" w:color="auto"/>
              <w:bottom w:val="single" w:sz="4" w:space="0" w:color="auto"/>
            </w:tcBorders>
          </w:tcPr>
          <w:p w14:paraId="37961775" w14:textId="77777777" w:rsidR="00A670FB" w:rsidRPr="00272F47" w:rsidRDefault="00A670FB" w:rsidP="00076DFE">
            <w:pPr>
              <w:numPr>
                <w:ilvl w:val="12"/>
                <w:numId w:val="0"/>
              </w:numPr>
              <w:rPr>
                <w:rFonts w:cs="Arial"/>
                <w:szCs w:val="22"/>
              </w:rPr>
            </w:pPr>
            <w:r w:rsidRPr="00CE5A9A">
              <w:rPr>
                <w:rFonts w:cs="Arial"/>
                <w:szCs w:val="22"/>
              </w:rPr>
              <w:t>None</w:t>
            </w:r>
          </w:p>
        </w:tc>
      </w:tr>
      <w:tr w:rsidR="00A670FB" w14:paraId="62C7DE1C" w14:textId="77777777" w:rsidTr="00076DFE">
        <w:tc>
          <w:tcPr>
            <w:tcW w:w="2698" w:type="dxa"/>
            <w:tcBorders>
              <w:top w:val="single" w:sz="4" w:space="0" w:color="auto"/>
              <w:bottom w:val="single" w:sz="4" w:space="0" w:color="auto"/>
              <w:right w:val="single" w:sz="4" w:space="0" w:color="auto"/>
            </w:tcBorders>
          </w:tcPr>
          <w:p w14:paraId="1551A155" w14:textId="77777777" w:rsidR="00A670FB" w:rsidRPr="00272F47" w:rsidRDefault="00A670FB" w:rsidP="00076DFE">
            <w:pPr>
              <w:numPr>
                <w:ilvl w:val="12"/>
                <w:numId w:val="0"/>
              </w:numPr>
              <w:rPr>
                <w:rFonts w:cs="Arial"/>
                <w:szCs w:val="22"/>
              </w:rPr>
            </w:pPr>
            <w:r w:rsidRPr="00272F47">
              <w:rPr>
                <w:rFonts w:cs="Arial"/>
                <w:szCs w:val="22"/>
              </w:rPr>
              <w:t>private void removeEntitlement(DRMSyncAssociationFeature associationFeature)</w:t>
            </w:r>
          </w:p>
        </w:tc>
        <w:tc>
          <w:tcPr>
            <w:tcW w:w="4410" w:type="dxa"/>
            <w:tcBorders>
              <w:top w:val="single" w:sz="4" w:space="0" w:color="auto"/>
              <w:left w:val="single" w:sz="4" w:space="0" w:color="auto"/>
              <w:bottom w:val="single" w:sz="4" w:space="0" w:color="auto"/>
              <w:right w:val="single" w:sz="4" w:space="0" w:color="auto"/>
            </w:tcBorders>
          </w:tcPr>
          <w:p w14:paraId="77A6F718" w14:textId="77777777" w:rsidR="00A670FB" w:rsidRPr="00272F47" w:rsidRDefault="00A670FB" w:rsidP="00076DFE">
            <w:pPr>
              <w:numPr>
                <w:ilvl w:val="12"/>
                <w:numId w:val="0"/>
              </w:numPr>
              <w:rPr>
                <w:rFonts w:cs="Arial"/>
                <w:szCs w:val="22"/>
              </w:rPr>
            </w:pPr>
            <w:r w:rsidRPr="00272F47">
              <w:rPr>
                <w:rFonts w:cs="Arial"/>
                <w:szCs w:val="22"/>
              </w:rPr>
              <w:t>remove entitlement</w:t>
            </w:r>
          </w:p>
        </w:tc>
        <w:tc>
          <w:tcPr>
            <w:tcW w:w="2156" w:type="dxa"/>
            <w:tcBorders>
              <w:top w:val="single" w:sz="4" w:space="0" w:color="auto"/>
              <w:left w:val="single" w:sz="4" w:space="0" w:color="auto"/>
              <w:bottom w:val="single" w:sz="4" w:space="0" w:color="auto"/>
            </w:tcBorders>
          </w:tcPr>
          <w:p w14:paraId="5B623CEB" w14:textId="77777777" w:rsidR="00A670FB" w:rsidRPr="00272F47" w:rsidRDefault="00A670FB" w:rsidP="00076DFE">
            <w:pPr>
              <w:numPr>
                <w:ilvl w:val="12"/>
                <w:numId w:val="0"/>
              </w:numPr>
              <w:rPr>
                <w:rFonts w:cs="Arial"/>
                <w:szCs w:val="22"/>
              </w:rPr>
            </w:pPr>
            <w:r w:rsidRPr="00272F47">
              <w:rPr>
                <w:rFonts w:cs="Arial"/>
                <w:szCs w:val="22"/>
              </w:rPr>
              <w:t>CException</w:t>
            </w:r>
          </w:p>
        </w:tc>
      </w:tr>
      <w:tr w:rsidR="00A670FB" w14:paraId="0C568AF4" w14:textId="77777777" w:rsidTr="00076DFE">
        <w:tc>
          <w:tcPr>
            <w:tcW w:w="2698" w:type="dxa"/>
            <w:tcBorders>
              <w:top w:val="single" w:sz="4" w:space="0" w:color="auto"/>
              <w:bottom w:val="single" w:sz="4" w:space="0" w:color="auto"/>
              <w:right w:val="single" w:sz="4" w:space="0" w:color="auto"/>
            </w:tcBorders>
          </w:tcPr>
          <w:p w14:paraId="28A0B0BD" w14:textId="77777777" w:rsidR="00A670FB" w:rsidRPr="00272F47" w:rsidRDefault="00A670FB" w:rsidP="00076DFE">
            <w:pPr>
              <w:numPr>
                <w:ilvl w:val="12"/>
                <w:numId w:val="0"/>
              </w:numPr>
              <w:rPr>
                <w:rFonts w:cs="Arial"/>
                <w:szCs w:val="22"/>
              </w:rPr>
            </w:pPr>
            <w:r w:rsidRPr="00272F47">
              <w:rPr>
                <w:rFonts w:cs="Arial"/>
                <w:szCs w:val="22"/>
              </w:rPr>
              <w:t>private void removeChannelsOfPackage(DRMSyncAssociationFeature associationFeature,</w:t>
            </w:r>
          </w:p>
          <w:p w14:paraId="37A910F6" w14:textId="77777777" w:rsidR="00A670FB" w:rsidRPr="00272F47" w:rsidRDefault="00A670FB" w:rsidP="00076DFE">
            <w:pPr>
              <w:numPr>
                <w:ilvl w:val="12"/>
                <w:numId w:val="0"/>
              </w:numPr>
              <w:rPr>
                <w:rFonts w:cs="Arial"/>
                <w:szCs w:val="22"/>
              </w:rPr>
            </w:pPr>
            <w:r w:rsidRPr="00272F47">
              <w:rPr>
                <w:rFonts w:cs="Arial"/>
                <w:szCs w:val="22"/>
              </w:rPr>
              <w:t xml:space="preserve">            RemoveEntitlement.EntitlementList entitlementList)</w:t>
            </w:r>
          </w:p>
        </w:tc>
        <w:tc>
          <w:tcPr>
            <w:tcW w:w="4410" w:type="dxa"/>
            <w:tcBorders>
              <w:top w:val="single" w:sz="4" w:space="0" w:color="auto"/>
              <w:left w:val="single" w:sz="4" w:space="0" w:color="auto"/>
              <w:bottom w:val="single" w:sz="4" w:space="0" w:color="auto"/>
              <w:right w:val="single" w:sz="4" w:space="0" w:color="auto"/>
            </w:tcBorders>
          </w:tcPr>
          <w:p w14:paraId="6BFC8016" w14:textId="77777777" w:rsidR="00A670FB" w:rsidRPr="00272F47" w:rsidRDefault="00A670FB" w:rsidP="00076DFE">
            <w:pPr>
              <w:numPr>
                <w:ilvl w:val="12"/>
                <w:numId w:val="0"/>
              </w:numPr>
              <w:rPr>
                <w:rFonts w:cs="Arial"/>
                <w:szCs w:val="22"/>
              </w:rPr>
            </w:pPr>
            <w:r w:rsidRPr="00272F47">
              <w:rPr>
                <w:rFonts w:cs="Arial"/>
                <w:szCs w:val="22"/>
              </w:rPr>
              <w:t>Remove channels for package</w:t>
            </w:r>
          </w:p>
        </w:tc>
        <w:tc>
          <w:tcPr>
            <w:tcW w:w="2156" w:type="dxa"/>
            <w:tcBorders>
              <w:top w:val="single" w:sz="4" w:space="0" w:color="auto"/>
              <w:left w:val="single" w:sz="4" w:space="0" w:color="auto"/>
              <w:bottom w:val="single" w:sz="4" w:space="0" w:color="auto"/>
            </w:tcBorders>
          </w:tcPr>
          <w:p w14:paraId="50CABA36" w14:textId="77777777" w:rsidR="00A670FB" w:rsidRPr="00272F47" w:rsidRDefault="00A670FB" w:rsidP="00076DFE">
            <w:pPr>
              <w:numPr>
                <w:ilvl w:val="12"/>
                <w:numId w:val="0"/>
              </w:numPr>
              <w:rPr>
                <w:rFonts w:cs="Arial"/>
                <w:szCs w:val="22"/>
              </w:rPr>
            </w:pPr>
            <w:r w:rsidRPr="00272F47">
              <w:rPr>
                <w:rFonts w:cs="Arial"/>
                <w:szCs w:val="22"/>
              </w:rPr>
              <w:t>CException</w:t>
            </w:r>
          </w:p>
        </w:tc>
      </w:tr>
      <w:tr w:rsidR="00A670FB" w14:paraId="39D0B4FD" w14:textId="77777777" w:rsidTr="00076DFE">
        <w:tc>
          <w:tcPr>
            <w:tcW w:w="2698" w:type="dxa"/>
            <w:tcBorders>
              <w:top w:val="single" w:sz="4" w:space="0" w:color="auto"/>
              <w:bottom w:val="single" w:sz="4" w:space="0" w:color="auto"/>
              <w:right w:val="single" w:sz="4" w:space="0" w:color="auto"/>
            </w:tcBorders>
          </w:tcPr>
          <w:p w14:paraId="6F1D643E" w14:textId="77777777" w:rsidR="00A670FB" w:rsidRPr="00272F47" w:rsidRDefault="00A670FB" w:rsidP="00076DFE">
            <w:pPr>
              <w:numPr>
                <w:ilvl w:val="12"/>
                <w:numId w:val="0"/>
              </w:numPr>
              <w:rPr>
                <w:rFonts w:cs="Arial"/>
                <w:szCs w:val="22"/>
              </w:rPr>
            </w:pPr>
            <w:r w:rsidRPr="00272F47">
              <w:rPr>
                <w:rFonts w:cs="Arial"/>
                <w:szCs w:val="22"/>
              </w:rPr>
              <w:t>private void addEntitlement(DRMSyncAssociationFeature associationFeature)</w:t>
            </w:r>
          </w:p>
        </w:tc>
        <w:tc>
          <w:tcPr>
            <w:tcW w:w="4410" w:type="dxa"/>
            <w:tcBorders>
              <w:top w:val="single" w:sz="4" w:space="0" w:color="auto"/>
              <w:left w:val="single" w:sz="4" w:space="0" w:color="auto"/>
              <w:bottom w:val="single" w:sz="4" w:space="0" w:color="auto"/>
              <w:right w:val="single" w:sz="4" w:space="0" w:color="auto"/>
            </w:tcBorders>
          </w:tcPr>
          <w:p w14:paraId="559B81CD" w14:textId="77777777" w:rsidR="00A670FB" w:rsidRPr="00272F47" w:rsidRDefault="00A670FB" w:rsidP="00076DFE">
            <w:pPr>
              <w:numPr>
                <w:ilvl w:val="12"/>
                <w:numId w:val="0"/>
              </w:numPr>
              <w:rPr>
                <w:rFonts w:cs="Arial"/>
                <w:szCs w:val="22"/>
              </w:rPr>
            </w:pPr>
            <w:r w:rsidRPr="00272F47">
              <w:rPr>
                <w:rFonts w:cs="Arial"/>
                <w:szCs w:val="22"/>
              </w:rPr>
              <w:t>Add entitlement</w:t>
            </w:r>
          </w:p>
        </w:tc>
        <w:tc>
          <w:tcPr>
            <w:tcW w:w="2156" w:type="dxa"/>
            <w:tcBorders>
              <w:top w:val="single" w:sz="4" w:space="0" w:color="auto"/>
              <w:left w:val="single" w:sz="4" w:space="0" w:color="auto"/>
              <w:bottom w:val="single" w:sz="4" w:space="0" w:color="auto"/>
            </w:tcBorders>
          </w:tcPr>
          <w:p w14:paraId="49CF893D" w14:textId="77777777" w:rsidR="00A670FB" w:rsidRPr="00272F47" w:rsidRDefault="00A670FB" w:rsidP="00076DFE">
            <w:pPr>
              <w:numPr>
                <w:ilvl w:val="12"/>
                <w:numId w:val="0"/>
              </w:numPr>
              <w:rPr>
                <w:rFonts w:cs="Arial"/>
                <w:szCs w:val="22"/>
              </w:rPr>
            </w:pPr>
            <w:r w:rsidRPr="00272F47">
              <w:rPr>
                <w:rFonts w:cs="Arial"/>
                <w:szCs w:val="22"/>
              </w:rPr>
              <w:t>CException</w:t>
            </w:r>
          </w:p>
        </w:tc>
      </w:tr>
      <w:tr w:rsidR="00A670FB" w14:paraId="5A219C80" w14:textId="77777777" w:rsidTr="00076DFE">
        <w:tc>
          <w:tcPr>
            <w:tcW w:w="2698" w:type="dxa"/>
            <w:tcBorders>
              <w:top w:val="single" w:sz="4" w:space="0" w:color="auto"/>
              <w:bottom w:val="single" w:sz="4" w:space="0" w:color="auto"/>
              <w:right w:val="single" w:sz="4" w:space="0" w:color="auto"/>
            </w:tcBorders>
          </w:tcPr>
          <w:p w14:paraId="16BC20DC" w14:textId="77777777" w:rsidR="00A670FB" w:rsidRPr="00272F47" w:rsidRDefault="00A670FB" w:rsidP="00076DFE">
            <w:pPr>
              <w:numPr>
                <w:ilvl w:val="12"/>
                <w:numId w:val="0"/>
              </w:numPr>
              <w:rPr>
                <w:rFonts w:cs="Arial"/>
                <w:szCs w:val="22"/>
              </w:rPr>
            </w:pPr>
            <w:r w:rsidRPr="00272F47">
              <w:rPr>
                <w:rFonts w:cs="Arial"/>
                <w:szCs w:val="22"/>
              </w:rPr>
              <w:t>private void addChannelsOfPackage(DRMSyncAssociationFeature associationFeature,</w:t>
            </w:r>
          </w:p>
          <w:p w14:paraId="4A454E52" w14:textId="77777777" w:rsidR="00A670FB" w:rsidRPr="00272F47" w:rsidRDefault="00A670FB" w:rsidP="00076DFE">
            <w:pPr>
              <w:numPr>
                <w:ilvl w:val="12"/>
                <w:numId w:val="0"/>
              </w:numPr>
              <w:rPr>
                <w:rFonts w:cs="Arial"/>
                <w:szCs w:val="22"/>
              </w:rPr>
            </w:pPr>
            <w:r w:rsidRPr="00272F47">
              <w:rPr>
                <w:rFonts w:cs="Arial"/>
                <w:szCs w:val="22"/>
              </w:rPr>
              <w:t>EntitlementList entitlementList)</w:t>
            </w:r>
          </w:p>
        </w:tc>
        <w:tc>
          <w:tcPr>
            <w:tcW w:w="4410" w:type="dxa"/>
            <w:tcBorders>
              <w:top w:val="single" w:sz="4" w:space="0" w:color="auto"/>
              <w:left w:val="single" w:sz="4" w:space="0" w:color="auto"/>
              <w:bottom w:val="single" w:sz="4" w:space="0" w:color="auto"/>
              <w:right w:val="single" w:sz="4" w:space="0" w:color="auto"/>
            </w:tcBorders>
          </w:tcPr>
          <w:p w14:paraId="5FDA74AE" w14:textId="77777777" w:rsidR="00A670FB" w:rsidRPr="00272F47" w:rsidRDefault="00A670FB" w:rsidP="00076DFE">
            <w:pPr>
              <w:numPr>
                <w:ilvl w:val="12"/>
                <w:numId w:val="0"/>
              </w:numPr>
              <w:rPr>
                <w:rFonts w:cs="Arial"/>
                <w:szCs w:val="22"/>
              </w:rPr>
            </w:pPr>
            <w:r w:rsidRPr="00272F47">
              <w:rPr>
                <w:rFonts w:cs="Arial"/>
                <w:szCs w:val="22"/>
              </w:rPr>
              <w:t>adds channels of package for addEntitlement</w:t>
            </w:r>
          </w:p>
        </w:tc>
        <w:tc>
          <w:tcPr>
            <w:tcW w:w="2156" w:type="dxa"/>
            <w:tcBorders>
              <w:top w:val="single" w:sz="4" w:space="0" w:color="auto"/>
              <w:left w:val="single" w:sz="4" w:space="0" w:color="auto"/>
              <w:bottom w:val="single" w:sz="4" w:space="0" w:color="auto"/>
            </w:tcBorders>
          </w:tcPr>
          <w:p w14:paraId="5ABB2FB2" w14:textId="77777777" w:rsidR="00A670FB" w:rsidRPr="00272F47" w:rsidRDefault="00A670FB" w:rsidP="00076DFE">
            <w:pPr>
              <w:numPr>
                <w:ilvl w:val="12"/>
                <w:numId w:val="0"/>
              </w:numPr>
              <w:rPr>
                <w:rFonts w:cs="Arial"/>
                <w:szCs w:val="22"/>
              </w:rPr>
            </w:pPr>
            <w:r w:rsidRPr="00272F47">
              <w:rPr>
                <w:rFonts w:cs="Arial"/>
                <w:szCs w:val="22"/>
              </w:rPr>
              <w:t>CException</w:t>
            </w:r>
          </w:p>
        </w:tc>
      </w:tr>
      <w:tr w:rsidR="00A670FB" w14:paraId="61DA41C3" w14:textId="77777777" w:rsidTr="00076DFE">
        <w:tc>
          <w:tcPr>
            <w:tcW w:w="2698" w:type="dxa"/>
            <w:tcBorders>
              <w:top w:val="single" w:sz="4" w:space="0" w:color="auto"/>
              <w:bottom w:val="single" w:sz="4" w:space="0" w:color="auto"/>
              <w:right w:val="single" w:sz="4" w:space="0" w:color="auto"/>
            </w:tcBorders>
          </w:tcPr>
          <w:p w14:paraId="567DB65C" w14:textId="77777777" w:rsidR="00A670FB" w:rsidRPr="00272F47" w:rsidRDefault="00A670FB" w:rsidP="00076DFE">
            <w:pPr>
              <w:numPr>
                <w:ilvl w:val="12"/>
                <w:numId w:val="0"/>
              </w:numPr>
              <w:rPr>
                <w:rFonts w:cs="Arial"/>
                <w:szCs w:val="22"/>
              </w:rPr>
            </w:pPr>
            <w:r w:rsidRPr="00272F47">
              <w:rPr>
                <w:rFonts w:cs="Arial"/>
                <w:szCs w:val="22"/>
              </w:rPr>
              <w:t xml:space="preserve">private TEntitlement </w:t>
            </w:r>
            <w:r w:rsidRPr="00272F47">
              <w:rPr>
                <w:rFonts w:cs="Arial"/>
                <w:szCs w:val="22"/>
              </w:rPr>
              <w:lastRenderedPageBreak/>
              <w:t>getTEntitlement(String uid, String packageId, String subscriberId,</w:t>
            </w:r>
          </w:p>
          <w:p w14:paraId="2FC9DBC9" w14:textId="77777777" w:rsidR="00A670FB" w:rsidRPr="00272F47" w:rsidRDefault="00A670FB" w:rsidP="00076DFE">
            <w:pPr>
              <w:numPr>
                <w:ilvl w:val="12"/>
                <w:numId w:val="0"/>
              </w:numPr>
              <w:rPr>
                <w:rFonts w:cs="Arial"/>
                <w:szCs w:val="22"/>
              </w:rPr>
            </w:pPr>
            <w:r w:rsidRPr="00272F47">
              <w:rPr>
                <w:rFonts w:cs="Arial"/>
                <w:szCs w:val="22"/>
              </w:rPr>
              <w:t xml:space="preserve">            String startDate, String endDate)</w:t>
            </w:r>
          </w:p>
        </w:tc>
        <w:tc>
          <w:tcPr>
            <w:tcW w:w="4410" w:type="dxa"/>
            <w:tcBorders>
              <w:top w:val="single" w:sz="4" w:space="0" w:color="auto"/>
              <w:left w:val="single" w:sz="4" w:space="0" w:color="auto"/>
              <w:bottom w:val="single" w:sz="4" w:space="0" w:color="auto"/>
              <w:right w:val="single" w:sz="4" w:space="0" w:color="auto"/>
            </w:tcBorders>
          </w:tcPr>
          <w:p w14:paraId="6E018B3A" w14:textId="77777777" w:rsidR="00A670FB" w:rsidRPr="00272F47" w:rsidRDefault="00A670FB" w:rsidP="00076DFE">
            <w:pPr>
              <w:numPr>
                <w:ilvl w:val="12"/>
                <w:numId w:val="0"/>
              </w:numPr>
              <w:rPr>
                <w:rFonts w:cs="Arial"/>
                <w:szCs w:val="22"/>
              </w:rPr>
            </w:pPr>
            <w:r w:rsidRPr="00272F47">
              <w:rPr>
                <w:rFonts w:cs="Arial"/>
                <w:szCs w:val="22"/>
              </w:rPr>
              <w:lastRenderedPageBreak/>
              <w:t>Returns TEntitlement object</w:t>
            </w:r>
          </w:p>
        </w:tc>
        <w:tc>
          <w:tcPr>
            <w:tcW w:w="2156" w:type="dxa"/>
            <w:tcBorders>
              <w:top w:val="single" w:sz="4" w:space="0" w:color="auto"/>
              <w:left w:val="single" w:sz="4" w:space="0" w:color="auto"/>
              <w:bottom w:val="single" w:sz="4" w:space="0" w:color="auto"/>
            </w:tcBorders>
          </w:tcPr>
          <w:p w14:paraId="4C472EC6" w14:textId="77777777" w:rsidR="00A670FB" w:rsidRPr="00272F47" w:rsidRDefault="00A670FB" w:rsidP="00076DFE">
            <w:pPr>
              <w:numPr>
                <w:ilvl w:val="12"/>
                <w:numId w:val="0"/>
              </w:numPr>
              <w:rPr>
                <w:rFonts w:cs="Arial"/>
                <w:szCs w:val="22"/>
              </w:rPr>
            </w:pPr>
            <w:r w:rsidRPr="00FB3B24">
              <w:rPr>
                <w:rFonts w:cs="Arial"/>
                <w:szCs w:val="22"/>
              </w:rPr>
              <w:t>None</w:t>
            </w:r>
          </w:p>
        </w:tc>
      </w:tr>
      <w:tr w:rsidR="00A670FB" w14:paraId="36EEAB0D" w14:textId="77777777" w:rsidTr="00076DFE">
        <w:tc>
          <w:tcPr>
            <w:tcW w:w="2698" w:type="dxa"/>
            <w:tcBorders>
              <w:top w:val="single" w:sz="4" w:space="0" w:color="auto"/>
              <w:bottom w:val="single" w:sz="4" w:space="0" w:color="auto"/>
              <w:right w:val="single" w:sz="4" w:space="0" w:color="auto"/>
            </w:tcBorders>
          </w:tcPr>
          <w:p w14:paraId="0D19BBE5" w14:textId="77777777" w:rsidR="00A670FB" w:rsidRPr="00272F47" w:rsidRDefault="00A670FB" w:rsidP="00076DFE">
            <w:pPr>
              <w:numPr>
                <w:ilvl w:val="12"/>
                <w:numId w:val="0"/>
              </w:numPr>
              <w:rPr>
                <w:rFonts w:cs="Arial"/>
                <w:szCs w:val="22"/>
              </w:rPr>
            </w:pPr>
            <w:r w:rsidRPr="00272F47">
              <w:rPr>
                <w:rFonts w:cs="Arial"/>
                <w:szCs w:val="22"/>
              </w:rPr>
              <w:lastRenderedPageBreak/>
              <w:t>public static void startSyncAllInBackground(DRMSyncAssociations objDRMSyncAssociations)</w:t>
            </w:r>
          </w:p>
        </w:tc>
        <w:tc>
          <w:tcPr>
            <w:tcW w:w="4410" w:type="dxa"/>
            <w:tcBorders>
              <w:top w:val="single" w:sz="4" w:space="0" w:color="auto"/>
              <w:left w:val="single" w:sz="4" w:space="0" w:color="auto"/>
              <w:bottom w:val="single" w:sz="4" w:space="0" w:color="auto"/>
              <w:right w:val="single" w:sz="4" w:space="0" w:color="auto"/>
            </w:tcBorders>
          </w:tcPr>
          <w:p w14:paraId="2F4A02CE" w14:textId="77777777" w:rsidR="00A670FB" w:rsidRPr="00272F47" w:rsidRDefault="00A670FB" w:rsidP="00076DFE">
            <w:pPr>
              <w:numPr>
                <w:ilvl w:val="12"/>
                <w:numId w:val="0"/>
              </w:numPr>
              <w:rPr>
                <w:rFonts w:cs="Arial"/>
                <w:szCs w:val="22"/>
              </w:rPr>
            </w:pPr>
            <w:r w:rsidRPr="00272F47">
              <w:rPr>
                <w:rFonts w:cs="Arial"/>
                <w:szCs w:val="22"/>
              </w:rPr>
              <w:t>This method starts the background thread for sync all process</w:t>
            </w:r>
          </w:p>
        </w:tc>
        <w:tc>
          <w:tcPr>
            <w:tcW w:w="2156" w:type="dxa"/>
            <w:tcBorders>
              <w:top w:val="single" w:sz="4" w:space="0" w:color="auto"/>
              <w:left w:val="single" w:sz="4" w:space="0" w:color="auto"/>
              <w:bottom w:val="single" w:sz="4" w:space="0" w:color="auto"/>
            </w:tcBorders>
          </w:tcPr>
          <w:p w14:paraId="455A5EAB" w14:textId="77777777" w:rsidR="00A670FB" w:rsidRPr="00272F47" w:rsidRDefault="00A670FB" w:rsidP="00076DFE">
            <w:pPr>
              <w:numPr>
                <w:ilvl w:val="12"/>
                <w:numId w:val="0"/>
              </w:numPr>
              <w:rPr>
                <w:rFonts w:cs="Arial"/>
                <w:szCs w:val="22"/>
              </w:rPr>
            </w:pPr>
            <w:r w:rsidRPr="00FB3B24">
              <w:rPr>
                <w:rFonts w:cs="Arial"/>
                <w:szCs w:val="22"/>
              </w:rPr>
              <w:t>None</w:t>
            </w:r>
          </w:p>
        </w:tc>
      </w:tr>
      <w:tr w:rsidR="00A670FB" w14:paraId="5A404304" w14:textId="77777777" w:rsidTr="00076DFE">
        <w:tc>
          <w:tcPr>
            <w:tcW w:w="2698" w:type="dxa"/>
            <w:tcBorders>
              <w:top w:val="single" w:sz="4" w:space="0" w:color="auto"/>
              <w:bottom w:val="single" w:sz="4" w:space="0" w:color="auto"/>
              <w:right w:val="single" w:sz="4" w:space="0" w:color="auto"/>
            </w:tcBorders>
          </w:tcPr>
          <w:p w14:paraId="7D24DEE5" w14:textId="77777777" w:rsidR="00A670FB" w:rsidRPr="00272F47" w:rsidRDefault="00A670FB" w:rsidP="00076DFE">
            <w:pPr>
              <w:numPr>
                <w:ilvl w:val="12"/>
                <w:numId w:val="0"/>
              </w:numPr>
              <w:rPr>
                <w:rFonts w:cs="Arial"/>
                <w:szCs w:val="22"/>
              </w:rPr>
            </w:pPr>
            <w:r w:rsidRPr="00272F47">
              <w:rPr>
                <w:rFonts w:cs="Arial"/>
                <w:szCs w:val="22"/>
              </w:rPr>
              <w:t>public void shutDownExecutorService()</w:t>
            </w:r>
          </w:p>
        </w:tc>
        <w:tc>
          <w:tcPr>
            <w:tcW w:w="4410" w:type="dxa"/>
            <w:tcBorders>
              <w:top w:val="single" w:sz="4" w:space="0" w:color="auto"/>
              <w:left w:val="single" w:sz="4" w:space="0" w:color="auto"/>
              <w:bottom w:val="single" w:sz="4" w:space="0" w:color="auto"/>
              <w:right w:val="single" w:sz="4" w:space="0" w:color="auto"/>
            </w:tcBorders>
          </w:tcPr>
          <w:p w14:paraId="0A87FAD8" w14:textId="77777777" w:rsidR="00A670FB" w:rsidRPr="00272F47" w:rsidRDefault="00A670FB" w:rsidP="00076DFE">
            <w:pPr>
              <w:numPr>
                <w:ilvl w:val="12"/>
                <w:numId w:val="0"/>
              </w:numPr>
              <w:rPr>
                <w:rFonts w:cs="Arial"/>
                <w:szCs w:val="22"/>
              </w:rPr>
            </w:pPr>
            <w:r w:rsidRPr="00272F47">
              <w:rPr>
                <w:rFonts w:cs="Arial"/>
                <w:szCs w:val="22"/>
              </w:rPr>
              <w:t>shutDown ExecutorService</w:t>
            </w:r>
          </w:p>
        </w:tc>
        <w:tc>
          <w:tcPr>
            <w:tcW w:w="2156" w:type="dxa"/>
            <w:tcBorders>
              <w:top w:val="single" w:sz="4" w:space="0" w:color="auto"/>
              <w:left w:val="single" w:sz="4" w:space="0" w:color="auto"/>
              <w:bottom w:val="single" w:sz="4" w:space="0" w:color="auto"/>
            </w:tcBorders>
          </w:tcPr>
          <w:p w14:paraId="1DAEE97E" w14:textId="77777777" w:rsidR="00A670FB" w:rsidRPr="00272F47" w:rsidRDefault="00A670FB" w:rsidP="00076DFE">
            <w:pPr>
              <w:numPr>
                <w:ilvl w:val="12"/>
                <w:numId w:val="0"/>
              </w:numPr>
              <w:rPr>
                <w:rFonts w:cs="Arial"/>
                <w:szCs w:val="22"/>
              </w:rPr>
            </w:pPr>
            <w:r>
              <w:rPr>
                <w:rFonts w:cs="Arial"/>
                <w:szCs w:val="22"/>
              </w:rPr>
              <w:t>None</w:t>
            </w:r>
          </w:p>
        </w:tc>
      </w:tr>
    </w:tbl>
    <w:p w14:paraId="21B8431E" w14:textId="77777777" w:rsidR="00A31122" w:rsidRDefault="00A31122" w:rsidP="00A31122">
      <w:pPr>
        <w:pStyle w:val="BodyText"/>
        <w:ind w:left="720"/>
        <w:rPr>
          <w:rFonts w:eastAsiaTheme="minorHAnsi" w:cs="Arial"/>
          <w:b/>
          <w:szCs w:val="22"/>
        </w:rPr>
      </w:pPr>
    </w:p>
    <w:p w14:paraId="12886EED" w14:textId="77777777" w:rsidR="00A670FB" w:rsidRDefault="00A670FB" w:rsidP="00A31122">
      <w:pPr>
        <w:pStyle w:val="BodyText"/>
        <w:ind w:left="72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A31122" w14:paraId="388F777E" w14:textId="77777777" w:rsidTr="00890DE3">
        <w:tc>
          <w:tcPr>
            <w:tcW w:w="2698" w:type="dxa"/>
            <w:tcBorders>
              <w:top w:val="single" w:sz="4" w:space="0" w:color="auto"/>
              <w:bottom w:val="single" w:sz="4" w:space="0" w:color="auto"/>
              <w:right w:val="single" w:sz="4" w:space="0" w:color="auto"/>
            </w:tcBorders>
            <w:shd w:val="clear" w:color="auto" w:fill="000000"/>
          </w:tcPr>
          <w:p w14:paraId="34F39A02"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0681CD7"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35271CFA"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A31122" w14:paraId="7A232E23" w14:textId="77777777" w:rsidTr="00890DE3">
        <w:tc>
          <w:tcPr>
            <w:tcW w:w="2698" w:type="dxa"/>
            <w:tcBorders>
              <w:top w:val="single" w:sz="4" w:space="0" w:color="auto"/>
              <w:bottom w:val="single" w:sz="4" w:space="0" w:color="auto"/>
              <w:right w:val="single" w:sz="4" w:space="0" w:color="auto"/>
            </w:tcBorders>
          </w:tcPr>
          <w:p w14:paraId="72E7E860" w14:textId="14E6F4CE" w:rsidR="00A31122" w:rsidRDefault="00A31122" w:rsidP="00A31122">
            <w:pPr>
              <w:numPr>
                <w:ilvl w:val="12"/>
                <w:numId w:val="0"/>
              </w:numPr>
              <w:rPr>
                <w:rFonts w:cs="Arial"/>
                <w:szCs w:val="22"/>
              </w:rPr>
            </w:pPr>
            <w:r w:rsidRPr="004064A3">
              <w:rPr>
                <w:rFonts w:cs="Arial"/>
                <w:szCs w:val="22"/>
              </w:rPr>
              <w:t>public DRMSyncAssociations(String cmbType, List&lt;DRMSyncAssociationFeature&gt; selectedEntityList)</w:t>
            </w:r>
          </w:p>
        </w:tc>
        <w:tc>
          <w:tcPr>
            <w:tcW w:w="4410" w:type="dxa"/>
            <w:tcBorders>
              <w:top w:val="single" w:sz="4" w:space="0" w:color="auto"/>
              <w:left w:val="single" w:sz="4" w:space="0" w:color="auto"/>
              <w:bottom w:val="single" w:sz="4" w:space="0" w:color="auto"/>
              <w:right w:val="single" w:sz="4" w:space="0" w:color="auto"/>
            </w:tcBorders>
          </w:tcPr>
          <w:p w14:paraId="45CA8F47" w14:textId="77777777" w:rsidR="00A31122" w:rsidRDefault="00A31122" w:rsidP="00A3112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06E77FEC" w14:textId="77777777" w:rsidR="00A31122" w:rsidRDefault="00A31122" w:rsidP="00A31122">
            <w:pPr>
              <w:numPr>
                <w:ilvl w:val="12"/>
                <w:numId w:val="0"/>
              </w:numPr>
              <w:rPr>
                <w:rFonts w:cs="Arial"/>
                <w:szCs w:val="22"/>
              </w:rPr>
            </w:pPr>
            <w:r>
              <w:rPr>
                <w:rFonts w:cs="Arial"/>
                <w:szCs w:val="22"/>
              </w:rPr>
              <w:t>None</w:t>
            </w:r>
          </w:p>
        </w:tc>
      </w:tr>
      <w:tr w:rsidR="00A31122" w14:paraId="0835EDCA" w14:textId="77777777" w:rsidTr="00890DE3">
        <w:tc>
          <w:tcPr>
            <w:tcW w:w="2698" w:type="dxa"/>
            <w:tcBorders>
              <w:top w:val="single" w:sz="4" w:space="0" w:color="auto"/>
              <w:bottom w:val="single" w:sz="4" w:space="0" w:color="auto"/>
              <w:right w:val="single" w:sz="4" w:space="0" w:color="auto"/>
            </w:tcBorders>
          </w:tcPr>
          <w:p w14:paraId="32ADF7C4" w14:textId="7B4A479E" w:rsidR="00A31122" w:rsidRPr="00A703E0" w:rsidRDefault="00A31122" w:rsidP="00A31122">
            <w:pPr>
              <w:numPr>
                <w:ilvl w:val="12"/>
                <w:numId w:val="0"/>
              </w:numPr>
              <w:rPr>
                <w:rFonts w:cs="Arial"/>
                <w:szCs w:val="22"/>
              </w:rPr>
            </w:pPr>
            <w:r w:rsidRPr="004064A3">
              <w:rPr>
                <w:rFonts w:cs="Arial"/>
                <w:szCs w:val="22"/>
              </w:rPr>
              <w:t>public void run()</w:t>
            </w:r>
          </w:p>
        </w:tc>
        <w:tc>
          <w:tcPr>
            <w:tcW w:w="4410" w:type="dxa"/>
            <w:tcBorders>
              <w:top w:val="single" w:sz="4" w:space="0" w:color="auto"/>
              <w:left w:val="single" w:sz="4" w:space="0" w:color="auto"/>
              <w:bottom w:val="single" w:sz="4" w:space="0" w:color="auto"/>
              <w:right w:val="single" w:sz="4" w:space="0" w:color="auto"/>
            </w:tcBorders>
          </w:tcPr>
          <w:p w14:paraId="5706E834" w14:textId="77777777" w:rsidR="00A31122" w:rsidRDefault="00A31122" w:rsidP="00A31122">
            <w:pPr>
              <w:numPr>
                <w:ilvl w:val="12"/>
                <w:numId w:val="0"/>
              </w:numPr>
              <w:rPr>
                <w:rFonts w:cs="Arial"/>
                <w:szCs w:val="22"/>
              </w:rPr>
            </w:pPr>
            <w:r w:rsidRPr="004064A3">
              <w:rPr>
                <w:rFonts w:cs="Arial"/>
                <w:szCs w:val="22"/>
              </w:rPr>
              <w:t>This method starts processing in thread</w:t>
            </w:r>
          </w:p>
        </w:tc>
        <w:tc>
          <w:tcPr>
            <w:tcW w:w="2156" w:type="dxa"/>
            <w:tcBorders>
              <w:top w:val="single" w:sz="4" w:space="0" w:color="auto"/>
              <w:left w:val="single" w:sz="4" w:space="0" w:color="auto"/>
              <w:bottom w:val="single" w:sz="4" w:space="0" w:color="auto"/>
            </w:tcBorders>
          </w:tcPr>
          <w:p w14:paraId="3F06F01A" w14:textId="77777777" w:rsidR="00A31122" w:rsidRDefault="00A31122" w:rsidP="00A31122">
            <w:pPr>
              <w:numPr>
                <w:ilvl w:val="12"/>
                <w:numId w:val="0"/>
              </w:numPr>
              <w:rPr>
                <w:rFonts w:cs="Arial"/>
                <w:szCs w:val="22"/>
              </w:rPr>
            </w:pPr>
            <w:r>
              <w:rPr>
                <w:rFonts w:cs="Arial"/>
                <w:szCs w:val="22"/>
              </w:rPr>
              <w:t>None</w:t>
            </w:r>
          </w:p>
        </w:tc>
      </w:tr>
      <w:tr w:rsidR="00A31122" w14:paraId="68B234EA" w14:textId="77777777" w:rsidTr="00890DE3">
        <w:tc>
          <w:tcPr>
            <w:tcW w:w="2698" w:type="dxa"/>
            <w:tcBorders>
              <w:top w:val="single" w:sz="4" w:space="0" w:color="auto"/>
              <w:bottom w:val="single" w:sz="4" w:space="0" w:color="auto"/>
              <w:right w:val="single" w:sz="4" w:space="0" w:color="auto"/>
            </w:tcBorders>
          </w:tcPr>
          <w:p w14:paraId="17F017C8" w14:textId="6BAA6EDC" w:rsidR="00A31122" w:rsidRPr="00A028D0" w:rsidRDefault="00A31122" w:rsidP="00A31122">
            <w:pPr>
              <w:numPr>
                <w:ilvl w:val="12"/>
                <w:numId w:val="0"/>
              </w:numPr>
              <w:rPr>
                <w:rFonts w:cs="Arial"/>
                <w:szCs w:val="22"/>
              </w:rPr>
            </w:pPr>
            <w:r w:rsidRPr="004064A3">
              <w:rPr>
                <w:rFonts w:cs="Arial"/>
                <w:szCs w:val="22"/>
              </w:rPr>
              <w:t>public void syncAllAssociations(String cmbType, Integer batchSize)</w:t>
            </w:r>
          </w:p>
        </w:tc>
        <w:tc>
          <w:tcPr>
            <w:tcW w:w="4410" w:type="dxa"/>
            <w:tcBorders>
              <w:top w:val="single" w:sz="4" w:space="0" w:color="auto"/>
              <w:left w:val="single" w:sz="4" w:space="0" w:color="auto"/>
              <w:bottom w:val="single" w:sz="4" w:space="0" w:color="auto"/>
              <w:right w:val="single" w:sz="4" w:space="0" w:color="auto"/>
            </w:tcBorders>
          </w:tcPr>
          <w:p w14:paraId="70CD0C60" w14:textId="77777777" w:rsidR="00A31122" w:rsidRPr="00A028D0" w:rsidRDefault="00A31122" w:rsidP="00A31122">
            <w:pPr>
              <w:numPr>
                <w:ilvl w:val="12"/>
                <w:numId w:val="0"/>
              </w:numPr>
              <w:rPr>
                <w:rFonts w:cs="Arial"/>
                <w:szCs w:val="22"/>
              </w:rPr>
            </w:pPr>
            <w:r w:rsidRPr="004064A3">
              <w:rPr>
                <w:rFonts w:cs="Arial"/>
                <w:szCs w:val="22"/>
              </w:rPr>
              <w:t>This method creates the batch and forwards the request.</w:t>
            </w:r>
          </w:p>
        </w:tc>
        <w:tc>
          <w:tcPr>
            <w:tcW w:w="2156" w:type="dxa"/>
            <w:tcBorders>
              <w:top w:val="single" w:sz="4" w:space="0" w:color="auto"/>
              <w:left w:val="single" w:sz="4" w:space="0" w:color="auto"/>
              <w:bottom w:val="single" w:sz="4" w:space="0" w:color="auto"/>
            </w:tcBorders>
          </w:tcPr>
          <w:p w14:paraId="0560ABF9" w14:textId="77777777" w:rsidR="00A31122" w:rsidRDefault="00A31122" w:rsidP="00A31122">
            <w:pPr>
              <w:numPr>
                <w:ilvl w:val="12"/>
                <w:numId w:val="0"/>
              </w:numPr>
              <w:rPr>
                <w:rFonts w:cs="Arial"/>
                <w:szCs w:val="22"/>
              </w:rPr>
            </w:pPr>
            <w:r>
              <w:rPr>
                <w:rFonts w:cs="Arial"/>
                <w:szCs w:val="22"/>
              </w:rPr>
              <w:t>None</w:t>
            </w:r>
          </w:p>
        </w:tc>
      </w:tr>
      <w:tr w:rsidR="00A31122" w14:paraId="693E89CF" w14:textId="77777777" w:rsidTr="00890DE3">
        <w:tc>
          <w:tcPr>
            <w:tcW w:w="2698" w:type="dxa"/>
            <w:tcBorders>
              <w:top w:val="single" w:sz="4" w:space="0" w:color="auto"/>
              <w:bottom w:val="single" w:sz="4" w:space="0" w:color="auto"/>
              <w:right w:val="single" w:sz="4" w:space="0" w:color="auto"/>
            </w:tcBorders>
          </w:tcPr>
          <w:p w14:paraId="2AD0B349" w14:textId="54EF407D" w:rsidR="00A31122" w:rsidRPr="00A028D0" w:rsidRDefault="00A31122" w:rsidP="00AE0EEC">
            <w:pPr>
              <w:numPr>
                <w:ilvl w:val="12"/>
                <w:numId w:val="0"/>
              </w:numPr>
              <w:rPr>
                <w:rFonts w:cs="Arial"/>
                <w:szCs w:val="22"/>
              </w:rPr>
            </w:pPr>
            <w:r w:rsidRPr="004064A3">
              <w:rPr>
                <w:rFonts w:cs="Arial"/>
                <w:szCs w:val="22"/>
              </w:rPr>
              <w:t>public void sendRequestToOMIClient(String itemType,</w:t>
            </w:r>
            <w:r w:rsidR="00AE0EEC">
              <w:rPr>
                <w:rFonts w:cs="Arial"/>
                <w:szCs w:val="22"/>
              </w:rPr>
              <w:t xml:space="preserve"> </w:t>
            </w:r>
            <w:r w:rsidRPr="004064A3">
              <w:rPr>
                <w:rFonts w:cs="Arial"/>
                <w:szCs w:val="22"/>
              </w:rPr>
              <w:t>List</w:t>
            </w:r>
            <w:r w:rsidR="00AE0EEC">
              <w:rPr>
                <w:rFonts w:cs="Arial"/>
                <w:szCs w:val="22"/>
              </w:rPr>
              <w:t xml:space="preserve"> </w:t>
            </w:r>
            <w:r w:rsidRPr="004064A3">
              <w:rPr>
                <w:rFonts w:cs="Arial"/>
                <w:szCs w:val="22"/>
              </w:rPr>
              <w:t>&lt;DRMSyncAssociationFeature&gt; associationList)</w:t>
            </w:r>
          </w:p>
        </w:tc>
        <w:tc>
          <w:tcPr>
            <w:tcW w:w="4410" w:type="dxa"/>
            <w:tcBorders>
              <w:top w:val="single" w:sz="4" w:space="0" w:color="auto"/>
              <w:left w:val="single" w:sz="4" w:space="0" w:color="auto"/>
              <w:bottom w:val="single" w:sz="4" w:space="0" w:color="auto"/>
              <w:right w:val="single" w:sz="4" w:space="0" w:color="auto"/>
            </w:tcBorders>
          </w:tcPr>
          <w:p w14:paraId="237AD2EF" w14:textId="77777777" w:rsidR="00A31122" w:rsidRPr="00A028D0" w:rsidRDefault="00A31122" w:rsidP="00A31122">
            <w:pPr>
              <w:numPr>
                <w:ilvl w:val="12"/>
                <w:numId w:val="0"/>
              </w:numPr>
              <w:rPr>
                <w:rFonts w:cs="Arial"/>
                <w:szCs w:val="22"/>
              </w:rPr>
            </w:pPr>
            <w:r w:rsidRPr="004064A3">
              <w:rPr>
                <w:rFonts w:cs="Arial"/>
                <w:szCs w:val="22"/>
              </w:rPr>
              <w:t>send Request to OMIClient For associations</w:t>
            </w:r>
          </w:p>
        </w:tc>
        <w:tc>
          <w:tcPr>
            <w:tcW w:w="2156" w:type="dxa"/>
            <w:tcBorders>
              <w:top w:val="single" w:sz="4" w:space="0" w:color="auto"/>
              <w:left w:val="single" w:sz="4" w:space="0" w:color="auto"/>
              <w:bottom w:val="single" w:sz="4" w:space="0" w:color="auto"/>
            </w:tcBorders>
          </w:tcPr>
          <w:p w14:paraId="39FAE561" w14:textId="77777777" w:rsidR="00A31122" w:rsidRDefault="00A31122" w:rsidP="00A31122">
            <w:pPr>
              <w:numPr>
                <w:ilvl w:val="12"/>
                <w:numId w:val="0"/>
              </w:numPr>
              <w:rPr>
                <w:rFonts w:cs="Arial"/>
                <w:szCs w:val="22"/>
              </w:rPr>
            </w:pPr>
            <w:r>
              <w:rPr>
                <w:rFonts w:cs="Arial"/>
                <w:szCs w:val="22"/>
              </w:rPr>
              <w:t>None</w:t>
            </w:r>
          </w:p>
        </w:tc>
      </w:tr>
      <w:tr w:rsidR="00A31122" w14:paraId="1A6BFD7A" w14:textId="77777777" w:rsidTr="00890DE3">
        <w:tc>
          <w:tcPr>
            <w:tcW w:w="2698" w:type="dxa"/>
            <w:tcBorders>
              <w:top w:val="single" w:sz="4" w:space="0" w:color="auto"/>
              <w:bottom w:val="single" w:sz="4" w:space="0" w:color="auto"/>
              <w:right w:val="single" w:sz="4" w:space="0" w:color="auto"/>
            </w:tcBorders>
          </w:tcPr>
          <w:p w14:paraId="1F39C6A8" w14:textId="7989D505" w:rsidR="00A31122" w:rsidRPr="004064A3" w:rsidRDefault="00A31122" w:rsidP="00A31122">
            <w:pPr>
              <w:numPr>
                <w:ilvl w:val="12"/>
                <w:numId w:val="0"/>
              </w:numPr>
              <w:rPr>
                <w:rFonts w:cs="Arial"/>
                <w:szCs w:val="22"/>
              </w:rPr>
            </w:pPr>
            <w:r w:rsidRPr="004064A3">
              <w:rPr>
                <w:rFonts w:cs="Arial"/>
                <w:szCs w:val="22"/>
              </w:rPr>
              <w:t>private void syncForSubsPackage</w:t>
            </w:r>
          </w:p>
        </w:tc>
        <w:tc>
          <w:tcPr>
            <w:tcW w:w="4410" w:type="dxa"/>
            <w:tcBorders>
              <w:top w:val="single" w:sz="4" w:space="0" w:color="auto"/>
              <w:left w:val="single" w:sz="4" w:space="0" w:color="auto"/>
              <w:bottom w:val="single" w:sz="4" w:space="0" w:color="auto"/>
              <w:right w:val="single" w:sz="4" w:space="0" w:color="auto"/>
            </w:tcBorders>
          </w:tcPr>
          <w:p w14:paraId="0686E98F" w14:textId="77777777" w:rsidR="00A31122" w:rsidRPr="004064A3" w:rsidRDefault="00A31122" w:rsidP="00A31122">
            <w:pPr>
              <w:numPr>
                <w:ilvl w:val="12"/>
                <w:numId w:val="0"/>
              </w:numPr>
              <w:rPr>
                <w:rFonts w:cs="Arial"/>
                <w:szCs w:val="22"/>
              </w:rPr>
            </w:pPr>
            <w:r w:rsidRPr="004064A3">
              <w:rPr>
                <w:rFonts w:cs="Arial"/>
                <w:szCs w:val="22"/>
              </w:rPr>
              <w:t>create subscriber- package association</w:t>
            </w:r>
          </w:p>
        </w:tc>
        <w:tc>
          <w:tcPr>
            <w:tcW w:w="2156" w:type="dxa"/>
            <w:tcBorders>
              <w:top w:val="single" w:sz="4" w:space="0" w:color="auto"/>
              <w:left w:val="single" w:sz="4" w:space="0" w:color="auto"/>
              <w:bottom w:val="single" w:sz="4" w:space="0" w:color="auto"/>
            </w:tcBorders>
          </w:tcPr>
          <w:p w14:paraId="00BAD437" w14:textId="77777777" w:rsidR="00A31122" w:rsidRDefault="00A31122" w:rsidP="00A31122">
            <w:pPr>
              <w:numPr>
                <w:ilvl w:val="12"/>
                <w:numId w:val="0"/>
              </w:numPr>
              <w:rPr>
                <w:rFonts w:cs="Arial"/>
                <w:szCs w:val="22"/>
              </w:rPr>
            </w:pPr>
            <w:r>
              <w:rPr>
                <w:rFonts w:cs="Arial"/>
                <w:szCs w:val="22"/>
              </w:rPr>
              <w:t>None</w:t>
            </w:r>
          </w:p>
        </w:tc>
      </w:tr>
      <w:tr w:rsidR="00A31122" w14:paraId="6BF2F77D" w14:textId="77777777" w:rsidTr="00890DE3">
        <w:tc>
          <w:tcPr>
            <w:tcW w:w="2698" w:type="dxa"/>
            <w:tcBorders>
              <w:top w:val="single" w:sz="4" w:space="0" w:color="auto"/>
              <w:bottom w:val="single" w:sz="4" w:space="0" w:color="auto"/>
              <w:right w:val="single" w:sz="4" w:space="0" w:color="auto"/>
            </w:tcBorders>
          </w:tcPr>
          <w:p w14:paraId="4B88F48A" w14:textId="672F7266" w:rsidR="00A31122" w:rsidRPr="004064A3" w:rsidRDefault="00A31122" w:rsidP="00AE0EEC">
            <w:pPr>
              <w:numPr>
                <w:ilvl w:val="12"/>
                <w:numId w:val="0"/>
              </w:numPr>
              <w:rPr>
                <w:rFonts w:cs="Arial"/>
                <w:szCs w:val="22"/>
              </w:rPr>
            </w:pPr>
            <w:r w:rsidRPr="004064A3">
              <w:rPr>
                <w:rFonts w:cs="Arial"/>
                <w:szCs w:val="22"/>
              </w:rPr>
              <w:t>private String generateQuery(String query,List</w:t>
            </w:r>
            <w:r w:rsidR="00AE0EEC">
              <w:rPr>
                <w:rFonts w:cs="Arial"/>
                <w:szCs w:val="22"/>
              </w:rPr>
              <w:t xml:space="preserve"> </w:t>
            </w:r>
            <w:r w:rsidRPr="004064A3">
              <w:rPr>
                <w:rFonts w:cs="Arial"/>
                <w:szCs w:val="22"/>
              </w:rPr>
              <w:t>&lt;TResult&gt; syncStatusList, String cmbType, boolean isNumber)</w:t>
            </w:r>
          </w:p>
        </w:tc>
        <w:tc>
          <w:tcPr>
            <w:tcW w:w="4410" w:type="dxa"/>
            <w:tcBorders>
              <w:top w:val="single" w:sz="4" w:space="0" w:color="auto"/>
              <w:left w:val="single" w:sz="4" w:space="0" w:color="auto"/>
              <w:bottom w:val="single" w:sz="4" w:space="0" w:color="auto"/>
              <w:right w:val="single" w:sz="4" w:space="0" w:color="auto"/>
            </w:tcBorders>
          </w:tcPr>
          <w:p w14:paraId="601A30B1" w14:textId="77777777" w:rsidR="00A31122" w:rsidRPr="004064A3" w:rsidRDefault="00A31122" w:rsidP="00A3112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67CAD8FB" w14:textId="77777777" w:rsidR="00A31122" w:rsidRDefault="00A31122" w:rsidP="00A31122">
            <w:pPr>
              <w:numPr>
                <w:ilvl w:val="12"/>
                <w:numId w:val="0"/>
              </w:numPr>
              <w:rPr>
                <w:rFonts w:cs="Arial"/>
                <w:szCs w:val="22"/>
              </w:rPr>
            </w:pPr>
            <w:r>
              <w:rPr>
                <w:rFonts w:cs="Arial"/>
                <w:szCs w:val="22"/>
              </w:rPr>
              <w:t>None</w:t>
            </w:r>
          </w:p>
        </w:tc>
      </w:tr>
      <w:tr w:rsidR="00A31122" w14:paraId="4EDA572F" w14:textId="77777777" w:rsidTr="00890DE3">
        <w:tc>
          <w:tcPr>
            <w:tcW w:w="2698" w:type="dxa"/>
            <w:tcBorders>
              <w:top w:val="single" w:sz="4" w:space="0" w:color="auto"/>
              <w:bottom w:val="single" w:sz="4" w:space="0" w:color="auto"/>
              <w:right w:val="single" w:sz="4" w:space="0" w:color="auto"/>
            </w:tcBorders>
          </w:tcPr>
          <w:p w14:paraId="630D5C3C" w14:textId="2244A7DF" w:rsidR="00A31122" w:rsidRPr="004064A3" w:rsidRDefault="00A31122" w:rsidP="00A31122">
            <w:pPr>
              <w:numPr>
                <w:ilvl w:val="12"/>
                <w:numId w:val="0"/>
              </w:numPr>
              <w:rPr>
                <w:rFonts w:cs="Arial"/>
                <w:szCs w:val="22"/>
              </w:rPr>
            </w:pPr>
            <w:r w:rsidRPr="004064A3">
              <w:rPr>
                <w:rFonts w:cs="Arial"/>
                <w:szCs w:val="22"/>
              </w:rPr>
              <w:t>private void appentParameters(String query, boolean isNumber, String condition)</w:t>
            </w:r>
          </w:p>
        </w:tc>
        <w:tc>
          <w:tcPr>
            <w:tcW w:w="4410" w:type="dxa"/>
            <w:tcBorders>
              <w:top w:val="single" w:sz="4" w:space="0" w:color="auto"/>
              <w:left w:val="single" w:sz="4" w:space="0" w:color="auto"/>
              <w:bottom w:val="single" w:sz="4" w:space="0" w:color="auto"/>
              <w:right w:val="single" w:sz="4" w:space="0" w:color="auto"/>
            </w:tcBorders>
          </w:tcPr>
          <w:p w14:paraId="1298644F" w14:textId="77777777" w:rsidR="00A31122" w:rsidRPr="004064A3" w:rsidRDefault="00A31122" w:rsidP="00A3112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7B4CDD7F" w14:textId="77777777" w:rsidR="00A31122" w:rsidRDefault="00A31122" w:rsidP="00A31122">
            <w:pPr>
              <w:numPr>
                <w:ilvl w:val="12"/>
                <w:numId w:val="0"/>
              </w:numPr>
              <w:rPr>
                <w:rFonts w:cs="Arial"/>
                <w:szCs w:val="22"/>
              </w:rPr>
            </w:pPr>
            <w:r>
              <w:rPr>
                <w:rFonts w:cs="Arial"/>
                <w:szCs w:val="22"/>
              </w:rPr>
              <w:t>None</w:t>
            </w:r>
          </w:p>
        </w:tc>
      </w:tr>
      <w:tr w:rsidR="00A31122" w14:paraId="272060C5" w14:textId="77777777" w:rsidTr="00890DE3">
        <w:tc>
          <w:tcPr>
            <w:tcW w:w="2698" w:type="dxa"/>
            <w:tcBorders>
              <w:top w:val="single" w:sz="4" w:space="0" w:color="auto"/>
              <w:bottom w:val="single" w:sz="4" w:space="0" w:color="auto"/>
              <w:right w:val="single" w:sz="4" w:space="0" w:color="auto"/>
            </w:tcBorders>
          </w:tcPr>
          <w:p w14:paraId="69ABC886" w14:textId="7B261236" w:rsidR="00A31122" w:rsidRPr="004064A3" w:rsidRDefault="00A31122" w:rsidP="00AE0EEC">
            <w:pPr>
              <w:numPr>
                <w:ilvl w:val="12"/>
                <w:numId w:val="0"/>
              </w:numPr>
              <w:rPr>
                <w:rFonts w:cs="Arial"/>
                <w:szCs w:val="22"/>
              </w:rPr>
            </w:pPr>
            <w:r w:rsidRPr="006950E8">
              <w:rPr>
                <w:rFonts w:cs="Arial"/>
                <w:szCs w:val="22"/>
              </w:rPr>
              <w:t>private void syncForPackage(List&lt;DRMSyncAssociationFeature&gt; associationList,</w:t>
            </w:r>
            <w:r w:rsidR="00AE0EEC">
              <w:rPr>
                <w:rFonts w:cs="Arial"/>
                <w:szCs w:val="22"/>
              </w:rPr>
              <w:t xml:space="preserve"> </w:t>
            </w:r>
            <w:r w:rsidRPr="006950E8">
              <w:rPr>
                <w:rFonts w:cs="Arial"/>
                <w:szCs w:val="22"/>
              </w:rPr>
              <w:t>String associationType)</w:t>
            </w:r>
          </w:p>
        </w:tc>
        <w:tc>
          <w:tcPr>
            <w:tcW w:w="4410" w:type="dxa"/>
            <w:tcBorders>
              <w:top w:val="single" w:sz="4" w:space="0" w:color="auto"/>
              <w:left w:val="single" w:sz="4" w:space="0" w:color="auto"/>
              <w:bottom w:val="single" w:sz="4" w:space="0" w:color="auto"/>
              <w:right w:val="single" w:sz="4" w:space="0" w:color="auto"/>
            </w:tcBorders>
          </w:tcPr>
          <w:p w14:paraId="7E38A401" w14:textId="77777777" w:rsidR="00A31122" w:rsidRPr="004064A3" w:rsidRDefault="00A31122" w:rsidP="00A31122">
            <w:pPr>
              <w:numPr>
                <w:ilvl w:val="12"/>
                <w:numId w:val="0"/>
              </w:numPr>
              <w:rPr>
                <w:rFonts w:cs="Arial"/>
                <w:szCs w:val="22"/>
              </w:rPr>
            </w:pPr>
            <w:r w:rsidRPr="004064A3">
              <w:rPr>
                <w:rFonts w:cs="Arial"/>
                <w:szCs w:val="22"/>
              </w:rPr>
              <w:t>sync for package-channel/package-VOD association</w:t>
            </w:r>
          </w:p>
        </w:tc>
        <w:tc>
          <w:tcPr>
            <w:tcW w:w="2156" w:type="dxa"/>
            <w:tcBorders>
              <w:top w:val="single" w:sz="4" w:space="0" w:color="auto"/>
              <w:left w:val="single" w:sz="4" w:space="0" w:color="auto"/>
              <w:bottom w:val="single" w:sz="4" w:space="0" w:color="auto"/>
            </w:tcBorders>
          </w:tcPr>
          <w:p w14:paraId="5DF8A6B5" w14:textId="77777777" w:rsidR="00A31122" w:rsidRDefault="00A31122" w:rsidP="00A31122">
            <w:pPr>
              <w:numPr>
                <w:ilvl w:val="12"/>
                <w:numId w:val="0"/>
              </w:numPr>
              <w:rPr>
                <w:rFonts w:cs="Arial"/>
                <w:szCs w:val="22"/>
              </w:rPr>
            </w:pPr>
            <w:r>
              <w:rPr>
                <w:rFonts w:cs="Arial"/>
                <w:szCs w:val="22"/>
              </w:rPr>
              <w:t>None</w:t>
            </w:r>
          </w:p>
        </w:tc>
      </w:tr>
      <w:tr w:rsidR="00A31122" w14:paraId="1259C44B" w14:textId="77777777" w:rsidTr="00890DE3">
        <w:tc>
          <w:tcPr>
            <w:tcW w:w="2698" w:type="dxa"/>
            <w:tcBorders>
              <w:top w:val="single" w:sz="4" w:space="0" w:color="auto"/>
              <w:bottom w:val="single" w:sz="4" w:space="0" w:color="auto"/>
              <w:right w:val="single" w:sz="4" w:space="0" w:color="auto"/>
            </w:tcBorders>
          </w:tcPr>
          <w:p w14:paraId="01DAF67C" w14:textId="2A23C9FD" w:rsidR="00A31122" w:rsidRPr="004064A3" w:rsidRDefault="00A31122" w:rsidP="00AE0EEC">
            <w:pPr>
              <w:numPr>
                <w:ilvl w:val="12"/>
                <w:numId w:val="0"/>
              </w:numPr>
              <w:rPr>
                <w:rFonts w:cs="Arial"/>
                <w:szCs w:val="22"/>
              </w:rPr>
            </w:pPr>
            <w:r w:rsidRPr="006950E8">
              <w:rPr>
                <w:rFonts w:cs="Arial"/>
                <w:szCs w:val="22"/>
              </w:rPr>
              <w:t>priva</w:t>
            </w:r>
            <w:r w:rsidR="00AE0EEC">
              <w:rPr>
                <w:rFonts w:cs="Arial"/>
                <w:szCs w:val="22"/>
              </w:rPr>
              <w:t>te void syncForSubscriberDevice(</w:t>
            </w:r>
            <w:r w:rsidRPr="006950E8">
              <w:rPr>
                <w:rFonts w:cs="Arial"/>
                <w:szCs w:val="22"/>
              </w:rPr>
              <w:t>List&lt;DRMSyncAssocia</w:t>
            </w:r>
            <w:r w:rsidRPr="006950E8">
              <w:rPr>
                <w:rFonts w:cs="Arial"/>
                <w:szCs w:val="22"/>
              </w:rPr>
              <w:lastRenderedPageBreak/>
              <w:t>tionFeature&gt; associationList, String associationType)</w:t>
            </w:r>
          </w:p>
        </w:tc>
        <w:tc>
          <w:tcPr>
            <w:tcW w:w="4410" w:type="dxa"/>
            <w:tcBorders>
              <w:top w:val="single" w:sz="4" w:space="0" w:color="auto"/>
              <w:left w:val="single" w:sz="4" w:space="0" w:color="auto"/>
              <w:bottom w:val="single" w:sz="4" w:space="0" w:color="auto"/>
              <w:right w:val="single" w:sz="4" w:space="0" w:color="auto"/>
            </w:tcBorders>
          </w:tcPr>
          <w:p w14:paraId="482EA5B3" w14:textId="77777777" w:rsidR="00A31122" w:rsidRPr="004064A3" w:rsidRDefault="00A31122" w:rsidP="00A31122">
            <w:pPr>
              <w:numPr>
                <w:ilvl w:val="12"/>
                <w:numId w:val="0"/>
              </w:numPr>
              <w:rPr>
                <w:rFonts w:cs="Arial"/>
                <w:szCs w:val="22"/>
              </w:rPr>
            </w:pPr>
            <w:r w:rsidRPr="004064A3">
              <w:rPr>
                <w:rFonts w:cs="Arial"/>
                <w:szCs w:val="22"/>
              </w:rPr>
              <w:lastRenderedPageBreak/>
              <w:t>VMX sync for subscriber device or STB</w:t>
            </w:r>
          </w:p>
        </w:tc>
        <w:tc>
          <w:tcPr>
            <w:tcW w:w="2156" w:type="dxa"/>
            <w:tcBorders>
              <w:top w:val="single" w:sz="4" w:space="0" w:color="auto"/>
              <w:left w:val="single" w:sz="4" w:space="0" w:color="auto"/>
              <w:bottom w:val="single" w:sz="4" w:space="0" w:color="auto"/>
            </w:tcBorders>
          </w:tcPr>
          <w:p w14:paraId="409795C7" w14:textId="77777777" w:rsidR="00A31122" w:rsidRDefault="00A31122" w:rsidP="00A31122">
            <w:pPr>
              <w:numPr>
                <w:ilvl w:val="12"/>
                <w:numId w:val="0"/>
              </w:numPr>
              <w:rPr>
                <w:rFonts w:cs="Arial"/>
                <w:szCs w:val="22"/>
              </w:rPr>
            </w:pPr>
            <w:r>
              <w:rPr>
                <w:rFonts w:cs="Arial"/>
                <w:szCs w:val="22"/>
              </w:rPr>
              <w:t>None</w:t>
            </w:r>
          </w:p>
        </w:tc>
      </w:tr>
      <w:tr w:rsidR="00A31122" w14:paraId="04064B3D" w14:textId="77777777" w:rsidTr="00890DE3">
        <w:tc>
          <w:tcPr>
            <w:tcW w:w="2698" w:type="dxa"/>
            <w:tcBorders>
              <w:top w:val="single" w:sz="4" w:space="0" w:color="auto"/>
              <w:bottom w:val="single" w:sz="4" w:space="0" w:color="auto"/>
              <w:right w:val="single" w:sz="4" w:space="0" w:color="auto"/>
            </w:tcBorders>
          </w:tcPr>
          <w:p w14:paraId="144A3011" w14:textId="15B3B0E7" w:rsidR="00A31122" w:rsidRPr="004064A3" w:rsidRDefault="00A31122" w:rsidP="00E3231C">
            <w:pPr>
              <w:numPr>
                <w:ilvl w:val="12"/>
                <w:numId w:val="0"/>
              </w:numPr>
              <w:rPr>
                <w:rFonts w:cs="Arial"/>
                <w:szCs w:val="22"/>
              </w:rPr>
            </w:pPr>
            <w:r w:rsidRPr="006950E8">
              <w:rPr>
                <w:rFonts w:cs="Arial"/>
                <w:szCs w:val="22"/>
              </w:rPr>
              <w:lastRenderedPageBreak/>
              <w:t>private void associationForSubscriberDevice(</w:t>
            </w:r>
            <w:r w:rsidR="00E3231C">
              <w:rPr>
                <w:rFonts w:cs="Arial"/>
                <w:szCs w:val="22"/>
              </w:rPr>
              <w:t xml:space="preserve"> </w:t>
            </w:r>
            <w:r w:rsidRPr="006950E8">
              <w:rPr>
                <w:rFonts w:cs="Arial"/>
                <w:szCs w:val="22"/>
              </w:rPr>
              <w:t>DRMSyncAssociationFeature ssociationFeature, String associationType,DeviceList disableDeviceList,EnableDevice.DeviceList enableDeviceList)</w:t>
            </w:r>
          </w:p>
        </w:tc>
        <w:tc>
          <w:tcPr>
            <w:tcW w:w="4410" w:type="dxa"/>
            <w:tcBorders>
              <w:top w:val="single" w:sz="4" w:space="0" w:color="auto"/>
              <w:left w:val="single" w:sz="4" w:space="0" w:color="auto"/>
              <w:bottom w:val="single" w:sz="4" w:space="0" w:color="auto"/>
              <w:right w:val="single" w:sz="4" w:space="0" w:color="auto"/>
            </w:tcBorders>
          </w:tcPr>
          <w:p w14:paraId="7D22BE43" w14:textId="77777777" w:rsidR="00A31122" w:rsidRPr="004064A3" w:rsidRDefault="00A31122" w:rsidP="00A31122">
            <w:pPr>
              <w:numPr>
                <w:ilvl w:val="12"/>
                <w:numId w:val="0"/>
              </w:numPr>
              <w:rPr>
                <w:rFonts w:cs="Arial"/>
                <w:szCs w:val="22"/>
              </w:rPr>
            </w:pPr>
            <w:r w:rsidRPr="004064A3">
              <w:rPr>
                <w:rFonts w:cs="Arial"/>
                <w:szCs w:val="22"/>
              </w:rPr>
              <w:t>enable and assign for active subscribers and enable/disable device for</w:t>
            </w:r>
            <w:r>
              <w:rPr>
                <w:rFonts w:cs="Arial"/>
                <w:szCs w:val="22"/>
              </w:rPr>
              <w:t xml:space="preserve"> </w:t>
            </w:r>
            <w:r w:rsidRPr="004064A3">
              <w:rPr>
                <w:rFonts w:cs="Arial"/>
                <w:szCs w:val="22"/>
              </w:rPr>
              <w:t>failed transaction from TM UI</w:t>
            </w:r>
          </w:p>
        </w:tc>
        <w:tc>
          <w:tcPr>
            <w:tcW w:w="2156" w:type="dxa"/>
            <w:tcBorders>
              <w:top w:val="single" w:sz="4" w:space="0" w:color="auto"/>
              <w:left w:val="single" w:sz="4" w:space="0" w:color="auto"/>
              <w:bottom w:val="single" w:sz="4" w:space="0" w:color="auto"/>
            </w:tcBorders>
          </w:tcPr>
          <w:p w14:paraId="38E9FFC7" w14:textId="77777777" w:rsidR="00A31122" w:rsidRDefault="00A31122" w:rsidP="00A31122">
            <w:pPr>
              <w:numPr>
                <w:ilvl w:val="12"/>
                <w:numId w:val="0"/>
              </w:numPr>
              <w:rPr>
                <w:rFonts w:cs="Arial"/>
                <w:szCs w:val="22"/>
              </w:rPr>
            </w:pPr>
            <w:r>
              <w:rPr>
                <w:rFonts w:cs="Arial"/>
                <w:szCs w:val="22"/>
              </w:rPr>
              <w:t>None</w:t>
            </w:r>
          </w:p>
        </w:tc>
      </w:tr>
      <w:tr w:rsidR="00A31122" w14:paraId="4EDFB24F" w14:textId="77777777" w:rsidTr="00890DE3">
        <w:tc>
          <w:tcPr>
            <w:tcW w:w="2698" w:type="dxa"/>
            <w:tcBorders>
              <w:top w:val="single" w:sz="4" w:space="0" w:color="auto"/>
              <w:bottom w:val="single" w:sz="4" w:space="0" w:color="auto"/>
              <w:right w:val="single" w:sz="4" w:space="0" w:color="auto"/>
            </w:tcBorders>
          </w:tcPr>
          <w:p w14:paraId="3FE5E3CF" w14:textId="3D423B41" w:rsidR="00A31122" w:rsidRPr="004064A3" w:rsidRDefault="00A31122" w:rsidP="00FF5E94">
            <w:pPr>
              <w:numPr>
                <w:ilvl w:val="12"/>
                <w:numId w:val="0"/>
              </w:numPr>
              <w:rPr>
                <w:rFonts w:cs="Arial"/>
                <w:szCs w:val="22"/>
              </w:rPr>
            </w:pPr>
            <w:r w:rsidRPr="006950E8">
              <w:rPr>
                <w:rFonts w:cs="Arial"/>
                <w:szCs w:val="22"/>
              </w:rPr>
              <w:t>private void enableDevice(DRMSyncAssociationFeature associationFeature,String associationType,EnableDevice.DeviceList enableDeviceList)</w:t>
            </w:r>
          </w:p>
        </w:tc>
        <w:tc>
          <w:tcPr>
            <w:tcW w:w="4410" w:type="dxa"/>
            <w:tcBorders>
              <w:top w:val="single" w:sz="4" w:space="0" w:color="auto"/>
              <w:left w:val="single" w:sz="4" w:space="0" w:color="auto"/>
              <w:bottom w:val="single" w:sz="4" w:space="0" w:color="auto"/>
              <w:right w:val="single" w:sz="4" w:space="0" w:color="auto"/>
            </w:tcBorders>
          </w:tcPr>
          <w:p w14:paraId="71614481" w14:textId="77777777" w:rsidR="00A31122" w:rsidRPr="004064A3" w:rsidRDefault="00A31122" w:rsidP="00A31122">
            <w:pPr>
              <w:numPr>
                <w:ilvl w:val="12"/>
                <w:numId w:val="0"/>
              </w:numPr>
              <w:rPr>
                <w:rFonts w:cs="Arial"/>
                <w:szCs w:val="22"/>
              </w:rPr>
            </w:pPr>
            <w:r w:rsidRPr="006950E8">
              <w:rPr>
                <w:rFonts w:cs="Arial"/>
                <w:szCs w:val="22"/>
              </w:rPr>
              <w:t>Enable device/STB</w:t>
            </w:r>
          </w:p>
        </w:tc>
        <w:tc>
          <w:tcPr>
            <w:tcW w:w="2156" w:type="dxa"/>
            <w:tcBorders>
              <w:top w:val="single" w:sz="4" w:space="0" w:color="auto"/>
              <w:left w:val="single" w:sz="4" w:space="0" w:color="auto"/>
              <w:bottom w:val="single" w:sz="4" w:space="0" w:color="auto"/>
            </w:tcBorders>
          </w:tcPr>
          <w:p w14:paraId="3B8DED91" w14:textId="77777777" w:rsidR="00A31122" w:rsidRDefault="00A31122" w:rsidP="00A31122">
            <w:pPr>
              <w:numPr>
                <w:ilvl w:val="12"/>
                <w:numId w:val="0"/>
              </w:numPr>
              <w:rPr>
                <w:rFonts w:cs="Arial"/>
                <w:szCs w:val="22"/>
              </w:rPr>
            </w:pPr>
            <w:r>
              <w:rPr>
                <w:rFonts w:cs="Arial"/>
                <w:szCs w:val="22"/>
              </w:rPr>
              <w:t>None</w:t>
            </w:r>
          </w:p>
        </w:tc>
      </w:tr>
      <w:tr w:rsidR="00A31122" w14:paraId="216BB79D" w14:textId="77777777" w:rsidTr="00890DE3">
        <w:tc>
          <w:tcPr>
            <w:tcW w:w="2698" w:type="dxa"/>
            <w:tcBorders>
              <w:top w:val="single" w:sz="4" w:space="0" w:color="auto"/>
              <w:bottom w:val="single" w:sz="4" w:space="0" w:color="auto"/>
              <w:right w:val="single" w:sz="4" w:space="0" w:color="auto"/>
            </w:tcBorders>
          </w:tcPr>
          <w:p w14:paraId="01A4B685" w14:textId="3DB55B14" w:rsidR="00A31122" w:rsidRPr="006950E8" w:rsidRDefault="00A31122" w:rsidP="00FF5E94">
            <w:pPr>
              <w:numPr>
                <w:ilvl w:val="12"/>
                <w:numId w:val="0"/>
              </w:numPr>
              <w:rPr>
                <w:rFonts w:cs="Arial"/>
                <w:szCs w:val="22"/>
              </w:rPr>
            </w:pPr>
            <w:r w:rsidRPr="006950E8">
              <w:rPr>
                <w:rFonts w:cs="Arial"/>
                <w:szCs w:val="22"/>
              </w:rPr>
              <w:t>private void disableDevice(DRMSyncAssociationFeature associationFeature,String associationType, DeviceList disableDeviceList)</w:t>
            </w:r>
          </w:p>
        </w:tc>
        <w:tc>
          <w:tcPr>
            <w:tcW w:w="4410" w:type="dxa"/>
            <w:tcBorders>
              <w:top w:val="single" w:sz="4" w:space="0" w:color="auto"/>
              <w:left w:val="single" w:sz="4" w:space="0" w:color="auto"/>
              <w:bottom w:val="single" w:sz="4" w:space="0" w:color="auto"/>
              <w:right w:val="single" w:sz="4" w:space="0" w:color="auto"/>
            </w:tcBorders>
          </w:tcPr>
          <w:p w14:paraId="26FACC3B" w14:textId="77777777" w:rsidR="00A31122" w:rsidRPr="006950E8" w:rsidRDefault="00A31122" w:rsidP="00A31122">
            <w:pPr>
              <w:numPr>
                <w:ilvl w:val="12"/>
                <w:numId w:val="0"/>
              </w:numPr>
              <w:rPr>
                <w:rFonts w:cs="Arial"/>
                <w:szCs w:val="22"/>
              </w:rPr>
            </w:pPr>
            <w:r w:rsidRPr="006950E8">
              <w:rPr>
                <w:rFonts w:cs="Arial"/>
                <w:szCs w:val="22"/>
              </w:rPr>
              <w:t>disable devices/STB</w:t>
            </w:r>
          </w:p>
        </w:tc>
        <w:tc>
          <w:tcPr>
            <w:tcW w:w="2156" w:type="dxa"/>
            <w:tcBorders>
              <w:top w:val="single" w:sz="4" w:space="0" w:color="auto"/>
              <w:left w:val="single" w:sz="4" w:space="0" w:color="auto"/>
              <w:bottom w:val="single" w:sz="4" w:space="0" w:color="auto"/>
            </w:tcBorders>
          </w:tcPr>
          <w:p w14:paraId="7E79CAF3" w14:textId="77777777" w:rsidR="00A31122" w:rsidRDefault="00A31122" w:rsidP="00A31122">
            <w:pPr>
              <w:numPr>
                <w:ilvl w:val="12"/>
                <w:numId w:val="0"/>
              </w:numPr>
              <w:rPr>
                <w:rFonts w:cs="Arial"/>
                <w:szCs w:val="22"/>
              </w:rPr>
            </w:pPr>
            <w:r>
              <w:rPr>
                <w:rFonts w:cs="Arial"/>
                <w:szCs w:val="22"/>
              </w:rPr>
              <w:t>None</w:t>
            </w:r>
          </w:p>
        </w:tc>
      </w:tr>
      <w:tr w:rsidR="00A31122" w14:paraId="759E107C" w14:textId="77777777" w:rsidTr="00890DE3">
        <w:tc>
          <w:tcPr>
            <w:tcW w:w="2698" w:type="dxa"/>
            <w:tcBorders>
              <w:top w:val="single" w:sz="4" w:space="0" w:color="auto"/>
              <w:bottom w:val="single" w:sz="4" w:space="0" w:color="auto"/>
              <w:right w:val="single" w:sz="4" w:space="0" w:color="auto"/>
            </w:tcBorders>
          </w:tcPr>
          <w:p w14:paraId="289E05B5" w14:textId="0C5288E7" w:rsidR="00A31122" w:rsidRPr="006950E8" w:rsidRDefault="00A30F8B" w:rsidP="00FF5E94">
            <w:pPr>
              <w:numPr>
                <w:ilvl w:val="12"/>
                <w:numId w:val="0"/>
              </w:numPr>
              <w:rPr>
                <w:rFonts w:cs="Arial"/>
                <w:szCs w:val="22"/>
              </w:rPr>
            </w:pPr>
            <w:r>
              <w:rPr>
                <w:rFonts w:cs="Arial"/>
                <w:szCs w:val="22"/>
              </w:rPr>
              <w:t>private void remove</w:t>
            </w:r>
            <w:r w:rsidR="00A31122" w:rsidRPr="006950E8">
              <w:rPr>
                <w:rFonts w:cs="Arial"/>
                <w:szCs w:val="22"/>
              </w:rPr>
              <w:t>AndUnassignDevice(DRMSyncAssociationFeature associationFeature, String associationType)</w:t>
            </w:r>
          </w:p>
        </w:tc>
        <w:tc>
          <w:tcPr>
            <w:tcW w:w="4410" w:type="dxa"/>
            <w:tcBorders>
              <w:top w:val="single" w:sz="4" w:space="0" w:color="auto"/>
              <w:left w:val="single" w:sz="4" w:space="0" w:color="auto"/>
              <w:bottom w:val="single" w:sz="4" w:space="0" w:color="auto"/>
              <w:right w:val="single" w:sz="4" w:space="0" w:color="auto"/>
            </w:tcBorders>
          </w:tcPr>
          <w:p w14:paraId="514DB05E" w14:textId="77777777" w:rsidR="00A31122" w:rsidRPr="006950E8" w:rsidRDefault="00A31122" w:rsidP="00A31122">
            <w:pPr>
              <w:numPr>
                <w:ilvl w:val="12"/>
                <w:numId w:val="0"/>
              </w:numPr>
              <w:rPr>
                <w:rFonts w:cs="Arial"/>
                <w:szCs w:val="22"/>
              </w:rPr>
            </w:pPr>
            <w:r w:rsidRPr="006950E8">
              <w:rPr>
                <w:rFonts w:cs="Arial"/>
                <w:szCs w:val="22"/>
              </w:rPr>
              <w:t>disable and unassign device/STB</w:t>
            </w:r>
          </w:p>
        </w:tc>
        <w:tc>
          <w:tcPr>
            <w:tcW w:w="2156" w:type="dxa"/>
            <w:tcBorders>
              <w:top w:val="single" w:sz="4" w:space="0" w:color="auto"/>
              <w:left w:val="single" w:sz="4" w:space="0" w:color="auto"/>
              <w:bottom w:val="single" w:sz="4" w:space="0" w:color="auto"/>
            </w:tcBorders>
          </w:tcPr>
          <w:p w14:paraId="2C73E828" w14:textId="77777777" w:rsidR="00A31122" w:rsidRDefault="00A31122" w:rsidP="00A31122">
            <w:pPr>
              <w:numPr>
                <w:ilvl w:val="12"/>
                <w:numId w:val="0"/>
              </w:numPr>
              <w:rPr>
                <w:rFonts w:cs="Arial"/>
                <w:szCs w:val="22"/>
              </w:rPr>
            </w:pPr>
            <w:r>
              <w:rPr>
                <w:rFonts w:cs="Arial"/>
                <w:szCs w:val="22"/>
              </w:rPr>
              <w:t>None</w:t>
            </w:r>
          </w:p>
        </w:tc>
      </w:tr>
      <w:tr w:rsidR="00A31122" w14:paraId="1200E932" w14:textId="77777777" w:rsidTr="00890DE3">
        <w:tc>
          <w:tcPr>
            <w:tcW w:w="2698" w:type="dxa"/>
            <w:tcBorders>
              <w:top w:val="single" w:sz="4" w:space="0" w:color="auto"/>
              <w:bottom w:val="single" w:sz="4" w:space="0" w:color="auto"/>
              <w:right w:val="single" w:sz="4" w:space="0" w:color="auto"/>
            </w:tcBorders>
          </w:tcPr>
          <w:p w14:paraId="4BEB499A" w14:textId="5AE4B108" w:rsidR="00A31122" w:rsidRPr="006950E8" w:rsidRDefault="00A30F8B" w:rsidP="00A31122">
            <w:pPr>
              <w:numPr>
                <w:ilvl w:val="12"/>
                <w:numId w:val="0"/>
              </w:numPr>
              <w:rPr>
                <w:rFonts w:cs="Arial"/>
                <w:szCs w:val="22"/>
              </w:rPr>
            </w:pPr>
            <w:r>
              <w:rPr>
                <w:rFonts w:cs="Arial"/>
                <w:szCs w:val="22"/>
              </w:rPr>
              <w:t>private void add</w:t>
            </w:r>
            <w:r w:rsidR="00A31122" w:rsidRPr="006950E8">
              <w:rPr>
                <w:rFonts w:cs="Arial"/>
                <w:szCs w:val="22"/>
              </w:rPr>
              <w:t>AndAssignDevice(</w:t>
            </w:r>
          </w:p>
          <w:p w14:paraId="1C7369CC" w14:textId="3F29AFA3" w:rsidR="00A31122" w:rsidRPr="006950E8" w:rsidRDefault="00A31122" w:rsidP="00FF5E94">
            <w:pPr>
              <w:numPr>
                <w:ilvl w:val="12"/>
                <w:numId w:val="0"/>
              </w:numPr>
              <w:rPr>
                <w:rFonts w:cs="Arial"/>
                <w:szCs w:val="22"/>
              </w:rPr>
            </w:pPr>
            <w:r w:rsidRPr="006950E8">
              <w:rPr>
                <w:rFonts w:cs="Arial"/>
                <w:szCs w:val="22"/>
              </w:rPr>
              <w:t xml:space="preserve">DRMSyncAssociationFeature </w:t>
            </w:r>
            <w:r w:rsidR="00FF5E94">
              <w:rPr>
                <w:rFonts w:cs="Arial"/>
                <w:szCs w:val="22"/>
              </w:rPr>
              <w:t>a</w:t>
            </w:r>
            <w:r w:rsidRPr="006950E8">
              <w:rPr>
                <w:rFonts w:cs="Arial"/>
                <w:szCs w:val="22"/>
              </w:rPr>
              <w:t>ssociationFeature, String associationType)</w:t>
            </w:r>
          </w:p>
        </w:tc>
        <w:tc>
          <w:tcPr>
            <w:tcW w:w="4410" w:type="dxa"/>
            <w:tcBorders>
              <w:top w:val="single" w:sz="4" w:space="0" w:color="auto"/>
              <w:left w:val="single" w:sz="4" w:space="0" w:color="auto"/>
              <w:bottom w:val="single" w:sz="4" w:space="0" w:color="auto"/>
              <w:right w:val="single" w:sz="4" w:space="0" w:color="auto"/>
            </w:tcBorders>
          </w:tcPr>
          <w:p w14:paraId="12AE6A37" w14:textId="77777777" w:rsidR="00A31122" w:rsidRPr="006950E8" w:rsidRDefault="00A31122" w:rsidP="00A31122">
            <w:pPr>
              <w:numPr>
                <w:ilvl w:val="12"/>
                <w:numId w:val="0"/>
              </w:numPr>
              <w:rPr>
                <w:rFonts w:cs="Arial"/>
                <w:szCs w:val="22"/>
              </w:rPr>
            </w:pPr>
            <w:r w:rsidRPr="006950E8">
              <w:rPr>
                <w:rFonts w:cs="Arial"/>
                <w:szCs w:val="22"/>
              </w:rPr>
              <w:t>enable and assign device/STB</w:t>
            </w:r>
          </w:p>
        </w:tc>
        <w:tc>
          <w:tcPr>
            <w:tcW w:w="2156" w:type="dxa"/>
            <w:tcBorders>
              <w:top w:val="single" w:sz="4" w:space="0" w:color="auto"/>
              <w:left w:val="single" w:sz="4" w:space="0" w:color="auto"/>
              <w:bottom w:val="single" w:sz="4" w:space="0" w:color="auto"/>
            </w:tcBorders>
          </w:tcPr>
          <w:p w14:paraId="482D6ECF" w14:textId="77777777" w:rsidR="00A31122" w:rsidRDefault="00A31122" w:rsidP="00A31122">
            <w:pPr>
              <w:numPr>
                <w:ilvl w:val="12"/>
                <w:numId w:val="0"/>
              </w:numPr>
              <w:rPr>
                <w:rFonts w:cs="Arial"/>
                <w:szCs w:val="22"/>
              </w:rPr>
            </w:pPr>
            <w:r>
              <w:rPr>
                <w:rFonts w:cs="Arial"/>
                <w:szCs w:val="22"/>
              </w:rPr>
              <w:t>None</w:t>
            </w:r>
          </w:p>
        </w:tc>
      </w:tr>
      <w:tr w:rsidR="00A31122" w14:paraId="35FB901F" w14:textId="77777777" w:rsidTr="00890DE3">
        <w:tc>
          <w:tcPr>
            <w:tcW w:w="2698" w:type="dxa"/>
            <w:tcBorders>
              <w:top w:val="single" w:sz="4" w:space="0" w:color="auto"/>
              <w:bottom w:val="single" w:sz="4" w:space="0" w:color="auto"/>
              <w:right w:val="single" w:sz="4" w:space="0" w:color="auto"/>
            </w:tcBorders>
          </w:tcPr>
          <w:p w14:paraId="47FEEF84" w14:textId="66C47875" w:rsidR="00A31122" w:rsidRPr="006950E8" w:rsidRDefault="00A31122" w:rsidP="00A31122">
            <w:pPr>
              <w:numPr>
                <w:ilvl w:val="12"/>
                <w:numId w:val="0"/>
              </w:numPr>
              <w:rPr>
                <w:rFonts w:cs="Arial"/>
                <w:szCs w:val="22"/>
              </w:rPr>
            </w:pPr>
            <w:r w:rsidRPr="006950E8">
              <w:rPr>
                <w:rFonts w:cs="Arial"/>
                <w:szCs w:val="22"/>
              </w:rPr>
              <w:t>private TDevice getTDevice(DRMSyncAssociationFeature associationFeature, String associationType)</w:t>
            </w:r>
          </w:p>
        </w:tc>
        <w:tc>
          <w:tcPr>
            <w:tcW w:w="4410" w:type="dxa"/>
            <w:tcBorders>
              <w:top w:val="single" w:sz="4" w:space="0" w:color="auto"/>
              <w:left w:val="single" w:sz="4" w:space="0" w:color="auto"/>
              <w:bottom w:val="single" w:sz="4" w:space="0" w:color="auto"/>
              <w:right w:val="single" w:sz="4" w:space="0" w:color="auto"/>
            </w:tcBorders>
          </w:tcPr>
          <w:p w14:paraId="1A377851" w14:textId="77777777" w:rsidR="00A31122" w:rsidRPr="006950E8" w:rsidRDefault="00A31122" w:rsidP="00A31122">
            <w:pPr>
              <w:numPr>
                <w:ilvl w:val="12"/>
                <w:numId w:val="0"/>
              </w:numPr>
              <w:rPr>
                <w:rFonts w:cs="Arial"/>
                <w:szCs w:val="22"/>
              </w:rPr>
            </w:pPr>
            <w:r w:rsidRPr="006950E8">
              <w:rPr>
                <w:rFonts w:cs="Arial"/>
                <w:szCs w:val="22"/>
              </w:rPr>
              <w:t>Get TDevice object</w:t>
            </w:r>
          </w:p>
        </w:tc>
        <w:tc>
          <w:tcPr>
            <w:tcW w:w="2156" w:type="dxa"/>
            <w:tcBorders>
              <w:top w:val="single" w:sz="4" w:space="0" w:color="auto"/>
              <w:left w:val="single" w:sz="4" w:space="0" w:color="auto"/>
              <w:bottom w:val="single" w:sz="4" w:space="0" w:color="auto"/>
            </w:tcBorders>
          </w:tcPr>
          <w:p w14:paraId="5D0F7B57" w14:textId="77777777" w:rsidR="00A31122" w:rsidRDefault="00A31122" w:rsidP="00A31122">
            <w:pPr>
              <w:numPr>
                <w:ilvl w:val="12"/>
                <w:numId w:val="0"/>
              </w:numPr>
              <w:rPr>
                <w:rFonts w:cs="Arial"/>
                <w:szCs w:val="22"/>
              </w:rPr>
            </w:pPr>
            <w:r>
              <w:rPr>
                <w:rFonts w:cs="Arial"/>
                <w:szCs w:val="22"/>
              </w:rPr>
              <w:t>None</w:t>
            </w:r>
          </w:p>
        </w:tc>
      </w:tr>
      <w:tr w:rsidR="00A31122" w14:paraId="5468A754" w14:textId="77777777" w:rsidTr="00890DE3">
        <w:tc>
          <w:tcPr>
            <w:tcW w:w="2698" w:type="dxa"/>
            <w:tcBorders>
              <w:top w:val="single" w:sz="4" w:space="0" w:color="auto"/>
              <w:bottom w:val="single" w:sz="4" w:space="0" w:color="auto"/>
              <w:right w:val="single" w:sz="4" w:space="0" w:color="auto"/>
            </w:tcBorders>
          </w:tcPr>
          <w:p w14:paraId="0ED4D519" w14:textId="1A4DFEB1" w:rsidR="00A31122" w:rsidRPr="006950E8" w:rsidRDefault="00A31122" w:rsidP="00A31122">
            <w:pPr>
              <w:numPr>
                <w:ilvl w:val="12"/>
                <w:numId w:val="0"/>
              </w:numPr>
              <w:rPr>
                <w:rFonts w:cs="Arial"/>
                <w:szCs w:val="22"/>
              </w:rPr>
            </w:pPr>
            <w:r w:rsidRPr="006950E8">
              <w:rPr>
                <w:rFonts w:cs="Arial"/>
                <w:szCs w:val="22"/>
              </w:rPr>
              <w:t>private TSubscriber getTSubscriber(DRMSyncAssociationFeature associationFeature)</w:t>
            </w:r>
          </w:p>
        </w:tc>
        <w:tc>
          <w:tcPr>
            <w:tcW w:w="4410" w:type="dxa"/>
            <w:tcBorders>
              <w:top w:val="single" w:sz="4" w:space="0" w:color="auto"/>
              <w:left w:val="single" w:sz="4" w:space="0" w:color="auto"/>
              <w:bottom w:val="single" w:sz="4" w:space="0" w:color="auto"/>
              <w:right w:val="single" w:sz="4" w:space="0" w:color="auto"/>
            </w:tcBorders>
          </w:tcPr>
          <w:p w14:paraId="15FFDFC6" w14:textId="77777777" w:rsidR="00A31122" w:rsidRPr="006950E8" w:rsidRDefault="00A31122" w:rsidP="00A31122">
            <w:pPr>
              <w:numPr>
                <w:ilvl w:val="12"/>
                <w:numId w:val="0"/>
              </w:numPr>
              <w:rPr>
                <w:rFonts w:cs="Arial"/>
                <w:szCs w:val="22"/>
              </w:rPr>
            </w:pPr>
            <w:r w:rsidRPr="006950E8">
              <w:rPr>
                <w:rFonts w:cs="Arial"/>
                <w:szCs w:val="22"/>
              </w:rPr>
              <w:t>Get TSubscriber object</w:t>
            </w:r>
          </w:p>
        </w:tc>
        <w:tc>
          <w:tcPr>
            <w:tcW w:w="2156" w:type="dxa"/>
            <w:tcBorders>
              <w:top w:val="single" w:sz="4" w:space="0" w:color="auto"/>
              <w:left w:val="single" w:sz="4" w:space="0" w:color="auto"/>
              <w:bottom w:val="single" w:sz="4" w:space="0" w:color="auto"/>
            </w:tcBorders>
          </w:tcPr>
          <w:p w14:paraId="1438718B" w14:textId="77777777" w:rsidR="00A31122" w:rsidRDefault="00A31122" w:rsidP="00A31122">
            <w:pPr>
              <w:numPr>
                <w:ilvl w:val="12"/>
                <w:numId w:val="0"/>
              </w:numPr>
              <w:rPr>
                <w:rFonts w:cs="Arial"/>
                <w:szCs w:val="22"/>
              </w:rPr>
            </w:pPr>
            <w:r>
              <w:rPr>
                <w:rFonts w:cs="Arial"/>
                <w:szCs w:val="22"/>
              </w:rPr>
              <w:t>None</w:t>
            </w:r>
          </w:p>
        </w:tc>
      </w:tr>
      <w:tr w:rsidR="00A31122" w14:paraId="7F4CCA67" w14:textId="77777777" w:rsidTr="00890DE3">
        <w:tc>
          <w:tcPr>
            <w:tcW w:w="2698" w:type="dxa"/>
            <w:tcBorders>
              <w:top w:val="single" w:sz="4" w:space="0" w:color="auto"/>
              <w:bottom w:val="single" w:sz="4" w:space="0" w:color="auto"/>
              <w:right w:val="single" w:sz="4" w:space="0" w:color="auto"/>
            </w:tcBorders>
          </w:tcPr>
          <w:p w14:paraId="5E17B097" w14:textId="6260811F" w:rsidR="00A31122" w:rsidRPr="006950E8" w:rsidRDefault="00A31122" w:rsidP="00890DE3">
            <w:pPr>
              <w:numPr>
                <w:ilvl w:val="12"/>
                <w:numId w:val="0"/>
              </w:numPr>
              <w:rPr>
                <w:rFonts w:cs="Arial"/>
                <w:szCs w:val="22"/>
              </w:rPr>
            </w:pPr>
            <w:r w:rsidRPr="006950E8">
              <w:rPr>
                <w:rFonts w:cs="Arial"/>
                <w:szCs w:val="22"/>
              </w:rPr>
              <w:t>private ArrayList&lt;DRMSyncAssociationFeature&gt; getAssociationsForSync(</w:t>
            </w:r>
            <w:r w:rsidRPr="006950E8">
              <w:rPr>
                <w:rFonts w:cs="Arial"/>
                <w:szCs w:val="22"/>
              </w:rPr>
              <w:lastRenderedPageBreak/>
              <w:t>String itemType,Integer startIndex, Integer endIndex)</w:t>
            </w:r>
          </w:p>
        </w:tc>
        <w:tc>
          <w:tcPr>
            <w:tcW w:w="4410" w:type="dxa"/>
            <w:tcBorders>
              <w:top w:val="single" w:sz="4" w:space="0" w:color="auto"/>
              <w:left w:val="single" w:sz="4" w:space="0" w:color="auto"/>
              <w:bottom w:val="single" w:sz="4" w:space="0" w:color="auto"/>
              <w:right w:val="single" w:sz="4" w:space="0" w:color="auto"/>
            </w:tcBorders>
          </w:tcPr>
          <w:p w14:paraId="4DDE6E24" w14:textId="77777777" w:rsidR="00A31122" w:rsidRPr="006950E8" w:rsidRDefault="00A31122" w:rsidP="00A31122">
            <w:pPr>
              <w:numPr>
                <w:ilvl w:val="12"/>
                <w:numId w:val="0"/>
              </w:numPr>
              <w:rPr>
                <w:rFonts w:cs="Arial"/>
                <w:szCs w:val="22"/>
              </w:rPr>
            </w:pPr>
            <w:r w:rsidRPr="006950E8">
              <w:rPr>
                <w:rFonts w:cs="Arial"/>
                <w:szCs w:val="22"/>
              </w:rPr>
              <w:lastRenderedPageBreak/>
              <w:t>This method gets all types of unsync associations based on item type from</w:t>
            </w:r>
          </w:p>
          <w:p w14:paraId="69343A62" w14:textId="77777777" w:rsidR="00A31122" w:rsidRPr="006950E8" w:rsidRDefault="00A31122" w:rsidP="00A31122">
            <w:pPr>
              <w:numPr>
                <w:ilvl w:val="12"/>
                <w:numId w:val="0"/>
              </w:numPr>
              <w:rPr>
                <w:rFonts w:cs="Arial"/>
                <w:szCs w:val="22"/>
              </w:rPr>
            </w:pPr>
            <w:r w:rsidRPr="006950E8">
              <w:rPr>
                <w:rFonts w:cs="Arial"/>
                <w:szCs w:val="22"/>
              </w:rPr>
              <w:t>DB.</w:t>
            </w:r>
          </w:p>
        </w:tc>
        <w:tc>
          <w:tcPr>
            <w:tcW w:w="2156" w:type="dxa"/>
            <w:tcBorders>
              <w:top w:val="single" w:sz="4" w:space="0" w:color="auto"/>
              <w:left w:val="single" w:sz="4" w:space="0" w:color="auto"/>
              <w:bottom w:val="single" w:sz="4" w:space="0" w:color="auto"/>
            </w:tcBorders>
          </w:tcPr>
          <w:p w14:paraId="13B0C39B" w14:textId="77777777" w:rsidR="00A31122" w:rsidRDefault="00A31122" w:rsidP="00A31122">
            <w:pPr>
              <w:numPr>
                <w:ilvl w:val="12"/>
                <w:numId w:val="0"/>
              </w:numPr>
              <w:rPr>
                <w:rFonts w:cs="Arial"/>
                <w:szCs w:val="22"/>
              </w:rPr>
            </w:pPr>
            <w:r w:rsidRPr="006950E8">
              <w:rPr>
                <w:rFonts w:cs="Arial"/>
                <w:szCs w:val="22"/>
              </w:rPr>
              <w:t>CException</w:t>
            </w:r>
          </w:p>
        </w:tc>
      </w:tr>
      <w:tr w:rsidR="00A31122" w14:paraId="1AD1A946" w14:textId="77777777" w:rsidTr="00890DE3">
        <w:tc>
          <w:tcPr>
            <w:tcW w:w="2698" w:type="dxa"/>
            <w:tcBorders>
              <w:top w:val="single" w:sz="4" w:space="0" w:color="auto"/>
              <w:bottom w:val="single" w:sz="4" w:space="0" w:color="auto"/>
              <w:right w:val="single" w:sz="4" w:space="0" w:color="auto"/>
            </w:tcBorders>
          </w:tcPr>
          <w:p w14:paraId="03FB7992" w14:textId="6188EE44" w:rsidR="00A31122" w:rsidRPr="006950E8" w:rsidRDefault="00A31122" w:rsidP="00890DE3">
            <w:pPr>
              <w:numPr>
                <w:ilvl w:val="12"/>
                <w:numId w:val="0"/>
              </w:numPr>
              <w:rPr>
                <w:rFonts w:cs="Arial"/>
                <w:szCs w:val="22"/>
              </w:rPr>
            </w:pPr>
            <w:r w:rsidRPr="00504FCF">
              <w:rPr>
                <w:rFonts w:cs="Arial"/>
                <w:szCs w:val="22"/>
              </w:rPr>
              <w:lastRenderedPageBreak/>
              <w:t>private void addItemsToPackage(DRMSyncAssociationFeature associationFeature,String associationType)</w:t>
            </w:r>
          </w:p>
        </w:tc>
        <w:tc>
          <w:tcPr>
            <w:tcW w:w="4410" w:type="dxa"/>
            <w:tcBorders>
              <w:top w:val="single" w:sz="4" w:space="0" w:color="auto"/>
              <w:left w:val="single" w:sz="4" w:space="0" w:color="auto"/>
              <w:bottom w:val="single" w:sz="4" w:space="0" w:color="auto"/>
              <w:right w:val="single" w:sz="4" w:space="0" w:color="auto"/>
            </w:tcBorders>
          </w:tcPr>
          <w:p w14:paraId="61737A9A" w14:textId="77777777" w:rsidR="00A31122" w:rsidRPr="006950E8" w:rsidRDefault="00A31122" w:rsidP="00A31122">
            <w:pPr>
              <w:numPr>
                <w:ilvl w:val="12"/>
                <w:numId w:val="0"/>
              </w:numPr>
              <w:rPr>
                <w:rFonts w:cs="Arial"/>
                <w:szCs w:val="22"/>
              </w:rPr>
            </w:pPr>
            <w:r w:rsidRPr="00504FCF">
              <w:rPr>
                <w:rFonts w:cs="Arial"/>
                <w:szCs w:val="22"/>
              </w:rPr>
              <w:t>This method will add items to package</w:t>
            </w:r>
          </w:p>
        </w:tc>
        <w:tc>
          <w:tcPr>
            <w:tcW w:w="2156" w:type="dxa"/>
            <w:tcBorders>
              <w:top w:val="single" w:sz="4" w:space="0" w:color="auto"/>
              <w:left w:val="single" w:sz="4" w:space="0" w:color="auto"/>
              <w:bottom w:val="single" w:sz="4" w:space="0" w:color="auto"/>
            </w:tcBorders>
          </w:tcPr>
          <w:p w14:paraId="2633585D" w14:textId="77777777" w:rsidR="00A31122" w:rsidRDefault="00A31122" w:rsidP="00A31122">
            <w:pPr>
              <w:numPr>
                <w:ilvl w:val="12"/>
                <w:numId w:val="0"/>
              </w:numPr>
              <w:rPr>
                <w:rFonts w:cs="Arial"/>
                <w:szCs w:val="22"/>
              </w:rPr>
            </w:pPr>
            <w:r w:rsidRPr="00504FCF">
              <w:rPr>
                <w:rFonts w:cs="Arial"/>
                <w:szCs w:val="22"/>
              </w:rPr>
              <w:t>NumberFormatException, CException</w:t>
            </w:r>
          </w:p>
        </w:tc>
      </w:tr>
      <w:tr w:rsidR="00A31122" w14:paraId="0CAAC58A" w14:textId="77777777" w:rsidTr="00890DE3">
        <w:tc>
          <w:tcPr>
            <w:tcW w:w="2698" w:type="dxa"/>
            <w:tcBorders>
              <w:top w:val="single" w:sz="4" w:space="0" w:color="auto"/>
              <w:bottom w:val="single" w:sz="4" w:space="0" w:color="auto"/>
              <w:right w:val="single" w:sz="4" w:space="0" w:color="auto"/>
            </w:tcBorders>
          </w:tcPr>
          <w:p w14:paraId="57744508" w14:textId="56E4AC5E" w:rsidR="00A31122" w:rsidRPr="006950E8" w:rsidRDefault="00A31122" w:rsidP="00890DE3">
            <w:pPr>
              <w:numPr>
                <w:ilvl w:val="12"/>
                <w:numId w:val="0"/>
              </w:numPr>
              <w:rPr>
                <w:rFonts w:cs="Arial"/>
                <w:szCs w:val="22"/>
              </w:rPr>
            </w:pPr>
            <w:r w:rsidRPr="0033687D">
              <w:rPr>
                <w:rFonts w:cs="Arial"/>
                <w:szCs w:val="22"/>
              </w:rPr>
              <w:t>private EventList getEventListForAssets(DRMSyncAssociationFeature associationFeature,String associationType)</w:t>
            </w:r>
          </w:p>
        </w:tc>
        <w:tc>
          <w:tcPr>
            <w:tcW w:w="4410" w:type="dxa"/>
            <w:tcBorders>
              <w:top w:val="single" w:sz="4" w:space="0" w:color="auto"/>
              <w:left w:val="single" w:sz="4" w:space="0" w:color="auto"/>
              <w:bottom w:val="single" w:sz="4" w:space="0" w:color="auto"/>
              <w:right w:val="single" w:sz="4" w:space="0" w:color="auto"/>
            </w:tcBorders>
          </w:tcPr>
          <w:p w14:paraId="228931D4" w14:textId="77777777" w:rsidR="00A31122" w:rsidRPr="006950E8" w:rsidRDefault="00A31122" w:rsidP="00A31122">
            <w:pPr>
              <w:numPr>
                <w:ilvl w:val="12"/>
                <w:numId w:val="0"/>
              </w:numPr>
              <w:rPr>
                <w:rFonts w:cs="Arial"/>
                <w:szCs w:val="22"/>
              </w:rPr>
            </w:pPr>
            <w:r w:rsidRPr="0033687D">
              <w:rPr>
                <w:rFonts w:cs="Arial"/>
                <w:szCs w:val="22"/>
              </w:rPr>
              <w:t>get eventList for assets from DB</w:t>
            </w:r>
          </w:p>
        </w:tc>
        <w:tc>
          <w:tcPr>
            <w:tcW w:w="2156" w:type="dxa"/>
            <w:tcBorders>
              <w:top w:val="single" w:sz="4" w:space="0" w:color="auto"/>
              <w:left w:val="single" w:sz="4" w:space="0" w:color="auto"/>
              <w:bottom w:val="single" w:sz="4" w:space="0" w:color="auto"/>
            </w:tcBorders>
          </w:tcPr>
          <w:p w14:paraId="04495767" w14:textId="77777777" w:rsidR="00A31122" w:rsidRDefault="00A31122" w:rsidP="00A31122">
            <w:pPr>
              <w:numPr>
                <w:ilvl w:val="12"/>
                <w:numId w:val="0"/>
              </w:numPr>
              <w:rPr>
                <w:rFonts w:cs="Arial"/>
                <w:szCs w:val="22"/>
              </w:rPr>
            </w:pPr>
            <w:r w:rsidRPr="0033687D">
              <w:rPr>
                <w:rFonts w:cs="Arial"/>
                <w:szCs w:val="22"/>
              </w:rPr>
              <w:t>NumberFormatException, CException</w:t>
            </w:r>
          </w:p>
        </w:tc>
      </w:tr>
      <w:tr w:rsidR="00A31122" w14:paraId="75564970" w14:textId="77777777" w:rsidTr="00890DE3">
        <w:tc>
          <w:tcPr>
            <w:tcW w:w="2698" w:type="dxa"/>
            <w:tcBorders>
              <w:top w:val="single" w:sz="4" w:space="0" w:color="auto"/>
              <w:bottom w:val="single" w:sz="4" w:space="0" w:color="auto"/>
              <w:right w:val="single" w:sz="4" w:space="0" w:color="auto"/>
            </w:tcBorders>
          </w:tcPr>
          <w:p w14:paraId="0E68FEAD" w14:textId="1DB57D26" w:rsidR="00A31122" w:rsidRPr="0033687D" w:rsidRDefault="00A31122" w:rsidP="00A31122">
            <w:pPr>
              <w:numPr>
                <w:ilvl w:val="12"/>
                <w:numId w:val="0"/>
              </w:numPr>
              <w:rPr>
                <w:rFonts w:cs="Arial"/>
                <w:szCs w:val="22"/>
              </w:rPr>
            </w:pPr>
            <w:r w:rsidRPr="00770521">
              <w:rPr>
                <w:rFonts w:cs="Arial"/>
                <w:szCs w:val="22"/>
              </w:rPr>
              <w:t>private TPackage setTpackage(String pkgId)</w:t>
            </w:r>
          </w:p>
        </w:tc>
        <w:tc>
          <w:tcPr>
            <w:tcW w:w="4410" w:type="dxa"/>
            <w:tcBorders>
              <w:top w:val="single" w:sz="4" w:space="0" w:color="auto"/>
              <w:left w:val="single" w:sz="4" w:space="0" w:color="auto"/>
              <w:bottom w:val="single" w:sz="4" w:space="0" w:color="auto"/>
              <w:right w:val="single" w:sz="4" w:space="0" w:color="auto"/>
            </w:tcBorders>
          </w:tcPr>
          <w:p w14:paraId="6CFEE785" w14:textId="77777777" w:rsidR="00A31122" w:rsidRPr="0033687D" w:rsidRDefault="00A31122" w:rsidP="00A31122">
            <w:pPr>
              <w:numPr>
                <w:ilvl w:val="12"/>
                <w:numId w:val="0"/>
              </w:numPr>
              <w:rPr>
                <w:rFonts w:cs="Arial"/>
                <w:szCs w:val="22"/>
              </w:rPr>
            </w:pPr>
            <w:r w:rsidRPr="00770521">
              <w:rPr>
                <w:rFonts w:cs="Arial"/>
                <w:szCs w:val="22"/>
              </w:rPr>
              <w:t>Returns TPackage object</w:t>
            </w:r>
          </w:p>
        </w:tc>
        <w:tc>
          <w:tcPr>
            <w:tcW w:w="2156" w:type="dxa"/>
            <w:tcBorders>
              <w:top w:val="single" w:sz="4" w:space="0" w:color="auto"/>
              <w:left w:val="single" w:sz="4" w:space="0" w:color="auto"/>
              <w:bottom w:val="single" w:sz="4" w:space="0" w:color="auto"/>
            </w:tcBorders>
          </w:tcPr>
          <w:p w14:paraId="0A04CDC2" w14:textId="77777777" w:rsidR="00A31122" w:rsidRPr="0033687D" w:rsidRDefault="00A31122" w:rsidP="00A31122">
            <w:pPr>
              <w:numPr>
                <w:ilvl w:val="12"/>
                <w:numId w:val="0"/>
              </w:numPr>
              <w:rPr>
                <w:rFonts w:cs="Arial"/>
                <w:szCs w:val="22"/>
              </w:rPr>
            </w:pPr>
            <w:r>
              <w:rPr>
                <w:rFonts w:cs="Arial"/>
                <w:szCs w:val="22"/>
              </w:rPr>
              <w:t>None</w:t>
            </w:r>
          </w:p>
        </w:tc>
      </w:tr>
      <w:tr w:rsidR="00A31122" w14:paraId="30CCA434" w14:textId="77777777" w:rsidTr="00890DE3">
        <w:tc>
          <w:tcPr>
            <w:tcW w:w="2698" w:type="dxa"/>
            <w:tcBorders>
              <w:top w:val="single" w:sz="4" w:space="0" w:color="auto"/>
              <w:bottom w:val="single" w:sz="4" w:space="0" w:color="auto"/>
              <w:right w:val="single" w:sz="4" w:space="0" w:color="auto"/>
            </w:tcBorders>
          </w:tcPr>
          <w:p w14:paraId="2D94074C" w14:textId="000E93CE" w:rsidR="00A31122" w:rsidRPr="00770521" w:rsidRDefault="00A31122" w:rsidP="00890DE3">
            <w:pPr>
              <w:numPr>
                <w:ilvl w:val="12"/>
                <w:numId w:val="0"/>
              </w:numPr>
              <w:rPr>
                <w:rFonts w:cs="Arial"/>
                <w:szCs w:val="22"/>
              </w:rPr>
            </w:pPr>
            <w:r w:rsidRPr="00770521">
              <w:rPr>
                <w:rFonts w:cs="Arial"/>
                <w:szCs w:val="22"/>
              </w:rPr>
              <w:t>private void addEntitlement(DRMSyncAssociationFeature associationFeature,EntitlementList entitlementList)</w:t>
            </w:r>
          </w:p>
        </w:tc>
        <w:tc>
          <w:tcPr>
            <w:tcW w:w="4410" w:type="dxa"/>
            <w:tcBorders>
              <w:top w:val="single" w:sz="4" w:space="0" w:color="auto"/>
              <w:left w:val="single" w:sz="4" w:space="0" w:color="auto"/>
              <w:bottom w:val="single" w:sz="4" w:space="0" w:color="auto"/>
              <w:right w:val="single" w:sz="4" w:space="0" w:color="auto"/>
            </w:tcBorders>
          </w:tcPr>
          <w:p w14:paraId="22E8B27F" w14:textId="77777777" w:rsidR="00A31122" w:rsidRPr="00770521" w:rsidRDefault="00A31122" w:rsidP="00A31122">
            <w:pPr>
              <w:numPr>
                <w:ilvl w:val="12"/>
                <w:numId w:val="0"/>
              </w:numPr>
              <w:rPr>
                <w:rFonts w:cs="Arial"/>
                <w:szCs w:val="22"/>
              </w:rPr>
            </w:pPr>
            <w:r w:rsidRPr="00770521">
              <w:rPr>
                <w:rFonts w:cs="Arial"/>
                <w:szCs w:val="22"/>
              </w:rPr>
              <w:t>Add entitlement</w:t>
            </w:r>
          </w:p>
        </w:tc>
        <w:tc>
          <w:tcPr>
            <w:tcW w:w="2156" w:type="dxa"/>
            <w:tcBorders>
              <w:top w:val="single" w:sz="4" w:space="0" w:color="auto"/>
              <w:left w:val="single" w:sz="4" w:space="0" w:color="auto"/>
              <w:bottom w:val="single" w:sz="4" w:space="0" w:color="auto"/>
            </w:tcBorders>
          </w:tcPr>
          <w:p w14:paraId="54147B57" w14:textId="77777777" w:rsidR="00A31122" w:rsidRPr="0033687D" w:rsidRDefault="00A31122" w:rsidP="00A31122">
            <w:pPr>
              <w:numPr>
                <w:ilvl w:val="12"/>
                <w:numId w:val="0"/>
              </w:numPr>
              <w:rPr>
                <w:rFonts w:cs="Arial"/>
                <w:szCs w:val="22"/>
              </w:rPr>
            </w:pPr>
            <w:r w:rsidRPr="00770521">
              <w:rPr>
                <w:rFonts w:cs="Arial"/>
                <w:szCs w:val="22"/>
              </w:rPr>
              <w:t>NumberFormatException, CException</w:t>
            </w:r>
          </w:p>
        </w:tc>
      </w:tr>
      <w:tr w:rsidR="00A31122" w14:paraId="4873315F" w14:textId="77777777" w:rsidTr="00890DE3">
        <w:tc>
          <w:tcPr>
            <w:tcW w:w="2698" w:type="dxa"/>
            <w:tcBorders>
              <w:top w:val="single" w:sz="4" w:space="0" w:color="auto"/>
              <w:bottom w:val="single" w:sz="4" w:space="0" w:color="auto"/>
              <w:right w:val="single" w:sz="4" w:space="0" w:color="auto"/>
            </w:tcBorders>
          </w:tcPr>
          <w:p w14:paraId="42CFBA78" w14:textId="23343B3F" w:rsidR="00A31122" w:rsidRPr="00770521" w:rsidRDefault="00A31122" w:rsidP="00890DE3">
            <w:pPr>
              <w:numPr>
                <w:ilvl w:val="12"/>
                <w:numId w:val="0"/>
              </w:numPr>
              <w:rPr>
                <w:rFonts w:cs="Arial"/>
                <w:szCs w:val="22"/>
              </w:rPr>
            </w:pPr>
            <w:r w:rsidRPr="00770521">
              <w:rPr>
                <w:rFonts w:cs="Arial"/>
                <w:szCs w:val="22"/>
              </w:rPr>
              <w:t xml:space="preserve">private void addChannelsOfPackage(DRMSyncAssociationFeature </w:t>
            </w:r>
            <w:r w:rsidR="00890DE3">
              <w:rPr>
                <w:rFonts w:cs="Arial"/>
                <w:szCs w:val="22"/>
              </w:rPr>
              <w:t>a</w:t>
            </w:r>
            <w:r w:rsidRPr="00770521">
              <w:rPr>
                <w:rFonts w:cs="Arial"/>
                <w:szCs w:val="22"/>
              </w:rPr>
              <w:t>ssociationFeature,EntitlementList entitlementList)</w:t>
            </w:r>
          </w:p>
        </w:tc>
        <w:tc>
          <w:tcPr>
            <w:tcW w:w="4410" w:type="dxa"/>
            <w:tcBorders>
              <w:top w:val="single" w:sz="4" w:space="0" w:color="auto"/>
              <w:left w:val="single" w:sz="4" w:space="0" w:color="auto"/>
              <w:bottom w:val="single" w:sz="4" w:space="0" w:color="auto"/>
              <w:right w:val="single" w:sz="4" w:space="0" w:color="auto"/>
            </w:tcBorders>
          </w:tcPr>
          <w:p w14:paraId="363167E2" w14:textId="77777777" w:rsidR="00A31122" w:rsidRPr="00770521" w:rsidRDefault="00A31122" w:rsidP="00A31122">
            <w:pPr>
              <w:numPr>
                <w:ilvl w:val="12"/>
                <w:numId w:val="0"/>
              </w:numPr>
              <w:rPr>
                <w:rFonts w:cs="Arial"/>
                <w:szCs w:val="22"/>
              </w:rPr>
            </w:pPr>
            <w:r w:rsidRPr="00770521">
              <w:rPr>
                <w:rFonts w:cs="Arial"/>
                <w:szCs w:val="22"/>
              </w:rPr>
              <w:t>adds channels of package for addEntitlement</w:t>
            </w:r>
          </w:p>
        </w:tc>
        <w:tc>
          <w:tcPr>
            <w:tcW w:w="2156" w:type="dxa"/>
            <w:tcBorders>
              <w:top w:val="single" w:sz="4" w:space="0" w:color="auto"/>
              <w:left w:val="single" w:sz="4" w:space="0" w:color="auto"/>
              <w:bottom w:val="single" w:sz="4" w:space="0" w:color="auto"/>
            </w:tcBorders>
          </w:tcPr>
          <w:p w14:paraId="206B1E39" w14:textId="77777777" w:rsidR="00A31122" w:rsidRPr="0033687D" w:rsidRDefault="00A31122" w:rsidP="00A31122">
            <w:pPr>
              <w:numPr>
                <w:ilvl w:val="12"/>
                <w:numId w:val="0"/>
              </w:numPr>
              <w:rPr>
                <w:rFonts w:cs="Arial"/>
                <w:szCs w:val="22"/>
              </w:rPr>
            </w:pPr>
            <w:r w:rsidRPr="00770521">
              <w:rPr>
                <w:rFonts w:cs="Arial"/>
                <w:szCs w:val="22"/>
              </w:rPr>
              <w:t>NumberFormatException, CException</w:t>
            </w:r>
          </w:p>
        </w:tc>
      </w:tr>
      <w:tr w:rsidR="00A31122" w14:paraId="4BC6F820" w14:textId="77777777" w:rsidTr="00890DE3">
        <w:tc>
          <w:tcPr>
            <w:tcW w:w="2698" w:type="dxa"/>
            <w:tcBorders>
              <w:top w:val="single" w:sz="4" w:space="0" w:color="auto"/>
              <w:bottom w:val="single" w:sz="4" w:space="0" w:color="auto"/>
              <w:right w:val="single" w:sz="4" w:space="0" w:color="auto"/>
            </w:tcBorders>
          </w:tcPr>
          <w:p w14:paraId="746C7588" w14:textId="4B957C8B" w:rsidR="00A31122" w:rsidRPr="00770521" w:rsidRDefault="00A31122" w:rsidP="00890DE3">
            <w:pPr>
              <w:numPr>
                <w:ilvl w:val="12"/>
                <w:numId w:val="0"/>
              </w:numPr>
              <w:rPr>
                <w:rFonts w:cs="Arial"/>
                <w:szCs w:val="22"/>
              </w:rPr>
            </w:pPr>
            <w:r w:rsidRPr="000D62A6">
              <w:rPr>
                <w:rFonts w:cs="Arial"/>
                <w:szCs w:val="22"/>
              </w:rPr>
              <w:t>private TEntitlement getTEntitlement(String uid, String packageId,String subscriberId, String startDate, String endDate)</w:t>
            </w:r>
          </w:p>
        </w:tc>
        <w:tc>
          <w:tcPr>
            <w:tcW w:w="4410" w:type="dxa"/>
            <w:tcBorders>
              <w:top w:val="single" w:sz="4" w:space="0" w:color="auto"/>
              <w:left w:val="single" w:sz="4" w:space="0" w:color="auto"/>
              <w:bottom w:val="single" w:sz="4" w:space="0" w:color="auto"/>
              <w:right w:val="single" w:sz="4" w:space="0" w:color="auto"/>
            </w:tcBorders>
          </w:tcPr>
          <w:p w14:paraId="7FE5CC34" w14:textId="77777777" w:rsidR="00A31122" w:rsidRPr="00770521" w:rsidRDefault="00A31122" w:rsidP="00A31122">
            <w:pPr>
              <w:numPr>
                <w:ilvl w:val="12"/>
                <w:numId w:val="0"/>
              </w:numPr>
              <w:rPr>
                <w:rFonts w:cs="Arial"/>
                <w:szCs w:val="22"/>
              </w:rPr>
            </w:pPr>
            <w:r w:rsidRPr="000D62A6">
              <w:rPr>
                <w:rFonts w:cs="Arial"/>
                <w:szCs w:val="22"/>
              </w:rPr>
              <w:t>Returns TEntitlement object</w:t>
            </w:r>
          </w:p>
        </w:tc>
        <w:tc>
          <w:tcPr>
            <w:tcW w:w="2156" w:type="dxa"/>
            <w:tcBorders>
              <w:top w:val="single" w:sz="4" w:space="0" w:color="auto"/>
              <w:left w:val="single" w:sz="4" w:space="0" w:color="auto"/>
              <w:bottom w:val="single" w:sz="4" w:space="0" w:color="auto"/>
            </w:tcBorders>
          </w:tcPr>
          <w:p w14:paraId="2DD7D303" w14:textId="77777777" w:rsidR="00A31122" w:rsidRPr="0033687D" w:rsidRDefault="00A31122" w:rsidP="00A31122">
            <w:pPr>
              <w:numPr>
                <w:ilvl w:val="12"/>
                <w:numId w:val="0"/>
              </w:numPr>
              <w:rPr>
                <w:rFonts w:cs="Arial"/>
                <w:szCs w:val="22"/>
              </w:rPr>
            </w:pPr>
            <w:r>
              <w:rPr>
                <w:rFonts w:cs="Arial"/>
                <w:szCs w:val="22"/>
              </w:rPr>
              <w:t>None</w:t>
            </w:r>
          </w:p>
        </w:tc>
      </w:tr>
      <w:tr w:rsidR="00A31122" w14:paraId="41D552AB" w14:textId="77777777" w:rsidTr="00890DE3">
        <w:tc>
          <w:tcPr>
            <w:tcW w:w="2698" w:type="dxa"/>
            <w:tcBorders>
              <w:top w:val="single" w:sz="4" w:space="0" w:color="auto"/>
              <w:bottom w:val="single" w:sz="4" w:space="0" w:color="auto"/>
              <w:right w:val="single" w:sz="4" w:space="0" w:color="auto"/>
            </w:tcBorders>
          </w:tcPr>
          <w:p w14:paraId="2B29BBE4" w14:textId="40D7B40B" w:rsidR="00A31122" w:rsidRPr="000D62A6" w:rsidRDefault="00A31122" w:rsidP="00A31122">
            <w:pPr>
              <w:numPr>
                <w:ilvl w:val="12"/>
                <w:numId w:val="0"/>
              </w:numPr>
              <w:rPr>
                <w:rFonts w:cs="Arial"/>
                <w:szCs w:val="22"/>
              </w:rPr>
            </w:pPr>
            <w:r w:rsidRPr="000D62A6">
              <w:rPr>
                <w:rFonts w:cs="Arial"/>
                <w:szCs w:val="22"/>
              </w:rPr>
              <w:t>public static void startSyncAllInBackground(DRMSyncAssociations threadDRMSyncAllItem)</w:t>
            </w:r>
          </w:p>
        </w:tc>
        <w:tc>
          <w:tcPr>
            <w:tcW w:w="4410" w:type="dxa"/>
            <w:tcBorders>
              <w:top w:val="single" w:sz="4" w:space="0" w:color="auto"/>
              <w:left w:val="single" w:sz="4" w:space="0" w:color="auto"/>
              <w:bottom w:val="single" w:sz="4" w:space="0" w:color="auto"/>
              <w:right w:val="single" w:sz="4" w:space="0" w:color="auto"/>
            </w:tcBorders>
          </w:tcPr>
          <w:p w14:paraId="7B19F29D" w14:textId="77777777" w:rsidR="00A31122" w:rsidRPr="000D62A6" w:rsidRDefault="00A31122" w:rsidP="00A31122">
            <w:pPr>
              <w:numPr>
                <w:ilvl w:val="12"/>
                <w:numId w:val="0"/>
              </w:numPr>
              <w:rPr>
                <w:rFonts w:cs="Arial"/>
                <w:szCs w:val="22"/>
              </w:rPr>
            </w:pPr>
            <w:r w:rsidRPr="000D62A6">
              <w:rPr>
                <w:rFonts w:cs="Arial"/>
                <w:szCs w:val="22"/>
              </w:rPr>
              <w:t>This method starts the background thread for sync all process.</w:t>
            </w:r>
          </w:p>
        </w:tc>
        <w:tc>
          <w:tcPr>
            <w:tcW w:w="2156" w:type="dxa"/>
            <w:tcBorders>
              <w:top w:val="single" w:sz="4" w:space="0" w:color="auto"/>
              <w:left w:val="single" w:sz="4" w:space="0" w:color="auto"/>
              <w:bottom w:val="single" w:sz="4" w:space="0" w:color="auto"/>
            </w:tcBorders>
          </w:tcPr>
          <w:p w14:paraId="2D7D7A9B" w14:textId="77777777" w:rsidR="00A31122" w:rsidRPr="0033687D" w:rsidRDefault="00A31122" w:rsidP="00A31122">
            <w:pPr>
              <w:numPr>
                <w:ilvl w:val="12"/>
                <w:numId w:val="0"/>
              </w:numPr>
              <w:rPr>
                <w:rFonts w:cs="Arial"/>
                <w:szCs w:val="22"/>
              </w:rPr>
            </w:pPr>
            <w:r>
              <w:rPr>
                <w:rFonts w:cs="Arial"/>
                <w:szCs w:val="22"/>
              </w:rPr>
              <w:t>None</w:t>
            </w:r>
          </w:p>
        </w:tc>
      </w:tr>
      <w:tr w:rsidR="00A31122" w14:paraId="680B41C8" w14:textId="77777777" w:rsidTr="00890DE3">
        <w:tc>
          <w:tcPr>
            <w:tcW w:w="2698" w:type="dxa"/>
            <w:tcBorders>
              <w:top w:val="single" w:sz="4" w:space="0" w:color="auto"/>
              <w:bottom w:val="single" w:sz="4" w:space="0" w:color="auto"/>
              <w:right w:val="single" w:sz="4" w:space="0" w:color="auto"/>
            </w:tcBorders>
          </w:tcPr>
          <w:p w14:paraId="2FD1331A" w14:textId="2E22D1C7" w:rsidR="00A31122" w:rsidRPr="000D62A6" w:rsidRDefault="00A31122" w:rsidP="00A31122">
            <w:pPr>
              <w:numPr>
                <w:ilvl w:val="12"/>
                <w:numId w:val="0"/>
              </w:numPr>
              <w:rPr>
                <w:rFonts w:cs="Arial"/>
                <w:szCs w:val="22"/>
              </w:rPr>
            </w:pPr>
            <w:r w:rsidRPr="000D62A6">
              <w:rPr>
                <w:rFonts w:cs="Arial"/>
                <w:szCs w:val="22"/>
              </w:rPr>
              <w:t>public void shutDownExecutorService()</w:t>
            </w:r>
          </w:p>
        </w:tc>
        <w:tc>
          <w:tcPr>
            <w:tcW w:w="4410" w:type="dxa"/>
            <w:tcBorders>
              <w:top w:val="single" w:sz="4" w:space="0" w:color="auto"/>
              <w:left w:val="single" w:sz="4" w:space="0" w:color="auto"/>
              <w:bottom w:val="single" w:sz="4" w:space="0" w:color="auto"/>
              <w:right w:val="single" w:sz="4" w:space="0" w:color="auto"/>
            </w:tcBorders>
          </w:tcPr>
          <w:p w14:paraId="07A24324" w14:textId="77777777" w:rsidR="00A31122" w:rsidRPr="000D62A6" w:rsidRDefault="00A31122" w:rsidP="00A31122">
            <w:pPr>
              <w:numPr>
                <w:ilvl w:val="12"/>
                <w:numId w:val="0"/>
              </w:numPr>
              <w:rPr>
                <w:rFonts w:cs="Arial"/>
                <w:szCs w:val="22"/>
              </w:rPr>
            </w:pPr>
            <w:r w:rsidRPr="000D62A6">
              <w:rPr>
                <w:rFonts w:cs="Arial"/>
                <w:szCs w:val="22"/>
              </w:rPr>
              <w:t>shutDown ExecutorService</w:t>
            </w:r>
          </w:p>
        </w:tc>
        <w:tc>
          <w:tcPr>
            <w:tcW w:w="2156" w:type="dxa"/>
            <w:tcBorders>
              <w:top w:val="single" w:sz="4" w:space="0" w:color="auto"/>
              <w:left w:val="single" w:sz="4" w:space="0" w:color="auto"/>
              <w:bottom w:val="single" w:sz="4" w:space="0" w:color="auto"/>
            </w:tcBorders>
          </w:tcPr>
          <w:p w14:paraId="76F6759F" w14:textId="77777777" w:rsidR="00A31122" w:rsidRPr="0033687D" w:rsidRDefault="00A31122" w:rsidP="00A31122">
            <w:pPr>
              <w:numPr>
                <w:ilvl w:val="12"/>
                <w:numId w:val="0"/>
              </w:numPr>
              <w:rPr>
                <w:rFonts w:cs="Arial"/>
                <w:szCs w:val="22"/>
              </w:rPr>
            </w:pPr>
            <w:r>
              <w:rPr>
                <w:rFonts w:cs="Arial"/>
                <w:szCs w:val="22"/>
              </w:rPr>
              <w:t>None</w:t>
            </w:r>
          </w:p>
        </w:tc>
      </w:tr>
    </w:tbl>
    <w:p w14:paraId="12E77A96" w14:textId="77777777" w:rsidR="00A31122" w:rsidRDefault="00A31122" w:rsidP="00A31122">
      <w:pPr>
        <w:pStyle w:val="BodyText"/>
        <w:rPr>
          <w:rFonts w:eastAsiaTheme="minorHAnsi" w:cs="Arial"/>
          <w:b/>
          <w:szCs w:val="22"/>
        </w:rPr>
      </w:pPr>
    </w:p>
    <w:p w14:paraId="139BEAC5" w14:textId="0548D2D4" w:rsidR="00F30E6E" w:rsidRDefault="00C643B4" w:rsidP="00C643B4">
      <w:pPr>
        <w:pStyle w:val="BodyText"/>
        <w:numPr>
          <w:ilvl w:val="0"/>
          <w:numId w:val="10"/>
        </w:numPr>
        <w:rPr>
          <w:rFonts w:eastAsiaTheme="minorHAnsi" w:cs="Arial"/>
          <w:b/>
          <w:szCs w:val="22"/>
        </w:rPr>
      </w:pPr>
      <w:r w:rsidRPr="00C643B4">
        <w:rPr>
          <w:rFonts w:eastAsiaTheme="minorHAnsi" w:cs="Arial"/>
          <w:b/>
          <w:szCs w:val="22"/>
        </w:rPr>
        <w:t>com</w:t>
      </w:r>
      <w:r>
        <w:rPr>
          <w:rFonts w:eastAsiaTheme="minorHAnsi" w:cs="Arial"/>
          <w:b/>
          <w:szCs w:val="22"/>
        </w:rPr>
        <w:t>.</w:t>
      </w:r>
      <w:r w:rsidRPr="00C643B4">
        <w:rPr>
          <w:rFonts w:eastAsiaTheme="minorHAnsi" w:cs="Arial"/>
          <w:b/>
          <w:szCs w:val="22"/>
        </w:rPr>
        <w:t>myrio</w:t>
      </w:r>
      <w:r>
        <w:rPr>
          <w:rFonts w:eastAsiaTheme="minorHAnsi" w:cs="Arial"/>
          <w:b/>
          <w:szCs w:val="22"/>
        </w:rPr>
        <w:t>.</w:t>
      </w:r>
      <w:r w:rsidRPr="00C643B4">
        <w:rPr>
          <w:rFonts w:eastAsiaTheme="minorHAnsi" w:cs="Arial"/>
          <w:b/>
          <w:szCs w:val="22"/>
        </w:rPr>
        <w:t>tm</w:t>
      </w:r>
      <w:r>
        <w:rPr>
          <w:rFonts w:eastAsiaTheme="minorHAnsi" w:cs="Arial"/>
          <w:b/>
          <w:szCs w:val="22"/>
        </w:rPr>
        <w:t>.</w:t>
      </w:r>
      <w:r w:rsidRPr="00C643B4">
        <w:rPr>
          <w:rFonts w:eastAsiaTheme="minorHAnsi" w:cs="Arial"/>
          <w:b/>
          <w:szCs w:val="22"/>
        </w:rPr>
        <w:t>company</w:t>
      </w:r>
      <w:r>
        <w:rPr>
          <w:rFonts w:eastAsiaTheme="minorHAnsi" w:cs="Arial"/>
          <w:b/>
          <w:szCs w:val="22"/>
        </w:rPr>
        <w:t>.</w:t>
      </w:r>
      <w:r w:rsidRPr="00C643B4">
        <w:rPr>
          <w:rFonts w:eastAsiaTheme="minorHAnsi" w:cs="Arial"/>
          <w:b/>
          <w:szCs w:val="22"/>
        </w:rPr>
        <w:t>al</w:t>
      </w:r>
      <w:r>
        <w:rPr>
          <w:rFonts w:eastAsiaTheme="minorHAnsi" w:cs="Arial"/>
          <w:b/>
          <w:szCs w:val="22"/>
        </w:rPr>
        <w:t>.DRMSyncEntities</w:t>
      </w:r>
    </w:p>
    <w:p w14:paraId="1F825459" w14:textId="77777777" w:rsidR="00037D7B" w:rsidRDefault="00037D7B" w:rsidP="00037D7B">
      <w:pPr>
        <w:pStyle w:val="BodyText"/>
        <w:ind w:left="36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6006BF" w14:paraId="542CE78C" w14:textId="77777777" w:rsidTr="00076DFE">
        <w:tc>
          <w:tcPr>
            <w:tcW w:w="2698" w:type="dxa"/>
            <w:tcBorders>
              <w:top w:val="single" w:sz="4" w:space="0" w:color="auto"/>
              <w:bottom w:val="single" w:sz="4" w:space="0" w:color="auto"/>
              <w:right w:val="single" w:sz="4" w:space="0" w:color="auto"/>
            </w:tcBorders>
            <w:shd w:val="clear" w:color="auto" w:fill="000000"/>
          </w:tcPr>
          <w:p w14:paraId="26E6C4D0" w14:textId="77777777" w:rsidR="006006BF" w:rsidRDefault="006006BF" w:rsidP="00076DFE">
            <w:pPr>
              <w:numPr>
                <w:ilvl w:val="12"/>
                <w:numId w:val="0"/>
              </w:numPr>
              <w:spacing w:line="276" w:lineRule="auto"/>
              <w:jc w:val="center"/>
              <w:rPr>
                <w:rFonts w:eastAsiaTheme="minorHAnsi" w:cs="Arial"/>
                <w:b/>
                <w:bCs/>
                <w:i/>
                <w:iCs/>
                <w:color w:val="FFFFFF"/>
                <w:sz w:val="20"/>
              </w:rPr>
            </w:pPr>
            <w:r>
              <w:rPr>
                <w:b/>
                <w:bCs/>
                <w:i/>
                <w:iCs/>
                <w:color w:val="FFFFFF"/>
                <w:sz w:val="20"/>
              </w:rPr>
              <w:t>New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7E192923" w14:textId="77777777" w:rsidR="006006BF" w:rsidRDefault="006006BF" w:rsidP="00076DFE">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c>
          <w:tcPr>
            <w:tcW w:w="2156" w:type="dxa"/>
            <w:tcBorders>
              <w:top w:val="single" w:sz="4" w:space="0" w:color="auto"/>
              <w:left w:val="single" w:sz="4" w:space="0" w:color="auto"/>
              <w:bottom w:val="single" w:sz="4" w:space="0" w:color="auto"/>
            </w:tcBorders>
            <w:shd w:val="clear" w:color="auto" w:fill="000000"/>
          </w:tcPr>
          <w:p w14:paraId="264C3228" w14:textId="77777777" w:rsidR="006006BF" w:rsidRDefault="006006BF" w:rsidP="00076DF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6006BF" w14:paraId="55555A86" w14:textId="77777777" w:rsidTr="00076DFE">
        <w:trPr>
          <w:trHeight w:val="345"/>
        </w:trPr>
        <w:tc>
          <w:tcPr>
            <w:tcW w:w="2698" w:type="dxa"/>
            <w:tcBorders>
              <w:top w:val="single" w:sz="4" w:space="0" w:color="auto"/>
              <w:bottom w:val="single" w:sz="4" w:space="0" w:color="auto"/>
              <w:right w:val="single" w:sz="4" w:space="0" w:color="auto"/>
            </w:tcBorders>
          </w:tcPr>
          <w:p w14:paraId="59BBB67B" w14:textId="77777777" w:rsidR="006006BF" w:rsidRPr="00592AA6" w:rsidRDefault="006006BF" w:rsidP="00076DFE">
            <w:pPr>
              <w:numPr>
                <w:ilvl w:val="12"/>
                <w:numId w:val="0"/>
              </w:numPr>
              <w:rPr>
                <w:rFonts w:cs="Arial"/>
                <w:szCs w:val="22"/>
              </w:rPr>
            </w:pPr>
            <w:r w:rsidRPr="00592AA6">
              <w:rPr>
                <w:rFonts w:cs="Arial"/>
                <w:szCs w:val="22"/>
              </w:rPr>
              <w:t xml:space="preserve">public DRMSyncEntities(String selectedRadioButton, </w:t>
            </w:r>
            <w:r w:rsidRPr="00592AA6">
              <w:rPr>
                <w:rFonts w:cs="Arial"/>
                <w:szCs w:val="22"/>
              </w:rPr>
              <w:lastRenderedPageBreak/>
              <w:t>String cmbType, Integer batchSize,</w:t>
            </w:r>
          </w:p>
          <w:p w14:paraId="1154779C" w14:textId="77777777" w:rsidR="006006BF" w:rsidRDefault="006006BF" w:rsidP="00076DFE">
            <w:pPr>
              <w:numPr>
                <w:ilvl w:val="12"/>
                <w:numId w:val="0"/>
              </w:numPr>
              <w:rPr>
                <w:rFonts w:cs="Arial"/>
                <w:szCs w:val="22"/>
              </w:rPr>
            </w:pPr>
            <w:r w:rsidRPr="00592AA6">
              <w:rPr>
                <w:rFonts w:cs="Arial"/>
                <w:szCs w:val="22"/>
              </w:rPr>
              <w:t xml:space="preserve">            String syncType)</w:t>
            </w:r>
          </w:p>
        </w:tc>
        <w:tc>
          <w:tcPr>
            <w:tcW w:w="4410" w:type="dxa"/>
            <w:tcBorders>
              <w:top w:val="single" w:sz="4" w:space="0" w:color="auto"/>
              <w:left w:val="single" w:sz="4" w:space="0" w:color="auto"/>
              <w:bottom w:val="single" w:sz="4" w:space="0" w:color="auto"/>
              <w:right w:val="single" w:sz="4" w:space="0" w:color="auto"/>
            </w:tcBorders>
          </w:tcPr>
          <w:p w14:paraId="707D56DD" w14:textId="77777777" w:rsidR="006006BF" w:rsidRDefault="006006BF" w:rsidP="00076DFE">
            <w:pPr>
              <w:numPr>
                <w:ilvl w:val="12"/>
                <w:numId w:val="0"/>
              </w:numPr>
              <w:rPr>
                <w:rFonts w:cs="Arial"/>
                <w:szCs w:val="22"/>
              </w:rPr>
            </w:pPr>
            <w:r w:rsidRPr="00592AA6">
              <w:rPr>
                <w:rFonts w:cs="Arial"/>
                <w:szCs w:val="22"/>
              </w:rPr>
              <w:lastRenderedPageBreak/>
              <w:t>constructor</w:t>
            </w:r>
          </w:p>
        </w:tc>
        <w:tc>
          <w:tcPr>
            <w:tcW w:w="2156" w:type="dxa"/>
            <w:tcBorders>
              <w:top w:val="single" w:sz="4" w:space="0" w:color="auto"/>
              <w:left w:val="single" w:sz="4" w:space="0" w:color="auto"/>
              <w:bottom w:val="single" w:sz="4" w:space="0" w:color="auto"/>
            </w:tcBorders>
          </w:tcPr>
          <w:p w14:paraId="137A4929" w14:textId="77777777" w:rsidR="006006BF" w:rsidRDefault="006006BF" w:rsidP="00076DFE">
            <w:pPr>
              <w:numPr>
                <w:ilvl w:val="12"/>
                <w:numId w:val="0"/>
              </w:numPr>
              <w:rPr>
                <w:rFonts w:cs="Arial"/>
                <w:szCs w:val="22"/>
              </w:rPr>
            </w:pPr>
            <w:r w:rsidRPr="0047163D">
              <w:rPr>
                <w:rFonts w:cs="Arial"/>
                <w:szCs w:val="22"/>
              </w:rPr>
              <w:t>None</w:t>
            </w:r>
          </w:p>
        </w:tc>
      </w:tr>
      <w:tr w:rsidR="006006BF" w14:paraId="6B16CA3C" w14:textId="77777777" w:rsidTr="00076DFE">
        <w:trPr>
          <w:trHeight w:val="287"/>
        </w:trPr>
        <w:tc>
          <w:tcPr>
            <w:tcW w:w="2698" w:type="dxa"/>
            <w:tcBorders>
              <w:top w:val="single" w:sz="4" w:space="0" w:color="auto"/>
              <w:bottom w:val="single" w:sz="4" w:space="0" w:color="auto"/>
              <w:right w:val="single" w:sz="4" w:space="0" w:color="auto"/>
            </w:tcBorders>
          </w:tcPr>
          <w:p w14:paraId="467E9C19" w14:textId="77777777" w:rsidR="006006BF" w:rsidRPr="00353B3F" w:rsidRDefault="006006BF" w:rsidP="00076DFE">
            <w:pPr>
              <w:numPr>
                <w:ilvl w:val="12"/>
                <w:numId w:val="0"/>
              </w:numPr>
              <w:rPr>
                <w:rFonts w:cs="Arial"/>
                <w:szCs w:val="22"/>
              </w:rPr>
            </w:pPr>
            <w:r w:rsidRPr="00592AA6">
              <w:rPr>
                <w:rFonts w:cs="Arial"/>
                <w:szCs w:val="22"/>
              </w:rPr>
              <w:lastRenderedPageBreak/>
              <w:t>public DRMSyncEntities(String cmbType, List&lt;DRMSyncEntityFeature&gt; selectedEntityList)</w:t>
            </w:r>
          </w:p>
        </w:tc>
        <w:tc>
          <w:tcPr>
            <w:tcW w:w="4410" w:type="dxa"/>
            <w:tcBorders>
              <w:top w:val="single" w:sz="4" w:space="0" w:color="auto"/>
              <w:left w:val="single" w:sz="4" w:space="0" w:color="auto"/>
              <w:bottom w:val="single" w:sz="4" w:space="0" w:color="auto"/>
              <w:right w:val="single" w:sz="4" w:space="0" w:color="auto"/>
            </w:tcBorders>
          </w:tcPr>
          <w:p w14:paraId="0237479F" w14:textId="52EDF941" w:rsidR="006006BF" w:rsidRPr="00353B3F" w:rsidRDefault="009C2591" w:rsidP="00076DFE">
            <w:pPr>
              <w:numPr>
                <w:ilvl w:val="12"/>
                <w:numId w:val="0"/>
              </w:numPr>
              <w:rPr>
                <w:rFonts w:cs="Arial"/>
                <w:szCs w:val="22"/>
              </w:rPr>
            </w:pPr>
            <w:r w:rsidRPr="00592AA6">
              <w:rPr>
                <w:rFonts w:cs="Arial"/>
                <w:szCs w:val="22"/>
              </w:rPr>
              <w:t>C</w:t>
            </w:r>
            <w:r w:rsidR="006006BF" w:rsidRPr="00592AA6">
              <w:rPr>
                <w:rFonts w:cs="Arial"/>
                <w:szCs w:val="22"/>
              </w:rPr>
              <w:t>onstructor</w:t>
            </w:r>
          </w:p>
        </w:tc>
        <w:tc>
          <w:tcPr>
            <w:tcW w:w="2156" w:type="dxa"/>
            <w:tcBorders>
              <w:top w:val="single" w:sz="4" w:space="0" w:color="auto"/>
              <w:left w:val="single" w:sz="4" w:space="0" w:color="auto"/>
              <w:bottom w:val="single" w:sz="4" w:space="0" w:color="auto"/>
            </w:tcBorders>
          </w:tcPr>
          <w:p w14:paraId="1DC35EC1" w14:textId="77777777" w:rsidR="006006BF" w:rsidRDefault="006006BF" w:rsidP="00076DFE">
            <w:pPr>
              <w:numPr>
                <w:ilvl w:val="12"/>
                <w:numId w:val="0"/>
              </w:numPr>
              <w:rPr>
                <w:rFonts w:cs="Arial"/>
                <w:szCs w:val="22"/>
              </w:rPr>
            </w:pPr>
            <w:r w:rsidRPr="0047163D">
              <w:rPr>
                <w:rFonts w:cs="Arial"/>
                <w:szCs w:val="22"/>
              </w:rPr>
              <w:t>None</w:t>
            </w:r>
          </w:p>
        </w:tc>
      </w:tr>
      <w:tr w:rsidR="006006BF" w14:paraId="5B8A20FE" w14:textId="77777777" w:rsidTr="00076DFE">
        <w:trPr>
          <w:trHeight w:val="287"/>
        </w:trPr>
        <w:tc>
          <w:tcPr>
            <w:tcW w:w="2698" w:type="dxa"/>
            <w:tcBorders>
              <w:top w:val="single" w:sz="4" w:space="0" w:color="auto"/>
              <w:bottom w:val="single" w:sz="4" w:space="0" w:color="auto"/>
              <w:right w:val="single" w:sz="4" w:space="0" w:color="auto"/>
            </w:tcBorders>
          </w:tcPr>
          <w:p w14:paraId="64595283" w14:textId="77777777" w:rsidR="006006BF" w:rsidRPr="00C643B4" w:rsidRDefault="006006BF" w:rsidP="00076DFE">
            <w:pPr>
              <w:numPr>
                <w:ilvl w:val="12"/>
                <w:numId w:val="0"/>
              </w:numPr>
              <w:rPr>
                <w:rFonts w:cs="Arial"/>
                <w:szCs w:val="22"/>
              </w:rPr>
            </w:pPr>
            <w:r w:rsidRPr="00592AA6">
              <w:rPr>
                <w:rFonts w:cs="Arial"/>
                <w:szCs w:val="22"/>
              </w:rPr>
              <w:t>public DRMSyncEntities()</w:t>
            </w:r>
          </w:p>
        </w:tc>
        <w:tc>
          <w:tcPr>
            <w:tcW w:w="4410" w:type="dxa"/>
            <w:tcBorders>
              <w:top w:val="single" w:sz="4" w:space="0" w:color="auto"/>
              <w:left w:val="single" w:sz="4" w:space="0" w:color="auto"/>
              <w:bottom w:val="single" w:sz="4" w:space="0" w:color="auto"/>
              <w:right w:val="single" w:sz="4" w:space="0" w:color="auto"/>
            </w:tcBorders>
          </w:tcPr>
          <w:p w14:paraId="51BF4906" w14:textId="632AFBA3" w:rsidR="006006BF" w:rsidRPr="00C643B4" w:rsidRDefault="009C2591" w:rsidP="00076DFE">
            <w:pPr>
              <w:numPr>
                <w:ilvl w:val="12"/>
                <w:numId w:val="0"/>
              </w:numPr>
              <w:rPr>
                <w:rFonts w:cs="Arial"/>
                <w:szCs w:val="22"/>
              </w:rPr>
            </w:pPr>
            <w:r w:rsidRPr="00592AA6">
              <w:rPr>
                <w:rFonts w:cs="Arial"/>
                <w:szCs w:val="22"/>
              </w:rPr>
              <w:t>C</w:t>
            </w:r>
            <w:r w:rsidR="006006BF" w:rsidRPr="00592AA6">
              <w:rPr>
                <w:rFonts w:cs="Arial"/>
                <w:szCs w:val="22"/>
              </w:rPr>
              <w:t>onstructor</w:t>
            </w:r>
          </w:p>
        </w:tc>
        <w:tc>
          <w:tcPr>
            <w:tcW w:w="2156" w:type="dxa"/>
            <w:tcBorders>
              <w:top w:val="single" w:sz="4" w:space="0" w:color="auto"/>
              <w:left w:val="single" w:sz="4" w:space="0" w:color="auto"/>
              <w:bottom w:val="single" w:sz="4" w:space="0" w:color="auto"/>
            </w:tcBorders>
          </w:tcPr>
          <w:p w14:paraId="3261586D" w14:textId="77777777" w:rsidR="006006BF" w:rsidRDefault="006006BF" w:rsidP="00076DFE">
            <w:pPr>
              <w:numPr>
                <w:ilvl w:val="12"/>
                <w:numId w:val="0"/>
              </w:numPr>
              <w:rPr>
                <w:rFonts w:cs="Arial"/>
                <w:szCs w:val="22"/>
              </w:rPr>
            </w:pPr>
            <w:r w:rsidRPr="0047163D">
              <w:rPr>
                <w:rFonts w:cs="Arial"/>
                <w:szCs w:val="22"/>
              </w:rPr>
              <w:t>None</w:t>
            </w:r>
          </w:p>
        </w:tc>
      </w:tr>
      <w:tr w:rsidR="006006BF" w14:paraId="5DF43766" w14:textId="77777777" w:rsidTr="00076DFE">
        <w:trPr>
          <w:trHeight w:val="287"/>
        </w:trPr>
        <w:tc>
          <w:tcPr>
            <w:tcW w:w="2698" w:type="dxa"/>
            <w:tcBorders>
              <w:top w:val="single" w:sz="4" w:space="0" w:color="auto"/>
              <w:bottom w:val="single" w:sz="4" w:space="0" w:color="auto"/>
              <w:right w:val="single" w:sz="4" w:space="0" w:color="auto"/>
            </w:tcBorders>
          </w:tcPr>
          <w:p w14:paraId="5D20907B" w14:textId="77777777" w:rsidR="006006BF" w:rsidRPr="00C643B4" w:rsidRDefault="006006BF" w:rsidP="00076DFE">
            <w:pPr>
              <w:numPr>
                <w:ilvl w:val="12"/>
                <w:numId w:val="0"/>
              </w:numPr>
              <w:rPr>
                <w:rFonts w:cs="Arial"/>
                <w:szCs w:val="22"/>
              </w:rPr>
            </w:pPr>
            <w:r w:rsidRPr="00592AA6">
              <w:rPr>
                <w:rFonts w:cs="Arial"/>
                <w:szCs w:val="22"/>
              </w:rPr>
              <w:t>public void run()</w:t>
            </w:r>
          </w:p>
        </w:tc>
        <w:tc>
          <w:tcPr>
            <w:tcW w:w="4410" w:type="dxa"/>
            <w:tcBorders>
              <w:top w:val="single" w:sz="4" w:space="0" w:color="auto"/>
              <w:left w:val="single" w:sz="4" w:space="0" w:color="auto"/>
              <w:bottom w:val="single" w:sz="4" w:space="0" w:color="auto"/>
              <w:right w:val="single" w:sz="4" w:space="0" w:color="auto"/>
            </w:tcBorders>
          </w:tcPr>
          <w:p w14:paraId="4553A137" w14:textId="77777777" w:rsidR="006006BF" w:rsidRPr="00C643B4" w:rsidRDefault="006006BF" w:rsidP="00076DFE">
            <w:pPr>
              <w:numPr>
                <w:ilvl w:val="12"/>
                <w:numId w:val="0"/>
              </w:numPr>
              <w:rPr>
                <w:rFonts w:cs="Arial"/>
                <w:szCs w:val="22"/>
              </w:rPr>
            </w:pPr>
            <w:r w:rsidRPr="00592AA6">
              <w:rPr>
                <w:rFonts w:cs="Arial"/>
                <w:szCs w:val="22"/>
              </w:rPr>
              <w:t>this method starts processing in thread</w:t>
            </w:r>
          </w:p>
        </w:tc>
        <w:tc>
          <w:tcPr>
            <w:tcW w:w="2156" w:type="dxa"/>
            <w:tcBorders>
              <w:top w:val="single" w:sz="4" w:space="0" w:color="auto"/>
              <w:left w:val="single" w:sz="4" w:space="0" w:color="auto"/>
              <w:bottom w:val="single" w:sz="4" w:space="0" w:color="auto"/>
            </w:tcBorders>
          </w:tcPr>
          <w:p w14:paraId="345C8F5A" w14:textId="77777777" w:rsidR="006006BF" w:rsidRPr="00C643B4" w:rsidRDefault="006006BF" w:rsidP="00076DFE">
            <w:pPr>
              <w:numPr>
                <w:ilvl w:val="12"/>
                <w:numId w:val="0"/>
              </w:numPr>
              <w:rPr>
                <w:rFonts w:cs="Arial"/>
                <w:szCs w:val="22"/>
              </w:rPr>
            </w:pPr>
            <w:r w:rsidRPr="0047163D">
              <w:rPr>
                <w:rFonts w:cs="Arial"/>
                <w:szCs w:val="22"/>
              </w:rPr>
              <w:t>None</w:t>
            </w:r>
          </w:p>
        </w:tc>
      </w:tr>
      <w:tr w:rsidR="006006BF" w14:paraId="003DCF86" w14:textId="77777777" w:rsidTr="00076DFE">
        <w:trPr>
          <w:trHeight w:val="287"/>
        </w:trPr>
        <w:tc>
          <w:tcPr>
            <w:tcW w:w="2698" w:type="dxa"/>
            <w:tcBorders>
              <w:top w:val="single" w:sz="4" w:space="0" w:color="auto"/>
              <w:bottom w:val="single" w:sz="4" w:space="0" w:color="auto"/>
              <w:right w:val="single" w:sz="4" w:space="0" w:color="auto"/>
            </w:tcBorders>
          </w:tcPr>
          <w:p w14:paraId="7CFE3DBC" w14:textId="77777777" w:rsidR="006006BF" w:rsidRPr="00C643B4" w:rsidRDefault="006006BF" w:rsidP="00076DFE">
            <w:pPr>
              <w:numPr>
                <w:ilvl w:val="12"/>
                <w:numId w:val="0"/>
              </w:numPr>
              <w:rPr>
                <w:rFonts w:cs="Arial"/>
                <w:szCs w:val="22"/>
              </w:rPr>
            </w:pPr>
            <w:r w:rsidRPr="00592AA6">
              <w:rPr>
                <w:rFonts w:cs="Arial"/>
                <w:szCs w:val="22"/>
              </w:rPr>
              <w:t>private void syncAllEntities(String cmbType)</w:t>
            </w:r>
          </w:p>
        </w:tc>
        <w:tc>
          <w:tcPr>
            <w:tcW w:w="4410" w:type="dxa"/>
            <w:tcBorders>
              <w:top w:val="single" w:sz="4" w:space="0" w:color="auto"/>
              <w:left w:val="single" w:sz="4" w:space="0" w:color="auto"/>
              <w:bottom w:val="single" w:sz="4" w:space="0" w:color="auto"/>
              <w:right w:val="single" w:sz="4" w:space="0" w:color="auto"/>
            </w:tcBorders>
          </w:tcPr>
          <w:p w14:paraId="409354E6" w14:textId="77777777" w:rsidR="006006BF" w:rsidRPr="00592AA6" w:rsidRDefault="006006BF" w:rsidP="00076DFE">
            <w:pPr>
              <w:autoSpaceDE w:val="0"/>
              <w:autoSpaceDN w:val="0"/>
              <w:adjustRightInd w:val="0"/>
              <w:rPr>
                <w:rFonts w:cs="Arial"/>
                <w:szCs w:val="22"/>
              </w:rPr>
            </w:pPr>
            <w:r w:rsidRPr="00592AA6">
              <w:rPr>
                <w:rFonts w:cs="Arial"/>
                <w:szCs w:val="22"/>
              </w:rPr>
              <w:t>This method handles all type of Entities operation as Subscriber, STB, Device, Package,</w:t>
            </w:r>
          </w:p>
          <w:p w14:paraId="6F2CE247" w14:textId="77777777" w:rsidR="006006BF" w:rsidRPr="00C643B4" w:rsidRDefault="006006BF" w:rsidP="00076DFE">
            <w:pPr>
              <w:numPr>
                <w:ilvl w:val="12"/>
                <w:numId w:val="0"/>
              </w:numPr>
              <w:rPr>
                <w:rFonts w:cs="Arial"/>
                <w:szCs w:val="22"/>
              </w:rPr>
            </w:pPr>
            <w:r w:rsidRPr="00592AA6">
              <w:rPr>
                <w:rFonts w:cs="Arial"/>
                <w:szCs w:val="22"/>
              </w:rPr>
              <w:t xml:space="preserve">     * Bundle, VOD, Channel ,nPVR</w:t>
            </w:r>
          </w:p>
        </w:tc>
        <w:tc>
          <w:tcPr>
            <w:tcW w:w="2156" w:type="dxa"/>
            <w:tcBorders>
              <w:top w:val="single" w:sz="4" w:space="0" w:color="auto"/>
              <w:left w:val="single" w:sz="4" w:space="0" w:color="auto"/>
              <w:bottom w:val="single" w:sz="4" w:space="0" w:color="auto"/>
            </w:tcBorders>
          </w:tcPr>
          <w:p w14:paraId="27F1BF1F" w14:textId="77777777" w:rsidR="006006BF" w:rsidRPr="00C643B4" w:rsidRDefault="006006BF" w:rsidP="00076DFE">
            <w:pPr>
              <w:numPr>
                <w:ilvl w:val="12"/>
                <w:numId w:val="0"/>
              </w:numPr>
              <w:rPr>
                <w:rFonts w:cs="Arial"/>
                <w:szCs w:val="22"/>
              </w:rPr>
            </w:pPr>
            <w:r w:rsidRPr="0047163D">
              <w:rPr>
                <w:rFonts w:cs="Arial"/>
                <w:szCs w:val="22"/>
              </w:rPr>
              <w:t>None</w:t>
            </w:r>
          </w:p>
        </w:tc>
      </w:tr>
      <w:tr w:rsidR="006006BF" w14:paraId="0F699F96" w14:textId="77777777" w:rsidTr="00076DFE">
        <w:trPr>
          <w:trHeight w:val="287"/>
        </w:trPr>
        <w:tc>
          <w:tcPr>
            <w:tcW w:w="2698" w:type="dxa"/>
            <w:tcBorders>
              <w:top w:val="single" w:sz="4" w:space="0" w:color="auto"/>
              <w:bottom w:val="single" w:sz="4" w:space="0" w:color="auto"/>
              <w:right w:val="single" w:sz="4" w:space="0" w:color="auto"/>
            </w:tcBorders>
          </w:tcPr>
          <w:p w14:paraId="5E4EF130" w14:textId="77777777" w:rsidR="006006BF" w:rsidRPr="00C643B4" w:rsidRDefault="006006BF" w:rsidP="00076DFE">
            <w:pPr>
              <w:numPr>
                <w:ilvl w:val="12"/>
                <w:numId w:val="0"/>
              </w:numPr>
              <w:rPr>
                <w:rFonts w:cs="Arial"/>
                <w:szCs w:val="22"/>
              </w:rPr>
            </w:pPr>
            <w:r w:rsidRPr="00592AA6">
              <w:rPr>
                <w:rFonts w:cs="Arial"/>
                <w:szCs w:val="22"/>
              </w:rPr>
              <w:t>public void syncUnsyncAllSubscriber(String cmbType, Integer batchSize)</w:t>
            </w:r>
          </w:p>
        </w:tc>
        <w:tc>
          <w:tcPr>
            <w:tcW w:w="4410" w:type="dxa"/>
            <w:tcBorders>
              <w:top w:val="single" w:sz="4" w:space="0" w:color="auto"/>
              <w:left w:val="single" w:sz="4" w:space="0" w:color="auto"/>
              <w:bottom w:val="single" w:sz="4" w:space="0" w:color="auto"/>
              <w:right w:val="single" w:sz="4" w:space="0" w:color="auto"/>
            </w:tcBorders>
          </w:tcPr>
          <w:p w14:paraId="1587B068" w14:textId="77777777" w:rsidR="006006BF" w:rsidRPr="00C643B4" w:rsidRDefault="006006BF" w:rsidP="00076DFE">
            <w:pPr>
              <w:numPr>
                <w:ilvl w:val="12"/>
                <w:numId w:val="0"/>
              </w:numPr>
              <w:rPr>
                <w:rFonts w:cs="Arial"/>
                <w:szCs w:val="22"/>
              </w:rPr>
            </w:pPr>
            <w:r w:rsidRPr="00592AA6">
              <w:rPr>
                <w:rFonts w:cs="Arial"/>
                <w:szCs w:val="22"/>
              </w:rPr>
              <w:t>This method does sync all non-sync subscriber to VMX server.</w:t>
            </w:r>
          </w:p>
        </w:tc>
        <w:tc>
          <w:tcPr>
            <w:tcW w:w="2156" w:type="dxa"/>
            <w:tcBorders>
              <w:top w:val="single" w:sz="4" w:space="0" w:color="auto"/>
              <w:left w:val="single" w:sz="4" w:space="0" w:color="auto"/>
              <w:bottom w:val="single" w:sz="4" w:space="0" w:color="auto"/>
            </w:tcBorders>
          </w:tcPr>
          <w:p w14:paraId="11875236" w14:textId="77777777" w:rsidR="006006BF" w:rsidRPr="00C643B4" w:rsidRDefault="006006BF" w:rsidP="00076DFE">
            <w:pPr>
              <w:numPr>
                <w:ilvl w:val="12"/>
                <w:numId w:val="0"/>
              </w:numPr>
              <w:rPr>
                <w:rFonts w:cs="Arial"/>
                <w:szCs w:val="22"/>
              </w:rPr>
            </w:pPr>
            <w:r w:rsidRPr="0047163D">
              <w:rPr>
                <w:rFonts w:cs="Arial"/>
                <w:szCs w:val="22"/>
              </w:rPr>
              <w:t>None</w:t>
            </w:r>
          </w:p>
        </w:tc>
      </w:tr>
      <w:tr w:rsidR="006006BF" w14:paraId="3F7976F4" w14:textId="77777777" w:rsidTr="00076DFE">
        <w:trPr>
          <w:trHeight w:val="287"/>
        </w:trPr>
        <w:tc>
          <w:tcPr>
            <w:tcW w:w="2698" w:type="dxa"/>
            <w:tcBorders>
              <w:top w:val="single" w:sz="4" w:space="0" w:color="auto"/>
              <w:bottom w:val="single" w:sz="4" w:space="0" w:color="auto"/>
              <w:right w:val="single" w:sz="4" w:space="0" w:color="auto"/>
            </w:tcBorders>
          </w:tcPr>
          <w:p w14:paraId="621BF949" w14:textId="77777777" w:rsidR="006006BF" w:rsidRPr="00C643B4" w:rsidRDefault="006006BF" w:rsidP="00076DFE">
            <w:pPr>
              <w:numPr>
                <w:ilvl w:val="12"/>
                <w:numId w:val="0"/>
              </w:numPr>
              <w:rPr>
                <w:rFonts w:cs="Arial"/>
                <w:szCs w:val="22"/>
              </w:rPr>
            </w:pPr>
            <w:r w:rsidRPr="00592AA6">
              <w:rPr>
                <w:rFonts w:cs="Arial"/>
                <w:szCs w:val="22"/>
              </w:rPr>
              <w:t>private void logStopFlag()</w:t>
            </w:r>
          </w:p>
        </w:tc>
        <w:tc>
          <w:tcPr>
            <w:tcW w:w="4410" w:type="dxa"/>
            <w:tcBorders>
              <w:top w:val="single" w:sz="4" w:space="0" w:color="auto"/>
              <w:left w:val="single" w:sz="4" w:space="0" w:color="auto"/>
              <w:bottom w:val="single" w:sz="4" w:space="0" w:color="auto"/>
              <w:right w:val="single" w:sz="4" w:space="0" w:color="auto"/>
            </w:tcBorders>
          </w:tcPr>
          <w:p w14:paraId="66373D69" w14:textId="77777777" w:rsidR="006006BF" w:rsidRPr="00C643B4" w:rsidRDefault="006006BF" w:rsidP="00076DFE">
            <w:pPr>
              <w:numPr>
                <w:ilvl w:val="12"/>
                <w:numId w:val="0"/>
              </w:numPr>
              <w:rPr>
                <w:rFonts w:cs="Arial"/>
                <w:szCs w:val="22"/>
              </w:rPr>
            </w:pPr>
            <w:r>
              <w:rPr>
                <w:rFonts w:cs="Arial"/>
                <w:szCs w:val="22"/>
              </w:rPr>
              <w:t>Log stopflag</w:t>
            </w:r>
          </w:p>
        </w:tc>
        <w:tc>
          <w:tcPr>
            <w:tcW w:w="2156" w:type="dxa"/>
            <w:tcBorders>
              <w:top w:val="single" w:sz="4" w:space="0" w:color="auto"/>
              <w:left w:val="single" w:sz="4" w:space="0" w:color="auto"/>
              <w:bottom w:val="single" w:sz="4" w:space="0" w:color="auto"/>
            </w:tcBorders>
          </w:tcPr>
          <w:p w14:paraId="703BC174" w14:textId="77777777" w:rsidR="006006BF" w:rsidRPr="00C643B4" w:rsidRDefault="006006BF" w:rsidP="00076DFE">
            <w:pPr>
              <w:numPr>
                <w:ilvl w:val="12"/>
                <w:numId w:val="0"/>
              </w:numPr>
              <w:rPr>
                <w:rFonts w:cs="Arial"/>
                <w:szCs w:val="22"/>
              </w:rPr>
            </w:pPr>
            <w:r w:rsidRPr="003C6EA9">
              <w:rPr>
                <w:rFonts w:cs="Arial"/>
                <w:szCs w:val="22"/>
              </w:rPr>
              <w:t>None</w:t>
            </w:r>
          </w:p>
        </w:tc>
      </w:tr>
      <w:tr w:rsidR="006006BF" w14:paraId="48AFC46B" w14:textId="77777777" w:rsidTr="00076DFE">
        <w:trPr>
          <w:trHeight w:val="287"/>
        </w:trPr>
        <w:tc>
          <w:tcPr>
            <w:tcW w:w="2698" w:type="dxa"/>
            <w:tcBorders>
              <w:top w:val="single" w:sz="4" w:space="0" w:color="auto"/>
              <w:bottom w:val="single" w:sz="4" w:space="0" w:color="auto"/>
              <w:right w:val="single" w:sz="4" w:space="0" w:color="auto"/>
            </w:tcBorders>
          </w:tcPr>
          <w:p w14:paraId="31D53334" w14:textId="77777777" w:rsidR="006006BF" w:rsidRPr="00C643B4" w:rsidRDefault="006006BF" w:rsidP="00076DFE">
            <w:pPr>
              <w:numPr>
                <w:ilvl w:val="12"/>
                <w:numId w:val="0"/>
              </w:numPr>
              <w:rPr>
                <w:rFonts w:cs="Arial"/>
                <w:szCs w:val="22"/>
              </w:rPr>
            </w:pPr>
            <w:r w:rsidRPr="00592AA6">
              <w:rPr>
                <w:rFonts w:cs="Arial"/>
                <w:szCs w:val="22"/>
              </w:rPr>
              <w:t>public void syncProvisioningToVMXForCreateAllSTB(String cmbType, Integer batchSize)</w:t>
            </w:r>
          </w:p>
        </w:tc>
        <w:tc>
          <w:tcPr>
            <w:tcW w:w="4410" w:type="dxa"/>
            <w:tcBorders>
              <w:top w:val="single" w:sz="4" w:space="0" w:color="auto"/>
              <w:left w:val="single" w:sz="4" w:space="0" w:color="auto"/>
              <w:bottom w:val="single" w:sz="4" w:space="0" w:color="auto"/>
              <w:right w:val="single" w:sz="4" w:space="0" w:color="auto"/>
            </w:tcBorders>
          </w:tcPr>
          <w:p w14:paraId="5B1A0D15" w14:textId="77777777" w:rsidR="006006BF" w:rsidRPr="00C643B4" w:rsidRDefault="006006BF" w:rsidP="00076DFE">
            <w:pPr>
              <w:numPr>
                <w:ilvl w:val="12"/>
                <w:numId w:val="0"/>
              </w:numPr>
              <w:rPr>
                <w:rFonts w:cs="Arial"/>
                <w:szCs w:val="22"/>
              </w:rPr>
            </w:pPr>
            <w:r w:rsidRPr="00592AA6">
              <w:rPr>
                <w:rFonts w:cs="Arial"/>
                <w:szCs w:val="22"/>
              </w:rPr>
              <w:t>This method does sync all non-sync STB to VMX server</w:t>
            </w:r>
          </w:p>
        </w:tc>
        <w:tc>
          <w:tcPr>
            <w:tcW w:w="2156" w:type="dxa"/>
            <w:tcBorders>
              <w:top w:val="single" w:sz="4" w:space="0" w:color="auto"/>
              <w:left w:val="single" w:sz="4" w:space="0" w:color="auto"/>
              <w:bottom w:val="single" w:sz="4" w:space="0" w:color="auto"/>
            </w:tcBorders>
          </w:tcPr>
          <w:p w14:paraId="1174CB81" w14:textId="77777777" w:rsidR="006006BF" w:rsidRPr="00C643B4" w:rsidRDefault="006006BF" w:rsidP="00076DFE">
            <w:pPr>
              <w:numPr>
                <w:ilvl w:val="12"/>
                <w:numId w:val="0"/>
              </w:numPr>
              <w:rPr>
                <w:rFonts w:cs="Arial"/>
                <w:szCs w:val="22"/>
              </w:rPr>
            </w:pPr>
            <w:r w:rsidRPr="003C6EA9">
              <w:rPr>
                <w:rFonts w:cs="Arial"/>
                <w:szCs w:val="22"/>
              </w:rPr>
              <w:t>None</w:t>
            </w:r>
          </w:p>
        </w:tc>
      </w:tr>
      <w:tr w:rsidR="006006BF" w14:paraId="6CE93E55" w14:textId="77777777" w:rsidTr="00076DFE">
        <w:trPr>
          <w:trHeight w:val="287"/>
        </w:trPr>
        <w:tc>
          <w:tcPr>
            <w:tcW w:w="2698" w:type="dxa"/>
            <w:tcBorders>
              <w:top w:val="single" w:sz="4" w:space="0" w:color="auto"/>
              <w:bottom w:val="single" w:sz="4" w:space="0" w:color="auto"/>
              <w:right w:val="single" w:sz="4" w:space="0" w:color="auto"/>
            </w:tcBorders>
          </w:tcPr>
          <w:p w14:paraId="1A0F0B53" w14:textId="77777777" w:rsidR="006006BF" w:rsidRPr="00C643B4" w:rsidRDefault="006006BF" w:rsidP="00076DFE">
            <w:pPr>
              <w:numPr>
                <w:ilvl w:val="12"/>
                <w:numId w:val="0"/>
              </w:numPr>
              <w:rPr>
                <w:rFonts w:cs="Arial"/>
                <w:szCs w:val="22"/>
              </w:rPr>
            </w:pPr>
            <w:r w:rsidRPr="00592AA6">
              <w:rPr>
                <w:rFonts w:cs="Arial"/>
                <w:szCs w:val="22"/>
              </w:rPr>
              <w:t>public void syncProvisioningToVMXForCreateAllDevice(String cmbType, Integer batchSize)</w:t>
            </w:r>
          </w:p>
        </w:tc>
        <w:tc>
          <w:tcPr>
            <w:tcW w:w="4410" w:type="dxa"/>
            <w:tcBorders>
              <w:top w:val="single" w:sz="4" w:space="0" w:color="auto"/>
              <w:left w:val="single" w:sz="4" w:space="0" w:color="auto"/>
              <w:bottom w:val="single" w:sz="4" w:space="0" w:color="auto"/>
              <w:right w:val="single" w:sz="4" w:space="0" w:color="auto"/>
            </w:tcBorders>
          </w:tcPr>
          <w:p w14:paraId="4E322972" w14:textId="77777777" w:rsidR="006006BF" w:rsidRPr="00C643B4" w:rsidRDefault="006006BF" w:rsidP="00076DFE">
            <w:pPr>
              <w:numPr>
                <w:ilvl w:val="12"/>
                <w:numId w:val="0"/>
              </w:numPr>
              <w:rPr>
                <w:rFonts w:cs="Arial"/>
                <w:szCs w:val="22"/>
              </w:rPr>
            </w:pPr>
            <w:r w:rsidRPr="00592AA6">
              <w:rPr>
                <w:rFonts w:cs="Arial"/>
                <w:szCs w:val="22"/>
              </w:rPr>
              <w:t>This method does sync all non-sync Device to VMX server</w:t>
            </w:r>
          </w:p>
        </w:tc>
        <w:tc>
          <w:tcPr>
            <w:tcW w:w="2156" w:type="dxa"/>
            <w:tcBorders>
              <w:top w:val="single" w:sz="4" w:space="0" w:color="auto"/>
              <w:left w:val="single" w:sz="4" w:space="0" w:color="auto"/>
              <w:bottom w:val="single" w:sz="4" w:space="0" w:color="auto"/>
            </w:tcBorders>
          </w:tcPr>
          <w:p w14:paraId="756CE063" w14:textId="77777777" w:rsidR="006006BF" w:rsidRPr="00C643B4" w:rsidRDefault="006006BF" w:rsidP="00076DFE">
            <w:pPr>
              <w:numPr>
                <w:ilvl w:val="12"/>
                <w:numId w:val="0"/>
              </w:numPr>
              <w:rPr>
                <w:rFonts w:cs="Arial"/>
                <w:szCs w:val="22"/>
              </w:rPr>
            </w:pPr>
            <w:r w:rsidRPr="003C6EA9">
              <w:rPr>
                <w:rFonts w:cs="Arial"/>
                <w:szCs w:val="22"/>
              </w:rPr>
              <w:t>None</w:t>
            </w:r>
          </w:p>
        </w:tc>
      </w:tr>
      <w:tr w:rsidR="006006BF" w14:paraId="0326F1EB" w14:textId="77777777" w:rsidTr="00076DFE">
        <w:trPr>
          <w:trHeight w:val="287"/>
        </w:trPr>
        <w:tc>
          <w:tcPr>
            <w:tcW w:w="2698" w:type="dxa"/>
            <w:tcBorders>
              <w:top w:val="single" w:sz="4" w:space="0" w:color="auto"/>
              <w:bottom w:val="single" w:sz="4" w:space="0" w:color="auto"/>
              <w:right w:val="single" w:sz="4" w:space="0" w:color="auto"/>
            </w:tcBorders>
          </w:tcPr>
          <w:p w14:paraId="4B093332" w14:textId="77777777" w:rsidR="006006BF" w:rsidRPr="00C643B4" w:rsidRDefault="006006BF" w:rsidP="00076DFE">
            <w:pPr>
              <w:numPr>
                <w:ilvl w:val="12"/>
                <w:numId w:val="0"/>
              </w:numPr>
              <w:rPr>
                <w:rFonts w:cs="Arial"/>
                <w:szCs w:val="22"/>
              </w:rPr>
            </w:pPr>
            <w:r w:rsidRPr="00592AA6">
              <w:rPr>
                <w:rFonts w:cs="Arial"/>
                <w:szCs w:val="22"/>
              </w:rPr>
              <w:t>public void syncProvisioningToVMXForCreateAllPackage(String cmbType, Integer batchSize)</w:t>
            </w:r>
          </w:p>
        </w:tc>
        <w:tc>
          <w:tcPr>
            <w:tcW w:w="4410" w:type="dxa"/>
            <w:tcBorders>
              <w:top w:val="single" w:sz="4" w:space="0" w:color="auto"/>
              <w:left w:val="single" w:sz="4" w:space="0" w:color="auto"/>
              <w:bottom w:val="single" w:sz="4" w:space="0" w:color="auto"/>
              <w:right w:val="single" w:sz="4" w:space="0" w:color="auto"/>
            </w:tcBorders>
          </w:tcPr>
          <w:p w14:paraId="3AFDE9CB" w14:textId="77777777" w:rsidR="006006BF" w:rsidRPr="00C643B4" w:rsidRDefault="006006BF" w:rsidP="00076DFE">
            <w:pPr>
              <w:numPr>
                <w:ilvl w:val="12"/>
                <w:numId w:val="0"/>
              </w:numPr>
              <w:rPr>
                <w:rFonts w:cs="Arial"/>
                <w:szCs w:val="22"/>
              </w:rPr>
            </w:pPr>
            <w:r w:rsidRPr="00592AA6">
              <w:rPr>
                <w:rFonts w:cs="Arial"/>
                <w:szCs w:val="22"/>
              </w:rPr>
              <w:t>This method does sync all non-sync Package to VMX server</w:t>
            </w:r>
          </w:p>
        </w:tc>
        <w:tc>
          <w:tcPr>
            <w:tcW w:w="2156" w:type="dxa"/>
            <w:tcBorders>
              <w:top w:val="single" w:sz="4" w:space="0" w:color="auto"/>
              <w:left w:val="single" w:sz="4" w:space="0" w:color="auto"/>
              <w:bottom w:val="single" w:sz="4" w:space="0" w:color="auto"/>
            </w:tcBorders>
          </w:tcPr>
          <w:p w14:paraId="39FEE86A" w14:textId="77777777" w:rsidR="006006BF" w:rsidRPr="00C643B4" w:rsidRDefault="006006BF" w:rsidP="00076DFE">
            <w:pPr>
              <w:numPr>
                <w:ilvl w:val="12"/>
                <w:numId w:val="0"/>
              </w:numPr>
              <w:rPr>
                <w:rFonts w:cs="Arial"/>
                <w:szCs w:val="22"/>
              </w:rPr>
            </w:pPr>
            <w:r w:rsidRPr="003C6EA9">
              <w:rPr>
                <w:rFonts w:cs="Arial"/>
                <w:szCs w:val="22"/>
              </w:rPr>
              <w:t>None</w:t>
            </w:r>
          </w:p>
        </w:tc>
      </w:tr>
      <w:tr w:rsidR="006006BF" w14:paraId="1A71D1E9" w14:textId="77777777" w:rsidTr="00076DFE">
        <w:trPr>
          <w:trHeight w:val="287"/>
        </w:trPr>
        <w:tc>
          <w:tcPr>
            <w:tcW w:w="2698" w:type="dxa"/>
            <w:tcBorders>
              <w:top w:val="single" w:sz="4" w:space="0" w:color="auto"/>
              <w:bottom w:val="single" w:sz="4" w:space="0" w:color="auto"/>
              <w:right w:val="single" w:sz="4" w:space="0" w:color="auto"/>
            </w:tcBorders>
          </w:tcPr>
          <w:p w14:paraId="081B7BD2" w14:textId="77777777" w:rsidR="006006BF" w:rsidRPr="00C643B4" w:rsidRDefault="006006BF" w:rsidP="00076DFE">
            <w:pPr>
              <w:numPr>
                <w:ilvl w:val="12"/>
                <w:numId w:val="0"/>
              </w:numPr>
              <w:rPr>
                <w:rFonts w:cs="Arial"/>
                <w:szCs w:val="22"/>
              </w:rPr>
            </w:pPr>
            <w:r w:rsidRPr="00592AA6">
              <w:rPr>
                <w:rFonts w:cs="Arial"/>
                <w:szCs w:val="22"/>
              </w:rPr>
              <w:t>public void syncProvisioningForAllVod(String cmbType, Integer batchSize)</w:t>
            </w:r>
          </w:p>
        </w:tc>
        <w:tc>
          <w:tcPr>
            <w:tcW w:w="4410" w:type="dxa"/>
            <w:tcBorders>
              <w:top w:val="single" w:sz="4" w:space="0" w:color="auto"/>
              <w:left w:val="single" w:sz="4" w:space="0" w:color="auto"/>
              <w:bottom w:val="single" w:sz="4" w:space="0" w:color="auto"/>
              <w:right w:val="single" w:sz="4" w:space="0" w:color="auto"/>
            </w:tcBorders>
          </w:tcPr>
          <w:p w14:paraId="2169EAA7" w14:textId="77777777" w:rsidR="006006BF" w:rsidRPr="00C643B4" w:rsidRDefault="006006BF" w:rsidP="00076DFE">
            <w:pPr>
              <w:numPr>
                <w:ilvl w:val="12"/>
                <w:numId w:val="0"/>
              </w:numPr>
              <w:rPr>
                <w:rFonts w:cs="Arial"/>
                <w:szCs w:val="22"/>
              </w:rPr>
            </w:pPr>
            <w:r w:rsidRPr="00592AA6">
              <w:rPr>
                <w:rFonts w:cs="Arial"/>
                <w:szCs w:val="22"/>
              </w:rPr>
              <w:t>This method does sync all non-sync VOD to VMX server</w:t>
            </w:r>
          </w:p>
        </w:tc>
        <w:tc>
          <w:tcPr>
            <w:tcW w:w="2156" w:type="dxa"/>
            <w:tcBorders>
              <w:top w:val="single" w:sz="4" w:space="0" w:color="auto"/>
              <w:left w:val="single" w:sz="4" w:space="0" w:color="auto"/>
              <w:bottom w:val="single" w:sz="4" w:space="0" w:color="auto"/>
            </w:tcBorders>
          </w:tcPr>
          <w:p w14:paraId="775BDE73" w14:textId="77777777" w:rsidR="006006BF" w:rsidRPr="00C643B4" w:rsidRDefault="006006BF" w:rsidP="00076DFE">
            <w:pPr>
              <w:numPr>
                <w:ilvl w:val="12"/>
                <w:numId w:val="0"/>
              </w:numPr>
              <w:rPr>
                <w:rFonts w:cs="Arial"/>
                <w:szCs w:val="22"/>
              </w:rPr>
            </w:pPr>
            <w:r w:rsidRPr="003C6EA9">
              <w:rPr>
                <w:rFonts w:cs="Arial"/>
                <w:szCs w:val="22"/>
              </w:rPr>
              <w:t>None</w:t>
            </w:r>
          </w:p>
        </w:tc>
      </w:tr>
      <w:tr w:rsidR="006006BF" w14:paraId="0547CD46" w14:textId="77777777" w:rsidTr="00076DFE">
        <w:trPr>
          <w:trHeight w:val="287"/>
        </w:trPr>
        <w:tc>
          <w:tcPr>
            <w:tcW w:w="2698" w:type="dxa"/>
            <w:tcBorders>
              <w:top w:val="single" w:sz="4" w:space="0" w:color="auto"/>
              <w:bottom w:val="single" w:sz="4" w:space="0" w:color="auto"/>
              <w:right w:val="single" w:sz="4" w:space="0" w:color="auto"/>
            </w:tcBorders>
          </w:tcPr>
          <w:p w14:paraId="1B8E97B6" w14:textId="77777777" w:rsidR="006006BF" w:rsidRPr="00C643B4" w:rsidRDefault="006006BF" w:rsidP="00076DFE">
            <w:pPr>
              <w:numPr>
                <w:ilvl w:val="12"/>
                <w:numId w:val="0"/>
              </w:numPr>
              <w:rPr>
                <w:rFonts w:cs="Arial"/>
                <w:szCs w:val="22"/>
              </w:rPr>
            </w:pPr>
            <w:r w:rsidRPr="00592AA6">
              <w:rPr>
                <w:rFonts w:cs="Arial"/>
                <w:szCs w:val="22"/>
              </w:rPr>
              <w:t>public void syncProvisioningForAllBundle(String cmbType, Integer batchSize)</w:t>
            </w:r>
          </w:p>
        </w:tc>
        <w:tc>
          <w:tcPr>
            <w:tcW w:w="4410" w:type="dxa"/>
            <w:tcBorders>
              <w:top w:val="single" w:sz="4" w:space="0" w:color="auto"/>
              <w:left w:val="single" w:sz="4" w:space="0" w:color="auto"/>
              <w:bottom w:val="single" w:sz="4" w:space="0" w:color="auto"/>
              <w:right w:val="single" w:sz="4" w:space="0" w:color="auto"/>
            </w:tcBorders>
          </w:tcPr>
          <w:p w14:paraId="485EE035" w14:textId="77777777" w:rsidR="006006BF" w:rsidRPr="00C643B4" w:rsidRDefault="006006BF" w:rsidP="00076DFE">
            <w:pPr>
              <w:numPr>
                <w:ilvl w:val="12"/>
                <w:numId w:val="0"/>
              </w:numPr>
              <w:rPr>
                <w:rFonts w:cs="Arial"/>
                <w:szCs w:val="22"/>
              </w:rPr>
            </w:pPr>
            <w:r w:rsidRPr="00592AA6">
              <w:rPr>
                <w:rFonts w:cs="Arial"/>
                <w:szCs w:val="22"/>
              </w:rPr>
              <w:t>This method does sync all non-sync Bundle to VMX server</w:t>
            </w:r>
          </w:p>
        </w:tc>
        <w:tc>
          <w:tcPr>
            <w:tcW w:w="2156" w:type="dxa"/>
            <w:tcBorders>
              <w:top w:val="single" w:sz="4" w:space="0" w:color="auto"/>
              <w:left w:val="single" w:sz="4" w:space="0" w:color="auto"/>
              <w:bottom w:val="single" w:sz="4" w:space="0" w:color="auto"/>
            </w:tcBorders>
          </w:tcPr>
          <w:p w14:paraId="7ACC28D8" w14:textId="77777777" w:rsidR="006006BF" w:rsidRPr="00C643B4" w:rsidRDefault="006006BF" w:rsidP="00076DFE">
            <w:pPr>
              <w:numPr>
                <w:ilvl w:val="12"/>
                <w:numId w:val="0"/>
              </w:numPr>
              <w:rPr>
                <w:rFonts w:cs="Arial"/>
                <w:szCs w:val="22"/>
              </w:rPr>
            </w:pPr>
            <w:r w:rsidRPr="003C6EA9">
              <w:rPr>
                <w:rFonts w:cs="Arial"/>
                <w:szCs w:val="22"/>
              </w:rPr>
              <w:t>None</w:t>
            </w:r>
          </w:p>
        </w:tc>
      </w:tr>
      <w:tr w:rsidR="006006BF" w14:paraId="6259A31A" w14:textId="77777777" w:rsidTr="00076DFE">
        <w:trPr>
          <w:trHeight w:val="287"/>
        </w:trPr>
        <w:tc>
          <w:tcPr>
            <w:tcW w:w="2698" w:type="dxa"/>
            <w:tcBorders>
              <w:top w:val="single" w:sz="4" w:space="0" w:color="auto"/>
              <w:bottom w:val="single" w:sz="4" w:space="0" w:color="auto"/>
              <w:right w:val="single" w:sz="4" w:space="0" w:color="auto"/>
            </w:tcBorders>
          </w:tcPr>
          <w:p w14:paraId="2E9AB200" w14:textId="77777777" w:rsidR="006006BF" w:rsidRPr="00C643B4" w:rsidRDefault="006006BF" w:rsidP="00076DFE">
            <w:pPr>
              <w:numPr>
                <w:ilvl w:val="12"/>
                <w:numId w:val="0"/>
              </w:numPr>
              <w:rPr>
                <w:rFonts w:cs="Arial"/>
                <w:szCs w:val="22"/>
              </w:rPr>
            </w:pPr>
            <w:r w:rsidRPr="00592AA6">
              <w:rPr>
                <w:rFonts w:cs="Arial"/>
                <w:szCs w:val="22"/>
              </w:rPr>
              <w:t>public void syncProvisioningForAllChannel(String cmbType, Integer batchSize)</w:t>
            </w:r>
          </w:p>
        </w:tc>
        <w:tc>
          <w:tcPr>
            <w:tcW w:w="4410" w:type="dxa"/>
            <w:tcBorders>
              <w:top w:val="single" w:sz="4" w:space="0" w:color="auto"/>
              <w:left w:val="single" w:sz="4" w:space="0" w:color="auto"/>
              <w:bottom w:val="single" w:sz="4" w:space="0" w:color="auto"/>
              <w:right w:val="single" w:sz="4" w:space="0" w:color="auto"/>
            </w:tcBorders>
          </w:tcPr>
          <w:p w14:paraId="7FAB6CFB" w14:textId="77777777" w:rsidR="006006BF" w:rsidRPr="00C643B4" w:rsidRDefault="006006BF" w:rsidP="00076DFE">
            <w:pPr>
              <w:numPr>
                <w:ilvl w:val="12"/>
                <w:numId w:val="0"/>
              </w:numPr>
              <w:rPr>
                <w:rFonts w:cs="Arial"/>
                <w:szCs w:val="22"/>
              </w:rPr>
            </w:pPr>
            <w:r w:rsidRPr="00592AA6">
              <w:rPr>
                <w:rFonts w:cs="Arial"/>
                <w:szCs w:val="22"/>
              </w:rPr>
              <w:t>This method does sync all non-sync Channel to VMX server</w:t>
            </w:r>
          </w:p>
        </w:tc>
        <w:tc>
          <w:tcPr>
            <w:tcW w:w="2156" w:type="dxa"/>
            <w:tcBorders>
              <w:top w:val="single" w:sz="4" w:space="0" w:color="auto"/>
              <w:left w:val="single" w:sz="4" w:space="0" w:color="auto"/>
              <w:bottom w:val="single" w:sz="4" w:space="0" w:color="auto"/>
            </w:tcBorders>
          </w:tcPr>
          <w:p w14:paraId="6E80E838" w14:textId="77777777" w:rsidR="006006BF" w:rsidRPr="00C643B4" w:rsidRDefault="006006BF" w:rsidP="00076DFE">
            <w:pPr>
              <w:numPr>
                <w:ilvl w:val="12"/>
                <w:numId w:val="0"/>
              </w:numPr>
              <w:rPr>
                <w:rFonts w:cs="Arial"/>
                <w:szCs w:val="22"/>
              </w:rPr>
            </w:pPr>
            <w:r w:rsidRPr="003C6EA9">
              <w:rPr>
                <w:rFonts w:cs="Arial"/>
                <w:szCs w:val="22"/>
              </w:rPr>
              <w:t>None</w:t>
            </w:r>
          </w:p>
        </w:tc>
      </w:tr>
      <w:tr w:rsidR="006006BF" w14:paraId="3798D0C8" w14:textId="77777777" w:rsidTr="00076DFE">
        <w:trPr>
          <w:trHeight w:val="287"/>
        </w:trPr>
        <w:tc>
          <w:tcPr>
            <w:tcW w:w="2698" w:type="dxa"/>
            <w:tcBorders>
              <w:top w:val="single" w:sz="4" w:space="0" w:color="auto"/>
              <w:bottom w:val="single" w:sz="4" w:space="0" w:color="auto"/>
              <w:right w:val="single" w:sz="4" w:space="0" w:color="auto"/>
            </w:tcBorders>
          </w:tcPr>
          <w:p w14:paraId="23D318E7" w14:textId="77777777" w:rsidR="006006BF" w:rsidRPr="00C643B4" w:rsidRDefault="006006BF" w:rsidP="00076DFE">
            <w:pPr>
              <w:numPr>
                <w:ilvl w:val="12"/>
                <w:numId w:val="0"/>
              </w:numPr>
              <w:rPr>
                <w:rFonts w:cs="Arial"/>
                <w:szCs w:val="22"/>
              </w:rPr>
            </w:pPr>
            <w:r w:rsidRPr="00592AA6">
              <w:rPr>
                <w:rFonts w:cs="Arial"/>
                <w:szCs w:val="22"/>
              </w:rPr>
              <w:t>public void syncProvisioningForAllRecording(String cmbType, Integer batchSize)</w:t>
            </w:r>
          </w:p>
        </w:tc>
        <w:tc>
          <w:tcPr>
            <w:tcW w:w="4410" w:type="dxa"/>
            <w:tcBorders>
              <w:top w:val="single" w:sz="4" w:space="0" w:color="auto"/>
              <w:left w:val="single" w:sz="4" w:space="0" w:color="auto"/>
              <w:bottom w:val="single" w:sz="4" w:space="0" w:color="auto"/>
              <w:right w:val="single" w:sz="4" w:space="0" w:color="auto"/>
            </w:tcBorders>
          </w:tcPr>
          <w:p w14:paraId="746F2471" w14:textId="77777777" w:rsidR="006006BF" w:rsidRPr="00C643B4" w:rsidRDefault="006006BF" w:rsidP="00076DFE">
            <w:pPr>
              <w:numPr>
                <w:ilvl w:val="12"/>
                <w:numId w:val="0"/>
              </w:numPr>
              <w:rPr>
                <w:rFonts w:cs="Arial"/>
                <w:szCs w:val="22"/>
              </w:rPr>
            </w:pPr>
            <w:r w:rsidRPr="00592AA6">
              <w:rPr>
                <w:rFonts w:cs="Arial"/>
                <w:szCs w:val="22"/>
              </w:rPr>
              <w:t>This method does sync all non-sync Recording to VMX server</w:t>
            </w:r>
          </w:p>
        </w:tc>
        <w:tc>
          <w:tcPr>
            <w:tcW w:w="2156" w:type="dxa"/>
            <w:tcBorders>
              <w:top w:val="single" w:sz="4" w:space="0" w:color="auto"/>
              <w:left w:val="single" w:sz="4" w:space="0" w:color="auto"/>
              <w:bottom w:val="single" w:sz="4" w:space="0" w:color="auto"/>
            </w:tcBorders>
          </w:tcPr>
          <w:p w14:paraId="66D5EAAD" w14:textId="77777777" w:rsidR="006006BF" w:rsidRPr="00C643B4" w:rsidRDefault="006006BF" w:rsidP="00076DFE">
            <w:pPr>
              <w:numPr>
                <w:ilvl w:val="12"/>
                <w:numId w:val="0"/>
              </w:numPr>
              <w:rPr>
                <w:rFonts w:cs="Arial"/>
                <w:szCs w:val="22"/>
              </w:rPr>
            </w:pPr>
            <w:r w:rsidRPr="008B4DF9">
              <w:rPr>
                <w:rFonts w:cs="Arial"/>
                <w:szCs w:val="22"/>
              </w:rPr>
              <w:t>None</w:t>
            </w:r>
          </w:p>
        </w:tc>
      </w:tr>
      <w:tr w:rsidR="006006BF" w14:paraId="1E916C36" w14:textId="77777777" w:rsidTr="00076DFE">
        <w:trPr>
          <w:trHeight w:val="287"/>
        </w:trPr>
        <w:tc>
          <w:tcPr>
            <w:tcW w:w="2698" w:type="dxa"/>
            <w:tcBorders>
              <w:top w:val="single" w:sz="4" w:space="0" w:color="auto"/>
              <w:bottom w:val="single" w:sz="4" w:space="0" w:color="auto"/>
              <w:right w:val="single" w:sz="4" w:space="0" w:color="auto"/>
            </w:tcBorders>
          </w:tcPr>
          <w:p w14:paraId="7C8E4BA4" w14:textId="77777777" w:rsidR="006006BF" w:rsidRPr="00592AA6" w:rsidRDefault="006006BF" w:rsidP="00076DFE">
            <w:pPr>
              <w:numPr>
                <w:ilvl w:val="12"/>
                <w:numId w:val="0"/>
              </w:numPr>
              <w:rPr>
                <w:rFonts w:cs="Arial"/>
                <w:szCs w:val="22"/>
              </w:rPr>
            </w:pPr>
            <w:r w:rsidRPr="00592AA6">
              <w:rPr>
                <w:rFonts w:cs="Arial"/>
                <w:szCs w:val="22"/>
              </w:rPr>
              <w:lastRenderedPageBreak/>
              <w:t>public void sendRequestToOMIClientForEntity(String cmbType,</w:t>
            </w:r>
          </w:p>
          <w:p w14:paraId="79F8BB40" w14:textId="77777777" w:rsidR="006006BF" w:rsidRPr="00C643B4" w:rsidRDefault="006006BF" w:rsidP="00076DFE">
            <w:pPr>
              <w:numPr>
                <w:ilvl w:val="12"/>
                <w:numId w:val="0"/>
              </w:numPr>
              <w:rPr>
                <w:rFonts w:cs="Arial"/>
                <w:szCs w:val="22"/>
              </w:rPr>
            </w:pPr>
            <w:r w:rsidRPr="00592AA6">
              <w:rPr>
                <w:rFonts w:cs="Arial"/>
                <w:szCs w:val="22"/>
              </w:rPr>
              <w:t xml:space="preserve">            List&lt;DRMSyncEntityFeature&gt; entityList)</w:t>
            </w:r>
          </w:p>
        </w:tc>
        <w:tc>
          <w:tcPr>
            <w:tcW w:w="4410" w:type="dxa"/>
            <w:tcBorders>
              <w:top w:val="single" w:sz="4" w:space="0" w:color="auto"/>
              <w:left w:val="single" w:sz="4" w:space="0" w:color="auto"/>
              <w:bottom w:val="single" w:sz="4" w:space="0" w:color="auto"/>
              <w:right w:val="single" w:sz="4" w:space="0" w:color="auto"/>
            </w:tcBorders>
          </w:tcPr>
          <w:p w14:paraId="56347D03" w14:textId="77777777" w:rsidR="006006BF" w:rsidRPr="00592AA6" w:rsidRDefault="006006BF" w:rsidP="00076DFE">
            <w:pPr>
              <w:numPr>
                <w:ilvl w:val="12"/>
                <w:numId w:val="0"/>
              </w:numPr>
              <w:rPr>
                <w:rFonts w:cs="Arial"/>
                <w:szCs w:val="22"/>
              </w:rPr>
            </w:pPr>
            <w:r w:rsidRPr="00592AA6">
              <w:rPr>
                <w:rFonts w:cs="Arial"/>
                <w:szCs w:val="22"/>
              </w:rPr>
              <w:t>send Request to OMIClient For Entity according to selected combo value. Also this called</w:t>
            </w:r>
          </w:p>
          <w:p w14:paraId="36ACB22F" w14:textId="77777777" w:rsidR="006006BF" w:rsidRPr="00C643B4" w:rsidRDefault="006006BF" w:rsidP="00076DFE">
            <w:pPr>
              <w:numPr>
                <w:ilvl w:val="12"/>
                <w:numId w:val="0"/>
              </w:numPr>
              <w:rPr>
                <w:rFonts w:cs="Arial"/>
                <w:szCs w:val="22"/>
              </w:rPr>
            </w:pPr>
            <w:r w:rsidRPr="00592AA6">
              <w:rPr>
                <w:rFonts w:cs="Arial"/>
                <w:szCs w:val="22"/>
              </w:rPr>
              <w:t>sync/sync-all operation.</w:t>
            </w:r>
          </w:p>
        </w:tc>
        <w:tc>
          <w:tcPr>
            <w:tcW w:w="2156" w:type="dxa"/>
            <w:tcBorders>
              <w:top w:val="single" w:sz="4" w:space="0" w:color="auto"/>
              <w:left w:val="single" w:sz="4" w:space="0" w:color="auto"/>
              <w:bottom w:val="single" w:sz="4" w:space="0" w:color="auto"/>
            </w:tcBorders>
          </w:tcPr>
          <w:p w14:paraId="1A3C839A" w14:textId="77777777" w:rsidR="006006BF" w:rsidRPr="00C643B4" w:rsidRDefault="006006BF" w:rsidP="00076DFE">
            <w:pPr>
              <w:numPr>
                <w:ilvl w:val="12"/>
                <w:numId w:val="0"/>
              </w:numPr>
              <w:rPr>
                <w:rFonts w:cs="Arial"/>
                <w:szCs w:val="22"/>
              </w:rPr>
            </w:pPr>
            <w:r w:rsidRPr="008B4DF9">
              <w:rPr>
                <w:rFonts w:cs="Arial"/>
                <w:szCs w:val="22"/>
              </w:rPr>
              <w:t>None</w:t>
            </w:r>
          </w:p>
        </w:tc>
      </w:tr>
      <w:tr w:rsidR="006006BF" w14:paraId="791AA4C3" w14:textId="77777777" w:rsidTr="00076DFE">
        <w:trPr>
          <w:trHeight w:val="287"/>
        </w:trPr>
        <w:tc>
          <w:tcPr>
            <w:tcW w:w="2698" w:type="dxa"/>
            <w:tcBorders>
              <w:top w:val="single" w:sz="4" w:space="0" w:color="auto"/>
              <w:bottom w:val="single" w:sz="4" w:space="0" w:color="auto"/>
              <w:right w:val="single" w:sz="4" w:space="0" w:color="auto"/>
            </w:tcBorders>
          </w:tcPr>
          <w:p w14:paraId="4BF10F1C" w14:textId="77777777" w:rsidR="006006BF" w:rsidRPr="00C643B4" w:rsidRDefault="006006BF" w:rsidP="00076DFE">
            <w:pPr>
              <w:numPr>
                <w:ilvl w:val="12"/>
                <w:numId w:val="0"/>
              </w:numPr>
              <w:rPr>
                <w:rFonts w:cs="Arial"/>
                <w:szCs w:val="22"/>
              </w:rPr>
            </w:pPr>
            <w:r w:rsidRPr="00592AA6">
              <w:rPr>
                <w:rFonts w:cs="Arial"/>
                <w:szCs w:val="22"/>
              </w:rPr>
              <w:t>private void syncDataProvisioningForRecording(List&lt;DRMSyncEntityFeature&gt; entityList)</w:t>
            </w:r>
          </w:p>
        </w:tc>
        <w:tc>
          <w:tcPr>
            <w:tcW w:w="4410" w:type="dxa"/>
            <w:tcBorders>
              <w:top w:val="single" w:sz="4" w:space="0" w:color="auto"/>
              <w:left w:val="single" w:sz="4" w:space="0" w:color="auto"/>
              <w:bottom w:val="single" w:sz="4" w:space="0" w:color="auto"/>
              <w:right w:val="single" w:sz="4" w:space="0" w:color="auto"/>
            </w:tcBorders>
          </w:tcPr>
          <w:p w14:paraId="79DD878D" w14:textId="77777777" w:rsidR="006006BF" w:rsidRPr="00C643B4" w:rsidRDefault="006006BF" w:rsidP="00076DFE">
            <w:pPr>
              <w:numPr>
                <w:ilvl w:val="12"/>
                <w:numId w:val="0"/>
              </w:numPr>
              <w:rPr>
                <w:rFonts w:cs="Arial"/>
                <w:szCs w:val="22"/>
              </w:rPr>
            </w:pPr>
            <w:r w:rsidRPr="00592AA6">
              <w:rPr>
                <w:rFonts w:cs="Arial"/>
                <w:szCs w:val="22"/>
              </w:rPr>
              <w:t>sends data provisioning for recording</w:t>
            </w:r>
          </w:p>
        </w:tc>
        <w:tc>
          <w:tcPr>
            <w:tcW w:w="2156" w:type="dxa"/>
            <w:tcBorders>
              <w:top w:val="single" w:sz="4" w:space="0" w:color="auto"/>
              <w:left w:val="single" w:sz="4" w:space="0" w:color="auto"/>
              <w:bottom w:val="single" w:sz="4" w:space="0" w:color="auto"/>
            </w:tcBorders>
          </w:tcPr>
          <w:p w14:paraId="42A61905" w14:textId="77777777" w:rsidR="006006BF" w:rsidRPr="00C643B4" w:rsidRDefault="006006BF" w:rsidP="00076DFE">
            <w:pPr>
              <w:numPr>
                <w:ilvl w:val="12"/>
                <w:numId w:val="0"/>
              </w:numPr>
              <w:rPr>
                <w:rFonts w:cs="Arial"/>
                <w:szCs w:val="22"/>
              </w:rPr>
            </w:pPr>
            <w:r w:rsidRPr="008B4DF9">
              <w:rPr>
                <w:rFonts w:cs="Arial"/>
                <w:szCs w:val="22"/>
              </w:rPr>
              <w:t>None</w:t>
            </w:r>
          </w:p>
        </w:tc>
      </w:tr>
      <w:tr w:rsidR="006006BF" w14:paraId="2361274B" w14:textId="77777777" w:rsidTr="00076DFE">
        <w:trPr>
          <w:trHeight w:val="287"/>
        </w:trPr>
        <w:tc>
          <w:tcPr>
            <w:tcW w:w="2698" w:type="dxa"/>
            <w:tcBorders>
              <w:top w:val="single" w:sz="4" w:space="0" w:color="auto"/>
              <w:bottom w:val="single" w:sz="4" w:space="0" w:color="auto"/>
              <w:right w:val="single" w:sz="4" w:space="0" w:color="auto"/>
            </w:tcBorders>
          </w:tcPr>
          <w:p w14:paraId="0E2FC5C7" w14:textId="77777777" w:rsidR="006006BF" w:rsidRPr="00592AA6" w:rsidRDefault="006006BF" w:rsidP="00076DFE">
            <w:pPr>
              <w:numPr>
                <w:ilvl w:val="12"/>
                <w:numId w:val="0"/>
              </w:numPr>
              <w:rPr>
                <w:rFonts w:cs="Arial"/>
                <w:szCs w:val="22"/>
              </w:rPr>
            </w:pPr>
            <w:r w:rsidRPr="00592AA6">
              <w:rPr>
                <w:rFonts w:cs="Arial"/>
                <w:szCs w:val="22"/>
              </w:rPr>
              <w:t>private void syncDataProvisioningToVMXForRecording(DRMSyncEntityFeature recording,</w:t>
            </w:r>
          </w:p>
          <w:p w14:paraId="59C31D5C" w14:textId="77777777" w:rsidR="006006BF" w:rsidRPr="00C643B4" w:rsidRDefault="006006BF" w:rsidP="00076DFE">
            <w:pPr>
              <w:numPr>
                <w:ilvl w:val="12"/>
                <w:numId w:val="0"/>
              </w:numPr>
              <w:rPr>
                <w:rFonts w:cs="Arial"/>
                <w:szCs w:val="22"/>
              </w:rPr>
            </w:pPr>
            <w:r w:rsidRPr="00592AA6">
              <w:rPr>
                <w:rFonts w:cs="Arial"/>
                <w:szCs w:val="22"/>
              </w:rPr>
              <w:t xml:space="preserve">            String[] contentId)</w:t>
            </w:r>
          </w:p>
        </w:tc>
        <w:tc>
          <w:tcPr>
            <w:tcW w:w="4410" w:type="dxa"/>
            <w:tcBorders>
              <w:top w:val="single" w:sz="4" w:space="0" w:color="auto"/>
              <w:left w:val="single" w:sz="4" w:space="0" w:color="auto"/>
              <w:bottom w:val="single" w:sz="4" w:space="0" w:color="auto"/>
              <w:right w:val="single" w:sz="4" w:space="0" w:color="auto"/>
            </w:tcBorders>
          </w:tcPr>
          <w:p w14:paraId="2D4A49DC" w14:textId="77777777" w:rsidR="006006BF" w:rsidRPr="00C643B4" w:rsidRDefault="006006BF" w:rsidP="00076DFE">
            <w:pPr>
              <w:numPr>
                <w:ilvl w:val="12"/>
                <w:numId w:val="0"/>
              </w:numPr>
              <w:rPr>
                <w:rFonts w:cs="Arial"/>
                <w:szCs w:val="22"/>
              </w:rPr>
            </w:pPr>
            <w:r w:rsidRPr="00592AA6">
              <w:rPr>
                <w:rFonts w:cs="Arial"/>
                <w:szCs w:val="22"/>
              </w:rPr>
              <w:t>This method gets contentid, createContent and addItemToPackage in VMX</w:t>
            </w:r>
          </w:p>
        </w:tc>
        <w:tc>
          <w:tcPr>
            <w:tcW w:w="2156" w:type="dxa"/>
            <w:tcBorders>
              <w:top w:val="single" w:sz="4" w:space="0" w:color="auto"/>
              <w:left w:val="single" w:sz="4" w:space="0" w:color="auto"/>
              <w:bottom w:val="single" w:sz="4" w:space="0" w:color="auto"/>
            </w:tcBorders>
          </w:tcPr>
          <w:p w14:paraId="160044EE" w14:textId="77777777" w:rsidR="006006BF" w:rsidRPr="00C643B4" w:rsidRDefault="006006BF" w:rsidP="00076DFE">
            <w:pPr>
              <w:numPr>
                <w:ilvl w:val="12"/>
                <w:numId w:val="0"/>
              </w:numPr>
              <w:rPr>
                <w:rFonts w:cs="Arial"/>
                <w:szCs w:val="22"/>
              </w:rPr>
            </w:pPr>
            <w:r w:rsidRPr="00592AA6">
              <w:rPr>
                <w:rFonts w:cs="Arial"/>
                <w:szCs w:val="22"/>
              </w:rPr>
              <w:t>Exception</w:t>
            </w:r>
          </w:p>
        </w:tc>
      </w:tr>
      <w:tr w:rsidR="006006BF" w14:paraId="27DB47CD" w14:textId="77777777" w:rsidTr="00076DFE">
        <w:trPr>
          <w:trHeight w:val="287"/>
        </w:trPr>
        <w:tc>
          <w:tcPr>
            <w:tcW w:w="2698" w:type="dxa"/>
            <w:tcBorders>
              <w:top w:val="single" w:sz="4" w:space="0" w:color="auto"/>
              <w:bottom w:val="single" w:sz="4" w:space="0" w:color="auto"/>
              <w:right w:val="single" w:sz="4" w:space="0" w:color="auto"/>
            </w:tcBorders>
          </w:tcPr>
          <w:p w14:paraId="612D3100" w14:textId="77777777" w:rsidR="006006BF" w:rsidRPr="00C643B4" w:rsidRDefault="006006BF" w:rsidP="00076DFE">
            <w:pPr>
              <w:numPr>
                <w:ilvl w:val="12"/>
                <w:numId w:val="0"/>
              </w:numPr>
              <w:rPr>
                <w:rFonts w:cs="Arial"/>
                <w:szCs w:val="22"/>
              </w:rPr>
            </w:pPr>
            <w:r w:rsidRPr="00592AA6">
              <w:rPr>
                <w:rFonts w:cs="Arial"/>
                <w:szCs w:val="22"/>
              </w:rPr>
              <w:t>private void logQuery(String query)</w:t>
            </w:r>
          </w:p>
        </w:tc>
        <w:tc>
          <w:tcPr>
            <w:tcW w:w="4410" w:type="dxa"/>
            <w:tcBorders>
              <w:top w:val="single" w:sz="4" w:space="0" w:color="auto"/>
              <w:left w:val="single" w:sz="4" w:space="0" w:color="auto"/>
              <w:bottom w:val="single" w:sz="4" w:space="0" w:color="auto"/>
              <w:right w:val="single" w:sz="4" w:space="0" w:color="auto"/>
            </w:tcBorders>
          </w:tcPr>
          <w:p w14:paraId="1DBDB527" w14:textId="77777777" w:rsidR="006006BF" w:rsidRPr="00C643B4" w:rsidRDefault="006006BF" w:rsidP="00076DFE">
            <w:pPr>
              <w:numPr>
                <w:ilvl w:val="12"/>
                <w:numId w:val="0"/>
              </w:numPr>
              <w:rPr>
                <w:rFonts w:cs="Arial"/>
                <w:szCs w:val="22"/>
              </w:rPr>
            </w:pPr>
            <w:r>
              <w:rPr>
                <w:rFonts w:cs="Arial"/>
                <w:szCs w:val="22"/>
              </w:rPr>
              <w:t>Log update query</w:t>
            </w:r>
          </w:p>
        </w:tc>
        <w:tc>
          <w:tcPr>
            <w:tcW w:w="2156" w:type="dxa"/>
            <w:tcBorders>
              <w:top w:val="single" w:sz="4" w:space="0" w:color="auto"/>
              <w:left w:val="single" w:sz="4" w:space="0" w:color="auto"/>
              <w:bottom w:val="single" w:sz="4" w:space="0" w:color="auto"/>
            </w:tcBorders>
          </w:tcPr>
          <w:p w14:paraId="11DB5F14" w14:textId="77777777" w:rsidR="006006BF" w:rsidRPr="00C643B4" w:rsidRDefault="006006BF" w:rsidP="00076DFE">
            <w:pPr>
              <w:numPr>
                <w:ilvl w:val="12"/>
                <w:numId w:val="0"/>
              </w:numPr>
              <w:rPr>
                <w:rFonts w:cs="Arial"/>
                <w:szCs w:val="22"/>
              </w:rPr>
            </w:pPr>
            <w:r w:rsidRPr="001773F6">
              <w:rPr>
                <w:rFonts w:cs="Arial"/>
                <w:szCs w:val="22"/>
              </w:rPr>
              <w:t>None</w:t>
            </w:r>
          </w:p>
        </w:tc>
      </w:tr>
      <w:tr w:rsidR="006006BF" w14:paraId="011560BF" w14:textId="77777777" w:rsidTr="00076DFE">
        <w:trPr>
          <w:trHeight w:val="287"/>
        </w:trPr>
        <w:tc>
          <w:tcPr>
            <w:tcW w:w="2698" w:type="dxa"/>
            <w:tcBorders>
              <w:top w:val="single" w:sz="4" w:space="0" w:color="auto"/>
              <w:bottom w:val="single" w:sz="4" w:space="0" w:color="auto"/>
              <w:right w:val="single" w:sz="4" w:space="0" w:color="auto"/>
            </w:tcBorders>
          </w:tcPr>
          <w:p w14:paraId="225E4C88" w14:textId="77777777" w:rsidR="006006BF" w:rsidRPr="00C643B4" w:rsidRDefault="006006BF" w:rsidP="00076DFE">
            <w:pPr>
              <w:numPr>
                <w:ilvl w:val="12"/>
                <w:numId w:val="0"/>
              </w:numPr>
              <w:rPr>
                <w:rFonts w:cs="Arial"/>
                <w:szCs w:val="22"/>
              </w:rPr>
            </w:pPr>
            <w:r w:rsidRPr="00592AA6">
              <w:rPr>
                <w:rFonts w:cs="Arial"/>
                <w:szCs w:val="22"/>
              </w:rPr>
              <w:t>private void syncDataProvisioningForBundle(List&lt;DRMSyncEntityFeature&gt; entityList)</w:t>
            </w:r>
          </w:p>
        </w:tc>
        <w:tc>
          <w:tcPr>
            <w:tcW w:w="4410" w:type="dxa"/>
            <w:tcBorders>
              <w:top w:val="single" w:sz="4" w:space="0" w:color="auto"/>
              <w:left w:val="single" w:sz="4" w:space="0" w:color="auto"/>
              <w:bottom w:val="single" w:sz="4" w:space="0" w:color="auto"/>
              <w:right w:val="single" w:sz="4" w:space="0" w:color="auto"/>
            </w:tcBorders>
          </w:tcPr>
          <w:p w14:paraId="16AAB4B5" w14:textId="77777777" w:rsidR="006006BF" w:rsidRPr="00C643B4" w:rsidRDefault="006006BF" w:rsidP="00076DFE">
            <w:pPr>
              <w:numPr>
                <w:ilvl w:val="12"/>
                <w:numId w:val="0"/>
              </w:numPr>
              <w:rPr>
                <w:rFonts w:cs="Arial"/>
                <w:szCs w:val="22"/>
              </w:rPr>
            </w:pPr>
            <w:r w:rsidRPr="00592AA6">
              <w:rPr>
                <w:rFonts w:cs="Arial"/>
                <w:szCs w:val="22"/>
              </w:rPr>
              <w:t>This method sends request for activate/deactivate bundle</w:t>
            </w:r>
          </w:p>
        </w:tc>
        <w:tc>
          <w:tcPr>
            <w:tcW w:w="2156" w:type="dxa"/>
            <w:tcBorders>
              <w:top w:val="single" w:sz="4" w:space="0" w:color="auto"/>
              <w:left w:val="single" w:sz="4" w:space="0" w:color="auto"/>
              <w:bottom w:val="single" w:sz="4" w:space="0" w:color="auto"/>
            </w:tcBorders>
          </w:tcPr>
          <w:p w14:paraId="2DE3392E" w14:textId="77777777" w:rsidR="006006BF" w:rsidRPr="00C643B4" w:rsidRDefault="006006BF" w:rsidP="00076DFE">
            <w:pPr>
              <w:numPr>
                <w:ilvl w:val="12"/>
                <w:numId w:val="0"/>
              </w:numPr>
              <w:rPr>
                <w:rFonts w:cs="Arial"/>
                <w:szCs w:val="22"/>
              </w:rPr>
            </w:pPr>
            <w:r w:rsidRPr="001773F6">
              <w:rPr>
                <w:rFonts w:cs="Arial"/>
                <w:szCs w:val="22"/>
              </w:rPr>
              <w:t>None</w:t>
            </w:r>
          </w:p>
        </w:tc>
      </w:tr>
      <w:tr w:rsidR="006006BF" w14:paraId="167B7262" w14:textId="77777777" w:rsidTr="00076DFE">
        <w:trPr>
          <w:trHeight w:val="287"/>
        </w:trPr>
        <w:tc>
          <w:tcPr>
            <w:tcW w:w="2698" w:type="dxa"/>
            <w:tcBorders>
              <w:top w:val="single" w:sz="4" w:space="0" w:color="auto"/>
              <w:bottom w:val="single" w:sz="4" w:space="0" w:color="auto"/>
              <w:right w:val="single" w:sz="4" w:space="0" w:color="auto"/>
            </w:tcBorders>
          </w:tcPr>
          <w:p w14:paraId="2C2D3A5B" w14:textId="77777777" w:rsidR="006006BF" w:rsidRPr="00C643B4" w:rsidRDefault="006006BF" w:rsidP="00076DFE">
            <w:pPr>
              <w:numPr>
                <w:ilvl w:val="12"/>
                <w:numId w:val="0"/>
              </w:numPr>
              <w:rPr>
                <w:rFonts w:cs="Arial"/>
                <w:szCs w:val="22"/>
              </w:rPr>
            </w:pPr>
            <w:r w:rsidRPr="00592AA6">
              <w:rPr>
                <w:rFonts w:cs="Arial"/>
                <w:szCs w:val="22"/>
              </w:rPr>
              <w:t>private void syncDataProvisioningToVMXForActiveBundle(DRMSyncEntityFeature activeBundle)</w:t>
            </w:r>
          </w:p>
        </w:tc>
        <w:tc>
          <w:tcPr>
            <w:tcW w:w="4410" w:type="dxa"/>
            <w:tcBorders>
              <w:top w:val="single" w:sz="4" w:space="0" w:color="auto"/>
              <w:left w:val="single" w:sz="4" w:space="0" w:color="auto"/>
              <w:bottom w:val="single" w:sz="4" w:space="0" w:color="auto"/>
              <w:right w:val="single" w:sz="4" w:space="0" w:color="auto"/>
            </w:tcBorders>
          </w:tcPr>
          <w:p w14:paraId="5E248D06" w14:textId="77777777" w:rsidR="006006BF" w:rsidRPr="00C643B4" w:rsidRDefault="006006BF" w:rsidP="00076DFE">
            <w:pPr>
              <w:numPr>
                <w:ilvl w:val="12"/>
                <w:numId w:val="0"/>
              </w:numPr>
              <w:rPr>
                <w:rFonts w:cs="Arial"/>
                <w:szCs w:val="22"/>
              </w:rPr>
            </w:pPr>
            <w:r w:rsidRPr="00592AA6">
              <w:rPr>
                <w:rFonts w:cs="Arial"/>
                <w:szCs w:val="22"/>
              </w:rPr>
              <w:t>This method sends createpackage and additemtopackage request for bundle</w:t>
            </w:r>
          </w:p>
        </w:tc>
        <w:tc>
          <w:tcPr>
            <w:tcW w:w="2156" w:type="dxa"/>
            <w:tcBorders>
              <w:top w:val="single" w:sz="4" w:space="0" w:color="auto"/>
              <w:left w:val="single" w:sz="4" w:space="0" w:color="auto"/>
              <w:bottom w:val="single" w:sz="4" w:space="0" w:color="auto"/>
            </w:tcBorders>
          </w:tcPr>
          <w:p w14:paraId="3B430DF6" w14:textId="77777777" w:rsidR="006006BF" w:rsidRPr="00C643B4" w:rsidRDefault="006006BF" w:rsidP="00076DFE">
            <w:pPr>
              <w:numPr>
                <w:ilvl w:val="12"/>
                <w:numId w:val="0"/>
              </w:numPr>
              <w:rPr>
                <w:rFonts w:cs="Arial"/>
                <w:szCs w:val="22"/>
              </w:rPr>
            </w:pPr>
            <w:r w:rsidRPr="00592AA6">
              <w:rPr>
                <w:rFonts w:cs="Arial"/>
                <w:szCs w:val="22"/>
              </w:rPr>
              <w:t>CException</w:t>
            </w:r>
          </w:p>
        </w:tc>
      </w:tr>
      <w:tr w:rsidR="006006BF" w14:paraId="7E98A2AA" w14:textId="77777777" w:rsidTr="00076DFE">
        <w:trPr>
          <w:trHeight w:val="287"/>
        </w:trPr>
        <w:tc>
          <w:tcPr>
            <w:tcW w:w="2698" w:type="dxa"/>
            <w:tcBorders>
              <w:top w:val="single" w:sz="4" w:space="0" w:color="auto"/>
              <w:bottom w:val="single" w:sz="4" w:space="0" w:color="auto"/>
              <w:right w:val="single" w:sz="4" w:space="0" w:color="auto"/>
            </w:tcBorders>
          </w:tcPr>
          <w:p w14:paraId="18DFCF2E" w14:textId="77777777" w:rsidR="006006BF" w:rsidRPr="00C643B4" w:rsidRDefault="006006BF" w:rsidP="00076DFE">
            <w:pPr>
              <w:numPr>
                <w:ilvl w:val="12"/>
                <w:numId w:val="0"/>
              </w:numPr>
              <w:rPr>
                <w:rFonts w:cs="Arial"/>
                <w:szCs w:val="22"/>
              </w:rPr>
            </w:pPr>
            <w:r w:rsidRPr="00592AA6">
              <w:rPr>
                <w:rFonts w:cs="Arial"/>
                <w:szCs w:val="22"/>
              </w:rPr>
              <w:t>private void deactivateBndlForInactiveBndl(DRMSyncEntityFeature inactiveBundle)</w:t>
            </w:r>
          </w:p>
        </w:tc>
        <w:tc>
          <w:tcPr>
            <w:tcW w:w="4410" w:type="dxa"/>
            <w:tcBorders>
              <w:top w:val="single" w:sz="4" w:space="0" w:color="auto"/>
              <w:left w:val="single" w:sz="4" w:space="0" w:color="auto"/>
              <w:bottom w:val="single" w:sz="4" w:space="0" w:color="auto"/>
              <w:right w:val="single" w:sz="4" w:space="0" w:color="auto"/>
            </w:tcBorders>
          </w:tcPr>
          <w:p w14:paraId="5D1BC651" w14:textId="77777777" w:rsidR="006006BF" w:rsidRPr="00C643B4" w:rsidRDefault="006006BF" w:rsidP="00076DFE">
            <w:pPr>
              <w:numPr>
                <w:ilvl w:val="12"/>
                <w:numId w:val="0"/>
              </w:numPr>
              <w:rPr>
                <w:rFonts w:cs="Arial"/>
                <w:szCs w:val="22"/>
              </w:rPr>
            </w:pPr>
            <w:r w:rsidRPr="00592AA6">
              <w:rPr>
                <w:rFonts w:cs="Arial"/>
                <w:szCs w:val="22"/>
              </w:rPr>
              <w:t>Remove items from package for inactive bundle</w:t>
            </w:r>
          </w:p>
        </w:tc>
        <w:tc>
          <w:tcPr>
            <w:tcW w:w="2156" w:type="dxa"/>
            <w:tcBorders>
              <w:top w:val="single" w:sz="4" w:space="0" w:color="auto"/>
              <w:left w:val="single" w:sz="4" w:space="0" w:color="auto"/>
              <w:bottom w:val="single" w:sz="4" w:space="0" w:color="auto"/>
            </w:tcBorders>
          </w:tcPr>
          <w:p w14:paraId="0D93EA85" w14:textId="77777777" w:rsidR="006006BF" w:rsidRPr="00C643B4" w:rsidRDefault="006006BF" w:rsidP="00076DFE">
            <w:pPr>
              <w:numPr>
                <w:ilvl w:val="12"/>
                <w:numId w:val="0"/>
              </w:numPr>
              <w:rPr>
                <w:rFonts w:cs="Arial"/>
                <w:szCs w:val="22"/>
              </w:rPr>
            </w:pPr>
            <w:r w:rsidRPr="00592AA6">
              <w:rPr>
                <w:rFonts w:cs="Arial"/>
                <w:szCs w:val="22"/>
              </w:rPr>
              <w:t>CException</w:t>
            </w:r>
          </w:p>
        </w:tc>
      </w:tr>
      <w:tr w:rsidR="006006BF" w14:paraId="56927FC8" w14:textId="77777777" w:rsidTr="00076DFE">
        <w:trPr>
          <w:trHeight w:val="287"/>
        </w:trPr>
        <w:tc>
          <w:tcPr>
            <w:tcW w:w="2698" w:type="dxa"/>
            <w:tcBorders>
              <w:top w:val="single" w:sz="4" w:space="0" w:color="auto"/>
              <w:bottom w:val="single" w:sz="4" w:space="0" w:color="auto"/>
              <w:right w:val="single" w:sz="4" w:space="0" w:color="auto"/>
            </w:tcBorders>
          </w:tcPr>
          <w:p w14:paraId="40A5565C" w14:textId="77777777" w:rsidR="006006BF" w:rsidRPr="00C643B4" w:rsidRDefault="006006BF" w:rsidP="00076DFE">
            <w:pPr>
              <w:numPr>
                <w:ilvl w:val="12"/>
                <w:numId w:val="0"/>
              </w:numPr>
              <w:rPr>
                <w:rFonts w:cs="Arial"/>
                <w:szCs w:val="22"/>
              </w:rPr>
            </w:pPr>
            <w:r w:rsidRPr="00592AA6">
              <w:rPr>
                <w:rFonts w:cs="Arial"/>
                <w:szCs w:val="22"/>
              </w:rPr>
              <w:t>private CreatePackage createPackageForSyncRequest(DRMSyncEntityFeature entity, boolean isPpvOrVod, boolean isBundle)</w:t>
            </w:r>
          </w:p>
        </w:tc>
        <w:tc>
          <w:tcPr>
            <w:tcW w:w="4410" w:type="dxa"/>
            <w:tcBorders>
              <w:top w:val="single" w:sz="4" w:space="0" w:color="auto"/>
              <w:left w:val="single" w:sz="4" w:space="0" w:color="auto"/>
              <w:bottom w:val="single" w:sz="4" w:space="0" w:color="auto"/>
              <w:right w:val="single" w:sz="4" w:space="0" w:color="auto"/>
            </w:tcBorders>
          </w:tcPr>
          <w:p w14:paraId="21EED1FA" w14:textId="77777777" w:rsidR="006006BF" w:rsidRPr="00C643B4" w:rsidRDefault="006006BF" w:rsidP="00076DFE">
            <w:pPr>
              <w:numPr>
                <w:ilvl w:val="12"/>
                <w:numId w:val="0"/>
              </w:numPr>
              <w:rPr>
                <w:rFonts w:cs="Arial"/>
                <w:szCs w:val="22"/>
              </w:rPr>
            </w:pPr>
            <w:r w:rsidRPr="00592AA6">
              <w:rPr>
                <w:rFonts w:cs="Arial"/>
                <w:szCs w:val="22"/>
              </w:rPr>
              <w:t>create package in sync mode</w:t>
            </w:r>
          </w:p>
        </w:tc>
        <w:tc>
          <w:tcPr>
            <w:tcW w:w="2156" w:type="dxa"/>
            <w:tcBorders>
              <w:top w:val="single" w:sz="4" w:space="0" w:color="auto"/>
              <w:left w:val="single" w:sz="4" w:space="0" w:color="auto"/>
              <w:bottom w:val="single" w:sz="4" w:space="0" w:color="auto"/>
            </w:tcBorders>
          </w:tcPr>
          <w:p w14:paraId="61FA3364" w14:textId="77777777" w:rsidR="006006BF" w:rsidRPr="00C643B4" w:rsidRDefault="006006BF" w:rsidP="00076DFE">
            <w:pPr>
              <w:numPr>
                <w:ilvl w:val="12"/>
                <w:numId w:val="0"/>
              </w:numPr>
              <w:rPr>
                <w:rFonts w:cs="Arial"/>
                <w:szCs w:val="22"/>
              </w:rPr>
            </w:pPr>
            <w:r w:rsidRPr="00DD6C2B">
              <w:rPr>
                <w:rFonts w:cs="Arial"/>
                <w:szCs w:val="22"/>
              </w:rPr>
              <w:t>None</w:t>
            </w:r>
          </w:p>
        </w:tc>
      </w:tr>
      <w:tr w:rsidR="006006BF" w14:paraId="6A735847" w14:textId="77777777" w:rsidTr="00076DFE">
        <w:trPr>
          <w:trHeight w:val="287"/>
        </w:trPr>
        <w:tc>
          <w:tcPr>
            <w:tcW w:w="2698" w:type="dxa"/>
            <w:tcBorders>
              <w:top w:val="single" w:sz="4" w:space="0" w:color="auto"/>
              <w:bottom w:val="single" w:sz="4" w:space="0" w:color="auto"/>
              <w:right w:val="single" w:sz="4" w:space="0" w:color="auto"/>
            </w:tcBorders>
          </w:tcPr>
          <w:p w14:paraId="4D3D108B" w14:textId="77777777" w:rsidR="006006BF" w:rsidRPr="00C643B4" w:rsidRDefault="006006BF" w:rsidP="00076DFE">
            <w:pPr>
              <w:numPr>
                <w:ilvl w:val="12"/>
                <w:numId w:val="0"/>
              </w:numPr>
              <w:rPr>
                <w:rFonts w:cs="Arial"/>
                <w:szCs w:val="22"/>
              </w:rPr>
            </w:pPr>
            <w:r w:rsidRPr="00592AA6">
              <w:rPr>
                <w:rFonts w:cs="Arial"/>
                <w:szCs w:val="22"/>
              </w:rPr>
              <w:t>private void syncDataProvisioningForChannel(List&lt;DRMSyncEntityFeature&gt; entityList)</w:t>
            </w:r>
          </w:p>
        </w:tc>
        <w:tc>
          <w:tcPr>
            <w:tcW w:w="4410" w:type="dxa"/>
            <w:tcBorders>
              <w:top w:val="single" w:sz="4" w:space="0" w:color="auto"/>
              <w:left w:val="single" w:sz="4" w:space="0" w:color="auto"/>
              <w:bottom w:val="single" w:sz="4" w:space="0" w:color="auto"/>
              <w:right w:val="single" w:sz="4" w:space="0" w:color="auto"/>
            </w:tcBorders>
          </w:tcPr>
          <w:p w14:paraId="3AB08C1F" w14:textId="77777777" w:rsidR="006006BF" w:rsidRPr="00C643B4" w:rsidRDefault="006006BF" w:rsidP="00076DFE">
            <w:pPr>
              <w:numPr>
                <w:ilvl w:val="12"/>
                <w:numId w:val="0"/>
              </w:numPr>
              <w:rPr>
                <w:rFonts w:cs="Arial"/>
                <w:szCs w:val="22"/>
              </w:rPr>
            </w:pPr>
            <w:r w:rsidRPr="00592AA6">
              <w:rPr>
                <w:rFonts w:cs="Arial"/>
                <w:szCs w:val="22"/>
              </w:rPr>
              <w:t>Data provisioning for channel</w:t>
            </w:r>
          </w:p>
        </w:tc>
        <w:tc>
          <w:tcPr>
            <w:tcW w:w="2156" w:type="dxa"/>
            <w:tcBorders>
              <w:top w:val="single" w:sz="4" w:space="0" w:color="auto"/>
              <w:left w:val="single" w:sz="4" w:space="0" w:color="auto"/>
              <w:bottom w:val="single" w:sz="4" w:space="0" w:color="auto"/>
            </w:tcBorders>
          </w:tcPr>
          <w:p w14:paraId="21FC631F" w14:textId="77777777" w:rsidR="006006BF" w:rsidRPr="00C643B4" w:rsidRDefault="006006BF" w:rsidP="00076DFE">
            <w:pPr>
              <w:numPr>
                <w:ilvl w:val="12"/>
                <w:numId w:val="0"/>
              </w:numPr>
              <w:rPr>
                <w:rFonts w:cs="Arial"/>
                <w:szCs w:val="22"/>
              </w:rPr>
            </w:pPr>
            <w:r w:rsidRPr="00DD6C2B">
              <w:rPr>
                <w:rFonts w:cs="Arial"/>
                <w:szCs w:val="22"/>
              </w:rPr>
              <w:t>None</w:t>
            </w:r>
          </w:p>
        </w:tc>
      </w:tr>
      <w:tr w:rsidR="006006BF" w14:paraId="6F4D5B10" w14:textId="77777777" w:rsidTr="00076DFE">
        <w:trPr>
          <w:trHeight w:val="287"/>
        </w:trPr>
        <w:tc>
          <w:tcPr>
            <w:tcW w:w="2698" w:type="dxa"/>
            <w:tcBorders>
              <w:top w:val="single" w:sz="4" w:space="0" w:color="auto"/>
              <w:bottom w:val="single" w:sz="4" w:space="0" w:color="auto"/>
              <w:right w:val="single" w:sz="4" w:space="0" w:color="auto"/>
            </w:tcBorders>
          </w:tcPr>
          <w:p w14:paraId="660E8896" w14:textId="77777777" w:rsidR="006006BF" w:rsidRPr="00C643B4" w:rsidRDefault="006006BF" w:rsidP="00076DFE">
            <w:pPr>
              <w:numPr>
                <w:ilvl w:val="12"/>
                <w:numId w:val="0"/>
              </w:numPr>
              <w:rPr>
                <w:rFonts w:cs="Arial"/>
                <w:szCs w:val="22"/>
              </w:rPr>
            </w:pPr>
            <w:r w:rsidRPr="00592AA6">
              <w:rPr>
                <w:rFonts w:cs="Arial"/>
                <w:szCs w:val="22"/>
              </w:rPr>
              <w:t>private void provisionForInactiveChannel(DRMSyncEntityFeature entityFeature)</w:t>
            </w:r>
          </w:p>
        </w:tc>
        <w:tc>
          <w:tcPr>
            <w:tcW w:w="4410" w:type="dxa"/>
            <w:tcBorders>
              <w:top w:val="single" w:sz="4" w:space="0" w:color="auto"/>
              <w:left w:val="single" w:sz="4" w:space="0" w:color="auto"/>
              <w:bottom w:val="single" w:sz="4" w:space="0" w:color="auto"/>
              <w:right w:val="single" w:sz="4" w:space="0" w:color="auto"/>
            </w:tcBorders>
          </w:tcPr>
          <w:p w14:paraId="569AD8CE" w14:textId="77777777" w:rsidR="006006BF" w:rsidRPr="00C643B4" w:rsidRDefault="006006BF" w:rsidP="00076DFE">
            <w:pPr>
              <w:numPr>
                <w:ilvl w:val="12"/>
                <w:numId w:val="0"/>
              </w:numPr>
              <w:rPr>
                <w:rFonts w:cs="Arial"/>
                <w:szCs w:val="22"/>
              </w:rPr>
            </w:pPr>
            <w:r w:rsidRPr="00592AA6">
              <w:rPr>
                <w:rFonts w:cs="Arial"/>
                <w:szCs w:val="22"/>
              </w:rPr>
              <w:t>Provision for inactive channel</w:t>
            </w:r>
          </w:p>
        </w:tc>
        <w:tc>
          <w:tcPr>
            <w:tcW w:w="2156" w:type="dxa"/>
            <w:tcBorders>
              <w:top w:val="single" w:sz="4" w:space="0" w:color="auto"/>
              <w:left w:val="single" w:sz="4" w:space="0" w:color="auto"/>
              <w:bottom w:val="single" w:sz="4" w:space="0" w:color="auto"/>
            </w:tcBorders>
          </w:tcPr>
          <w:p w14:paraId="0D7C2969" w14:textId="77777777" w:rsidR="006006BF" w:rsidRPr="00C643B4" w:rsidRDefault="006006BF" w:rsidP="00076DFE">
            <w:pPr>
              <w:numPr>
                <w:ilvl w:val="12"/>
                <w:numId w:val="0"/>
              </w:numPr>
              <w:rPr>
                <w:rFonts w:cs="Arial"/>
                <w:szCs w:val="22"/>
              </w:rPr>
            </w:pPr>
            <w:r w:rsidRPr="00592AA6">
              <w:rPr>
                <w:rFonts w:cs="Arial"/>
                <w:szCs w:val="22"/>
              </w:rPr>
              <w:t>CException</w:t>
            </w:r>
          </w:p>
        </w:tc>
      </w:tr>
      <w:tr w:rsidR="006006BF" w14:paraId="20EAB73E" w14:textId="77777777" w:rsidTr="00076DFE">
        <w:trPr>
          <w:trHeight w:val="287"/>
        </w:trPr>
        <w:tc>
          <w:tcPr>
            <w:tcW w:w="2698" w:type="dxa"/>
            <w:tcBorders>
              <w:top w:val="single" w:sz="4" w:space="0" w:color="auto"/>
              <w:bottom w:val="single" w:sz="4" w:space="0" w:color="auto"/>
              <w:right w:val="single" w:sz="4" w:space="0" w:color="auto"/>
            </w:tcBorders>
          </w:tcPr>
          <w:p w14:paraId="05AB5E51" w14:textId="77777777" w:rsidR="006006BF" w:rsidRPr="00C643B4" w:rsidRDefault="006006BF" w:rsidP="00076DFE">
            <w:pPr>
              <w:numPr>
                <w:ilvl w:val="12"/>
                <w:numId w:val="0"/>
              </w:numPr>
              <w:rPr>
                <w:rFonts w:cs="Arial"/>
                <w:szCs w:val="22"/>
              </w:rPr>
            </w:pPr>
            <w:r w:rsidRPr="00592AA6">
              <w:rPr>
                <w:rFonts w:cs="Arial"/>
                <w:szCs w:val="22"/>
              </w:rPr>
              <w:t>private void provisionForActiveChannel(DRMSyncEntityFeature entityFeature)</w:t>
            </w:r>
          </w:p>
        </w:tc>
        <w:tc>
          <w:tcPr>
            <w:tcW w:w="4410" w:type="dxa"/>
            <w:tcBorders>
              <w:top w:val="single" w:sz="4" w:space="0" w:color="auto"/>
              <w:left w:val="single" w:sz="4" w:space="0" w:color="auto"/>
              <w:bottom w:val="single" w:sz="4" w:space="0" w:color="auto"/>
              <w:right w:val="single" w:sz="4" w:space="0" w:color="auto"/>
            </w:tcBorders>
          </w:tcPr>
          <w:p w14:paraId="1A4DF350" w14:textId="77777777" w:rsidR="006006BF" w:rsidRPr="00C643B4" w:rsidRDefault="006006BF" w:rsidP="00076DFE">
            <w:pPr>
              <w:numPr>
                <w:ilvl w:val="12"/>
                <w:numId w:val="0"/>
              </w:numPr>
              <w:rPr>
                <w:rFonts w:cs="Arial"/>
                <w:szCs w:val="22"/>
              </w:rPr>
            </w:pPr>
            <w:r w:rsidRPr="00592AA6">
              <w:rPr>
                <w:rFonts w:cs="Arial"/>
                <w:szCs w:val="22"/>
              </w:rPr>
              <w:t>Provision for active channel</w:t>
            </w:r>
          </w:p>
        </w:tc>
        <w:tc>
          <w:tcPr>
            <w:tcW w:w="2156" w:type="dxa"/>
            <w:tcBorders>
              <w:top w:val="single" w:sz="4" w:space="0" w:color="auto"/>
              <w:left w:val="single" w:sz="4" w:space="0" w:color="auto"/>
              <w:bottom w:val="single" w:sz="4" w:space="0" w:color="auto"/>
            </w:tcBorders>
          </w:tcPr>
          <w:p w14:paraId="3B7C0C25" w14:textId="77777777" w:rsidR="006006BF" w:rsidRPr="00C643B4" w:rsidRDefault="006006BF" w:rsidP="00076DFE">
            <w:pPr>
              <w:numPr>
                <w:ilvl w:val="12"/>
                <w:numId w:val="0"/>
              </w:numPr>
              <w:rPr>
                <w:rFonts w:cs="Arial"/>
                <w:szCs w:val="22"/>
              </w:rPr>
            </w:pPr>
            <w:r w:rsidRPr="00592AA6">
              <w:rPr>
                <w:rFonts w:cs="Arial"/>
                <w:szCs w:val="22"/>
              </w:rPr>
              <w:t>CException</w:t>
            </w:r>
          </w:p>
        </w:tc>
      </w:tr>
      <w:tr w:rsidR="006006BF" w14:paraId="088F570A" w14:textId="77777777" w:rsidTr="00076DFE">
        <w:trPr>
          <w:trHeight w:val="287"/>
        </w:trPr>
        <w:tc>
          <w:tcPr>
            <w:tcW w:w="2698" w:type="dxa"/>
            <w:tcBorders>
              <w:top w:val="single" w:sz="4" w:space="0" w:color="auto"/>
              <w:bottom w:val="single" w:sz="4" w:space="0" w:color="auto"/>
              <w:right w:val="single" w:sz="4" w:space="0" w:color="auto"/>
            </w:tcBorders>
          </w:tcPr>
          <w:p w14:paraId="67848A28" w14:textId="77777777" w:rsidR="006006BF" w:rsidRPr="00C643B4" w:rsidRDefault="006006BF" w:rsidP="00076DFE">
            <w:pPr>
              <w:numPr>
                <w:ilvl w:val="12"/>
                <w:numId w:val="0"/>
              </w:numPr>
              <w:rPr>
                <w:rFonts w:cs="Arial"/>
                <w:szCs w:val="22"/>
              </w:rPr>
            </w:pPr>
            <w:r w:rsidRPr="00592AA6">
              <w:rPr>
                <w:rFonts w:cs="Arial"/>
                <w:szCs w:val="22"/>
              </w:rPr>
              <w:t>private void asyncDataProvisioningToVMXForInactivePPvCh</w:t>
            </w:r>
            <w:r w:rsidRPr="00592AA6">
              <w:rPr>
                <w:rFonts w:cs="Arial"/>
                <w:szCs w:val="22"/>
              </w:rPr>
              <w:lastRenderedPageBreak/>
              <w:t>annel(DRMSyncEntityFeature inactivePpvl)</w:t>
            </w:r>
          </w:p>
        </w:tc>
        <w:tc>
          <w:tcPr>
            <w:tcW w:w="4410" w:type="dxa"/>
            <w:tcBorders>
              <w:top w:val="single" w:sz="4" w:space="0" w:color="auto"/>
              <w:left w:val="single" w:sz="4" w:space="0" w:color="auto"/>
              <w:bottom w:val="single" w:sz="4" w:space="0" w:color="auto"/>
              <w:right w:val="single" w:sz="4" w:space="0" w:color="auto"/>
            </w:tcBorders>
          </w:tcPr>
          <w:p w14:paraId="62B5090E" w14:textId="77777777" w:rsidR="006006BF" w:rsidRPr="00C643B4" w:rsidRDefault="006006BF" w:rsidP="00076DFE">
            <w:pPr>
              <w:numPr>
                <w:ilvl w:val="12"/>
                <w:numId w:val="0"/>
              </w:numPr>
              <w:rPr>
                <w:rFonts w:cs="Arial"/>
                <w:szCs w:val="22"/>
              </w:rPr>
            </w:pPr>
            <w:r w:rsidRPr="00592AA6">
              <w:rPr>
                <w:rFonts w:cs="Arial"/>
                <w:szCs w:val="22"/>
              </w:rPr>
              <w:lastRenderedPageBreak/>
              <w:t>Data provisioning for inactive PPv channel in async mode</w:t>
            </w:r>
          </w:p>
        </w:tc>
        <w:tc>
          <w:tcPr>
            <w:tcW w:w="2156" w:type="dxa"/>
            <w:tcBorders>
              <w:top w:val="single" w:sz="4" w:space="0" w:color="auto"/>
              <w:left w:val="single" w:sz="4" w:space="0" w:color="auto"/>
              <w:bottom w:val="single" w:sz="4" w:space="0" w:color="auto"/>
            </w:tcBorders>
          </w:tcPr>
          <w:p w14:paraId="562946D6" w14:textId="77777777" w:rsidR="006006BF" w:rsidRPr="00C643B4" w:rsidRDefault="006006BF" w:rsidP="00076DFE">
            <w:pPr>
              <w:numPr>
                <w:ilvl w:val="12"/>
                <w:numId w:val="0"/>
              </w:numPr>
              <w:rPr>
                <w:rFonts w:cs="Arial"/>
                <w:szCs w:val="22"/>
              </w:rPr>
            </w:pPr>
            <w:r w:rsidRPr="00592AA6">
              <w:rPr>
                <w:rFonts w:cs="Arial"/>
                <w:szCs w:val="22"/>
              </w:rPr>
              <w:t>CException</w:t>
            </w:r>
          </w:p>
        </w:tc>
      </w:tr>
      <w:tr w:rsidR="006006BF" w14:paraId="5E2DA9BE" w14:textId="77777777" w:rsidTr="00076DFE">
        <w:trPr>
          <w:trHeight w:val="287"/>
        </w:trPr>
        <w:tc>
          <w:tcPr>
            <w:tcW w:w="2698" w:type="dxa"/>
            <w:tcBorders>
              <w:top w:val="single" w:sz="4" w:space="0" w:color="auto"/>
              <w:bottom w:val="single" w:sz="4" w:space="0" w:color="auto"/>
              <w:right w:val="single" w:sz="4" w:space="0" w:color="auto"/>
            </w:tcBorders>
          </w:tcPr>
          <w:p w14:paraId="7E0ABF32" w14:textId="77777777" w:rsidR="006006BF" w:rsidRPr="00592AA6" w:rsidRDefault="006006BF" w:rsidP="00076DFE">
            <w:pPr>
              <w:numPr>
                <w:ilvl w:val="12"/>
                <w:numId w:val="0"/>
              </w:numPr>
              <w:rPr>
                <w:rFonts w:cs="Arial"/>
                <w:szCs w:val="22"/>
              </w:rPr>
            </w:pPr>
            <w:r w:rsidRPr="00592AA6">
              <w:rPr>
                <w:rFonts w:cs="Arial"/>
                <w:szCs w:val="22"/>
              </w:rPr>
              <w:lastRenderedPageBreak/>
              <w:t>private void deactivateChannels(DRMSyncEntityFeature inactiveFeature, boolean ifPpv)</w:t>
            </w:r>
          </w:p>
        </w:tc>
        <w:tc>
          <w:tcPr>
            <w:tcW w:w="4410" w:type="dxa"/>
            <w:tcBorders>
              <w:top w:val="single" w:sz="4" w:space="0" w:color="auto"/>
              <w:left w:val="single" w:sz="4" w:space="0" w:color="auto"/>
              <w:bottom w:val="single" w:sz="4" w:space="0" w:color="auto"/>
              <w:right w:val="single" w:sz="4" w:space="0" w:color="auto"/>
            </w:tcBorders>
          </w:tcPr>
          <w:p w14:paraId="7D55D393" w14:textId="77777777" w:rsidR="006006BF" w:rsidRPr="00592AA6" w:rsidRDefault="006006BF" w:rsidP="00076DFE">
            <w:pPr>
              <w:numPr>
                <w:ilvl w:val="12"/>
                <w:numId w:val="0"/>
              </w:numPr>
              <w:rPr>
                <w:rFonts w:cs="Arial"/>
                <w:szCs w:val="22"/>
              </w:rPr>
            </w:pPr>
            <w:r w:rsidRPr="00592AA6">
              <w:rPr>
                <w:rFonts w:cs="Arial"/>
                <w:szCs w:val="22"/>
              </w:rPr>
              <w:t>collect asset data of deactivate channels</w:t>
            </w:r>
          </w:p>
        </w:tc>
        <w:tc>
          <w:tcPr>
            <w:tcW w:w="2156" w:type="dxa"/>
            <w:tcBorders>
              <w:top w:val="single" w:sz="4" w:space="0" w:color="auto"/>
              <w:left w:val="single" w:sz="4" w:space="0" w:color="auto"/>
              <w:bottom w:val="single" w:sz="4" w:space="0" w:color="auto"/>
            </w:tcBorders>
          </w:tcPr>
          <w:p w14:paraId="60A2BCB1" w14:textId="77777777" w:rsidR="006006BF" w:rsidRPr="00592AA6" w:rsidRDefault="006006BF" w:rsidP="00076DFE">
            <w:pPr>
              <w:numPr>
                <w:ilvl w:val="12"/>
                <w:numId w:val="0"/>
              </w:numPr>
              <w:rPr>
                <w:rFonts w:cs="Arial"/>
                <w:szCs w:val="22"/>
              </w:rPr>
            </w:pPr>
            <w:r w:rsidRPr="00592AA6">
              <w:rPr>
                <w:rFonts w:cs="Arial"/>
                <w:szCs w:val="22"/>
              </w:rPr>
              <w:t>CException</w:t>
            </w:r>
          </w:p>
        </w:tc>
      </w:tr>
      <w:tr w:rsidR="006006BF" w14:paraId="2FBE6554" w14:textId="77777777" w:rsidTr="00076DFE">
        <w:trPr>
          <w:trHeight w:val="287"/>
        </w:trPr>
        <w:tc>
          <w:tcPr>
            <w:tcW w:w="2698" w:type="dxa"/>
            <w:tcBorders>
              <w:top w:val="single" w:sz="4" w:space="0" w:color="auto"/>
              <w:bottom w:val="single" w:sz="4" w:space="0" w:color="auto"/>
              <w:right w:val="single" w:sz="4" w:space="0" w:color="auto"/>
            </w:tcBorders>
          </w:tcPr>
          <w:p w14:paraId="18D5B6E4" w14:textId="77777777" w:rsidR="006006BF" w:rsidRPr="00592AA6" w:rsidRDefault="006006BF" w:rsidP="00076DFE">
            <w:pPr>
              <w:numPr>
                <w:ilvl w:val="12"/>
                <w:numId w:val="0"/>
              </w:numPr>
              <w:rPr>
                <w:rFonts w:cs="Arial"/>
                <w:szCs w:val="22"/>
              </w:rPr>
            </w:pPr>
            <w:r w:rsidRPr="00592AA6">
              <w:rPr>
                <w:rFonts w:cs="Arial"/>
                <w:szCs w:val="22"/>
              </w:rPr>
              <w:t>private DeleteContent.ContentList getTcontentForchannelDeactivate(</w:t>
            </w:r>
          </w:p>
          <w:p w14:paraId="59D60CA3" w14:textId="77777777" w:rsidR="006006BF" w:rsidRPr="00592AA6" w:rsidRDefault="006006BF" w:rsidP="00076DFE">
            <w:pPr>
              <w:numPr>
                <w:ilvl w:val="12"/>
                <w:numId w:val="0"/>
              </w:numPr>
              <w:rPr>
                <w:rFonts w:cs="Arial"/>
                <w:szCs w:val="22"/>
              </w:rPr>
            </w:pPr>
            <w:r w:rsidRPr="00592AA6">
              <w:rPr>
                <w:rFonts w:cs="Arial"/>
                <w:szCs w:val="22"/>
              </w:rPr>
              <w:t xml:space="preserve">            DRMSyncEntityFeature inactiveFeature)</w:t>
            </w:r>
          </w:p>
        </w:tc>
        <w:tc>
          <w:tcPr>
            <w:tcW w:w="4410" w:type="dxa"/>
            <w:tcBorders>
              <w:top w:val="single" w:sz="4" w:space="0" w:color="auto"/>
              <w:left w:val="single" w:sz="4" w:space="0" w:color="auto"/>
              <w:bottom w:val="single" w:sz="4" w:space="0" w:color="auto"/>
              <w:right w:val="single" w:sz="4" w:space="0" w:color="auto"/>
            </w:tcBorders>
          </w:tcPr>
          <w:p w14:paraId="03AFB1D2" w14:textId="77777777" w:rsidR="006006BF" w:rsidRPr="00592AA6" w:rsidRDefault="006006BF" w:rsidP="00076DFE">
            <w:pPr>
              <w:numPr>
                <w:ilvl w:val="12"/>
                <w:numId w:val="0"/>
              </w:numPr>
              <w:rPr>
                <w:rFonts w:cs="Arial"/>
                <w:szCs w:val="22"/>
              </w:rPr>
            </w:pPr>
            <w:r w:rsidRPr="00592AA6">
              <w:rPr>
                <w:rFonts w:cs="Arial"/>
                <w:szCs w:val="22"/>
              </w:rPr>
              <w:t>Get content for channel deactivate</w:t>
            </w:r>
          </w:p>
        </w:tc>
        <w:tc>
          <w:tcPr>
            <w:tcW w:w="2156" w:type="dxa"/>
            <w:tcBorders>
              <w:top w:val="single" w:sz="4" w:space="0" w:color="auto"/>
              <w:left w:val="single" w:sz="4" w:space="0" w:color="auto"/>
              <w:bottom w:val="single" w:sz="4" w:space="0" w:color="auto"/>
            </w:tcBorders>
          </w:tcPr>
          <w:p w14:paraId="06456849" w14:textId="77777777" w:rsidR="006006BF" w:rsidRPr="00592AA6" w:rsidRDefault="006006BF" w:rsidP="00076DFE">
            <w:pPr>
              <w:numPr>
                <w:ilvl w:val="12"/>
                <w:numId w:val="0"/>
              </w:numPr>
              <w:rPr>
                <w:rFonts w:cs="Arial"/>
                <w:szCs w:val="22"/>
              </w:rPr>
            </w:pPr>
            <w:r w:rsidRPr="00592AA6">
              <w:rPr>
                <w:rFonts w:cs="Arial"/>
                <w:szCs w:val="22"/>
              </w:rPr>
              <w:t>CException</w:t>
            </w:r>
          </w:p>
        </w:tc>
      </w:tr>
      <w:tr w:rsidR="006006BF" w14:paraId="51B3330A" w14:textId="77777777" w:rsidTr="00076DFE">
        <w:trPr>
          <w:trHeight w:val="287"/>
        </w:trPr>
        <w:tc>
          <w:tcPr>
            <w:tcW w:w="2698" w:type="dxa"/>
            <w:tcBorders>
              <w:top w:val="single" w:sz="4" w:space="0" w:color="auto"/>
              <w:bottom w:val="single" w:sz="4" w:space="0" w:color="auto"/>
              <w:right w:val="single" w:sz="4" w:space="0" w:color="auto"/>
            </w:tcBorders>
          </w:tcPr>
          <w:p w14:paraId="364212D2" w14:textId="77777777" w:rsidR="006006BF" w:rsidRPr="00592AA6" w:rsidRDefault="006006BF" w:rsidP="00076DFE">
            <w:pPr>
              <w:numPr>
                <w:ilvl w:val="12"/>
                <w:numId w:val="0"/>
              </w:numPr>
              <w:rPr>
                <w:rFonts w:cs="Arial"/>
                <w:szCs w:val="22"/>
              </w:rPr>
            </w:pPr>
            <w:r w:rsidRPr="00592AA6">
              <w:rPr>
                <w:rFonts w:cs="Arial"/>
                <w:szCs w:val="22"/>
              </w:rPr>
              <w:t>private void asyncDataProvisioningToVMXForInactiveChannel(DRMSyncEntityFeature inactiveChannel)</w:t>
            </w:r>
          </w:p>
        </w:tc>
        <w:tc>
          <w:tcPr>
            <w:tcW w:w="4410" w:type="dxa"/>
            <w:tcBorders>
              <w:top w:val="single" w:sz="4" w:space="0" w:color="auto"/>
              <w:left w:val="single" w:sz="4" w:space="0" w:color="auto"/>
              <w:bottom w:val="single" w:sz="4" w:space="0" w:color="auto"/>
              <w:right w:val="single" w:sz="4" w:space="0" w:color="auto"/>
            </w:tcBorders>
          </w:tcPr>
          <w:p w14:paraId="1FD8CAD2" w14:textId="77777777" w:rsidR="006006BF" w:rsidRPr="00592AA6" w:rsidRDefault="006006BF" w:rsidP="00076DFE">
            <w:pPr>
              <w:numPr>
                <w:ilvl w:val="12"/>
                <w:numId w:val="0"/>
              </w:numPr>
              <w:rPr>
                <w:rFonts w:cs="Arial"/>
                <w:szCs w:val="22"/>
              </w:rPr>
            </w:pPr>
            <w:r w:rsidRPr="00592AA6">
              <w:rPr>
                <w:rFonts w:cs="Arial"/>
                <w:szCs w:val="22"/>
              </w:rPr>
              <w:t>data provisioning for all assets of inactivate channel</w:t>
            </w:r>
          </w:p>
        </w:tc>
        <w:tc>
          <w:tcPr>
            <w:tcW w:w="2156" w:type="dxa"/>
            <w:tcBorders>
              <w:top w:val="single" w:sz="4" w:space="0" w:color="auto"/>
              <w:left w:val="single" w:sz="4" w:space="0" w:color="auto"/>
              <w:bottom w:val="single" w:sz="4" w:space="0" w:color="auto"/>
            </w:tcBorders>
          </w:tcPr>
          <w:p w14:paraId="5AE9AD88" w14:textId="77777777" w:rsidR="006006BF" w:rsidRPr="00592AA6" w:rsidRDefault="006006BF" w:rsidP="00076DFE">
            <w:pPr>
              <w:numPr>
                <w:ilvl w:val="12"/>
                <w:numId w:val="0"/>
              </w:numPr>
              <w:rPr>
                <w:rFonts w:cs="Arial"/>
                <w:szCs w:val="22"/>
              </w:rPr>
            </w:pPr>
            <w:r w:rsidRPr="00592AA6">
              <w:rPr>
                <w:rFonts w:cs="Arial"/>
                <w:szCs w:val="22"/>
              </w:rPr>
              <w:t>CException</w:t>
            </w:r>
          </w:p>
        </w:tc>
      </w:tr>
      <w:tr w:rsidR="006006BF" w14:paraId="1446F3CB" w14:textId="77777777" w:rsidTr="00076DFE">
        <w:trPr>
          <w:trHeight w:val="287"/>
        </w:trPr>
        <w:tc>
          <w:tcPr>
            <w:tcW w:w="2698" w:type="dxa"/>
            <w:tcBorders>
              <w:top w:val="single" w:sz="4" w:space="0" w:color="auto"/>
              <w:bottom w:val="single" w:sz="4" w:space="0" w:color="auto"/>
              <w:right w:val="single" w:sz="4" w:space="0" w:color="auto"/>
            </w:tcBorders>
          </w:tcPr>
          <w:p w14:paraId="62B9F167" w14:textId="77777777" w:rsidR="006006BF" w:rsidRPr="00592AA6" w:rsidRDefault="006006BF" w:rsidP="00076DFE">
            <w:pPr>
              <w:numPr>
                <w:ilvl w:val="12"/>
                <w:numId w:val="0"/>
              </w:numPr>
              <w:rPr>
                <w:rFonts w:cs="Arial"/>
                <w:szCs w:val="22"/>
              </w:rPr>
            </w:pPr>
            <w:r w:rsidRPr="00592AA6">
              <w:rPr>
                <w:rFonts w:cs="Arial"/>
                <w:szCs w:val="22"/>
              </w:rPr>
              <w:t>private void syncDataProvisioningToVMXForActivePPVChannel(DRMSyncEntityFeature activePpv)</w:t>
            </w:r>
          </w:p>
        </w:tc>
        <w:tc>
          <w:tcPr>
            <w:tcW w:w="4410" w:type="dxa"/>
            <w:tcBorders>
              <w:top w:val="single" w:sz="4" w:space="0" w:color="auto"/>
              <w:left w:val="single" w:sz="4" w:space="0" w:color="auto"/>
              <w:bottom w:val="single" w:sz="4" w:space="0" w:color="auto"/>
              <w:right w:val="single" w:sz="4" w:space="0" w:color="auto"/>
            </w:tcBorders>
          </w:tcPr>
          <w:p w14:paraId="126EF668" w14:textId="77777777" w:rsidR="006006BF" w:rsidRPr="00592AA6" w:rsidRDefault="006006BF" w:rsidP="00076DFE">
            <w:pPr>
              <w:numPr>
                <w:ilvl w:val="12"/>
                <w:numId w:val="0"/>
              </w:numPr>
              <w:rPr>
                <w:rFonts w:cs="Arial"/>
                <w:szCs w:val="22"/>
              </w:rPr>
            </w:pPr>
            <w:r w:rsidRPr="00592AA6">
              <w:rPr>
                <w:rFonts w:cs="Arial"/>
                <w:szCs w:val="22"/>
              </w:rPr>
              <w:t>This method sends request to OMI client for create content and create package and addItemTOpackage for PPV channel.</w:t>
            </w:r>
          </w:p>
        </w:tc>
        <w:tc>
          <w:tcPr>
            <w:tcW w:w="2156" w:type="dxa"/>
            <w:tcBorders>
              <w:top w:val="single" w:sz="4" w:space="0" w:color="auto"/>
              <w:left w:val="single" w:sz="4" w:space="0" w:color="auto"/>
              <w:bottom w:val="single" w:sz="4" w:space="0" w:color="auto"/>
            </w:tcBorders>
          </w:tcPr>
          <w:p w14:paraId="45EF9C2B" w14:textId="77777777" w:rsidR="006006BF" w:rsidRPr="00592AA6" w:rsidRDefault="006006BF" w:rsidP="00076DFE">
            <w:pPr>
              <w:numPr>
                <w:ilvl w:val="12"/>
                <w:numId w:val="0"/>
              </w:numPr>
              <w:rPr>
                <w:rFonts w:cs="Arial"/>
                <w:szCs w:val="22"/>
              </w:rPr>
            </w:pPr>
            <w:r w:rsidRPr="00592AA6">
              <w:rPr>
                <w:rFonts w:cs="Arial"/>
                <w:szCs w:val="22"/>
              </w:rPr>
              <w:t>CException</w:t>
            </w:r>
          </w:p>
        </w:tc>
      </w:tr>
      <w:tr w:rsidR="006006BF" w14:paraId="30CBA291" w14:textId="77777777" w:rsidTr="00076DFE">
        <w:trPr>
          <w:trHeight w:val="287"/>
        </w:trPr>
        <w:tc>
          <w:tcPr>
            <w:tcW w:w="2698" w:type="dxa"/>
            <w:tcBorders>
              <w:top w:val="single" w:sz="4" w:space="0" w:color="auto"/>
              <w:bottom w:val="single" w:sz="4" w:space="0" w:color="auto"/>
              <w:right w:val="single" w:sz="4" w:space="0" w:color="auto"/>
            </w:tcBorders>
          </w:tcPr>
          <w:p w14:paraId="010361E1" w14:textId="77777777" w:rsidR="006006BF" w:rsidRPr="00592AA6" w:rsidRDefault="006006BF" w:rsidP="00076DFE">
            <w:pPr>
              <w:numPr>
                <w:ilvl w:val="12"/>
                <w:numId w:val="0"/>
              </w:numPr>
              <w:rPr>
                <w:rFonts w:cs="Arial"/>
                <w:szCs w:val="22"/>
              </w:rPr>
            </w:pPr>
            <w:r w:rsidRPr="00592AA6">
              <w:rPr>
                <w:rFonts w:cs="Arial"/>
                <w:szCs w:val="22"/>
              </w:rPr>
              <w:t>private void updateChannel(DRMSyncEntityFeature channel)</w:t>
            </w:r>
          </w:p>
        </w:tc>
        <w:tc>
          <w:tcPr>
            <w:tcW w:w="4410" w:type="dxa"/>
            <w:tcBorders>
              <w:top w:val="single" w:sz="4" w:space="0" w:color="auto"/>
              <w:left w:val="single" w:sz="4" w:space="0" w:color="auto"/>
              <w:bottom w:val="single" w:sz="4" w:space="0" w:color="auto"/>
              <w:right w:val="single" w:sz="4" w:space="0" w:color="auto"/>
            </w:tcBorders>
          </w:tcPr>
          <w:p w14:paraId="79CEB1E0" w14:textId="77777777" w:rsidR="006006BF" w:rsidRPr="00592AA6" w:rsidRDefault="006006BF" w:rsidP="00076DFE">
            <w:pPr>
              <w:numPr>
                <w:ilvl w:val="12"/>
                <w:numId w:val="0"/>
              </w:numPr>
              <w:rPr>
                <w:rFonts w:cs="Arial"/>
                <w:szCs w:val="22"/>
              </w:rPr>
            </w:pPr>
            <w:r w:rsidRPr="00592AA6">
              <w:rPr>
                <w:rFonts w:cs="Arial"/>
                <w:szCs w:val="22"/>
              </w:rPr>
              <w:t>Update vmxsync status for channel</w:t>
            </w:r>
          </w:p>
        </w:tc>
        <w:tc>
          <w:tcPr>
            <w:tcW w:w="2156" w:type="dxa"/>
            <w:tcBorders>
              <w:top w:val="single" w:sz="4" w:space="0" w:color="auto"/>
              <w:left w:val="single" w:sz="4" w:space="0" w:color="auto"/>
              <w:bottom w:val="single" w:sz="4" w:space="0" w:color="auto"/>
            </w:tcBorders>
          </w:tcPr>
          <w:p w14:paraId="098AE6F9" w14:textId="77777777" w:rsidR="006006BF" w:rsidRPr="00592AA6" w:rsidRDefault="006006BF" w:rsidP="00076DFE">
            <w:pPr>
              <w:numPr>
                <w:ilvl w:val="12"/>
                <w:numId w:val="0"/>
              </w:numPr>
              <w:rPr>
                <w:rFonts w:cs="Arial"/>
                <w:szCs w:val="22"/>
              </w:rPr>
            </w:pPr>
            <w:r>
              <w:rPr>
                <w:rFonts w:cs="Arial"/>
                <w:szCs w:val="22"/>
              </w:rPr>
              <w:t>None</w:t>
            </w:r>
          </w:p>
        </w:tc>
      </w:tr>
      <w:tr w:rsidR="006006BF" w14:paraId="3B185FBD" w14:textId="77777777" w:rsidTr="00076DFE">
        <w:trPr>
          <w:trHeight w:val="287"/>
        </w:trPr>
        <w:tc>
          <w:tcPr>
            <w:tcW w:w="2698" w:type="dxa"/>
            <w:tcBorders>
              <w:top w:val="single" w:sz="4" w:space="0" w:color="auto"/>
              <w:bottom w:val="single" w:sz="4" w:space="0" w:color="auto"/>
              <w:right w:val="single" w:sz="4" w:space="0" w:color="auto"/>
            </w:tcBorders>
          </w:tcPr>
          <w:p w14:paraId="0F2872CA" w14:textId="77777777" w:rsidR="006006BF" w:rsidRPr="00592AA6" w:rsidRDefault="006006BF" w:rsidP="00076DFE">
            <w:pPr>
              <w:numPr>
                <w:ilvl w:val="12"/>
                <w:numId w:val="0"/>
              </w:numPr>
              <w:rPr>
                <w:rFonts w:cs="Arial"/>
                <w:szCs w:val="22"/>
              </w:rPr>
            </w:pPr>
            <w:r w:rsidRPr="00592AA6">
              <w:rPr>
                <w:rFonts w:cs="Arial"/>
                <w:szCs w:val="22"/>
              </w:rPr>
              <w:t>private EventList getEventListForChannel(DRMSyncEntityFeature activePpvChFeature)</w:t>
            </w:r>
          </w:p>
        </w:tc>
        <w:tc>
          <w:tcPr>
            <w:tcW w:w="4410" w:type="dxa"/>
            <w:tcBorders>
              <w:top w:val="single" w:sz="4" w:space="0" w:color="auto"/>
              <w:left w:val="single" w:sz="4" w:space="0" w:color="auto"/>
              <w:bottom w:val="single" w:sz="4" w:space="0" w:color="auto"/>
              <w:right w:val="single" w:sz="4" w:space="0" w:color="auto"/>
            </w:tcBorders>
          </w:tcPr>
          <w:p w14:paraId="1DC86841" w14:textId="77777777" w:rsidR="006006BF" w:rsidRPr="00592AA6" w:rsidRDefault="006006BF" w:rsidP="00076DFE">
            <w:pPr>
              <w:numPr>
                <w:ilvl w:val="12"/>
                <w:numId w:val="0"/>
              </w:numPr>
              <w:rPr>
                <w:rFonts w:cs="Arial"/>
                <w:szCs w:val="22"/>
              </w:rPr>
            </w:pPr>
            <w:r w:rsidRPr="00592AA6">
              <w:rPr>
                <w:rFonts w:cs="Arial"/>
                <w:szCs w:val="22"/>
              </w:rPr>
              <w:t>Get event list for channels</w:t>
            </w:r>
          </w:p>
        </w:tc>
        <w:tc>
          <w:tcPr>
            <w:tcW w:w="2156" w:type="dxa"/>
            <w:tcBorders>
              <w:top w:val="single" w:sz="4" w:space="0" w:color="auto"/>
              <w:left w:val="single" w:sz="4" w:space="0" w:color="auto"/>
              <w:bottom w:val="single" w:sz="4" w:space="0" w:color="auto"/>
            </w:tcBorders>
          </w:tcPr>
          <w:p w14:paraId="2C545A49" w14:textId="77777777" w:rsidR="006006BF" w:rsidRPr="00592AA6" w:rsidRDefault="006006BF" w:rsidP="00076DFE">
            <w:pPr>
              <w:numPr>
                <w:ilvl w:val="12"/>
                <w:numId w:val="0"/>
              </w:numPr>
              <w:rPr>
                <w:rFonts w:cs="Arial"/>
                <w:szCs w:val="22"/>
              </w:rPr>
            </w:pPr>
            <w:r w:rsidRPr="00592AA6">
              <w:rPr>
                <w:rFonts w:cs="Arial"/>
                <w:szCs w:val="22"/>
              </w:rPr>
              <w:t>CException</w:t>
            </w:r>
          </w:p>
        </w:tc>
      </w:tr>
      <w:tr w:rsidR="006006BF" w14:paraId="2ED97ADA" w14:textId="77777777" w:rsidTr="00076DFE">
        <w:trPr>
          <w:trHeight w:val="287"/>
        </w:trPr>
        <w:tc>
          <w:tcPr>
            <w:tcW w:w="2698" w:type="dxa"/>
            <w:tcBorders>
              <w:top w:val="single" w:sz="4" w:space="0" w:color="auto"/>
              <w:bottom w:val="single" w:sz="4" w:space="0" w:color="auto"/>
              <w:right w:val="single" w:sz="4" w:space="0" w:color="auto"/>
            </w:tcBorders>
          </w:tcPr>
          <w:p w14:paraId="311D987F" w14:textId="77777777" w:rsidR="006006BF" w:rsidRPr="00592AA6" w:rsidRDefault="006006BF" w:rsidP="00076DFE">
            <w:pPr>
              <w:numPr>
                <w:ilvl w:val="12"/>
                <w:numId w:val="0"/>
              </w:numPr>
              <w:rPr>
                <w:rFonts w:cs="Arial"/>
                <w:szCs w:val="22"/>
              </w:rPr>
            </w:pPr>
            <w:r w:rsidRPr="00592AA6">
              <w:rPr>
                <w:rFonts w:cs="Arial"/>
                <w:szCs w:val="22"/>
              </w:rPr>
              <w:t>private void syncDataProvisioningToVMXForActiveChannel(DRMSyncEntityFeature activeChannel)</w:t>
            </w:r>
          </w:p>
        </w:tc>
        <w:tc>
          <w:tcPr>
            <w:tcW w:w="4410" w:type="dxa"/>
            <w:tcBorders>
              <w:top w:val="single" w:sz="4" w:space="0" w:color="auto"/>
              <w:left w:val="single" w:sz="4" w:space="0" w:color="auto"/>
              <w:bottom w:val="single" w:sz="4" w:space="0" w:color="auto"/>
              <w:right w:val="single" w:sz="4" w:space="0" w:color="auto"/>
            </w:tcBorders>
          </w:tcPr>
          <w:p w14:paraId="57701AE0" w14:textId="77777777" w:rsidR="006006BF" w:rsidRPr="00592AA6" w:rsidRDefault="006006BF" w:rsidP="00076DFE">
            <w:pPr>
              <w:numPr>
                <w:ilvl w:val="12"/>
                <w:numId w:val="0"/>
              </w:numPr>
              <w:rPr>
                <w:rFonts w:cs="Arial"/>
                <w:szCs w:val="22"/>
              </w:rPr>
            </w:pPr>
            <w:r w:rsidRPr="00592AA6">
              <w:rPr>
                <w:rFonts w:cs="Arial"/>
                <w:szCs w:val="22"/>
              </w:rPr>
              <w:t>This method sends request to OMI client for create content and create package for channel.</w:t>
            </w:r>
          </w:p>
        </w:tc>
        <w:tc>
          <w:tcPr>
            <w:tcW w:w="2156" w:type="dxa"/>
            <w:tcBorders>
              <w:top w:val="single" w:sz="4" w:space="0" w:color="auto"/>
              <w:left w:val="single" w:sz="4" w:space="0" w:color="auto"/>
              <w:bottom w:val="single" w:sz="4" w:space="0" w:color="auto"/>
            </w:tcBorders>
          </w:tcPr>
          <w:p w14:paraId="02C3DBF2" w14:textId="77777777" w:rsidR="006006BF" w:rsidRPr="00592AA6" w:rsidRDefault="006006BF" w:rsidP="00076DFE">
            <w:pPr>
              <w:numPr>
                <w:ilvl w:val="12"/>
                <w:numId w:val="0"/>
              </w:numPr>
              <w:rPr>
                <w:rFonts w:cs="Arial"/>
                <w:szCs w:val="22"/>
              </w:rPr>
            </w:pPr>
            <w:r w:rsidRPr="00592AA6">
              <w:rPr>
                <w:rFonts w:cs="Arial"/>
                <w:szCs w:val="22"/>
              </w:rPr>
              <w:t>CException</w:t>
            </w:r>
          </w:p>
        </w:tc>
      </w:tr>
      <w:tr w:rsidR="006006BF" w14:paraId="052CAFF3" w14:textId="77777777" w:rsidTr="00076DFE">
        <w:trPr>
          <w:trHeight w:val="287"/>
        </w:trPr>
        <w:tc>
          <w:tcPr>
            <w:tcW w:w="2698" w:type="dxa"/>
            <w:tcBorders>
              <w:top w:val="single" w:sz="4" w:space="0" w:color="auto"/>
              <w:bottom w:val="single" w:sz="4" w:space="0" w:color="auto"/>
              <w:right w:val="single" w:sz="4" w:space="0" w:color="auto"/>
            </w:tcBorders>
          </w:tcPr>
          <w:p w14:paraId="684ACFEB" w14:textId="77777777" w:rsidR="006006BF" w:rsidRPr="00592AA6" w:rsidRDefault="006006BF" w:rsidP="00076DFE">
            <w:pPr>
              <w:numPr>
                <w:ilvl w:val="12"/>
                <w:numId w:val="0"/>
              </w:numPr>
              <w:rPr>
                <w:rFonts w:cs="Arial"/>
                <w:szCs w:val="22"/>
              </w:rPr>
            </w:pPr>
            <w:r w:rsidRPr="00592AA6">
              <w:rPr>
                <w:rFonts w:cs="Arial"/>
                <w:szCs w:val="22"/>
              </w:rPr>
              <w:t>private TPackage setTpackage(String pkgId, boolean isPpvOrVod, boolean isBundle)</w:t>
            </w:r>
          </w:p>
        </w:tc>
        <w:tc>
          <w:tcPr>
            <w:tcW w:w="4410" w:type="dxa"/>
            <w:tcBorders>
              <w:top w:val="single" w:sz="4" w:space="0" w:color="auto"/>
              <w:left w:val="single" w:sz="4" w:space="0" w:color="auto"/>
              <w:bottom w:val="single" w:sz="4" w:space="0" w:color="auto"/>
              <w:right w:val="single" w:sz="4" w:space="0" w:color="auto"/>
            </w:tcBorders>
          </w:tcPr>
          <w:p w14:paraId="1917493C" w14:textId="77777777" w:rsidR="006006BF" w:rsidRPr="00592AA6" w:rsidRDefault="006006BF" w:rsidP="00076DFE">
            <w:pPr>
              <w:numPr>
                <w:ilvl w:val="12"/>
                <w:numId w:val="0"/>
              </w:numPr>
              <w:rPr>
                <w:rFonts w:cs="Arial"/>
                <w:szCs w:val="22"/>
              </w:rPr>
            </w:pPr>
            <w:r w:rsidRPr="00592AA6">
              <w:rPr>
                <w:rFonts w:cs="Arial"/>
                <w:szCs w:val="22"/>
              </w:rPr>
              <w:t>Gets TPackage object</w:t>
            </w:r>
          </w:p>
        </w:tc>
        <w:tc>
          <w:tcPr>
            <w:tcW w:w="2156" w:type="dxa"/>
            <w:tcBorders>
              <w:top w:val="single" w:sz="4" w:space="0" w:color="auto"/>
              <w:left w:val="single" w:sz="4" w:space="0" w:color="auto"/>
              <w:bottom w:val="single" w:sz="4" w:space="0" w:color="auto"/>
            </w:tcBorders>
          </w:tcPr>
          <w:p w14:paraId="2D6134A0" w14:textId="77777777" w:rsidR="006006BF" w:rsidRPr="00592AA6" w:rsidRDefault="006006BF" w:rsidP="00076DFE">
            <w:pPr>
              <w:numPr>
                <w:ilvl w:val="12"/>
                <w:numId w:val="0"/>
              </w:numPr>
              <w:rPr>
                <w:rFonts w:cs="Arial"/>
                <w:szCs w:val="22"/>
              </w:rPr>
            </w:pPr>
            <w:r>
              <w:rPr>
                <w:rFonts w:cs="Arial"/>
                <w:szCs w:val="22"/>
              </w:rPr>
              <w:t>None</w:t>
            </w:r>
          </w:p>
        </w:tc>
      </w:tr>
      <w:tr w:rsidR="006006BF" w14:paraId="3500DBDE" w14:textId="77777777" w:rsidTr="00076DFE">
        <w:trPr>
          <w:trHeight w:val="287"/>
        </w:trPr>
        <w:tc>
          <w:tcPr>
            <w:tcW w:w="2698" w:type="dxa"/>
            <w:tcBorders>
              <w:top w:val="single" w:sz="4" w:space="0" w:color="auto"/>
              <w:bottom w:val="single" w:sz="4" w:space="0" w:color="auto"/>
              <w:right w:val="single" w:sz="4" w:space="0" w:color="auto"/>
            </w:tcBorders>
          </w:tcPr>
          <w:p w14:paraId="1E66BE3E" w14:textId="77777777" w:rsidR="006006BF" w:rsidRPr="00592AA6" w:rsidRDefault="006006BF" w:rsidP="00076DFE">
            <w:pPr>
              <w:numPr>
                <w:ilvl w:val="12"/>
                <w:numId w:val="0"/>
              </w:numPr>
              <w:rPr>
                <w:rFonts w:cs="Arial"/>
                <w:szCs w:val="22"/>
              </w:rPr>
            </w:pPr>
            <w:r w:rsidRPr="00592AA6">
              <w:rPr>
                <w:rFonts w:cs="Arial"/>
                <w:szCs w:val="22"/>
              </w:rPr>
              <w:t>private ContentList getTcontentForchannelCreate(DRMSyncEntityFeature channelFeature)</w:t>
            </w:r>
          </w:p>
        </w:tc>
        <w:tc>
          <w:tcPr>
            <w:tcW w:w="4410" w:type="dxa"/>
            <w:tcBorders>
              <w:top w:val="single" w:sz="4" w:space="0" w:color="auto"/>
              <w:left w:val="single" w:sz="4" w:space="0" w:color="auto"/>
              <w:bottom w:val="single" w:sz="4" w:space="0" w:color="auto"/>
              <w:right w:val="single" w:sz="4" w:space="0" w:color="auto"/>
            </w:tcBorders>
          </w:tcPr>
          <w:p w14:paraId="669D1681" w14:textId="77777777" w:rsidR="006006BF" w:rsidRPr="00592AA6" w:rsidRDefault="006006BF" w:rsidP="00076DFE">
            <w:pPr>
              <w:numPr>
                <w:ilvl w:val="12"/>
                <w:numId w:val="0"/>
              </w:numPr>
              <w:rPr>
                <w:rFonts w:cs="Arial"/>
                <w:szCs w:val="22"/>
              </w:rPr>
            </w:pPr>
            <w:r w:rsidRPr="00592AA6">
              <w:rPr>
                <w:rFonts w:cs="Arial"/>
                <w:szCs w:val="22"/>
              </w:rPr>
              <w:t>this method creates TContent for channel create</w:t>
            </w:r>
          </w:p>
        </w:tc>
        <w:tc>
          <w:tcPr>
            <w:tcW w:w="2156" w:type="dxa"/>
            <w:tcBorders>
              <w:top w:val="single" w:sz="4" w:space="0" w:color="auto"/>
              <w:left w:val="single" w:sz="4" w:space="0" w:color="auto"/>
              <w:bottom w:val="single" w:sz="4" w:space="0" w:color="auto"/>
            </w:tcBorders>
          </w:tcPr>
          <w:p w14:paraId="337545BB" w14:textId="77777777" w:rsidR="006006BF" w:rsidRPr="00592AA6" w:rsidRDefault="006006BF" w:rsidP="00076DFE">
            <w:pPr>
              <w:numPr>
                <w:ilvl w:val="12"/>
                <w:numId w:val="0"/>
              </w:numPr>
              <w:rPr>
                <w:rFonts w:cs="Arial"/>
                <w:szCs w:val="22"/>
              </w:rPr>
            </w:pPr>
            <w:r w:rsidRPr="00592AA6">
              <w:rPr>
                <w:rFonts w:cs="Arial"/>
                <w:szCs w:val="22"/>
              </w:rPr>
              <w:t>CException</w:t>
            </w:r>
          </w:p>
        </w:tc>
      </w:tr>
      <w:tr w:rsidR="006006BF" w14:paraId="01BD0D12" w14:textId="77777777" w:rsidTr="00076DFE">
        <w:trPr>
          <w:trHeight w:val="287"/>
        </w:trPr>
        <w:tc>
          <w:tcPr>
            <w:tcW w:w="2698" w:type="dxa"/>
            <w:tcBorders>
              <w:top w:val="single" w:sz="4" w:space="0" w:color="auto"/>
              <w:bottom w:val="single" w:sz="4" w:space="0" w:color="auto"/>
              <w:right w:val="single" w:sz="4" w:space="0" w:color="auto"/>
            </w:tcBorders>
          </w:tcPr>
          <w:p w14:paraId="7CFFB1AE" w14:textId="77777777" w:rsidR="006006BF" w:rsidRPr="00592AA6" w:rsidRDefault="006006BF" w:rsidP="00076DFE">
            <w:pPr>
              <w:numPr>
                <w:ilvl w:val="12"/>
                <w:numId w:val="0"/>
              </w:numPr>
              <w:rPr>
                <w:rFonts w:cs="Arial"/>
                <w:szCs w:val="22"/>
              </w:rPr>
            </w:pPr>
            <w:r w:rsidRPr="00592AA6">
              <w:rPr>
                <w:rFonts w:cs="Arial"/>
                <w:szCs w:val="22"/>
              </w:rPr>
              <w:t>private void syncDataProvisioningForVod(List&lt;DRMSyncEntityFeature&gt; entityList)</w:t>
            </w:r>
          </w:p>
        </w:tc>
        <w:tc>
          <w:tcPr>
            <w:tcW w:w="4410" w:type="dxa"/>
            <w:tcBorders>
              <w:top w:val="single" w:sz="4" w:space="0" w:color="auto"/>
              <w:left w:val="single" w:sz="4" w:space="0" w:color="auto"/>
              <w:bottom w:val="single" w:sz="4" w:space="0" w:color="auto"/>
              <w:right w:val="single" w:sz="4" w:space="0" w:color="auto"/>
            </w:tcBorders>
          </w:tcPr>
          <w:p w14:paraId="78505ED6" w14:textId="77777777" w:rsidR="006006BF" w:rsidRPr="00592AA6" w:rsidRDefault="006006BF" w:rsidP="00076DFE">
            <w:pPr>
              <w:numPr>
                <w:ilvl w:val="12"/>
                <w:numId w:val="0"/>
              </w:numPr>
              <w:rPr>
                <w:rFonts w:cs="Arial"/>
                <w:szCs w:val="22"/>
              </w:rPr>
            </w:pPr>
            <w:r w:rsidRPr="00592AA6">
              <w:rPr>
                <w:rFonts w:cs="Arial"/>
                <w:szCs w:val="22"/>
              </w:rPr>
              <w:t>This method checks the request type and according to request type (sync/async) call method to</w:t>
            </w:r>
          </w:p>
          <w:p w14:paraId="3E53370C" w14:textId="77777777" w:rsidR="006006BF" w:rsidRPr="00592AA6" w:rsidRDefault="006006BF" w:rsidP="00076DFE">
            <w:pPr>
              <w:numPr>
                <w:ilvl w:val="12"/>
                <w:numId w:val="0"/>
              </w:numPr>
              <w:rPr>
                <w:rFonts w:cs="Arial"/>
                <w:szCs w:val="22"/>
              </w:rPr>
            </w:pPr>
            <w:r w:rsidRPr="00592AA6">
              <w:rPr>
                <w:rFonts w:cs="Arial"/>
                <w:szCs w:val="22"/>
              </w:rPr>
              <w:t>send request to VMX for activate/deactivate VOD</w:t>
            </w:r>
          </w:p>
        </w:tc>
        <w:tc>
          <w:tcPr>
            <w:tcW w:w="2156" w:type="dxa"/>
            <w:tcBorders>
              <w:top w:val="single" w:sz="4" w:space="0" w:color="auto"/>
              <w:left w:val="single" w:sz="4" w:space="0" w:color="auto"/>
              <w:bottom w:val="single" w:sz="4" w:space="0" w:color="auto"/>
            </w:tcBorders>
          </w:tcPr>
          <w:p w14:paraId="19739237" w14:textId="77777777" w:rsidR="006006BF" w:rsidRPr="00592AA6" w:rsidRDefault="006006BF" w:rsidP="00076DFE">
            <w:pPr>
              <w:numPr>
                <w:ilvl w:val="12"/>
                <w:numId w:val="0"/>
              </w:numPr>
              <w:rPr>
                <w:rFonts w:cs="Arial"/>
                <w:szCs w:val="22"/>
              </w:rPr>
            </w:pPr>
            <w:r w:rsidRPr="004A432E">
              <w:rPr>
                <w:rFonts w:cs="Arial"/>
                <w:szCs w:val="22"/>
              </w:rPr>
              <w:t>None</w:t>
            </w:r>
          </w:p>
        </w:tc>
      </w:tr>
      <w:tr w:rsidR="006006BF" w14:paraId="4F01D83A" w14:textId="77777777" w:rsidTr="00076DFE">
        <w:trPr>
          <w:trHeight w:val="287"/>
        </w:trPr>
        <w:tc>
          <w:tcPr>
            <w:tcW w:w="2698" w:type="dxa"/>
            <w:tcBorders>
              <w:top w:val="single" w:sz="4" w:space="0" w:color="auto"/>
              <w:bottom w:val="single" w:sz="4" w:space="0" w:color="auto"/>
              <w:right w:val="single" w:sz="4" w:space="0" w:color="auto"/>
            </w:tcBorders>
          </w:tcPr>
          <w:p w14:paraId="4CAB0AC9" w14:textId="77777777" w:rsidR="006006BF" w:rsidRPr="00592AA6" w:rsidRDefault="006006BF" w:rsidP="00076DFE">
            <w:pPr>
              <w:numPr>
                <w:ilvl w:val="12"/>
                <w:numId w:val="0"/>
              </w:numPr>
              <w:rPr>
                <w:rFonts w:cs="Arial"/>
                <w:szCs w:val="22"/>
              </w:rPr>
            </w:pPr>
            <w:r w:rsidRPr="00592AA6">
              <w:rPr>
                <w:rFonts w:cs="Arial"/>
                <w:szCs w:val="22"/>
              </w:rPr>
              <w:t xml:space="preserve">private void dbUpdateForInactiveVod(List&lt;TResult&gt; </w:t>
            </w:r>
            <w:r w:rsidRPr="00592AA6">
              <w:rPr>
                <w:rFonts w:cs="Arial"/>
                <w:szCs w:val="22"/>
              </w:rPr>
              <w:lastRenderedPageBreak/>
              <w:t>syncStatus)</w:t>
            </w:r>
          </w:p>
        </w:tc>
        <w:tc>
          <w:tcPr>
            <w:tcW w:w="4410" w:type="dxa"/>
            <w:tcBorders>
              <w:top w:val="single" w:sz="4" w:space="0" w:color="auto"/>
              <w:left w:val="single" w:sz="4" w:space="0" w:color="auto"/>
              <w:bottom w:val="single" w:sz="4" w:space="0" w:color="auto"/>
              <w:right w:val="single" w:sz="4" w:space="0" w:color="auto"/>
            </w:tcBorders>
          </w:tcPr>
          <w:p w14:paraId="58C9910B" w14:textId="77777777" w:rsidR="006006BF" w:rsidRPr="00592AA6" w:rsidRDefault="006006BF" w:rsidP="00076DFE">
            <w:pPr>
              <w:numPr>
                <w:ilvl w:val="12"/>
                <w:numId w:val="0"/>
              </w:numPr>
              <w:rPr>
                <w:rFonts w:cs="Arial"/>
                <w:szCs w:val="22"/>
              </w:rPr>
            </w:pPr>
            <w:r w:rsidRPr="00592AA6">
              <w:rPr>
                <w:rFonts w:cs="Arial"/>
                <w:szCs w:val="22"/>
              </w:rPr>
              <w:lastRenderedPageBreak/>
              <w:t>Update vmxsync for Inactive Vod</w:t>
            </w:r>
          </w:p>
        </w:tc>
        <w:tc>
          <w:tcPr>
            <w:tcW w:w="2156" w:type="dxa"/>
            <w:tcBorders>
              <w:top w:val="single" w:sz="4" w:space="0" w:color="auto"/>
              <w:left w:val="single" w:sz="4" w:space="0" w:color="auto"/>
              <w:bottom w:val="single" w:sz="4" w:space="0" w:color="auto"/>
            </w:tcBorders>
          </w:tcPr>
          <w:p w14:paraId="47CE438A" w14:textId="77777777" w:rsidR="006006BF" w:rsidRPr="00592AA6" w:rsidRDefault="006006BF" w:rsidP="00076DFE">
            <w:pPr>
              <w:numPr>
                <w:ilvl w:val="12"/>
                <w:numId w:val="0"/>
              </w:numPr>
              <w:rPr>
                <w:rFonts w:cs="Arial"/>
                <w:szCs w:val="22"/>
              </w:rPr>
            </w:pPr>
            <w:r w:rsidRPr="004A432E">
              <w:rPr>
                <w:rFonts w:cs="Arial"/>
                <w:szCs w:val="22"/>
              </w:rPr>
              <w:t>None</w:t>
            </w:r>
          </w:p>
        </w:tc>
      </w:tr>
      <w:tr w:rsidR="006006BF" w14:paraId="3420B7F2" w14:textId="77777777" w:rsidTr="00076DFE">
        <w:trPr>
          <w:trHeight w:val="287"/>
        </w:trPr>
        <w:tc>
          <w:tcPr>
            <w:tcW w:w="2698" w:type="dxa"/>
            <w:tcBorders>
              <w:top w:val="single" w:sz="4" w:space="0" w:color="auto"/>
              <w:bottom w:val="single" w:sz="4" w:space="0" w:color="auto"/>
              <w:right w:val="single" w:sz="4" w:space="0" w:color="auto"/>
            </w:tcBorders>
          </w:tcPr>
          <w:p w14:paraId="14D113C5" w14:textId="77777777" w:rsidR="006006BF" w:rsidRPr="00592AA6" w:rsidRDefault="006006BF" w:rsidP="00076DFE">
            <w:pPr>
              <w:numPr>
                <w:ilvl w:val="12"/>
                <w:numId w:val="0"/>
              </w:numPr>
              <w:rPr>
                <w:rFonts w:cs="Arial"/>
                <w:szCs w:val="22"/>
              </w:rPr>
            </w:pPr>
            <w:r w:rsidRPr="00592AA6">
              <w:rPr>
                <w:rFonts w:cs="Arial"/>
                <w:szCs w:val="22"/>
              </w:rPr>
              <w:lastRenderedPageBreak/>
              <w:t>private void dataProvisioningToVMXForInactiveVod(DRMSyncEntityFeature entityFeature,</w:t>
            </w:r>
          </w:p>
          <w:p w14:paraId="33F03938" w14:textId="77777777" w:rsidR="006006BF" w:rsidRPr="00592AA6" w:rsidRDefault="006006BF" w:rsidP="00076DFE">
            <w:pPr>
              <w:numPr>
                <w:ilvl w:val="12"/>
                <w:numId w:val="0"/>
              </w:numPr>
              <w:rPr>
                <w:rFonts w:cs="Arial"/>
                <w:szCs w:val="22"/>
              </w:rPr>
            </w:pPr>
            <w:r w:rsidRPr="00592AA6">
              <w:rPr>
                <w:rFonts w:cs="Arial"/>
                <w:szCs w:val="22"/>
              </w:rPr>
              <w:t xml:space="preserve">            DeletePackage.PackageList deletePackageList)</w:t>
            </w:r>
          </w:p>
        </w:tc>
        <w:tc>
          <w:tcPr>
            <w:tcW w:w="4410" w:type="dxa"/>
            <w:tcBorders>
              <w:top w:val="single" w:sz="4" w:space="0" w:color="auto"/>
              <w:left w:val="single" w:sz="4" w:space="0" w:color="auto"/>
              <w:bottom w:val="single" w:sz="4" w:space="0" w:color="auto"/>
              <w:right w:val="single" w:sz="4" w:space="0" w:color="auto"/>
            </w:tcBorders>
          </w:tcPr>
          <w:p w14:paraId="21CFEC37" w14:textId="77777777" w:rsidR="006006BF" w:rsidRPr="00592AA6" w:rsidRDefault="006006BF" w:rsidP="00076DFE">
            <w:pPr>
              <w:numPr>
                <w:ilvl w:val="12"/>
                <w:numId w:val="0"/>
              </w:numPr>
              <w:rPr>
                <w:rFonts w:cs="Arial"/>
                <w:szCs w:val="22"/>
              </w:rPr>
            </w:pPr>
            <w:r w:rsidRPr="00592AA6">
              <w:rPr>
                <w:rFonts w:cs="Arial"/>
                <w:szCs w:val="22"/>
              </w:rPr>
              <w:t>This method does sync with Inactive VOD</w:t>
            </w:r>
          </w:p>
        </w:tc>
        <w:tc>
          <w:tcPr>
            <w:tcW w:w="2156" w:type="dxa"/>
            <w:tcBorders>
              <w:top w:val="single" w:sz="4" w:space="0" w:color="auto"/>
              <w:left w:val="single" w:sz="4" w:space="0" w:color="auto"/>
              <w:bottom w:val="single" w:sz="4" w:space="0" w:color="auto"/>
            </w:tcBorders>
          </w:tcPr>
          <w:p w14:paraId="40A5CFC6" w14:textId="77777777" w:rsidR="006006BF" w:rsidRPr="00592AA6" w:rsidRDefault="006006BF" w:rsidP="00076DFE">
            <w:pPr>
              <w:numPr>
                <w:ilvl w:val="12"/>
                <w:numId w:val="0"/>
              </w:numPr>
              <w:rPr>
                <w:rFonts w:cs="Arial"/>
                <w:szCs w:val="22"/>
              </w:rPr>
            </w:pPr>
            <w:r w:rsidRPr="00592AA6">
              <w:rPr>
                <w:rFonts w:cs="Arial"/>
                <w:szCs w:val="22"/>
              </w:rPr>
              <w:t>CException</w:t>
            </w:r>
          </w:p>
        </w:tc>
      </w:tr>
      <w:tr w:rsidR="006006BF" w14:paraId="0399297A" w14:textId="77777777" w:rsidTr="00076DFE">
        <w:trPr>
          <w:trHeight w:val="287"/>
        </w:trPr>
        <w:tc>
          <w:tcPr>
            <w:tcW w:w="2698" w:type="dxa"/>
            <w:tcBorders>
              <w:top w:val="single" w:sz="4" w:space="0" w:color="auto"/>
              <w:bottom w:val="single" w:sz="4" w:space="0" w:color="auto"/>
              <w:right w:val="single" w:sz="4" w:space="0" w:color="auto"/>
            </w:tcBorders>
          </w:tcPr>
          <w:p w14:paraId="663D90A9" w14:textId="77777777" w:rsidR="006006BF" w:rsidRPr="00592AA6" w:rsidRDefault="006006BF" w:rsidP="00076DFE">
            <w:pPr>
              <w:numPr>
                <w:ilvl w:val="12"/>
                <w:numId w:val="0"/>
              </w:numPr>
              <w:rPr>
                <w:rFonts w:cs="Arial"/>
                <w:szCs w:val="22"/>
              </w:rPr>
            </w:pPr>
            <w:r w:rsidRPr="00592AA6">
              <w:rPr>
                <w:rFonts w:cs="Arial"/>
                <w:szCs w:val="22"/>
              </w:rPr>
              <w:t>private void dataProvisioningToVMXForActiveVod(DRMSyncEntityFeature entityFeature)</w:t>
            </w:r>
          </w:p>
        </w:tc>
        <w:tc>
          <w:tcPr>
            <w:tcW w:w="4410" w:type="dxa"/>
            <w:tcBorders>
              <w:top w:val="single" w:sz="4" w:space="0" w:color="auto"/>
              <w:left w:val="single" w:sz="4" w:space="0" w:color="auto"/>
              <w:bottom w:val="single" w:sz="4" w:space="0" w:color="auto"/>
              <w:right w:val="single" w:sz="4" w:space="0" w:color="auto"/>
            </w:tcBorders>
          </w:tcPr>
          <w:p w14:paraId="62E383C0" w14:textId="77777777" w:rsidR="006006BF" w:rsidRPr="00592AA6" w:rsidRDefault="006006BF" w:rsidP="00076DFE">
            <w:pPr>
              <w:numPr>
                <w:ilvl w:val="12"/>
                <w:numId w:val="0"/>
              </w:numPr>
              <w:rPr>
                <w:rFonts w:cs="Arial"/>
                <w:szCs w:val="22"/>
              </w:rPr>
            </w:pPr>
            <w:r w:rsidRPr="00592AA6">
              <w:rPr>
                <w:rFonts w:cs="Arial"/>
                <w:szCs w:val="22"/>
              </w:rPr>
              <w:t>This method does sync with active VOD</w:t>
            </w:r>
          </w:p>
        </w:tc>
        <w:tc>
          <w:tcPr>
            <w:tcW w:w="2156" w:type="dxa"/>
            <w:tcBorders>
              <w:top w:val="single" w:sz="4" w:space="0" w:color="auto"/>
              <w:left w:val="single" w:sz="4" w:space="0" w:color="auto"/>
              <w:bottom w:val="single" w:sz="4" w:space="0" w:color="auto"/>
            </w:tcBorders>
          </w:tcPr>
          <w:p w14:paraId="4D424D38" w14:textId="77777777" w:rsidR="006006BF" w:rsidRPr="00592AA6" w:rsidRDefault="006006BF" w:rsidP="00076DFE">
            <w:pPr>
              <w:numPr>
                <w:ilvl w:val="12"/>
                <w:numId w:val="0"/>
              </w:numPr>
              <w:rPr>
                <w:rFonts w:cs="Arial"/>
                <w:szCs w:val="22"/>
              </w:rPr>
            </w:pPr>
            <w:r w:rsidRPr="00592AA6">
              <w:rPr>
                <w:rFonts w:cs="Arial"/>
                <w:szCs w:val="22"/>
              </w:rPr>
              <w:t>CException</w:t>
            </w:r>
          </w:p>
        </w:tc>
      </w:tr>
      <w:tr w:rsidR="006006BF" w14:paraId="5E04508B" w14:textId="77777777" w:rsidTr="00076DFE">
        <w:trPr>
          <w:trHeight w:val="287"/>
        </w:trPr>
        <w:tc>
          <w:tcPr>
            <w:tcW w:w="2698" w:type="dxa"/>
            <w:tcBorders>
              <w:top w:val="single" w:sz="4" w:space="0" w:color="auto"/>
              <w:bottom w:val="single" w:sz="4" w:space="0" w:color="auto"/>
              <w:right w:val="single" w:sz="4" w:space="0" w:color="auto"/>
            </w:tcBorders>
          </w:tcPr>
          <w:p w14:paraId="25D8CF6A" w14:textId="77777777" w:rsidR="006006BF" w:rsidRPr="00592AA6" w:rsidRDefault="006006BF" w:rsidP="00076DFE">
            <w:pPr>
              <w:numPr>
                <w:ilvl w:val="12"/>
                <w:numId w:val="0"/>
              </w:numPr>
              <w:rPr>
                <w:rFonts w:cs="Arial"/>
                <w:szCs w:val="22"/>
              </w:rPr>
            </w:pPr>
            <w:r w:rsidRPr="00592AA6">
              <w:rPr>
                <w:rFonts w:cs="Arial"/>
                <w:szCs w:val="22"/>
              </w:rPr>
              <w:t>private void updateVod(String extId)</w:t>
            </w:r>
          </w:p>
        </w:tc>
        <w:tc>
          <w:tcPr>
            <w:tcW w:w="4410" w:type="dxa"/>
            <w:tcBorders>
              <w:top w:val="single" w:sz="4" w:space="0" w:color="auto"/>
              <w:left w:val="single" w:sz="4" w:space="0" w:color="auto"/>
              <w:bottom w:val="single" w:sz="4" w:space="0" w:color="auto"/>
              <w:right w:val="single" w:sz="4" w:space="0" w:color="auto"/>
            </w:tcBorders>
          </w:tcPr>
          <w:p w14:paraId="0999E1CA" w14:textId="77777777" w:rsidR="006006BF" w:rsidRPr="00592AA6" w:rsidRDefault="006006BF" w:rsidP="00076DFE">
            <w:pPr>
              <w:numPr>
                <w:ilvl w:val="12"/>
                <w:numId w:val="0"/>
              </w:numPr>
              <w:rPr>
                <w:rFonts w:cs="Arial"/>
                <w:szCs w:val="22"/>
              </w:rPr>
            </w:pPr>
            <w:r w:rsidRPr="00592AA6">
              <w:rPr>
                <w:rFonts w:cs="Arial"/>
                <w:szCs w:val="22"/>
              </w:rPr>
              <w:t>Update vmxsync for VOD</w:t>
            </w:r>
          </w:p>
        </w:tc>
        <w:tc>
          <w:tcPr>
            <w:tcW w:w="2156" w:type="dxa"/>
            <w:tcBorders>
              <w:top w:val="single" w:sz="4" w:space="0" w:color="auto"/>
              <w:left w:val="single" w:sz="4" w:space="0" w:color="auto"/>
              <w:bottom w:val="single" w:sz="4" w:space="0" w:color="auto"/>
            </w:tcBorders>
          </w:tcPr>
          <w:p w14:paraId="6F77B269" w14:textId="77777777" w:rsidR="006006BF" w:rsidRPr="00592AA6" w:rsidRDefault="006006BF" w:rsidP="00076DFE">
            <w:pPr>
              <w:numPr>
                <w:ilvl w:val="12"/>
                <w:numId w:val="0"/>
              </w:numPr>
              <w:rPr>
                <w:rFonts w:cs="Arial"/>
                <w:szCs w:val="22"/>
              </w:rPr>
            </w:pPr>
            <w:r w:rsidRPr="003612CC">
              <w:rPr>
                <w:rFonts w:cs="Arial"/>
                <w:szCs w:val="22"/>
              </w:rPr>
              <w:t>None</w:t>
            </w:r>
          </w:p>
        </w:tc>
      </w:tr>
      <w:tr w:rsidR="006006BF" w14:paraId="6DE4DBFA" w14:textId="77777777" w:rsidTr="00076DFE">
        <w:trPr>
          <w:trHeight w:val="287"/>
        </w:trPr>
        <w:tc>
          <w:tcPr>
            <w:tcW w:w="2698" w:type="dxa"/>
            <w:tcBorders>
              <w:top w:val="single" w:sz="4" w:space="0" w:color="auto"/>
              <w:bottom w:val="single" w:sz="4" w:space="0" w:color="auto"/>
              <w:right w:val="single" w:sz="4" w:space="0" w:color="auto"/>
            </w:tcBorders>
          </w:tcPr>
          <w:p w14:paraId="6692BBA3" w14:textId="77777777" w:rsidR="006006BF" w:rsidRPr="00592AA6" w:rsidRDefault="006006BF" w:rsidP="00076DFE">
            <w:pPr>
              <w:numPr>
                <w:ilvl w:val="12"/>
                <w:numId w:val="0"/>
              </w:numPr>
              <w:rPr>
                <w:rFonts w:cs="Arial"/>
                <w:szCs w:val="22"/>
              </w:rPr>
            </w:pPr>
            <w:r w:rsidRPr="00592AA6">
              <w:rPr>
                <w:rFonts w:cs="Arial"/>
                <w:szCs w:val="22"/>
              </w:rPr>
              <w:t>private TEvent setTEvent(String[] identifier, String itemId, TContentType contentType)</w:t>
            </w:r>
          </w:p>
        </w:tc>
        <w:tc>
          <w:tcPr>
            <w:tcW w:w="4410" w:type="dxa"/>
            <w:tcBorders>
              <w:top w:val="single" w:sz="4" w:space="0" w:color="auto"/>
              <w:left w:val="single" w:sz="4" w:space="0" w:color="auto"/>
              <w:bottom w:val="single" w:sz="4" w:space="0" w:color="auto"/>
              <w:right w:val="single" w:sz="4" w:space="0" w:color="auto"/>
            </w:tcBorders>
          </w:tcPr>
          <w:p w14:paraId="26353F92" w14:textId="77777777" w:rsidR="006006BF" w:rsidRPr="00592AA6" w:rsidRDefault="006006BF" w:rsidP="00076DFE">
            <w:pPr>
              <w:numPr>
                <w:ilvl w:val="12"/>
                <w:numId w:val="0"/>
              </w:numPr>
              <w:rPr>
                <w:rFonts w:cs="Arial"/>
                <w:szCs w:val="22"/>
              </w:rPr>
            </w:pPr>
            <w:r w:rsidRPr="00592AA6">
              <w:rPr>
                <w:rFonts w:cs="Arial"/>
                <w:szCs w:val="22"/>
              </w:rPr>
              <w:t>Get TEvent object</w:t>
            </w:r>
          </w:p>
        </w:tc>
        <w:tc>
          <w:tcPr>
            <w:tcW w:w="2156" w:type="dxa"/>
            <w:tcBorders>
              <w:top w:val="single" w:sz="4" w:space="0" w:color="auto"/>
              <w:left w:val="single" w:sz="4" w:space="0" w:color="auto"/>
              <w:bottom w:val="single" w:sz="4" w:space="0" w:color="auto"/>
            </w:tcBorders>
          </w:tcPr>
          <w:p w14:paraId="63D49855" w14:textId="77777777" w:rsidR="006006BF" w:rsidRPr="00592AA6" w:rsidRDefault="006006BF" w:rsidP="00076DFE">
            <w:pPr>
              <w:numPr>
                <w:ilvl w:val="12"/>
                <w:numId w:val="0"/>
              </w:numPr>
              <w:rPr>
                <w:rFonts w:cs="Arial"/>
                <w:szCs w:val="22"/>
              </w:rPr>
            </w:pPr>
            <w:r w:rsidRPr="003612CC">
              <w:rPr>
                <w:rFonts w:cs="Arial"/>
                <w:szCs w:val="22"/>
              </w:rPr>
              <w:t>None</w:t>
            </w:r>
          </w:p>
        </w:tc>
      </w:tr>
      <w:tr w:rsidR="006006BF" w14:paraId="5DCB4CFD" w14:textId="77777777" w:rsidTr="00076DFE">
        <w:trPr>
          <w:trHeight w:val="287"/>
        </w:trPr>
        <w:tc>
          <w:tcPr>
            <w:tcW w:w="2698" w:type="dxa"/>
            <w:tcBorders>
              <w:top w:val="single" w:sz="4" w:space="0" w:color="auto"/>
              <w:bottom w:val="single" w:sz="4" w:space="0" w:color="auto"/>
              <w:right w:val="single" w:sz="4" w:space="0" w:color="auto"/>
            </w:tcBorders>
          </w:tcPr>
          <w:p w14:paraId="7FD8039F" w14:textId="77777777" w:rsidR="006006BF" w:rsidRPr="00592AA6" w:rsidRDefault="006006BF" w:rsidP="00076DFE">
            <w:pPr>
              <w:numPr>
                <w:ilvl w:val="12"/>
                <w:numId w:val="0"/>
              </w:numPr>
              <w:rPr>
                <w:rFonts w:cs="Arial"/>
                <w:szCs w:val="22"/>
              </w:rPr>
            </w:pPr>
            <w:r w:rsidRPr="00592AA6">
              <w:rPr>
                <w:rFonts w:cs="Arial"/>
                <w:szCs w:val="22"/>
              </w:rPr>
              <w:t>private TContent setTcontent(String[] contentId, TContentType contentType, boolean isCreateRequest)</w:t>
            </w:r>
          </w:p>
        </w:tc>
        <w:tc>
          <w:tcPr>
            <w:tcW w:w="4410" w:type="dxa"/>
            <w:tcBorders>
              <w:top w:val="single" w:sz="4" w:space="0" w:color="auto"/>
              <w:left w:val="single" w:sz="4" w:space="0" w:color="auto"/>
              <w:bottom w:val="single" w:sz="4" w:space="0" w:color="auto"/>
              <w:right w:val="single" w:sz="4" w:space="0" w:color="auto"/>
            </w:tcBorders>
          </w:tcPr>
          <w:p w14:paraId="1D0FEA11" w14:textId="77777777" w:rsidR="006006BF" w:rsidRPr="00592AA6" w:rsidRDefault="006006BF" w:rsidP="00076DFE">
            <w:pPr>
              <w:numPr>
                <w:ilvl w:val="12"/>
                <w:numId w:val="0"/>
              </w:numPr>
              <w:rPr>
                <w:rFonts w:cs="Arial"/>
                <w:szCs w:val="22"/>
              </w:rPr>
            </w:pPr>
            <w:r w:rsidRPr="00592AA6">
              <w:rPr>
                <w:rFonts w:cs="Arial"/>
                <w:szCs w:val="22"/>
              </w:rPr>
              <w:t>Get TContent object</w:t>
            </w:r>
          </w:p>
        </w:tc>
        <w:tc>
          <w:tcPr>
            <w:tcW w:w="2156" w:type="dxa"/>
            <w:tcBorders>
              <w:top w:val="single" w:sz="4" w:space="0" w:color="auto"/>
              <w:left w:val="single" w:sz="4" w:space="0" w:color="auto"/>
              <w:bottom w:val="single" w:sz="4" w:space="0" w:color="auto"/>
            </w:tcBorders>
          </w:tcPr>
          <w:p w14:paraId="06935908" w14:textId="77777777" w:rsidR="006006BF" w:rsidRPr="00592AA6" w:rsidRDefault="006006BF" w:rsidP="00076DFE">
            <w:pPr>
              <w:numPr>
                <w:ilvl w:val="12"/>
                <w:numId w:val="0"/>
              </w:numPr>
              <w:rPr>
                <w:rFonts w:cs="Arial"/>
                <w:szCs w:val="22"/>
              </w:rPr>
            </w:pPr>
            <w:r w:rsidRPr="003612CC">
              <w:rPr>
                <w:rFonts w:cs="Arial"/>
                <w:szCs w:val="22"/>
              </w:rPr>
              <w:t>None</w:t>
            </w:r>
          </w:p>
        </w:tc>
      </w:tr>
      <w:tr w:rsidR="006006BF" w14:paraId="5B09EB7E" w14:textId="77777777" w:rsidTr="00076DFE">
        <w:trPr>
          <w:trHeight w:val="287"/>
        </w:trPr>
        <w:tc>
          <w:tcPr>
            <w:tcW w:w="2698" w:type="dxa"/>
            <w:tcBorders>
              <w:top w:val="single" w:sz="4" w:space="0" w:color="auto"/>
              <w:bottom w:val="single" w:sz="4" w:space="0" w:color="auto"/>
              <w:right w:val="single" w:sz="4" w:space="0" w:color="auto"/>
            </w:tcBorders>
          </w:tcPr>
          <w:p w14:paraId="5B5571E1" w14:textId="77777777" w:rsidR="006006BF" w:rsidRPr="00592AA6" w:rsidRDefault="006006BF" w:rsidP="00076DFE">
            <w:pPr>
              <w:numPr>
                <w:ilvl w:val="12"/>
                <w:numId w:val="0"/>
              </w:numPr>
              <w:rPr>
                <w:rFonts w:cs="Arial"/>
                <w:szCs w:val="22"/>
              </w:rPr>
            </w:pPr>
            <w:r w:rsidRPr="00592AA6">
              <w:rPr>
                <w:rFonts w:cs="Arial"/>
                <w:szCs w:val="22"/>
              </w:rPr>
              <w:t>private TNetworkType getTNetworkTypeByMdpName(String mdpExtnName)</w:t>
            </w:r>
          </w:p>
        </w:tc>
        <w:tc>
          <w:tcPr>
            <w:tcW w:w="4410" w:type="dxa"/>
            <w:tcBorders>
              <w:top w:val="single" w:sz="4" w:space="0" w:color="auto"/>
              <w:left w:val="single" w:sz="4" w:space="0" w:color="auto"/>
              <w:bottom w:val="single" w:sz="4" w:space="0" w:color="auto"/>
              <w:right w:val="single" w:sz="4" w:space="0" w:color="auto"/>
            </w:tcBorders>
          </w:tcPr>
          <w:p w14:paraId="77FEBB1F" w14:textId="77777777" w:rsidR="006006BF" w:rsidRPr="00592AA6" w:rsidRDefault="006006BF" w:rsidP="00076DFE">
            <w:pPr>
              <w:numPr>
                <w:ilvl w:val="12"/>
                <w:numId w:val="0"/>
              </w:numPr>
              <w:rPr>
                <w:rFonts w:cs="Arial"/>
                <w:szCs w:val="22"/>
              </w:rPr>
            </w:pPr>
            <w:r w:rsidRPr="00592AA6">
              <w:rPr>
                <w:rFonts w:cs="Arial"/>
                <w:szCs w:val="22"/>
              </w:rPr>
              <w:t>Get Network type from mdp external name</w:t>
            </w:r>
          </w:p>
        </w:tc>
        <w:tc>
          <w:tcPr>
            <w:tcW w:w="2156" w:type="dxa"/>
            <w:tcBorders>
              <w:top w:val="single" w:sz="4" w:space="0" w:color="auto"/>
              <w:left w:val="single" w:sz="4" w:space="0" w:color="auto"/>
              <w:bottom w:val="single" w:sz="4" w:space="0" w:color="auto"/>
            </w:tcBorders>
          </w:tcPr>
          <w:p w14:paraId="025D942B" w14:textId="77777777" w:rsidR="006006BF" w:rsidRPr="00592AA6" w:rsidRDefault="006006BF" w:rsidP="00076DFE">
            <w:pPr>
              <w:numPr>
                <w:ilvl w:val="12"/>
                <w:numId w:val="0"/>
              </w:numPr>
              <w:rPr>
                <w:rFonts w:cs="Arial"/>
                <w:szCs w:val="22"/>
              </w:rPr>
            </w:pPr>
            <w:r w:rsidRPr="003612CC">
              <w:rPr>
                <w:rFonts w:cs="Arial"/>
                <w:szCs w:val="22"/>
              </w:rPr>
              <w:t>None</w:t>
            </w:r>
          </w:p>
        </w:tc>
      </w:tr>
      <w:tr w:rsidR="006006BF" w14:paraId="0A60935A" w14:textId="77777777" w:rsidTr="00076DFE">
        <w:trPr>
          <w:trHeight w:val="287"/>
        </w:trPr>
        <w:tc>
          <w:tcPr>
            <w:tcW w:w="2698" w:type="dxa"/>
            <w:tcBorders>
              <w:top w:val="single" w:sz="4" w:space="0" w:color="auto"/>
              <w:bottom w:val="single" w:sz="4" w:space="0" w:color="auto"/>
              <w:right w:val="single" w:sz="4" w:space="0" w:color="auto"/>
            </w:tcBorders>
          </w:tcPr>
          <w:p w14:paraId="269C319F" w14:textId="77777777" w:rsidR="006006BF" w:rsidRPr="00592AA6" w:rsidRDefault="006006BF" w:rsidP="00076DFE">
            <w:pPr>
              <w:numPr>
                <w:ilvl w:val="12"/>
                <w:numId w:val="0"/>
              </w:numPr>
              <w:rPr>
                <w:rFonts w:cs="Arial"/>
                <w:szCs w:val="22"/>
              </w:rPr>
            </w:pPr>
            <w:r w:rsidRPr="00592AA6">
              <w:rPr>
                <w:rFonts w:cs="Arial"/>
                <w:szCs w:val="22"/>
              </w:rPr>
              <w:t>private void syncDataProvisioningToVMXForCreatePackage(List&lt;DRMSyncEntityFeature&gt; entityList)</w:t>
            </w:r>
          </w:p>
        </w:tc>
        <w:tc>
          <w:tcPr>
            <w:tcW w:w="4410" w:type="dxa"/>
            <w:tcBorders>
              <w:top w:val="single" w:sz="4" w:space="0" w:color="auto"/>
              <w:left w:val="single" w:sz="4" w:space="0" w:color="auto"/>
              <w:bottom w:val="single" w:sz="4" w:space="0" w:color="auto"/>
              <w:right w:val="single" w:sz="4" w:space="0" w:color="auto"/>
            </w:tcBorders>
          </w:tcPr>
          <w:p w14:paraId="51285A02" w14:textId="77777777" w:rsidR="006006BF" w:rsidRPr="00592AA6" w:rsidRDefault="006006BF" w:rsidP="00076DFE">
            <w:pPr>
              <w:numPr>
                <w:ilvl w:val="12"/>
                <w:numId w:val="0"/>
              </w:numPr>
              <w:rPr>
                <w:rFonts w:cs="Arial"/>
                <w:szCs w:val="22"/>
              </w:rPr>
            </w:pPr>
            <w:r w:rsidRPr="00592AA6">
              <w:rPr>
                <w:rFonts w:cs="Arial"/>
                <w:szCs w:val="22"/>
              </w:rPr>
              <w:t>calls the OMI client for create package</w:t>
            </w:r>
          </w:p>
        </w:tc>
        <w:tc>
          <w:tcPr>
            <w:tcW w:w="2156" w:type="dxa"/>
            <w:tcBorders>
              <w:top w:val="single" w:sz="4" w:space="0" w:color="auto"/>
              <w:left w:val="single" w:sz="4" w:space="0" w:color="auto"/>
              <w:bottom w:val="single" w:sz="4" w:space="0" w:color="auto"/>
            </w:tcBorders>
          </w:tcPr>
          <w:p w14:paraId="1411CFE0" w14:textId="77777777" w:rsidR="006006BF" w:rsidRPr="00592AA6" w:rsidRDefault="006006BF" w:rsidP="00076DFE">
            <w:pPr>
              <w:numPr>
                <w:ilvl w:val="12"/>
                <w:numId w:val="0"/>
              </w:numPr>
              <w:rPr>
                <w:rFonts w:cs="Arial"/>
                <w:szCs w:val="22"/>
              </w:rPr>
            </w:pPr>
            <w:r w:rsidRPr="00052A6D">
              <w:rPr>
                <w:rFonts w:cs="Arial"/>
                <w:szCs w:val="22"/>
              </w:rPr>
              <w:t>None</w:t>
            </w:r>
          </w:p>
        </w:tc>
      </w:tr>
      <w:tr w:rsidR="006006BF" w14:paraId="42239E2C" w14:textId="77777777" w:rsidTr="00076DFE">
        <w:trPr>
          <w:trHeight w:val="287"/>
        </w:trPr>
        <w:tc>
          <w:tcPr>
            <w:tcW w:w="2698" w:type="dxa"/>
            <w:tcBorders>
              <w:top w:val="single" w:sz="4" w:space="0" w:color="auto"/>
              <w:bottom w:val="single" w:sz="4" w:space="0" w:color="auto"/>
              <w:right w:val="single" w:sz="4" w:space="0" w:color="auto"/>
            </w:tcBorders>
          </w:tcPr>
          <w:p w14:paraId="3601A868" w14:textId="77777777" w:rsidR="006006BF" w:rsidRPr="00592AA6" w:rsidRDefault="006006BF" w:rsidP="00076DFE">
            <w:pPr>
              <w:numPr>
                <w:ilvl w:val="12"/>
                <w:numId w:val="0"/>
              </w:numPr>
              <w:rPr>
                <w:rFonts w:cs="Arial"/>
                <w:szCs w:val="22"/>
              </w:rPr>
            </w:pPr>
            <w:r w:rsidRPr="00592AA6">
              <w:rPr>
                <w:rFonts w:cs="Arial"/>
                <w:szCs w:val="22"/>
              </w:rPr>
              <w:t>private void syncDataProvisioningToVMXForCreateDevice(String cmbType,     List&lt;DRMSyncEntityFeature&gt; entityList)</w:t>
            </w:r>
          </w:p>
        </w:tc>
        <w:tc>
          <w:tcPr>
            <w:tcW w:w="4410" w:type="dxa"/>
            <w:tcBorders>
              <w:top w:val="single" w:sz="4" w:space="0" w:color="auto"/>
              <w:left w:val="single" w:sz="4" w:space="0" w:color="auto"/>
              <w:bottom w:val="single" w:sz="4" w:space="0" w:color="auto"/>
              <w:right w:val="single" w:sz="4" w:space="0" w:color="auto"/>
            </w:tcBorders>
          </w:tcPr>
          <w:p w14:paraId="78A666E8" w14:textId="77777777" w:rsidR="006006BF" w:rsidRPr="00592AA6" w:rsidRDefault="006006BF" w:rsidP="00076DFE">
            <w:pPr>
              <w:numPr>
                <w:ilvl w:val="12"/>
                <w:numId w:val="0"/>
              </w:numPr>
              <w:rPr>
                <w:rFonts w:cs="Arial"/>
                <w:szCs w:val="22"/>
              </w:rPr>
            </w:pPr>
            <w:r w:rsidRPr="00592AA6">
              <w:rPr>
                <w:rFonts w:cs="Arial"/>
                <w:szCs w:val="22"/>
              </w:rPr>
              <w:t>calls the OMI client for create device</w:t>
            </w:r>
          </w:p>
        </w:tc>
        <w:tc>
          <w:tcPr>
            <w:tcW w:w="2156" w:type="dxa"/>
            <w:tcBorders>
              <w:top w:val="single" w:sz="4" w:space="0" w:color="auto"/>
              <w:left w:val="single" w:sz="4" w:space="0" w:color="auto"/>
              <w:bottom w:val="single" w:sz="4" w:space="0" w:color="auto"/>
            </w:tcBorders>
          </w:tcPr>
          <w:p w14:paraId="22C6DD46" w14:textId="77777777" w:rsidR="006006BF" w:rsidRPr="00592AA6" w:rsidRDefault="006006BF" w:rsidP="00076DFE">
            <w:pPr>
              <w:numPr>
                <w:ilvl w:val="12"/>
                <w:numId w:val="0"/>
              </w:numPr>
              <w:rPr>
                <w:rFonts w:cs="Arial"/>
                <w:szCs w:val="22"/>
              </w:rPr>
            </w:pPr>
            <w:r w:rsidRPr="00052A6D">
              <w:rPr>
                <w:rFonts w:cs="Arial"/>
                <w:szCs w:val="22"/>
              </w:rPr>
              <w:t>None</w:t>
            </w:r>
          </w:p>
        </w:tc>
      </w:tr>
      <w:tr w:rsidR="006006BF" w14:paraId="5E713BA4" w14:textId="77777777" w:rsidTr="00076DFE">
        <w:trPr>
          <w:trHeight w:val="287"/>
        </w:trPr>
        <w:tc>
          <w:tcPr>
            <w:tcW w:w="2698" w:type="dxa"/>
            <w:tcBorders>
              <w:top w:val="single" w:sz="4" w:space="0" w:color="auto"/>
              <w:bottom w:val="single" w:sz="4" w:space="0" w:color="auto"/>
              <w:right w:val="single" w:sz="4" w:space="0" w:color="auto"/>
            </w:tcBorders>
          </w:tcPr>
          <w:p w14:paraId="6B77CC5B" w14:textId="77777777" w:rsidR="006006BF" w:rsidRPr="00592AA6" w:rsidRDefault="006006BF" w:rsidP="00076DFE">
            <w:pPr>
              <w:numPr>
                <w:ilvl w:val="12"/>
                <w:numId w:val="0"/>
              </w:numPr>
              <w:rPr>
                <w:rFonts w:cs="Arial"/>
                <w:szCs w:val="22"/>
              </w:rPr>
            </w:pPr>
            <w:r w:rsidRPr="00592AA6">
              <w:rPr>
                <w:rFonts w:cs="Arial"/>
                <w:szCs w:val="22"/>
              </w:rPr>
              <w:t>private void updateDbForCreateDevice(String cmbType, List&lt;TResult&gt; syncStatus)</w:t>
            </w:r>
          </w:p>
        </w:tc>
        <w:tc>
          <w:tcPr>
            <w:tcW w:w="4410" w:type="dxa"/>
            <w:tcBorders>
              <w:top w:val="single" w:sz="4" w:space="0" w:color="auto"/>
              <w:left w:val="single" w:sz="4" w:space="0" w:color="auto"/>
              <w:bottom w:val="single" w:sz="4" w:space="0" w:color="auto"/>
              <w:right w:val="single" w:sz="4" w:space="0" w:color="auto"/>
            </w:tcBorders>
          </w:tcPr>
          <w:p w14:paraId="6DE7BF1C" w14:textId="77777777" w:rsidR="006006BF" w:rsidRPr="00592AA6" w:rsidRDefault="006006BF" w:rsidP="00076DFE">
            <w:pPr>
              <w:numPr>
                <w:ilvl w:val="12"/>
                <w:numId w:val="0"/>
              </w:numPr>
              <w:rPr>
                <w:rFonts w:cs="Arial"/>
                <w:szCs w:val="22"/>
              </w:rPr>
            </w:pPr>
            <w:r w:rsidRPr="00592AA6">
              <w:rPr>
                <w:rFonts w:cs="Arial"/>
                <w:szCs w:val="22"/>
              </w:rPr>
              <w:t>Update vmxsync for STB</w:t>
            </w:r>
          </w:p>
        </w:tc>
        <w:tc>
          <w:tcPr>
            <w:tcW w:w="2156" w:type="dxa"/>
            <w:tcBorders>
              <w:top w:val="single" w:sz="4" w:space="0" w:color="auto"/>
              <w:left w:val="single" w:sz="4" w:space="0" w:color="auto"/>
              <w:bottom w:val="single" w:sz="4" w:space="0" w:color="auto"/>
            </w:tcBorders>
          </w:tcPr>
          <w:p w14:paraId="6E9B7F58" w14:textId="77777777" w:rsidR="006006BF" w:rsidRPr="00592AA6" w:rsidRDefault="006006BF" w:rsidP="00076DFE">
            <w:pPr>
              <w:numPr>
                <w:ilvl w:val="12"/>
                <w:numId w:val="0"/>
              </w:numPr>
              <w:rPr>
                <w:rFonts w:cs="Arial"/>
                <w:szCs w:val="22"/>
              </w:rPr>
            </w:pPr>
            <w:r w:rsidRPr="00052A6D">
              <w:rPr>
                <w:rFonts w:cs="Arial"/>
                <w:szCs w:val="22"/>
              </w:rPr>
              <w:t>None</w:t>
            </w:r>
          </w:p>
        </w:tc>
      </w:tr>
      <w:tr w:rsidR="006006BF" w14:paraId="50D40FF5" w14:textId="77777777" w:rsidTr="00076DFE">
        <w:trPr>
          <w:trHeight w:val="287"/>
        </w:trPr>
        <w:tc>
          <w:tcPr>
            <w:tcW w:w="2698" w:type="dxa"/>
            <w:tcBorders>
              <w:top w:val="single" w:sz="4" w:space="0" w:color="auto"/>
              <w:bottom w:val="single" w:sz="4" w:space="0" w:color="auto"/>
              <w:right w:val="single" w:sz="4" w:space="0" w:color="auto"/>
            </w:tcBorders>
          </w:tcPr>
          <w:p w14:paraId="3909F957" w14:textId="77777777" w:rsidR="006006BF" w:rsidRPr="00592AA6" w:rsidRDefault="006006BF" w:rsidP="00076DFE">
            <w:pPr>
              <w:numPr>
                <w:ilvl w:val="12"/>
                <w:numId w:val="0"/>
              </w:numPr>
              <w:rPr>
                <w:rFonts w:cs="Arial"/>
                <w:szCs w:val="22"/>
              </w:rPr>
            </w:pPr>
            <w:r w:rsidRPr="00592AA6">
              <w:rPr>
                <w:rFonts w:cs="Arial"/>
                <w:szCs w:val="22"/>
              </w:rPr>
              <w:t>private TDeviceType getDeviceType(DRMSyncEntityFeature entityFeature)</w:t>
            </w:r>
          </w:p>
        </w:tc>
        <w:tc>
          <w:tcPr>
            <w:tcW w:w="4410" w:type="dxa"/>
            <w:tcBorders>
              <w:top w:val="single" w:sz="4" w:space="0" w:color="auto"/>
              <w:left w:val="single" w:sz="4" w:space="0" w:color="auto"/>
              <w:bottom w:val="single" w:sz="4" w:space="0" w:color="auto"/>
              <w:right w:val="single" w:sz="4" w:space="0" w:color="auto"/>
            </w:tcBorders>
          </w:tcPr>
          <w:p w14:paraId="4EAF549F" w14:textId="77777777" w:rsidR="006006BF" w:rsidRPr="00592AA6" w:rsidRDefault="006006BF" w:rsidP="00076DFE">
            <w:pPr>
              <w:numPr>
                <w:ilvl w:val="12"/>
                <w:numId w:val="0"/>
              </w:numPr>
              <w:rPr>
                <w:rFonts w:cs="Arial"/>
                <w:szCs w:val="22"/>
              </w:rPr>
            </w:pPr>
            <w:r w:rsidRPr="00592AA6">
              <w:rPr>
                <w:rFonts w:cs="Arial"/>
                <w:szCs w:val="22"/>
              </w:rPr>
              <w:t>Get device type</w:t>
            </w:r>
          </w:p>
        </w:tc>
        <w:tc>
          <w:tcPr>
            <w:tcW w:w="2156" w:type="dxa"/>
            <w:tcBorders>
              <w:top w:val="single" w:sz="4" w:space="0" w:color="auto"/>
              <w:left w:val="single" w:sz="4" w:space="0" w:color="auto"/>
              <w:bottom w:val="single" w:sz="4" w:space="0" w:color="auto"/>
            </w:tcBorders>
          </w:tcPr>
          <w:p w14:paraId="374E45AF" w14:textId="77777777" w:rsidR="006006BF" w:rsidRPr="00592AA6" w:rsidRDefault="006006BF" w:rsidP="00076DFE">
            <w:pPr>
              <w:numPr>
                <w:ilvl w:val="12"/>
                <w:numId w:val="0"/>
              </w:numPr>
              <w:rPr>
                <w:rFonts w:cs="Arial"/>
                <w:szCs w:val="22"/>
              </w:rPr>
            </w:pPr>
            <w:r w:rsidRPr="00052A6D">
              <w:rPr>
                <w:rFonts w:cs="Arial"/>
                <w:szCs w:val="22"/>
              </w:rPr>
              <w:t>None</w:t>
            </w:r>
          </w:p>
        </w:tc>
      </w:tr>
      <w:tr w:rsidR="006006BF" w14:paraId="18E70381" w14:textId="77777777" w:rsidTr="00076DFE">
        <w:trPr>
          <w:trHeight w:val="287"/>
        </w:trPr>
        <w:tc>
          <w:tcPr>
            <w:tcW w:w="2698" w:type="dxa"/>
            <w:tcBorders>
              <w:top w:val="single" w:sz="4" w:space="0" w:color="auto"/>
              <w:bottom w:val="single" w:sz="4" w:space="0" w:color="auto"/>
              <w:right w:val="single" w:sz="4" w:space="0" w:color="auto"/>
            </w:tcBorders>
          </w:tcPr>
          <w:p w14:paraId="72750B7C" w14:textId="77777777" w:rsidR="006006BF" w:rsidRPr="00592AA6" w:rsidRDefault="006006BF" w:rsidP="00076DFE">
            <w:pPr>
              <w:numPr>
                <w:ilvl w:val="12"/>
                <w:numId w:val="0"/>
              </w:numPr>
              <w:rPr>
                <w:rFonts w:cs="Arial"/>
                <w:szCs w:val="22"/>
              </w:rPr>
            </w:pPr>
            <w:r w:rsidRPr="00592AA6">
              <w:rPr>
                <w:rFonts w:cs="Arial"/>
                <w:szCs w:val="22"/>
              </w:rPr>
              <w:t>private void syncDataProvisioningToVMXForCreateSubscriber(List&lt;DRMSyncEntityFe</w:t>
            </w:r>
            <w:r w:rsidRPr="00592AA6">
              <w:rPr>
                <w:rFonts w:cs="Arial"/>
                <w:szCs w:val="22"/>
              </w:rPr>
              <w:lastRenderedPageBreak/>
              <w:t>ature&gt; entityList)</w:t>
            </w:r>
          </w:p>
        </w:tc>
        <w:tc>
          <w:tcPr>
            <w:tcW w:w="4410" w:type="dxa"/>
            <w:tcBorders>
              <w:top w:val="single" w:sz="4" w:space="0" w:color="auto"/>
              <w:left w:val="single" w:sz="4" w:space="0" w:color="auto"/>
              <w:bottom w:val="single" w:sz="4" w:space="0" w:color="auto"/>
              <w:right w:val="single" w:sz="4" w:space="0" w:color="auto"/>
            </w:tcBorders>
          </w:tcPr>
          <w:p w14:paraId="0F4679F4" w14:textId="77777777" w:rsidR="006006BF" w:rsidRPr="00592AA6" w:rsidRDefault="006006BF" w:rsidP="00076DFE">
            <w:pPr>
              <w:numPr>
                <w:ilvl w:val="12"/>
                <w:numId w:val="0"/>
              </w:numPr>
              <w:rPr>
                <w:rFonts w:cs="Arial"/>
                <w:szCs w:val="22"/>
              </w:rPr>
            </w:pPr>
            <w:r w:rsidRPr="00592AA6">
              <w:rPr>
                <w:rFonts w:cs="Arial"/>
                <w:szCs w:val="22"/>
              </w:rPr>
              <w:lastRenderedPageBreak/>
              <w:t>calls the OMI client for create subscriber</w:t>
            </w:r>
          </w:p>
        </w:tc>
        <w:tc>
          <w:tcPr>
            <w:tcW w:w="2156" w:type="dxa"/>
            <w:tcBorders>
              <w:top w:val="single" w:sz="4" w:space="0" w:color="auto"/>
              <w:left w:val="single" w:sz="4" w:space="0" w:color="auto"/>
              <w:bottom w:val="single" w:sz="4" w:space="0" w:color="auto"/>
            </w:tcBorders>
          </w:tcPr>
          <w:p w14:paraId="1DC13A51" w14:textId="77777777" w:rsidR="006006BF" w:rsidRPr="00592AA6" w:rsidRDefault="006006BF" w:rsidP="00076DFE">
            <w:pPr>
              <w:numPr>
                <w:ilvl w:val="12"/>
                <w:numId w:val="0"/>
              </w:numPr>
              <w:rPr>
                <w:rFonts w:cs="Arial"/>
                <w:szCs w:val="22"/>
              </w:rPr>
            </w:pPr>
            <w:r w:rsidRPr="00052A6D">
              <w:rPr>
                <w:rFonts w:cs="Arial"/>
                <w:szCs w:val="22"/>
              </w:rPr>
              <w:t>None</w:t>
            </w:r>
          </w:p>
        </w:tc>
      </w:tr>
      <w:tr w:rsidR="006006BF" w14:paraId="45F80C48" w14:textId="77777777" w:rsidTr="00076DFE">
        <w:trPr>
          <w:trHeight w:val="287"/>
        </w:trPr>
        <w:tc>
          <w:tcPr>
            <w:tcW w:w="2698" w:type="dxa"/>
            <w:tcBorders>
              <w:top w:val="single" w:sz="4" w:space="0" w:color="auto"/>
              <w:bottom w:val="single" w:sz="4" w:space="0" w:color="auto"/>
              <w:right w:val="single" w:sz="4" w:space="0" w:color="auto"/>
            </w:tcBorders>
          </w:tcPr>
          <w:p w14:paraId="717E29AD" w14:textId="77777777" w:rsidR="006006BF" w:rsidRPr="00592AA6" w:rsidRDefault="006006BF" w:rsidP="00076DFE">
            <w:pPr>
              <w:numPr>
                <w:ilvl w:val="12"/>
                <w:numId w:val="0"/>
              </w:numPr>
              <w:rPr>
                <w:rFonts w:cs="Arial"/>
                <w:szCs w:val="22"/>
              </w:rPr>
            </w:pPr>
            <w:r w:rsidRPr="00592AA6">
              <w:rPr>
                <w:rFonts w:cs="Arial"/>
                <w:szCs w:val="22"/>
              </w:rPr>
              <w:lastRenderedPageBreak/>
              <w:t>private void logOmiCallFailed(Exception exec)</w:t>
            </w:r>
          </w:p>
        </w:tc>
        <w:tc>
          <w:tcPr>
            <w:tcW w:w="4410" w:type="dxa"/>
            <w:tcBorders>
              <w:top w:val="single" w:sz="4" w:space="0" w:color="auto"/>
              <w:left w:val="single" w:sz="4" w:space="0" w:color="auto"/>
              <w:bottom w:val="single" w:sz="4" w:space="0" w:color="auto"/>
              <w:right w:val="single" w:sz="4" w:space="0" w:color="auto"/>
            </w:tcBorders>
          </w:tcPr>
          <w:p w14:paraId="1011CC6F" w14:textId="77777777" w:rsidR="006006BF" w:rsidRPr="00592AA6" w:rsidRDefault="006006BF" w:rsidP="00076DFE">
            <w:pPr>
              <w:numPr>
                <w:ilvl w:val="12"/>
                <w:numId w:val="0"/>
              </w:numPr>
              <w:rPr>
                <w:rFonts w:cs="Arial"/>
                <w:szCs w:val="22"/>
              </w:rPr>
            </w:pPr>
            <w:r w:rsidRPr="00592AA6">
              <w:rPr>
                <w:rFonts w:cs="Arial"/>
                <w:szCs w:val="22"/>
              </w:rPr>
              <w:t>Log OMI called failed</w:t>
            </w:r>
          </w:p>
        </w:tc>
        <w:tc>
          <w:tcPr>
            <w:tcW w:w="2156" w:type="dxa"/>
            <w:tcBorders>
              <w:top w:val="single" w:sz="4" w:space="0" w:color="auto"/>
              <w:left w:val="single" w:sz="4" w:space="0" w:color="auto"/>
              <w:bottom w:val="single" w:sz="4" w:space="0" w:color="auto"/>
            </w:tcBorders>
          </w:tcPr>
          <w:p w14:paraId="15DC7819" w14:textId="77777777" w:rsidR="006006BF" w:rsidRPr="00592AA6" w:rsidRDefault="006006BF" w:rsidP="00076DFE">
            <w:pPr>
              <w:numPr>
                <w:ilvl w:val="12"/>
                <w:numId w:val="0"/>
              </w:numPr>
              <w:rPr>
                <w:rFonts w:cs="Arial"/>
                <w:szCs w:val="22"/>
              </w:rPr>
            </w:pPr>
            <w:r w:rsidRPr="00052A6D">
              <w:rPr>
                <w:rFonts w:cs="Arial"/>
                <w:szCs w:val="22"/>
              </w:rPr>
              <w:t>None</w:t>
            </w:r>
          </w:p>
        </w:tc>
      </w:tr>
      <w:tr w:rsidR="006006BF" w14:paraId="4923A21C" w14:textId="77777777" w:rsidTr="00076DFE">
        <w:trPr>
          <w:trHeight w:val="287"/>
        </w:trPr>
        <w:tc>
          <w:tcPr>
            <w:tcW w:w="2698" w:type="dxa"/>
            <w:tcBorders>
              <w:top w:val="single" w:sz="4" w:space="0" w:color="auto"/>
              <w:bottom w:val="single" w:sz="4" w:space="0" w:color="auto"/>
              <w:right w:val="single" w:sz="4" w:space="0" w:color="auto"/>
            </w:tcBorders>
          </w:tcPr>
          <w:p w14:paraId="57FBFEA5" w14:textId="77777777" w:rsidR="006006BF" w:rsidRPr="00592AA6" w:rsidRDefault="006006BF" w:rsidP="00076DFE">
            <w:pPr>
              <w:numPr>
                <w:ilvl w:val="12"/>
                <w:numId w:val="0"/>
              </w:numPr>
              <w:rPr>
                <w:rFonts w:cs="Arial"/>
                <w:szCs w:val="22"/>
              </w:rPr>
            </w:pPr>
            <w:r w:rsidRPr="00592AA6">
              <w:rPr>
                <w:rFonts w:cs="Arial"/>
                <w:szCs w:val="22"/>
              </w:rPr>
              <w:t>private String generateQuery(String query, List&lt;TResult&gt; syncStatusList, String cmbType,</w:t>
            </w:r>
          </w:p>
          <w:p w14:paraId="7964EDA2" w14:textId="77777777" w:rsidR="006006BF" w:rsidRPr="00592AA6" w:rsidRDefault="006006BF" w:rsidP="00076DFE">
            <w:pPr>
              <w:numPr>
                <w:ilvl w:val="12"/>
                <w:numId w:val="0"/>
              </w:numPr>
              <w:rPr>
                <w:rFonts w:cs="Arial"/>
                <w:szCs w:val="22"/>
              </w:rPr>
            </w:pPr>
            <w:r w:rsidRPr="00592AA6">
              <w:rPr>
                <w:rFonts w:cs="Arial"/>
                <w:szCs w:val="22"/>
              </w:rPr>
              <w:t xml:space="preserve">            boolean isNumber)</w:t>
            </w:r>
          </w:p>
        </w:tc>
        <w:tc>
          <w:tcPr>
            <w:tcW w:w="4410" w:type="dxa"/>
            <w:tcBorders>
              <w:top w:val="single" w:sz="4" w:space="0" w:color="auto"/>
              <w:left w:val="single" w:sz="4" w:space="0" w:color="auto"/>
              <w:bottom w:val="single" w:sz="4" w:space="0" w:color="auto"/>
              <w:right w:val="single" w:sz="4" w:space="0" w:color="auto"/>
            </w:tcBorders>
          </w:tcPr>
          <w:p w14:paraId="2FFD5D0F" w14:textId="77777777" w:rsidR="006006BF" w:rsidRPr="00592AA6" w:rsidRDefault="006006BF" w:rsidP="00076DFE">
            <w:pPr>
              <w:numPr>
                <w:ilvl w:val="12"/>
                <w:numId w:val="0"/>
              </w:numPr>
              <w:rPr>
                <w:rFonts w:cs="Arial"/>
                <w:szCs w:val="22"/>
              </w:rPr>
            </w:pPr>
            <w:r w:rsidRPr="00592AA6">
              <w:rPr>
                <w:rFonts w:cs="Arial"/>
                <w:szCs w:val="22"/>
              </w:rPr>
              <w:t>To be generate SQL-Query for entities data.</w:t>
            </w:r>
          </w:p>
        </w:tc>
        <w:tc>
          <w:tcPr>
            <w:tcW w:w="2156" w:type="dxa"/>
            <w:tcBorders>
              <w:top w:val="single" w:sz="4" w:space="0" w:color="auto"/>
              <w:left w:val="single" w:sz="4" w:space="0" w:color="auto"/>
              <w:bottom w:val="single" w:sz="4" w:space="0" w:color="auto"/>
            </w:tcBorders>
          </w:tcPr>
          <w:p w14:paraId="25E7D002" w14:textId="77777777" w:rsidR="006006BF" w:rsidRPr="00592AA6" w:rsidRDefault="006006BF" w:rsidP="00076DFE">
            <w:pPr>
              <w:numPr>
                <w:ilvl w:val="12"/>
                <w:numId w:val="0"/>
              </w:numPr>
              <w:rPr>
                <w:rFonts w:cs="Arial"/>
                <w:szCs w:val="22"/>
              </w:rPr>
            </w:pPr>
            <w:r w:rsidRPr="00052A6D">
              <w:rPr>
                <w:rFonts w:cs="Arial"/>
                <w:szCs w:val="22"/>
              </w:rPr>
              <w:t>None</w:t>
            </w:r>
          </w:p>
        </w:tc>
      </w:tr>
      <w:tr w:rsidR="006006BF" w14:paraId="560B0657" w14:textId="77777777" w:rsidTr="00076DFE">
        <w:trPr>
          <w:trHeight w:val="287"/>
        </w:trPr>
        <w:tc>
          <w:tcPr>
            <w:tcW w:w="2698" w:type="dxa"/>
            <w:tcBorders>
              <w:top w:val="single" w:sz="4" w:space="0" w:color="auto"/>
              <w:bottom w:val="single" w:sz="4" w:space="0" w:color="auto"/>
              <w:right w:val="single" w:sz="4" w:space="0" w:color="auto"/>
            </w:tcBorders>
          </w:tcPr>
          <w:p w14:paraId="770EEDA7" w14:textId="77777777" w:rsidR="006006BF" w:rsidRPr="00592AA6" w:rsidRDefault="006006BF" w:rsidP="00076DFE">
            <w:pPr>
              <w:numPr>
                <w:ilvl w:val="12"/>
                <w:numId w:val="0"/>
              </w:numPr>
              <w:rPr>
                <w:rFonts w:cs="Arial"/>
                <w:szCs w:val="22"/>
              </w:rPr>
            </w:pPr>
            <w:r w:rsidRPr="00592AA6">
              <w:rPr>
                <w:rFonts w:cs="Arial"/>
                <w:szCs w:val="22"/>
              </w:rPr>
              <w:t>private void appentParameters(String query, boolean isNumber, String condition)</w:t>
            </w:r>
          </w:p>
        </w:tc>
        <w:tc>
          <w:tcPr>
            <w:tcW w:w="4410" w:type="dxa"/>
            <w:tcBorders>
              <w:top w:val="single" w:sz="4" w:space="0" w:color="auto"/>
              <w:left w:val="single" w:sz="4" w:space="0" w:color="auto"/>
              <w:bottom w:val="single" w:sz="4" w:space="0" w:color="auto"/>
              <w:right w:val="single" w:sz="4" w:space="0" w:color="auto"/>
            </w:tcBorders>
          </w:tcPr>
          <w:p w14:paraId="12C00593" w14:textId="77777777" w:rsidR="006006BF" w:rsidRPr="00592AA6" w:rsidRDefault="006006BF" w:rsidP="00076DFE">
            <w:pPr>
              <w:numPr>
                <w:ilvl w:val="12"/>
                <w:numId w:val="0"/>
              </w:numPr>
              <w:rPr>
                <w:rFonts w:cs="Arial"/>
                <w:szCs w:val="22"/>
              </w:rPr>
            </w:pPr>
            <w:r w:rsidRPr="00592AA6">
              <w:rPr>
                <w:rFonts w:cs="Arial"/>
                <w:szCs w:val="22"/>
              </w:rPr>
              <w:t>To be set parameter into SQL-Query for entities data.</w:t>
            </w:r>
          </w:p>
        </w:tc>
        <w:tc>
          <w:tcPr>
            <w:tcW w:w="2156" w:type="dxa"/>
            <w:tcBorders>
              <w:top w:val="single" w:sz="4" w:space="0" w:color="auto"/>
              <w:left w:val="single" w:sz="4" w:space="0" w:color="auto"/>
              <w:bottom w:val="single" w:sz="4" w:space="0" w:color="auto"/>
            </w:tcBorders>
          </w:tcPr>
          <w:p w14:paraId="6BA28D13" w14:textId="77777777" w:rsidR="006006BF" w:rsidRPr="00592AA6" w:rsidRDefault="006006BF" w:rsidP="00076DFE">
            <w:pPr>
              <w:numPr>
                <w:ilvl w:val="12"/>
                <w:numId w:val="0"/>
              </w:numPr>
              <w:rPr>
                <w:rFonts w:cs="Arial"/>
                <w:szCs w:val="22"/>
              </w:rPr>
            </w:pPr>
            <w:r w:rsidRPr="0033324D">
              <w:rPr>
                <w:rFonts w:cs="Arial"/>
                <w:szCs w:val="22"/>
              </w:rPr>
              <w:t>None</w:t>
            </w:r>
          </w:p>
        </w:tc>
      </w:tr>
      <w:tr w:rsidR="006006BF" w14:paraId="22813F08" w14:textId="77777777" w:rsidTr="00076DFE">
        <w:trPr>
          <w:trHeight w:val="287"/>
        </w:trPr>
        <w:tc>
          <w:tcPr>
            <w:tcW w:w="2698" w:type="dxa"/>
            <w:tcBorders>
              <w:top w:val="single" w:sz="4" w:space="0" w:color="auto"/>
              <w:bottom w:val="single" w:sz="4" w:space="0" w:color="auto"/>
              <w:right w:val="single" w:sz="4" w:space="0" w:color="auto"/>
            </w:tcBorders>
          </w:tcPr>
          <w:p w14:paraId="7FFF1BEE" w14:textId="77777777" w:rsidR="006006BF" w:rsidRPr="00592AA6" w:rsidRDefault="006006BF" w:rsidP="00076DFE">
            <w:pPr>
              <w:numPr>
                <w:ilvl w:val="12"/>
                <w:numId w:val="0"/>
              </w:numPr>
              <w:rPr>
                <w:rFonts w:cs="Arial"/>
                <w:szCs w:val="22"/>
              </w:rPr>
            </w:pPr>
            <w:r w:rsidRPr="00592AA6">
              <w:rPr>
                <w:rFonts w:cs="Arial"/>
                <w:szCs w:val="22"/>
              </w:rPr>
              <w:t>public static void startSyncAllInBackground(DRMSyncEntities objDRMSyncEntities)</w:t>
            </w:r>
          </w:p>
        </w:tc>
        <w:tc>
          <w:tcPr>
            <w:tcW w:w="4410" w:type="dxa"/>
            <w:tcBorders>
              <w:top w:val="single" w:sz="4" w:space="0" w:color="auto"/>
              <w:left w:val="single" w:sz="4" w:space="0" w:color="auto"/>
              <w:bottom w:val="single" w:sz="4" w:space="0" w:color="auto"/>
              <w:right w:val="single" w:sz="4" w:space="0" w:color="auto"/>
            </w:tcBorders>
          </w:tcPr>
          <w:p w14:paraId="78DF81FA" w14:textId="77777777" w:rsidR="006006BF" w:rsidRPr="00592AA6" w:rsidRDefault="006006BF" w:rsidP="00076DFE">
            <w:pPr>
              <w:numPr>
                <w:ilvl w:val="12"/>
                <w:numId w:val="0"/>
              </w:numPr>
              <w:rPr>
                <w:rFonts w:cs="Arial"/>
                <w:szCs w:val="22"/>
              </w:rPr>
            </w:pPr>
            <w:r w:rsidRPr="00592AA6">
              <w:rPr>
                <w:rFonts w:cs="Arial"/>
                <w:szCs w:val="22"/>
              </w:rPr>
              <w:t>This method starts the background thread for sync all process.</w:t>
            </w:r>
          </w:p>
        </w:tc>
        <w:tc>
          <w:tcPr>
            <w:tcW w:w="2156" w:type="dxa"/>
            <w:tcBorders>
              <w:top w:val="single" w:sz="4" w:space="0" w:color="auto"/>
              <w:left w:val="single" w:sz="4" w:space="0" w:color="auto"/>
              <w:bottom w:val="single" w:sz="4" w:space="0" w:color="auto"/>
            </w:tcBorders>
          </w:tcPr>
          <w:p w14:paraId="318A523A" w14:textId="77777777" w:rsidR="006006BF" w:rsidRPr="00592AA6" w:rsidRDefault="006006BF" w:rsidP="00076DFE">
            <w:pPr>
              <w:numPr>
                <w:ilvl w:val="12"/>
                <w:numId w:val="0"/>
              </w:numPr>
              <w:rPr>
                <w:rFonts w:cs="Arial"/>
                <w:szCs w:val="22"/>
              </w:rPr>
            </w:pPr>
            <w:r w:rsidRPr="0033324D">
              <w:rPr>
                <w:rFonts w:cs="Arial"/>
                <w:szCs w:val="22"/>
              </w:rPr>
              <w:t>None</w:t>
            </w:r>
          </w:p>
        </w:tc>
      </w:tr>
      <w:tr w:rsidR="006006BF" w14:paraId="2F3EB82D" w14:textId="77777777" w:rsidTr="00076DFE">
        <w:trPr>
          <w:trHeight w:val="287"/>
        </w:trPr>
        <w:tc>
          <w:tcPr>
            <w:tcW w:w="2698" w:type="dxa"/>
            <w:tcBorders>
              <w:top w:val="single" w:sz="4" w:space="0" w:color="auto"/>
              <w:bottom w:val="single" w:sz="4" w:space="0" w:color="auto"/>
              <w:right w:val="single" w:sz="4" w:space="0" w:color="auto"/>
            </w:tcBorders>
          </w:tcPr>
          <w:p w14:paraId="535BE614" w14:textId="77777777" w:rsidR="006006BF" w:rsidRPr="00592AA6" w:rsidRDefault="006006BF" w:rsidP="00076DFE">
            <w:pPr>
              <w:numPr>
                <w:ilvl w:val="12"/>
                <w:numId w:val="0"/>
              </w:numPr>
              <w:rPr>
                <w:rFonts w:cs="Arial"/>
                <w:szCs w:val="22"/>
              </w:rPr>
            </w:pPr>
            <w:r w:rsidRPr="00592AA6">
              <w:rPr>
                <w:rFonts w:cs="Arial"/>
                <w:szCs w:val="22"/>
              </w:rPr>
              <w:t>public void shutDownExecutorService()</w:t>
            </w:r>
          </w:p>
        </w:tc>
        <w:tc>
          <w:tcPr>
            <w:tcW w:w="4410" w:type="dxa"/>
            <w:tcBorders>
              <w:top w:val="single" w:sz="4" w:space="0" w:color="auto"/>
              <w:left w:val="single" w:sz="4" w:space="0" w:color="auto"/>
              <w:bottom w:val="single" w:sz="4" w:space="0" w:color="auto"/>
              <w:right w:val="single" w:sz="4" w:space="0" w:color="auto"/>
            </w:tcBorders>
          </w:tcPr>
          <w:p w14:paraId="079674BF" w14:textId="77777777" w:rsidR="006006BF" w:rsidRPr="00592AA6" w:rsidRDefault="006006BF" w:rsidP="00076DFE">
            <w:pPr>
              <w:numPr>
                <w:ilvl w:val="12"/>
                <w:numId w:val="0"/>
              </w:numPr>
              <w:rPr>
                <w:rFonts w:cs="Arial"/>
                <w:szCs w:val="22"/>
              </w:rPr>
            </w:pPr>
            <w:r w:rsidRPr="00592AA6">
              <w:rPr>
                <w:rFonts w:cs="Arial"/>
                <w:szCs w:val="22"/>
              </w:rPr>
              <w:t>shutDown ExecutorService</w:t>
            </w:r>
          </w:p>
        </w:tc>
        <w:tc>
          <w:tcPr>
            <w:tcW w:w="2156" w:type="dxa"/>
            <w:tcBorders>
              <w:top w:val="single" w:sz="4" w:space="0" w:color="auto"/>
              <w:left w:val="single" w:sz="4" w:space="0" w:color="auto"/>
              <w:bottom w:val="single" w:sz="4" w:space="0" w:color="auto"/>
            </w:tcBorders>
          </w:tcPr>
          <w:p w14:paraId="320970F2" w14:textId="77777777" w:rsidR="006006BF" w:rsidRPr="00592AA6" w:rsidRDefault="006006BF" w:rsidP="00076DFE">
            <w:pPr>
              <w:numPr>
                <w:ilvl w:val="12"/>
                <w:numId w:val="0"/>
              </w:numPr>
              <w:rPr>
                <w:rFonts w:cs="Arial"/>
                <w:szCs w:val="22"/>
              </w:rPr>
            </w:pPr>
            <w:r w:rsidRPr="0033324D">
              <w:rPr>
                <w:rFonts w:cs="Arial"/>
                <w:szCs w:val="22"/>
              </w:rPr>
              <w:t>None</w:t>
            </w:r>
          </w:p>
        </w:tc>
      </w:tr>
    </w:tbl>
    <w:p w14:paraId="618E307B" w14:textId="77777777" w:rsidR="006006BF" w:rsidRDefault="006006BF" w:rsidP="00037D7B">
      <w:pPr>
        <w:pStyle w:val="BodyText"/>
        <w:ind w:left="360"/>
        <w:rPr>
          <w:rFonts w:eastAsiaTheme="minorHAnsi" w:cs="Arial"/>
          <w:b/>
          <w:szCs w:val="22"/>
        </w:rPr>
      </w:pPr>
    </w:p>
    <w:p w14:paraId="20F50CD4" w14:textId="77777777" w:rsidR="00C643B4" w:rsidRDefault="00C643B4" w:rsidP="00C643B4">
      <w:pPr>
        <w:pStyle w:val="BodyText"/>
        <w:rPr>
          <w:rFonts w:eastAsiaTheme="minorHAnsi" w:cs="Arial"/>
          <w:b/>
          <w:szCs w:val="22"/>
        </w:rPr>
      </w:pPr>
    </w:p>
    <w:p w14:paraId="70980753" w14:textId="77777777" w:rsidR="00A31122" w:rsidRDefault="00A31122" w:rsidP="00A31122">
      <w:pPr>
        <w:pStyle w:val="BodyText"/>
        <w:numPr>
          <w:ilvl w:val="0"/>
          <w:numId w:val="10"/>
        </w:numPr>
        <w:rPr>
          <w:rFonts w:eastAsiaTheme="minorHAnsi" w:cs="Arial"/>
          <w:b/>
          <w:szCs w:val="22"/>
        </w:rPr>
      </w:pPr>
      <w:r w:rsidRPr="00514E68">
        <w:rPr>
          <w:rFonts w:eastAsiaTheme="minorHAnsi" w:cs="Arial"/>
          <w:b/>
          <w:szCs w:val="22"/>
        </w:rPr>
        <w:t>com.myrio.tm.company.al</w:t>
      </w:r>
      <w:r>
        <w:rPr>
          <w:rFonts w:eastAsiaTheme="minorHAnsi" w:cs="Arial"/>
          <w:b/>
          <w:szCs w:val="22"/>
        </w:rPr>
        <w:t>.</w:t>
      </w:r>
      <w:r w:rsidRPr="00514E68">
        <w:rPr>
          <w:rFonts w:eastAsiaTheme="minorHAnsi" w:cs="Arial"/>
          <w:b/>
          <w:szCs w:val="22"/>
        </w:rPr>
        <w:t>DRMSyncTransactions</w:t>
      </w:r>
    </w:p>
    <w:p w14:paraId="135DF942" w14:textId="77777777" w:rsidR="00A31122" w:rsidRDefault="00A31122" w:rsidP="00A31122">
      <w:pPr>
        <w:pStyle w:val="BodyText"/>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41350C" w14:paraId="36A59B73" w14:textId="77777777" w:rsidTr="00076DFE">
        <w:tc>
          <w:tcPr>
            <w:tcW w:w="2698" w:type="dxa"/>
            <w:tcBorders>
              <w:top w:val="single" w:sz="4" w:space="0" w:color="auto"/>
              <w:bottom w:val="single" w:sz="4" w:space="0" w:color="auto"/>
              <w:right w:val="single" w:sz="4" w:space="0" w:color="auto"/>
            </w:tcBorders>
            <w:shd w:val="clear" w:color="auto" w:fill="000000"/>
          </w:tcPr>
          <w:p w14:paraId="74D8307F" w14:textId="77777777" w:rsidR="0041350C" w:rsidRDefault="0041350C" w:rsidP="00076DFE">
            <w:pPr>
              <w:numPr>
                <w:ilvl w:val="12"/>
                <w:numId w:val="0"/>
              </w:numPr>
              <w:spacing w:line="276" w:lineRule="auto"/>
              <w:jc w:val="center"/>
              <w:rPr>
                <w:rFonts w:eastAsiaTheme="minorHAnsi" w:cs="Arial"/>
                <w:b/>
                <w:bCs/>
                <w:i/>
                <w:iCs/>
                <w:color w:val="FFFFFF"/>
                <w:sz w:val="20"/>
              </w:rPr>
            </w:pPr>
            <w:r>
              <w:rPr>
                <w:b/>
                <w:bCs/>
                <w:i/>
                <w:iCs/>
                <w:color w:val="FFFFFF"/>
                <w:sz w:val="20"/>
              </w:rPr>
              <w:t>New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24C97A37" w14:textId="77777777" w:rsidR="0041350C" w:rsidRDefault="0041350C" w:rsidP="00076DFE">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c>
          <w:tcPr>
            <w:tcW w:w="2156" w:type="dxa"/>
            <w:tcBorders>
              <w:top w:val="single" w:sz="4" w:space="0" w:color="auto"/>
              <w:left w:val="single" w:sz="4" w:space="0" w:color="auto"/>
              <w:bottom w:val="single" w:sz="4" w:space="0" w:color="auto"/>
            </w:tcBorders>
            <w:shd w:val="clear" w:color="auto" w:fill="000000"/>
          </w:tcPr>
          <w:p w14:paraId="6062500B" w14:textId="77777777" w:rsidR="0041350C" w:rsidRDefault="0041350C" w:rsidP="00076DF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41350C" w14:paraId="79A1C89E" w14:textId="77777777" w:rsidTr="00076DFE">
        <w:tc>
          <w:tcPr>
            <w:tcW w:w="2698" w:type="dxa"/>
            <w:tcBorders>
              <w:top w:val="single" w:sz="4" w:space="0" w:color="auto"/>
              <w:bottom w:val="single" w:sz="4" w:space="0" w:color="auto"/>
              <w:right w:val="single" w:sz="4" w:space="0" w:color="auto"/>
            </w:tcBorders>
          </w:tcPr>
          <w:p w14:paraId="0A49625F" w14:textId="77777777" w:rsidR="0041350C" w:rsidRPr="000673D4" w:rsidRDefault="0041350C" w:rsidP="00076DFE">
            <w:pPr>
              <w:numPr>
                <w:ilvl w:val="12"/>
                <w:numId w:val="0"/>
              </w:numPr>
              <w:rPr>
                <w:rFonts w:cs="Arial"/>
                <w:szCs w:val="22"/>
              </w:rPr>
            </w:pPr>
            <w:r w:rsidRPr="000673D4">
              <w:rPr>
                <w:rFonts w:cs="Arial"/>
                <w:szCs w:val="22"/>
              </w:rPr>
              <w:t>public DRMSyncTransactions(String selectedRadioButton, String cmbType, Integer batchSize,</w:t>
            </w:r>
          </w:p>
          <w:p w14:paraId="3C4F96F3" w14:textId="77777777" w:rsidR="0041350C" w:rsidRDefault="0041350C" w:rsidP="00076DFE">
            <w:pPr>
              <w:numPr>
                <w:ilvl w:val="12"/>
                <w:numId w:val="0"/>
              </w:numPr>
              <w:rPr>
                <w:rFonts w:cs="Arial"/>
                <w:szCs w:val="22"/>
              </w:rPr>
            </w:pPr>
            <w:r w:rsidRPr="000673D4">
              <w:rPr>
                <w:rFonts w:cs="Arial"/>
                <w:szCs w:val="22"/>
              </w:rPr>
              <w:t xml:space="preserve">            String syncType)</w:t>
            </w:r>
          </w:p>
        </w:tc>
        <w:tc>
          <w:tcPr>
            <w:tcW w:w="4410" w:type="dxa"/>
            <w:tcBorders>
              <w:top w:val="single" w:sz="4" w:space="0" w:color="auto"/>
              <w:left w:val="single" w:sz="4" w:space="0" w:color="auto"/>
              <w:bottom w:val="single" w:sz="4" w:space="0" w:color="auto"/>
              <w:right w:val="single" w:sz="4" w:space="0" w:color="auto"/>
            </w:tcBorders>
          </w:tcPr>
          <w:p w14:paraId="545ECA35" w14:textId="5E84F97F" w:rsidR="0041350C" w:rsidRDefault="009C2591" w:rsidP="00076DFE">
            <w:pPr>
              <w:numPr>
                <w:ilvl w:val="12"/>
                <w:numId w:val="0"/>
              </w:numPr>
              <w:rPr>
                <w:rFonts w:cs="Arial"/>
                <w:szCs w:val="22"/>
              </w:rPr>
            </w:pPr>
            <w:r w:rsidRPr="000673D4">
              <w:rPr>
                <w:rFonts w:cs="Arial"/>
                <w:szCs w:val="22"/>
              </w:rPr>
              <w:t>C</w:t>
            </w:r>
            <w:r w:rsidR="0041350C" w:rsidRPr="000673D4">
              <w:rPr>
                <w:rFonts w:cs="Arial"/>
                <w:szCs w:val="22"/>
              </w:rPr>
              <w:t>onstructor</w:t>
            </w:r>
          </w:p>
        </w:tc>
        <w:tc>
          <w:tcPr>
            <w:tcW w:w="2156" w:type="dxa"/>
            <w:tcBorders>
              <w:top w:val="single" w:sz="4" w:space="0" w:color="auto"/>
              <w:left w:val="single" w:sz="4" w:space="0" w:color="auto"/>
              <w:bottom w:val="single" w:sz="4" w:space="0" w:color="auto"/>
            </w:tcBorders>
          </w:tcPr>
          <w:p w14:paraId="53803C9A" w14:textId="77777777" w:rsidR="0041350C" w:rsidRDefault="0041350C" w:rsidP="00076DFE">
            <w:pPr>
              <w:numPr>
                <w:ilvl w:val="12"/>
                <w:numId w:val="0"/>
              </w:numPr>
              <w:rPr>
                <w:rFonts w:cs="Arial"/>
                <w:szCs w:val="22"/>
              </w:rPr>
            </w:pPr>
            <w:r w:rsidRPr="00F76EE1">
              <w:rPr>
                <w:rFonts w:cs="Arial"/>
                <w:szCs w:val="22"/>
              </w:rPr>
              <w:t>None</w:t>
            </w:r>
          </w:p>
        </w:tc>
      </w:tr>
      <w:tr w:rsidR="0041350C" w14:paraId="15236DDC" w14:textId="77777777" w:rsidTr="00076DFE">
        <w:trPr>
          <w:trHeight w:val="143"/>
        </w:trPr>
        <w:tc>
          <w:tcPr>
            <w:tcW w:w="2698" w:type="dxa"/>
            <w:tcBorders>
              <w:top w:val="single" w:sz="4" w:space="0" w:color="auto"/>
              <w:bottom w:val="single" w:sz="4" w:space="0" w:color="auto"/>
              <w:right w:val="single" w:sz="4" w:space="0" w:color="auto"/>
            </w:tcBorders>
          </w:tcPr>
          <w:p w14:paraId="4E9A4C16" w14:textId="77777777" w:rsidR="0041350C" w:rsidRPr="00A17D53" w:rsidRDefault="0041350C" w:rsidP="00076DFE">
            <w:pPr>
              <w:numPr>
                <w:ilvl w:val="12"/>
                <w:numId w:val="0"/>
              </w:numPr>
              <w:rPr>
                <w:rFonts w:cs="Arial"/>
                <w:szCs w:val="22"/>
              </w:rPr>
            </w:pPr>
            <w:r w:rsidRPr="000673D4">
              <w:rPr>
                <w:rFonts w:cs="Arial"/>
                <w:szCs w:val="22"/>
              </w:rPr>
              <w:t>public DRMSyncTransactions(String cmbType, List&lt;DRMSyncTransactionFeature&gt; selectedEntityList)</w:t>
            </w:r>
          </w:p>
        </w:tc>
        <w:tc>
          <w:tcPr>
            <w:tcW w:w="4410" w:type="dxa"/>
            <w:tcBorders>
              <w:top w:val="single" w:sz="4" w:space="0" w:color="auto"/>
              <w:left w:val="single" w:sz="4" w:space="0" w:color="auto"/>
              <w:bottom w:val="single" w:sz="4" w:space="0" w:color="auto"/>
              <w:right w:val="single" w:sz="4" w:space="0" w:color="auto"/>
            </w:tcBorders>
          </w:tcPr>
          <w:p w14:paraId="1065B70B" w14:textId="5C3588CD" w:rsidR="0041350C" w:rsidRDefault="009C2591" w:rsidP="00076DFE">
            <w:pPr>
              <w:numPr>
                <w:ilvl w:val="12"/>
                <w:numId w:val="0"/>
              </w:numPr>
              <w:rPr>
                <w:rFonts w:cs="Arial"/>
                <w:szCs w:val="22"/>
              </w:rPr>
            </w:pPr>
            <w:r w:rsidRPr="000673D4">
              <w:rPr>
                <w:rFonts w:cs="Arial"/>
                <w:szCs w:val="22"/>
              </w:rPr>
              <w:t>C</w:t>
            </w:r>
            <w:r w:rsidR="0041350C" w:rsidRPr="000673D4">
              <w:rPr>
                <w:rFonts w:cs="Arial"/>
                <w:szCs w:val="22"/>
              </w:rPr>
              <w:t>onstructor</w:t>
            </w:r>
          </w:p>
        </w:tc>
        <w:tc>
          <w:tcPr>
            <w:tcW w:w="2156" w:type="dxa"/>
            <w:tcBorders>
              <w:top w:val="single" w:sz="4" w:space="0" w:color="auto"/>
              <w:left w:val="single" w:sz="4" w:space="0" w:color="auto"/>
              <w:bottom w:val="single" w:sz="4" w:space="0" w:color="auto"/>
            </w:tcBorders>
          </w:tcPr>
          <w:p w14:paraId="292BECAD" w14:textId="77777777" w:rsidR="0041350C" w:rsidRPr="00A17D53" w:rsidRDefault="0041350C" w:rsidP="00076DFE">
            <w:pPr>
              <w:numPr>
                <w:ilvl w:val="12"/>
                <w:numId w:val="0"/>
              </w:numPr>
              <w:rPr>
                <w:rFonts w:cs="Arial"/>
                <w:szCs w:val="22"/>
              </w:rPr>
            </w:pPr>
            <w:r w:rsidRPr="00F76EE1">
              <w:rPr>
                <w:rFonts w:cs="Arial"/>
                <w:szCs w:val="22"/>
              </w:rPr>
              <w:t>None</w:t>
            </w:r>
          </w:p>
        </w:tc>
      </w:tr>
      <w:tr w:rsidR="0041350C" w14:paraId="273CEFCE" w14:textId="77777777" w:rsidTr="00076DFE">
        <w:tc>
          <w:tcPr>
            <w:tcW w:w="2698" w:type="dxa"/>
            <w:tcBorders>
              <w:top w:val="single" w:sz="4" w:space="0" w:color="auto"/>
              <w:bottom w:val="single" w:sz="4" w:space="0" w:color="auto"/>
              <w:right w:val="single" w:sz="4" w:space="0" w:color="auto"/>
            </w:tcBorders>
          </w:tcPr>
          <w:p w14:paraId="0B3A4F91" w14:textId="77777777" w:rsidR="0041350C" w:rsidRPr="00E17809" w:rsidRDefault="0041350C" w:rsidP="00076DFE">
            <w:pPr>
              <w:numPr>
                <w:ilvl w:val="12"/>
                <w:numId w:val="0"/>
              </w:numPr>
              <w:rPr>
                <w:rFonts w:cs="Arial"/>
                <w:szCs w:val="22"/>
              </w:rPr>
            </w:pPr>
            <w:r w:rsidRPr="000673D4">
              <w:rPr>
                <w:rFonts w:cs="Arial"/>
                <w:szCs w:val="22"/>
              </w:rPr>
              <w:t>public DRMSyncTransactions()</w:t>
            </w:r>
          </w:p>
        </w:tc>
        <w:tc>
          <w:tcPr>
            <w:tcW w:w="4410" w:type="dxa"/>
            <w:tcBorders>
              <w:top w:val="single" w:sz="4" w:space="0" w:color="auto"/>
              <w:left w:val="single" w:sz="4" w:space="0" w:color="auto"/>
              <w:bottom w:val="single" w:sz="4" w:space="0" w:color="auto"/>
              <w:right w:val="single" w:sz="4" w:space="0" w:color="auto"/>
            </w:tcBorders>
          </w:tcPr>
          <w:p w14:paraId="570B1B75" w14:textId="58475B5C" w:rsidR="0041350C" w:rsidRDefault="009C2591" w:rsidP="00076DFE">
            <w:pPr>
              <w:numPr>
                <w:ilvl w:val="12"/>
                <w:numId w:val="0"/>
              </w:numPr>
              <w:rPr>
                <w:rFonts w:cs="Arial"/>
                <w:szCs w:val="22"/>
              </w:rPr>
            </w:pPr>
            <w:r w:rsidRPr="000673D4">
              <w:rPr>
                <w:rFonts w:cs="Arial"/>
                <w:szCs w:val="22"/>
              </w:rPr>
              <w:t>C</w:t>
            </w:r>
            <w:r w:rsidR="0041350C" w:rsidRPr="000673D4">
              <w:rPr>
                <w:rFonts w:cs="Arial"/>
                <w:szCs w:val="22"/>
              </w:rPr>
              <w:t>onstructor</w:t>
            </w:r>
          </w:p>
        </w:tc>
        <w:tc>
          <w:tcPr>
            <w:tcW w:w="2156" w:type="dxa"/>
            <w:tcBorders>
              <w:top w:val="single" w:sz="4" w:space="0" w:color="auto"/>
              <w:left w:val="single" w:sz="4" w:space="0" w:color="auto"/>
              <w:bottom w:val="single" w:sz="4" w:space="0" w:color="auto"/>
            </w:tcBorders>
          </w:tcPr>
          <w:p w14:paraId="602930AB" w14:textId="77777777" w:rsidR="0041350C" w:rsidRPr="00E17809" w:rsidRDefault="0041350C" w:rsidP="00076DFE">
            <w:pPr>
              <w:numPr>
                <w:ilvl w:val="12"/>
                <w:numId w:val="0"/>
              </w:numPr>
              <w:rPr>
                <w:rFonts w:cs="Arial"/>
                <w:szCs w:val="22"/>
              </w:rPr>
            </w:pPr>
            <w:r w:rsidRPr="00F76EE1">
              <w:rPr>
                <w:rFonts w:cs="Arial"/>
                <w:szCs w:val="22"/>
              </w:rPr>
              <w:t>None</w:t>
            </w:r>
          </w:p>
        </w:tc>
      </w:tr>
      <w:tr w:rsidR="0041350C" w14:paraId="79F2E950" w14:textId="77777777" w:rsidTr="00076DFE">
        <w:tc>
          <w:tcPr>
            <w:tcW w:w="2698" w:type="dxa"/>
            <w:tcBorders>
              <w:top w:val="single" w:sz="4" w:space="0" w:color="auto"/>
              <w:bottom w:val="single" w:sz="4" w:space="0" w:color="auto"/>
              <w:right w:val="single" w:sz="4" w:space="0" w:color="auto"/>
            </w:tcBorders>
          </w:tcPr>
          <w:p w14:paraId="67C889F3" w14:textId="77777777" w:rsidR="0041350C" w:rsidRPr="00DA0C1B" w:rsidRDefault="0041350C" w:rsidP="00076DFE">
            <w:pPr>
              <w:numPr>
                <w:ilvl w:val="12"/>
                <w:numId w:val="0"/>
              </w:numPr>
              <w:rPr>
                <w:rFonts w:cs="Arial"/>
                <w:szCs w:val="22"/>
              </w:rPr>
            </w:pPr>
            <w:r w:rsidRPr="000673D4">
              <w:rPr>
                <w:rFonts w:cs="Arial"/>
                <w:szCs w:val="22"/>
              </w:rPr>
              <w:t>public void run()</w:t>
            </w:r>
          </w:p>
        </w:tc>
        <w:tc>
          <w:tcPr>
            <w:tcW w:w="4410" w:type="dxa"/>
            <w:tcBorders>
              <w:top w:val="single" w:sz="4" w:space="0" w:color="auto"/>
              <w:left w:val="single" w:sz="4" w:space="0" w:color="auto"/>
              <w:bottom w:val="single" w:sz="4" w:space="0" w:color="auto"/>
              <w:right w:val="single" w:sz="4" w:space="0" w:color="auto"/>
            </w:tcBorders>
          </w:tcPr>
          <w:p w14:paraId="1361207F" w14:textId="77777777" w:rsidR="0041350C" w:rsidRDefault="0041350C" w:rsidP="00076DFE">
            <w:pPr>
              <w:numPr>
                <w:ilvl w:val="12"/>
                <w:numId w:val="0"/>
              </w:numPr>
              <w:rPr>
                <w:rFonts w:cs="Arial"/>
                <w:szCs w:val="22"/>
              </w:rPr>
            </w:pPr>
            <w:r w:rsidRPr="000673D4">
              <w:rPr>
                <w:rFonts w:cs="Arial"/>
                <w:szCs w:val="22"/>
              </w:rPr>
              <w:t>This method starts processing in thread</w:t>
            </w:r>
          </w:p>
        </w:tc>
        <w:tc>
          <w:tcPr>
            <w:tcW w:w="2156" w:type="dxa"/>
            <w:tcBorders>
              <w:top w:val="single" w:sz="4" w:space="0" w:color="auto"/>
              <w:left w:val="single" w:sz="4" w:space="0" w:color="auto"/>
              <w:bottom w:val="single" w:sz="4" w:space="0" w:color="auto"/>
            </w:tcBorders>
          </w:tcPr>
          <w:p w14:paraId="10286D39" w14:textId="77777777" w:rsidR="0041350C" w:rsidRPr="00DA0C1B" w:rsidRDefault="0041350C" w:rsidP="00076DFE">
            <w:pPr>
              <w:numPr>
                <w:ilvl w:val="12"/>
                <w:numId w:val="0"/>
              </w:numPr>
              <w:rPr>
                <w:rFonts w:cs="Arial"/>
                <w:szCs w:val="22"/>
              </w:rPr>
            </w:pPr>
            <w:r w:rsidRPr="00F76EE1">
              <w:rPr>
                <w:rFonts w:cs="Arial"/>
                <w:szCs w:val="22"/>
              </w:rPr>
              <w:t>None</w:t>
            </w:r>
          </w:p>
        </w:tc>
      </w:tr>
      <w:tr w:rsidR="0041350C" w14:paraId="0D985C3D" w14:textId="77777777" w:rsidTr="00076DFE">
        <w:tc>
          <w:tcPr>
            <w:tcW w:w="2698" w:type="dxa"/>
            <w:tcBorders>
              <w:top w:val="single" w:sz="4" w:space="0" w:color="auto"/>
              <w:bottom w:val="single" w:sz="4" w:space="0" w:color="auto"/>
              <w:right w:val="single" w:sz="4" w:space="0" w:color="auto"/>
            </w:tcBorders>
          </w:tcPr>
          <w:p w14:paraId="76ED9872" w14:textId="77777777" w:rsidR="0041350C" w:rsidRPr="00DA0C1B" w:rsidRDefault="0041350C" w:rsidP="00076DFE">
            <w:pPr>
              <w:numPr>
                <w:ilvl w:val="12"/>
                <w:numId w:val="0"/>
              </w:numPr>
              <w:rPr>
                <w:rFonts w:cs="Arial"/>
                <w:szCs w:val="22"/>
              </w:rPr>
            </w:pPr>
            <w:r w:rsidRPr="000673D4">
              <w:rPr>
                <w:rFonts w:cs="Arial"/>
                <w:szCs w:val="22"/>
              </w:rPr>
              <w:t>public void syncAllTransactions(String cmbType, Integer batchSize)</w:t>
            </w:r>
          </w:p>
        </w:tc>
        <w:tc>
          <w:tcPr>
            <w:tcW w:w="4410" w:type="dxa"/>
            <w:tcBorders>
              <w:top w:val="single" w:sz="4" w:space="0" w:color="auto"/>
              <w:left w:val="single" w:sz="4" w:space="0" w:color="auto"/>
              <w:bottom w:val="single" w:sz="4" w:space="0" w:color="auto"/>
              <w:right w:val="single" w:sz="4" w:space="0" w:color="auto"/>
            </w:tcBorders>
          </w:tcPr>
          <w:p w14:paraId="13FE4D52" w14:textId="77777777" w:rsidR="0041350C" w:rsidRDefault="0041350C" w:rsidP="00076DFE">
            <w:pPr>
              <w:numPr>
                <w:ilvl w:val="12"/>
                <w:numId w:val="0"/>
              </w:numPr>
              <w:rPr>
                <w:rFonts w:cs="Arial"/>
                <w:szCs w:val="22"/>
              </w:rPr>
            </w:pPr>
            <w:r w:rsidRPr="000673D4">
              <w:rPr>
                <w:rFonts w:cs="Arial"/>
                <w:szCs w:val="22"/>
              </w:rPr>
              <w:t>This method creates the batch and forwards the request.</w:t>
            </w:r>
          </w:p>
        </w:tc>
        <w:tc>
          <w:tcPr>
            <w:tcW w:w="2156" w:type="dxa"/>
            <w:tcBorders>
              <w:top w:val="single" w:sz="4" w:space="0" w:color="auto"/>
              <w:left w:val="single" w:sz="4" w:space="0" w:color="auto"/>
              <w:bottom w:val="single" w:sz="4" w:space="0" w:color="auto"/>
            </w:tcBorders>
          </w:tcPr>
          <w:p w14:paraId="1DE8F8AA" w14:textId="77777777" w:rsidR="0041350C" w:rsidRPr="00DA0C1B" w:rsidRDefault="0041350C" w:rsidP="00076DFE">
            <w:pPr>
              <w:numPr>
                <w:ilvl w:val="12"/>
                <w:numId w:val="0"/>
              </w:numPr>
              <w:rPr>
                <w:rFonts w:cs="Arial"/>
                <w:szCs w:val="22"/>
              </w:rPr>
            </w:pPr>
            <w:r w:rsidRPr="00F76EE1">
              <w:rPr>
                <w:rFonts w:cs="Arial"/>
                <w:szCs w:val="22"/>
              </w:rPr>
              <w:t>None</w:t>
            </w:r>
          </w:p>
        </w:tc>
      </w:tr>
      <w:tr w:rsidR="0041350C" w14:paraId="55E23F0A" w14:textId="77777777" w:rsidTr="00076DFE">
        <w:tc>
          <w:tcPr>
            <w:tcW w:w="2698" w:type="dxa"/>
            <w:tcBorders>
              <w:top w:val="single" w:sz="4" w:space="0" w:color="auto"/>
              <w:bottom w:val="single" w:sz="4" w:space="0" w:color="auto"/>
              <w:right w:val="single" w:sz="4" w:space="0" w:color="auto"/>
            </w:tcBorders>
          </w:tcPr>
          <w:p w14:paraId="291758C4" w14:textId="77777777" w:rsidR="0041350C" w:rsidRPr="00DA0C1B" w:rsidRDefault="0041350C" w:rsidP="00076DFE">
            <w:pPr>
              <w:numPr>
                <w:ilvl w:val="12"/>
                <w:numId w:val="0"/>
              </w:numPr>
              <w:rPr>
                <w:rFonts w:cs="Arial"/>
                <w:szCs w:val="22"/>
              </w:rPr>
            </w:pPr>
            <w:r w:rsidRPr="000673D4">
              <w:rPr>
                <w:rFonts w:cs="Arial"/>
                <w:szCs w:val="22"/>
              </w:rPr>
              <w:t>private void logStopFlag()</w:t>
            </w:r>
          </w:p>
        </w:tc>
        <w:tc>
          <w:tcPr>
            <w:tcW w:w="4410" w:type="dxa"/>
            <w:tcBorders>
              <w:top w:val="single" w:sz="4" w:space="0" w:color="auto"/>
              <w:left w:val="single" w:sz="4" w:space="0" w:color="auto"/>
              <w:bottom w:val="single" w:sz="4" w:space="0" w:color="auto"/>
              <w:right w:val="single" w:sz="4" w:space="0" w:color="auto"/>
            </w:tcBorders>
          </w:tcPr>
          <w:p w14:paraId="7FB5316A" w14:textId="77777777" w:rsidR="0041350C" w:rsidRDefault="0041350C" w:rsidP="00076DFE">
            <w:pPr>
              <w:numPr>
                <w:ilvl w:val="12"/>
                <w:numId w:val="0"/>
              </w:numPr>
              <w:rPr>
                <w:rFonts w:cs="Arial"/>
                <w:szCs w:val="22"/>
              </w:rPr>
            </w:pPr>
            <w:r>
              <w:rPr>
                <w:rFonts w:cs="Arial"/>
                <w:szCs w:val="22"/>
              </w:rPr>
              <w:t>Log stop flag</w:t>
            </w:r>
          </w:p>
        </w:tc>
        <w:tc>
          <w:tcPr>
            <w:tcW w:w="2156" w:type="dxa"/>
            <w:tcBorders>
              <w:top w:val="single" w:sz="4" w:space="0" w:color="auto"/>
              <w:left w:val="single" w:sz="4" w:space="0" w:color="auto"/>
              <w:bottom w:val="single" w:sz="4" w:space="0" w:color="auto"/>
            </w:tcBorders>
          </w:tcPr>
          <w:p w14:paraId="6535A405" w14:textId="77777777" w:rsidR="0041350C" w:rsidRPr="00DA0C1B" w:rsidRDefault="0041350C" w:rsidP="00076DFE">
            <w:pPr>
              <w:numPr>
                <w:ilvl w:val="12"/>
                <w:numId w:val="0"/>
              </w:numPr>
              <w:rPr>
                <w:rFonts w:cs="Arial"/>
                <w:szCs w:val="22"/>
              </w:rPr>
            </w:pPr>
            <w:r w:rsidRPr="00F76EE1">
              <w:rPr>
                <w:rFonts w:cs="Arial"/>
                <w:szCs w:val="22"/>
              </w:rPr>
              <w:t>None</w:t>
            </w:r>
          </w:p>
        </w:tc>
      </w:tr>
      <w:tr w:rsidR="0041350C" w14:paraId="091D5A77" w14:textId="77777777" w:rsidTr="00076DFE">
        <w:tc>
          <w:tcPr>
            <w:tcW w:w="2698" w:type="dxa"/>
            <w:tcBorders>
              <w:top w:val="single" w:sz="4" w:space="0" w:color="auto"/>
              <w:bottom w:val="single" w:sz="4" w:space="0" w:color="auto"/>
              <w:right w:val="single" w:sz="4" w:space="0" w:color="auto"/>
            </w:tcBorders>
          </w:tcPr>
          <w:p w14:paraId="639939B3" w14:textId="77777777" w:rsidR="0041350C" w:rsidRPr="00B055CC" w:rsidRDefault="0041350C" w:rsidP="00076DFE">
            <w:pPr>
              <w:numPr>
                <w:ilvl w:val="12"/>
                <w:numId w:val="0"/>
              </w:numPr>
              <w:rPr>
                <w:rFonts w:cs="Arial"/>
                <w:szCs w:val="22"/>
              </w:rPr>
            </w:pPr>
            <w:r w:rsidRPr="000673D4">
              <w:rPr>
                <w:rFonts w:cs="Arial"/>
                <w:szCs w:val="22"/>
              </w:rPr>
              <w:t xml:space="preserve">public void </w:t>
            </w:r>
            <w:r w:rsidRPr="000673D4">
              <w:rPr>
                <w:rFonts w:cs="Arial"/>
                <w:szCs w:val="22"/>
              </w:rPr>
              <w:lastRenderedPageBreak/>
              <w:t>sendRequestToOMIClient(List&lt;DRMSyncTransactionFeature&gt; transactionList)</w:t>
            </w:r>
          </w:p>
        </w:tc>
        <w:tc>
          <w:tcPr>
            <w:tcW w:w="4410" w:type="dxa"/>
            <w:tcBorders>
              <w:top w:val="single" w:sz="4" w:space="0" w:color="auto"/>
              <w:left w:val="single" w:sz="4" w:space="0" w:color="auto"/>
              <w:bottom w:val="single" w:sz="4" w:space="0" w:color="auto"/>
              <w:right w:val="single" w:sz="4" w:space="0" w:color="auto"/>
            </w:tcBorders>
          </w:tcPr>
          <w:p w14:paraId="0847646B" w14:textId="77777777" w:rsidR="0041350C" w:rsidRDefault="0041350C" w:rsidP="00076DFE">
            <w:pPr>
              <w:numPr>
                <w:ilvl w:val="12"/>
                <w:numId w:val="0"/>
              </w:numPr>
              <w:rPr>
                <w:rFonts w:cs="Arial"/>
                <w:szCs w:val="22"/>
              </w:rPr>
            </w:pPr>
            <w:r w:rsidRPr="000673D4">
              <w:rPr>
                <w:rFonts w:cs="Arial"/>
                <w:szCs w:val="22"/>
              </w:rPr>
              <w:lastRenderedPageBreak/>
              <w:t xml:space="preserve">send Request to OMIClient For </w:t>
            </w:r>
            <w:r w:rsidRPr="000673D4">
              <w:rPr>
                <w:rFonts w:cs="Arial"/>
                <w:szCs w:val="22"/>
              </w:rPr>
              <w:lastRenderedPageBreak/>
              <w:t>Transactions</w:t>
            </w:r>
          </w:p>
        </w:tc>
        <w:tc>
          <w:tcPr>
            <w:tcW w:w="2156" w:type="dxa"/>
            <w:tcBorders>
              <w:top w:val="single" w:sz="4" w:space="0" w:color="auto"/>
              <w:left w:val="single" w:sz="4" w:space="0" w:color="auto"/>
              <w:bottom w:val="single" w:sz="4" w:space="0" w:color="auto"/>
            </w:tcBorders>
          </w:tcPr>
          <w:p w14:paraId="35E40EED" w14:textId="77777777" w:rsidR="0041350C" w:rsidRPr="00B055CC" w:rsidRDefault="0041350C" w:rsidP="00076DFE">
            <w:pPr>
              <w:numPr>
                <w:ilvl w:val="12"/>
                <w:numId w:val="0"/>
              </w:numPr>
              <w:rPr>
                <w:rFonts w:cs="Arial"/>
                <w:szCs w:val="22"/>
              </w:rPr>
            </w:pPr>
            <w:r w:rsidRPr="00F76EE1">
              <w:rPr>
                <w:rFonts w:cs="Arial"/>
                <w:szCs w:val="22"/>
              </w:rPr>
              <w:lastRenderedPageBreak/>
              <w:t>None</w:t>
            </w:r>
          </w:p>
        </w:tc>
      </w:tr>
      <w:tr w:rsidR="0041350C" w14:paraId="13677C2E" w14:textId="77777777" w:rsidTr="00076DFE">
        <w:tc>
          <w:tcPr>
            <w:tcW w:w="2698" w:type="dxa"/>
            <w:tcBorders>
              <w:top w:val="single" w:sz="4" w:space="0" w:color="auto"/>
              <w:bottom w:val="single" w:sz="4" w:space="0" w:color="auto"/>
              <w:right w:val="single" w:sz="4" w:space="0" w:color="auto"/>
            </w:tcBorders>
          </w:tcPr>
          <w:p w14:paraId="46243BD5" w14:textId="77777777" w:rsidR="0041350C" w:rsidRPr="00B055CC" w:rsidRDefault="0041350C" w:rsidP="00076DFE">
            <w:pPr>
              <w:numPr>
                <w:ilvl w:val="12"/>
                <w:numId w:val="0"/>
              </w:numPr>
              <w:rPr>
                <w:rFonts w:cs="Arial"/>
                <w:szCs w:val="22"/>
              </w:rPr>
            </w:pPr>
            <w:r w:rsidRPr="000673D4">
              <w:rPr>
                <w:rFonts w:cs="Arial"/>
                <w:szCs w:val="22"/>
              </w:rPr>
              <w:lastRenderedPageBreak/>
              <w:t>private void dbUpdateForTransactions(List&lt;TResult&gt; syncStatus)</w:t>
            </w:r>
          </w:p>
        </w:tc>
        <w:tc>
          <w:tcPr>
            <w:tcW w:w="4410" w:type="dxa"/>
            <w:tcBorders>
              <w:top w:val="single" w:sz="4" w:space="0" w:color="auto"/>
              <w:left w:val="single" w:sz="4" w:space="0" w:color="auto"/>
              <w:bottom w:val="single" w:sz="4" w:space="0" w:color="auto"/>
              <w:right w:val="single" w:sz="4" w:space="0" w:color="auto"/>
            </w:tcBorders>
          </w:tcPr>
          <w:p w14:paraId="7718217C" w14:textId="77777777" w:rsidR="0041350C" w:rsidRDefault="0041350C" w:rsidP="00076DFE">
            <w:pPr>
              <w:numPr>
                <w:ilvl w:val="12"/>
                <w:numId w:val="0"/>
              </w:numPr>
              <w:rPr>
                <w:rFonts w:cs="Arial"/>
                <w:szCs w:val="22"/>
              </w:rPr>
            </w:pPr>
            <w:r>
              <w:rPr>
                <w:rFonts w:cs="Arial"/>
                <w:szCs w:val="22"/>
              </w:rPr>
              <w:t>Update vmxsync for transactions</w:t>
            </w:r>
          </w:p>
        </w:tc>
        <w:tc>
          <w:tcPr>
            <w:tcW w:w="2156" w:type="dxa"/>
            <w:tcBorders>
              <w:top w:val="single" w:sz="4" w:space="0" w:color="auto"/>
              <w:left w:val="single" w:sz="4" w:space="0" w:color="auto"/>
              <w:bottom w:val="single" w:sz="4" w:space="0" w:color="auto"/>
            </w:tcBorders>
          </w:tcPr>
          <w:p w14:paraId="73C97A58" w14:textId="77777777" w:rsidR="0041350C" w:rsidRPr="00B055CC" w:rsidRDefault="0041350C" w:rsidP="00076DFE">
            <w:pPr>
              <w:numPr>
                <w:ilvl w:val="12"/>
                <w:numId w:val="0"/>
              </w:numPr>
              <w:rPr>
                <w:rFonts w:cs="Arial"/>
                <w:szCs w:val="22"/>
              </w:rPr>
            </w:pPr>
            <w:r w:rsidRPr="00F76EE1">
              <w:rPr>
                <w:rFonts w:cs="Arial"/>
                <w:szCs w:val="22"/>
              </w:rPr>
              <w:t>None</w:t>
            </w:r>
          </w:p>
        </w:tc>
      </w:tr>
      <w:tr w:rsidR="0041350C" w14:paraId="09BE4B4F" w14:textId="77777777" w:rsidTr="00076DFE">
        <w:tc>
          <w:tcPr>
            <w:tcW w:w="2698" w:type="dxa"/>
            <w:tcBorders>
              <w:top w:val="single" w:sz="4" w:space="0" w:color="auto"/>
              <w:bottom w:val="single" w:sz="4" w:space="0" w:color="auto"/>
              <w:right w:val="single" w:sz="4" w:space="0" w:color="auto"/>
            </w:tcBorders>
          </w:tcPr>
          <w:p w14:paraId="0413AE15" w14:textId="77777777" w:rsidR="0041350C" w:rsidRPr="00B055CC" w:rsidRDefault="0041350C" w:rsidP="00076DFE">
            <w:pPr>
              <w:numPr>
                <w:ilvl w:val="12"/>
                <w:numId w:val="0"/>
              </w:numPr>
              <w:rPr>
                <w:rFonts w:cs="Arial"/>
                <w:szCs w:val="22"/>
              </w:rPr>
            </w:pPr>
            <w:r w:rsidRPr="000673D4">
              <w:rPr>
                <w:rFonts w:cs="Arial"/>
                <w:szCs w:val="22"/>
              </w:rPr>
              <w:t>private String generateQuery(String query, List&lt;TResult&gt; syncStatusList, boolean isNumber)</w:t>
            </w:r>
          </w:p>
        </w:tc>
        <w:tc>
          <w:tcPr>
            <w:tcW w:w="4410" w:type="dxa"/>
            <w:tcBorders>
              <w:top w:val="single" w:sz="4" w:space="0" w:color="auto"/>
              <w:left w:val="single" w:sz="4" w:space="0" w:color="auto"/>
              <w:bottom w:val="single" w:sz="4" w:space="0" w:color="auto"/>
              <w:right w:val="single" w:sz="4" w:space="0" w:color="auto"/>
            </w:tcBorders>
          </w:tcPr>
          <w:p w14:paraId="020A060B" w14:textId="77777777" w:rsidR="0041350C" w:rsidRDefault="0041350C" w:rsidP="00076DFE">
            <w:pPr>
              <w:numPr>
                <w:ilvl w:val="12"/>
                <w:numId w:val="0"/>
              </w:numPr>
              <w:rPr>
                <w:rFonts w:cs="Arial"/>
                <w:szCs w:val="22"/>
              </w:rPr>
            </w:pPr>
            <w:r w:rsidRPr="000673D4">
              <w:rPr>
                <w:rFonts w:cs="Arial"/>
                <w:szCs w:val="22"/>
              </w:rPr>
              <w:t>To be generate SQl-Query for transaction related records.</w:t>
            </w:r>
          </w:p>
        </w:tc>
        <w:tc>
          <w:tcPr>
            <w:tcW w:w="2156" w:type="dxa"/>
            <w:tcBorders>
              <w:top w:val="single" w:sz="4" w:space="0" w:color="auto"/>
              <w:left w:val="single" w:sz="4" w:space="0" w:color="auto"/>
              <w:bottom w:val="single" w:sz="4" w:space="0" w:color="auto"/>
            </w:tcBorders>
          </w:tcPr>
          <w:p w14:paraId="55968021" w14:textId="77777777" w:rsidR="0041350C" w:rsidRPr="00B055CC" w:rsidRDefault="0041350C" w:rsidP="00076DFE">
            <w:pPr>
              <w:numPr>
                <w:ilvl w:val="12"/>
                <w:numId w:val="0"/>
              </w:numPr>
              <w:rPr>
                <w:rFonts w:cs="Arial"/>
                <w:szCs w:val="22"/>
              </w:rPr>
            </w:pPr>
            <w:r w:rsidRPr="0036642D">
              <w:rPr>
                <w:rFonts w:cs="Arial"/>
                <w:szCs w:val="22"/>
              </w:rPr>
              <w:t>None</w:t>
            </w:r>
          </w:p>
        </w:tc>
      </w:tr>
      <w:tr w:rsidR="0041350C" w14:paraId="2FD0CD72" w14:textId="77777777" w:rsidTr="00076DFE">
        <w:tc>
          <w:tcPr>
            <w:tcW w:w="2698" w:type="dxa"/>
            <w:tcBorders>
              <w:top w:val="single" w:sz="4" w:space="0" w:color="auto"/>
              <w:bottom w:val="single" w:sz="4" w:space="0" w:color="auto"/>
              <w:right w:val="single" w:sz="4" w:space="0" w:color="auto"/>
            </w:tcBorders>
          </w:tcPr>
          <w:p w14:paraId="645BCD98" w14:textId="77777777" w:rsidR="0041350C" w:rsidRPr="000673D4" w:rsidRDefault="0041350C" w:rsidP="00076DFE">
            <w:pPr>
              <w:numPr>
                <w:ilvl w:val="12"/>
                <w:numId w:val="0"/>
              </w:numPr>
              <w:rPr>
                <w:rFonts w:cs="Arial"/>
                <w:szCs w:val="22"/>
              </w:rPr>
            </w:pPr>
            <w:r w:rsidRPr="000673D4">
              <w:rPr>
                <w:rFonts w:cs="Arial"/>
                <w:szCs w:val="22"/>
              </w:rPr>
              <w:t>private StringBuilder appendCriteriaValue(String query, boolean isNumber, TResult result)</w:t>
            </w:r>
          </w:p>
        </w:tc>
        <w:tc>
          <w:tcPr>
            <w:tcW w:w="4410" w:type="dxa"/>
            <w:tcBorders>
              <w:top w:val="single" w:sz="4" w:space="0" w:color="auto"/>
              <w:left w:val="single" w:sz="4" w:space="0" w:color="auto"/>
              <w:bottom w:val="single" w:sz="4" w:space="0" w:color="auto"/>
              <w:right w:val="single" w:sz="4" w:space="0" w:color="auto"/>
            </w:tcBorders>
          </w:tcPr>
          <w:p w14:paraId="30EB2D64" w14:textId="77777777" w:rsidR="0041350C" w:rsidRPr="000673D4" w:rsidRDefault="0041350C" w:rsidP="00076DFE">
            <w:pPr>
              <w:numPr>
                <w:ilvl w:val="12"/>
                <w:numId w:val="0"/>
              </w:numPr>
              <w:rPr>
                <w:rFonts w:cs="Arial"/>
                <w:szCs w:val="22"/>
              </w:rPr>
            </w:pPr>
            <w:r w:rsidRPr="000673D4">
              <w:rPr>
                <w:rFonts w:cs="Arial"/>
                <w:szCs w:val="22"/>
              </w:rPr>
              <w:t>Create criteria to fetch the data</w:t>
            </w:r>
          </w:p>
        </w:tc>
        <w:tc>
          <w:tcPr>
            <w:tcW w:w="2156" w:type="dxa"/>
            <w:tcBorders>
              <w:top w:val="single" w:sz="4" w:space="0" w:color="auto"/>
              <w:left w:val="single" w:sz="4" w:space="0" w:color="auto"/>
              <w:bottom w:val="single" w:sz="4" w:space="0" w:color="auto"/>
            </w:tcBorders>
          </w:tcPr>
          <w:p w14:paraId="493921C1" w14:textId="77777777" w:rsidR="0041350C" w:rsidRPr="00B055CC" w:rsidRDefault="0041350C" w:rsidP="00076DFE">
            <w:pPr>
              <w:numPr>
                <w:ilvl w:val="12"/>
                <w:numId w:val="0"/>
              </w:numPr>
              <w:rPr>
                <w:rFonts w:cs="Arial"/>
                <w:szCs w:val="22"/>
              </w:rPr>
            </w:pPr>
            <w:r w:rsidRPr="0036642D">
              <w:rPr>
                <w:rFonts w:cs="Arial"/>
                <w:szCs w:val="22"/>
              </w:rPr>
              <w:t>None</w:t>
            </w:r>
          </w:p>
        </w:tc>
      </w:tr>
      <w:tr w:rsidR="0041350C" w14:paraId="6CD6A1AF" w14:textId="77777777" w:rsidTr="00076DFE">
        <w:tc>
          <w:tcPr>
            <w:tcW w:w="2698" w:type="dxa"/>
            <w:tcBorders>
              <w:top w:val="single" w:sz="4" w:space="0" w:color="auto"/>
              <w:bottom w:val="single" w:sz="4" w:space="0" w:color="auto"/>
              <w:right w:val="single" w:sz="4" w:space="0" w:color="auto"/>
            </w:tcBorders>
          </w:tcPr>
          <w:p w14:paraId="78664A34" w14:textId="77777777" w:rsidR="0041350C" w:rsidRPr="000673D4" w:rsidRDefault="0041350C" w:rsidP="00076DFE">
            <w:pPr>
              <w:numPr>
                <w:ilvl w:val="12"/>
                <w:numId w:val="0"/>
              </w:numPr>
              <w:rPr>
                <w:rFonts w:cs="Arial"/>
                <w:szCs w:val="22"/>
              </w:rPr>
            </w:pPr>
            <w:r w:rsidRPr="000673D4">
              <w:rPr>
                <w:rFonts w:cs="Arial"/>
                <w:szCs w:val="22"/>
              </w:rPr>
              <w:t>private void addEntitlement(DRMSyncTransactionFeature transactionFeature,</w:t>
            </w:r>
          </w:p>
          <w:p w14:paraId="0739AB26" w14:textId="77777777" w:rsidR="0041350C" w:rsidRPr="000673D4" w:rsidRDefault="0041350C" w:rsidP="00076DFE">
            <w:pPr>
              <w:numPr>
                <w:ilvl w:val="12"/>
                <w:numId w:val="0"/>
              </w:numPr>
              <w:rPr>
                <w:rFonts w:cs="Arial"/>
                <w:szCs w:val="22"/>
              </w:rPr>
            </w:pPr>
            <w:r w:rsidRPr="000673D4">
              <w:rPr>
                <w:rFonts w:cs="Arial"/>
                <w:szCs w:val="22"/>
              </w:rPr>
              <w:t xml:space="preserve">            EntitlementList entitlementList)</w:t>
            </w:r>
          </w:p>
        </w:tc>
        <w:tc>
          <w:tcPr>
            <w:tcW w:w="4410" w:type="dxa"/>
            <w:tcBorders>
              <w:top w:val="single" w:sz="4" w:space="0" w:color="auto"/>
              <w:left w:val="single" w:sz="4" w:space="0" w:color="auto"/>
              <w:bottom w:val="single" w:sz="4" w:space="0" w:color="auto"/>
              <w:right w:val="single" w:sz="4" w:space="0" w:color="auto"/>
            </w:tcBorders>
          </w:tcPr>
          <w:p w14:paraId="4A6786D4" w14:textId="77777777" w:rsidR="0041350C" w:rsidRPr="000673D4" w:rsidRDefault="0041350C" w:rsidP="00076DFE">
            <w:pPr>
              <w:numPr>
                <w:ilvl w:val="12"/>
                <w:numId w:val="0"/>
              </w:numPr>
              <w:rPr>
                <w:rFonts w:cs="Arial"/>
                <w:szCs w:val="22"/>
              </w:rPr>
            </w:pPr>
            <w:r w:rsidRPr="000673D4">
              <w:rPr>
                <w:rFonts w:cs="Arial"/>
                <w:szCs w:val="22"/>
              </w:rPr>
              <w:t>add TEntitlement object to entitlementList</w:t>
            </w:r>
          </w:p>
        </w:tc>
        <w:tc>
          <w:tcPr>
            <w:tcW w:w="2156" w:type="dxa"/>
            <w:tcBorders>
              <w:top w:val="single" w:sz="4" w:space="0" w:color="auto"/>
              <w:left w:val="single" w:sz="4" w:space="0" w:color="auto"/>
              <w:bottom w:val="single" w:sz="4" w:space="0" w:color="auto"/>
            </w:tcBorders>
          </w:tcPr>
          <w:p w14:paraId="00AC4B6F" w14:textId="77777777" w:rsidR="0041350C" w:rsidRPr="00B055CC" w:rsidRDefault="0041350C" w:rsidP="00076DFE">
            <w:pPr>
              <w:numPr>
                <w:ilvl w:val="12"/>
                <w:numId w:val="0"/>
              </w:numPr>
              <w:rPr>
                <w:rFonts w:cs="Arial"/>
                <w:szCs w:val="22"/>
              </w:rPr>
            </w:pPr>
            <w:r w:rsidRPr="000673D4">
              <w:rPr>
                <w:rFonts w:cs="Arial"/>
                <w:szCs w:val="22"/>
              </w:rPr>
              <w:t>CException</w:t>
            </w:r>
          </w:p>
        </w:tc>
      </w:tr>
      <w:tr w:rsidR="0041350C" w14:paraId="53EEB727" w14:textId="77777777" w:rsidTr="00076DFE">
        <w:tc>
          <w:tcPr>
            <w:tcW w:w="2698" w:type="dxa"/>
            <w:tcBorders>
              <w:top w:val="single" w:sz="4" w:space="0" w:color="auto"/>
              <w:bottom w:val="single" w:sz="4" w:space="0" w:color="auto"/>
              <w:right w:val="single" w:sz="4" w:space="0" w:color="auto"/>
            </w:tcBorders>
          </w:tcPr>
          <w:p w14:paraId="0105B7E8" w14:textId="77777777" w:rsidR="0041350C" w:rsidRPr="000673D4" w:rsidRDefault="0041350C" w:rsidP="00076DFE">
            <w:pPr>
              <w:numPr>
                <w:ilvl w:val="12"/>
                <w:numId w:val="0"/>
              </w:numPr>
              <w:rPr>
                <w:rFonts w:cs="Arial"/>
                <w:szCs w:val="22"/>
              </w:rPr>
            </w:pPr>
            <w:r w:rsidRPr="000673D4">
              <w:rPr>
                <w:rFonts w:cs="Arial"/>
                <w:szCs w:val="22"/>
              </w:rPr>
              <w:t>private TEntitlement getTEntitlement(DRMSyncTransactionFeature transactionFeature)</w:t>
            </w:r>
          </w:p>
        </w:tc>
        <w:tc>
          <w:tcPr>
            <w:tcW w:w="4410" w:type="dxa"/>
            <w:tcBorders>
              <w:top w:val="single" w:sz="4" w:space="0" w:color="auto"/>
              <w:left w:val="single" w:sz="4" w:space="0" w:color="auto"/>
              <w:bottom w:val="single" w:sz="4" w:space="0" w:color="auto"/>
              <w:right w:val="single" w:sz="4" w:space="0" w:color="auto"/>
            </w:tcBorders>
          </w:tcPr>
          <w:p w14:paraId="536CEB90" w14:textId="77777777" w:rsidR="0041350C" w:rsidRPr="000673D4" w:rsidRDefault="0041350C" w:rsidP="00076DFE">
            <w:pPr>
              <w:numPr>
                <w:ilvl w:val="12"/>
                <w:numId w:val="0"/>
              </w:numPr>
              <w:rPr>
                <w:rFonts w:cs="Arial"/>
                <w:szCs w:val="22"/>
              </w:rPr>
            </w:pPr>
            <w:r w:rsidRPr="000673D4">
              <w:rPr>
                <w:rFonts w:cs="Arial"/>
                <w:szCs w:val="22"/>
              </w:rPr>
              <w:t>Returns TEntitlement object</w:t>
            </w:r>
          </w:p>
        </w:tc>
        <w:tc>
          <w:tcPr>
            <w:tcW w:w="2156" w:type="dxa"/>
            <w:tcBorders>
              <w:top w:val="single" w:sz="4" w:space="0" w:color="auto"/>
              <w:left w:val="single" w:sz="4" w:space="0" w:color="auto"/>
              <w:bottom w:val="single" w:sz="4" w:space="0" w:color="auto"/>
            </w:tcBorders>
          </w:tcPr>
          <w:p w14:paraId="1495DA91" w14:textId="77777777" w:rsidR="0041350C" w:rsidRPr="000673D4" w:rsidRDefault="0041350C" w:rsidP="00076DFE">
            <w:pPr>
              <w:numPr>
                <w:ilvl w:val="12"/>
                <w:numId w:val="0"/>
              </w:numPr>
              <w:rPr>
                <w:rFonts w:cs="Arial"/>
                <w:szCs w:val="22"/>
              </w:rPr>
            </w:pPr>
            <w:r w:rsidRPr="000D58DF">
              <w:rPr>
                <w:rFonts w:cs="Arial"/>
                <w:szCs w:val="22"/>
              </w:rPr>
              <w:t>None</w:t>
            </w:r>
          </w:p>
        </w:tc>
      </w:tr>
      <w:tr w:rsidR="0041350C" w14:paraId="5BD705D1" w14:textId="77777777" w:rsidTr="00076DFE">
        <w:tc>
          <w:tcPr>
            <w:tcW w:w="2698" w:type="dxa"/>
            <w:tcBorders>
              <w:top w:val="single" w:sz="4" w:space="0" w:color="auto"/>
              <w:bottom w:val="single" w:sz="4" w:space="0" w:color="auto"/>
              <w:right w:val="single" w:sz="4" w:space="0" w:color="auto"/>
            </w:tcBorders>
          </w:tcPr>
          <w:p w14:paraId="07F54224" w14:textId="77777777" w:rsidR="0041350C" w:rsidRPr="000673D4" w:rsidRDefault="0041350C" w:rsidP="00076DFE">
            <w:pPr>
              <w:numPr>
                <w:ilvl w:val="12"/>
                <w:numId w:val="0"/>
              </w:numPr>
              <w:rPr>
                <w:rFonts w:cs="Arial"/>
                <w:szCs w:val="22"/>
              </w:rPr>
            </w:pPr>
            <w:r w:rsidRPr="000673D4">
              <w:rPr>
                <w:rFonts w:cs="Arial"/>
                <w:szCs w:val="22"/>
              </w:rPr>
              <w:t>public void shutDownExecutorService()</w:t>
            </w:r>
          </w:p>
        </w:tc>
        <w:tc>
          <w:tcPr>
            <w:tcW w:w="4410" w:type="dxa"/>
            <w:tcBorders>
              <w:top w:val="single" w:sz="4" w:space="0" w:color="auto"/>
              <w:left w:val="single" w:sz="4" w:space="0" w:color="auto"/>
              <w:bottom w:val="single" w:sz="4" w:space="0" w:color="auto"/>
              <w:right w:val="single" w:sz="4" w:space="0" w:color="auto"/>
            </w:tcBorders>
          </w:tcPr>
          <w:p w14:paraId="66F712ED" w14:textId="77777777" w:rsidR="0041350C" w:rsidRPr="000673D4" w:rsidRDefault="0041350C" w:rsidP="00076DFE">
            <w:pPr>
              <w:numPr>
                <w:ilvl w:val="12"/>
                <w:numId w:val="0"/>
              </w:numPr>
              <w:rPr>
                <w:rFonts w:cs="Arial"/>
                <w:szCs w:val="22"/>
              </w:rPr>
            </w:pPr>
            <w:r w:rsidRPr="000673D4">
              <w:rPr>
                <w:rFonts w:cs="Arial"/>
                <w:szCs w:val="22"/>
              </w:rPr>
              <w:t>shutDown ExecutorService</w:t>
            </w:r>
          </w:p>
        </w:tc>
        <w:tc>
          <w:tcPr>
            <w:tcW w:w="2156" w:type="dxa"/>
            <w:tcBorders>
              <w:top w:val="single" w:sz="4" w:space="0" w:color="auto"/>
              <w:left w:val="single" w:sz="4" w:space="0" w:color="auto"/>
              <w:bottom w:val="single" w:sz="4" w:space="0" w:color="auto"/>
            </w:tcBorders>
          </w:tcPr>
          <w:p w14:paraId="2F9E029D" w14:textId="77777777" w:rsidR="0041350C" w:rsidRPr="000673D4" w:rsidRDefault="0041350C" w:rsidP="00076DFE">
            <w:pPr>
              <w:numPr>
                <w:ilvl w:val="12"/>
                <w:numId w:val="0"/>
              </w:numPr>
              <w:rPr>
                <w:rFonts w:cs="Arial"/>
                <w:szCs w:val="22"/>
              </w:rPr>
            </w:pPr>
            <w:r w:rsidRPr="000D58DF">
              <w:rPr>
                <w:rFonts w:cs="Arial"/>
                <w:szCs w:val="22"/>
              </w:rPr>
              <w:t>None</w:t>
            </w:r>
          </w:p>
        </w:tc>
      </w:tr>
      <w:tr w:rsidR="0041350C" w14:paraId="2C34F8E3" w14:textId="77777777" w:rsidTr="00076DFE">
        <w:tc>
          <w:tcPr>
            <w:tcW w:w="2698" w:type="dxa"/>
            <w:tcBorders>
              <w:top w:val="single" w:sz="4" w:space="0" w:color="auto"/>
              <w:bottom w:val="single" w:sz="4" w:space="0" w:color="auto"/>
              <w:right w:val="single" w:sz="4" w:space="0" w:color="auto"/>
            </w:tcBorders>
          </w:tcPr>
          <w:p w14:paraId="63071963" w14:textId="77777777" w:rsidR="0041350C" w:rsidRPr="000673D4" w:rsidRDefault="0041350C" w:rsidP="00076DFE">
            <w:pPr>
              <w:numPr>
                <w:ilvl w:val="12"/>
                <w:numId w:val="0"/>
              </w:numPr>
              <w:rPr>
                <w:rFonts w:cs="Arial"/>
                <w:szCs w:val="22"/>
              </w:rPr>
            </w:pPr>
            <w:r w:rsidRPr="000673D4">
              <w:rPr>
                <w:rFonts w:cs="Arial"/>
                <w:szCs w:val="22"/>
              </w:rPr>
              <w:t>public static void startSyncAllInBackground(DRMSyncTransactions threadDRMSyncAllItem)</w:t>
            </w:r>
          </w:p>
        </w:tc>
        <w:tc>
          <w:tcPr>
            <w:tcW w:w="4410" w:type="dxa"/>
            <w:tcBorders>
              <w:top w:val="single" w:sz="4" w:space="0" w:color="auto"/>
              <w:left w:val="single" w:sz="4" w:space="0" w:color="auto"/>
              <w:bottom w:val="single" w:sz="4" w:space="0" w:color="auto"/>
              <w:right w:val="single" w:sz="4" w:space="0" w:color="auto"/>
            </w:tcBorders>
          </w:tcPr>
          <w:p w14:paraId="2265CB7A" w14:textId="77777777" w:rsidR="0041350C" w:rsidRPr="000673D4" w:rsidRDefault="0041350C" w:rsidP="00076DFE">
            <w:pPr>
              <w:numPr>
                <w:ilvl w:val="12"/>
                <w:numId w:val="0"/>
              </w:numPr>
              <w:rPr>
                <w:rFonts w:cs="Arial"/>
                <w:szCs w:val="22"/>
              </w:rPr>
            </w:pPr>
            <w:r w:rsidRPr="000673D4">
              <w:rPr>
                <w:rFonts w:cs="Arial"/>
                <w:szCs w:val="22"/>
              </w:rPr>
              <w:t>This method starts the background thread for sync all process.</w:t>
            </w:r>
          </w:p>
        </w:tc>
        <w:tc>
          <w:tcPr>
            <w:tcW w:w="2156" w:type="dxa"/>
            <w:tcBorders>
              <w:top w:val="single" w:sz="4" w:space="0" w:color="auto"/>
              <w:left w:val="single" w:sz="4" w:space="0" w:color="auto"/>
              <w:bottom w:val="single" w:sz="4" w:space="0" w:color="auto"/>
            </w:tcBorders>
          </w:tcPr>
          <w:p w14:paraId="363BB900" w14:textId="77777777" w:rsidR="0041350C" w:rsidRPr="000673D4" w:rsidRDefault="0041350C" w:rsidP="00076DFE">
            <w:pPr>
              <w:numPr>
                <w:ilvl w:val="12"/>
                <w:numId w:val="0"/>
              </w:numPr>
              <w:rPr>
                <w:rFonts w:cs="Arial"/>
                <w:szCs w:val="22"/>
              </w:rPr>
            </w:pPr>
            <w:r w:rsidRPr="000D58DF">
              <w:rPr>
                <w:rFonts w:cs="Arial"/>
                <w:szCs w:val="22"/>
              </w:rPr>
              <w:t>None</w:t>
            </w:r>
          </w:p>
        </w:tc>
      </w:tr>
      <w:tr w:rsidR="0041350C" w14:paraId="68E76E1B" w14:textId="77777777" w:rsidTr="00076DFE">
        <w:tc>
          <w:tcPr>
            <w:tcW w:w="2698" w:type="dxa"/>
            <w:tcBorders>
              <w:top w:val="single" w:sz="4" w:space="0" w:color="auto"/>
              <w:bottom w:val="single" w:sz="4" w:space="0" w:color="auto"/>
              <w:right w:val="single" w:sz="4" w:space="0" w:color="auto"/>
            </w:tcBorders>
          </w:tcPr>
          <w:p w14:paraId="073CE5AC" w14:textId="77777777" w:rsidR="0041350C" w:rsidRPr="000673D4" w:rsidRDefault="0041350C" w:rsidP="00076DFE">
            <w:pPr>
              <w:numPr>
                <w:ilvl w:val="12"/>
                <w:numId w:val="0"/>
              </w:numPr>
              <w:rPr>
                <w:rFonts w:cs="Arial"/>
                <w:szCs w:val="22"/>
              </w:rPr>
            </w:pPr>
            <w:r w:rsidRPr="000673D4">
              <w:rPr>
                <w:rFonts w:cs="Arial"/>
                <w:szCs w:val="22"/>
              </w:rPr>
              <w:t>public static void stopGoingOnSyncallProcess()</w:t>
            </w:r>
          </w:p>
        </w:tc>
        <w:tc>
          <w:tcPr>
            <w:tcW w:w="4410" w:type="dxa"/>
            <w:tcBorders>
              <w:top w:val="single" w:sz="4" w:space="0" w:color="auto"/>
              <w:left w:val="single" w:sz="4" w:space="0" w:color="auto"/>
              <w:bottom w:val="single" w:sz="4" w:space="0" w:color="auto"/>
              <w:right w:val="single" w:sz="4" w:space="0" w:color="auto"/>
            </w:tcBorders>
          </w:tcPr>
          <w:p w14:paraId="4643BCB8" w14:textId="77777777" w:rsidR="0041350C" w:rsidRPr="000673D4" w:rsidRDefault="0041350C" w:rsidP="00076DFE">
            <w:pPr>
              <w:numPr>
                <w:ilvl w:val="12"/>
                <w:numId w:val="0"/>
              </w:numPr>
              <w:rPr>
                <w:rFonts w:cs="Arial"/>
                <w:szCs w:val="22"/>
              </w:rPr>
            </w:pPr>
            <w:r w:rsidRPr="000673D4">
              <w:rPr>
                <w:rFonts w:cs="Arial"/>
                <w:szCs w:val="22"/>
              </w:rPr>
              <w:t>This method stops the already going on sync all process</w:t>
            </w:r>
          </w:p>
        </w:tc>
        <w:tc>
          <w:tcPr>
            <w:tcW w:w="2156" w:type="dxa"/>
            <w:tcBorders>
              <w:top w:val="single" w:sz="4" w:space="0" w:color="auto"/>
              <w:left w:val="single" w:sz="4" w:space="0" w:color="auto"/>
              <w:bottom w:val="single" w:sz="4" w:space="0" w:color="auto"/>
            </w:tcBorders>
          </w:tcPr>
          <w:p w14:paraId="2FABB264" w14:textId="77777777" w:rsidR="0041350C" w:rsidRPr="000673D4" w:rsidRDefault="0041350C" w:rsidP="00076DFE">
            <w:pPr>
              <w:numPr>
                <w:ilvl w:val="12"/>
                <w:numId w:val="0"/>
              </w:numPr>
              <w:rPr>
                <w:rFonts w:cs="Arial"/>
                <w:szCs w:val="22"/>
              </w:rPr>
            </w:pPr>
            <w:r w:rsidRPr="000D58DF">
              <w:rPr>
                <w:rFonts w:cs="Arial"/>
                <w:szCs w:val="22"/>
              </w:rPr>
              <w:t>None</w:t>
            </w:r>
          </w:p>
        </w:tc>
      </w:tr>
    </w:tbl>
    <w:p w14:paraId="4DD0DB1E" w14:textId="77777777" w:rsidR="00A31122" w:rsidRDefault="00A31122" w:rsidP="00A31122">
      <w:pPr>
        <w:pStyle w:val="BodyText"/>
        <w:ind w:left="720"/>
        <w:rPr>
          <w:rFonts w:eastAsiaTheme="minorHAnsi" w:cs="Arial"/>
          <w:b/>
          <w:szCs w:val="22"/>
        </w:rPr>
      </w:pPr>
    </w:p>
    <w:p w14:paraId="56E6F1D4" w14:textId="77777777" w:rsidR="0041350C" w:rsidRDefault="0041350C" w:rsidP="00A31122">
      <w:pPr>
        <w:pStyle w:val="BodyText"/>
        <w:ind w:left="72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A31122" w14:paraId="32AAA7DC" w14:textId="77777777" w:rsidTr="00890DE3">
        <w:tc>
          <w:tcPr>
            <w:tcW w:w="2698" w:type="dxa"/>
            <w:tcBorders>
              <w:top w:val="single" w:sz="4" w:space="0" w:color="auto"/>
              <w:bottom w:val="single" w:sz="4" w:space="0" w:color="auto"/>
              <w:right w:val="single" w:sz="4" w:space="0" w:color="auto"/>
            </w:tcBorders>
            <w:shd w:val="clear" w:color="auto" w:fill="000000"/>
          </w:tcPr>
          <w:p w14:paraId="6072E6D6"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330E90E3"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50D91294"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A31122" w14:paraId="57A467D5" w14:textId="77777777" w:rsidTr="00890DE3">
        <w:tc>
          <w:tcPr>
            <w:tcW w:w="2698" w:type="dxa"/>
            <w:tcBorders>
              <w:top w:val="single" w:sz="4" w:space="0" w:color="auto"/>
              <w:bottom w:val="single" w:sz="4" w:space="0" w:color="auto"/>
              <w:right w:val="single" w:sz="4" w:space="0" w:color="auto"/>
            </w:tcBorders>
          </w:tcPr>
          <w:p w14:paraId="57F67292" w14:textId="3615F510" w:rsidR="00A31122" w:rsidRDefault="00A31122" w:rsidP="00A31122">
            <w:pPr>
              <w:numPr>
                <w:ilvl w:val="12"/>
                <w:numId w:val="0"/>
              </w:numPr>
              <w:rPr>
                <w:rFonts w:cs="Arial"/>
                <w:szCs w:val="22"/>
              </w:rPr>
            </w:pPr>
            <w:r w:rsidRPr="007E1F32">
              <w:rPr>
                <w:rFonts w:cs="Arial"/>
                <w:szCs w:val="22"/>
              </w:rPr>
              <w:t>public DRMSyncTransactions(String cmbType, List&lt;DRMSyncTransactionFeature&gt; selectedEntityList)</w:t>
            </w:r>
          </w:p>
        </w:tc>
        <w:tc>
          <w:tcPr>
            <w:tcW w:w="4410" w:type="dxa"/>
            <w:tcBorders>
              <w:top w:val="single" w:sz="4" w:space="0" w:color="auto"/>
              <w:left w:val="single" w:sz="4" w:space="0" w:color="auto"/>
              <w:bottom w:val="single" w:sz="4" w:space="0" w:color="auto"/>
              <w:right w:val="single" w:sz="4" w:space="0" w:color="auto"/>
            </w:tcBorders>
          </w:tcPr>
          <w:p w14:paraId="2496281A" w14:textId="77777777" w:rsidR="00A31122" w:rsidRDefault="00A31122" w:rsidP="00A3112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2F8D37DA" w14:textId="77777777" w:rsidR="00A31122" w:rsidRDefault="00A31122" w:rsidP="00A31122">
            <w:pPr>
              <w:numPr>
                <w:ilvl w:val="12"/>
                <w:numId w:val="0"/>
              </w:numPr>
              <w:rPr>
                <w:rFonts w:cs="Arial"/>
                <w:szCs w:val="22"/>
              </w:rPr>
            </w:pPr>
            <w:r>
              <w:rPr>
                <w:rFonts w:cs="Arial"/>
                <w:szCs w:val="22"/>
              </w:rPr>
              <w:t>None</w:t>
            </w:r>
          </w:p>
        </w:tc>
      </w:tr>
      <w:tr w:rsidR="00A31122" w14:paraId="5DD4B8DC" w14:textId="77777777" w:rsidTr="00890DE3">
        <w:tc>
          <w:tcPr>
            <w:tcW w:w="2698" w:type="dxa"/>
            <w:tcBorders>
              <w:top w:val="single" w:sz="4" w:space="0" w:color="auto"/>
              <w:bottom w:val="single" w:sz="4" w:space="0" w:color="auto"/>
              <w:right w:val="single" w:sz="4" w:space="0" w:color="auto"/>
            </w:tcBorders>
          </w:tcPr>
          <w:p w14:paraId="593034B6" w14:textId="03673E7C" w:rsidR="00A31122" w:rsidRPr="00A703E0" w:rsidRDefault="00A31122" w:rsidP="00A31122">
            <w:pPr>
              <w:numPr>
                <w:ilvl w:val="12"/>
                <w:numId w:val="0"/>
              </w:numPr>
              <w:rPr>
                <w:rFonts w:cs="Arial"/>
                <w:szCs w:val="22"/>
              </w:rPr>
            </w:pPr>
            <w:r w:rsidRPr="007E1F32">
              <w:rPr>
                <w:rFonts w:cs="Arial"/>
                <w:szCs w:val="22"/>
              </w:rPr>
              <w:t>public void run()</w:t>
            </w:r>
          </w:p>
        </w:tc>
        <w:tc>
          <w:tcPr>
            <w:tcW w:w="4410" w:type="dxa"/>
            <w:tcBorders>
              <w:top w:val="single" w:sz="4" w:space="0" w:color="auto"/>
              <w:left w:val="single" w:sz="4" w:space="0" w:color="auto"/>
              <w:bottom w:val="single" w:sz="4" w:space="0" w:color="auto"/>
              <w:right w:val="single" w:sz="4" w:space="0" w:color="auto"/>
            </w:tcBorders>
          </w:tcPr>
          <w:p w14:paraId="29631E42" w14:textId="77777777" w:rsidR="00A31122" w:rsidRDefault="00A31122" w:rsidP="00A31122">
            <w:pPr>
              <w:numPr>
                <w:ilvl w:val="12"/>
                <w:numId w:val="0"/>
              </w:numPr>
              <w:rPr>
                <w:rFonts w:cs="Arial"/>
                <w:szCs w:val="22"/>
              </w:rPr>
            </w:pPr>
            <w:r w:rsidRPr="007E1F32">
              <w:rPr>
                <w:rFonts w:cs="Arial"/>
                <w:szCs w:val="22"/>
              </w:rPr>
              <w:t>This method starts processing in thread</w:t>
            </w:r>
          </w:p>
        </w:tc>
        <w:tc>
          <w:tcPr>
            <w:tcW w:w="2156" w:type="dxa"/>
            <w:tcBorders>
              <w:top w:val="single" w:sz="4" w:space="0" w:color="auto"/>
              <w:left w:val="single" w:sz="4" w:space="0" w:color="auto"/>
              <w:bottom w:val="single" w:sz="4" w:space="0" w:color="auto"/>
            </w:tcBorders>
          </w:tcPr>
          <w:p w14:paraId="5A8C9248" w14:textId="77777777" w:rsidR="00A31122" w:rsidRDefault="00A31122" w:rsidP="00A31122">
            <w:pPr>
              <w:numPr>
                <w:ilvl w:val="12"/>
                <w:numId w:val="0"/>
              </w:numPr>
              <w:rPr>
                <w:rFonts w:cs="Arial"/>
                <w:szCs w:val="22"/>
              </w:rPr>
            </w:pPr>
            <w:r>
              <w:rPr>
                <w:rFonts w:cs="Arial"/>
                <w:szCs w:val="22"/>
              </w:rPr>
              <w:t>None</w:t>
            </w:r>
          </w:p>
        </w:tc>
      </w:tr>
      <w:tr w:rsidR="00A31122" w14:paraId="3571F163" w14:textId="77777777" w:rsidTr="00890DE3">
        <w:tc>
          <w:tcPr>
            <w:tcW w:w="2698" w:type="dxa"/>
            <w:tcBorders>
              <w:top w:val="single" w:sz="4" w:space="0" w:color="auto"/>
              <w:bottom w:val="single" w:sz="4" w:space="0" w:color="auto"/>
              <w:right w:val="single" w:sz="4" w:space="0" w:color="auto"/>
            </w:tcBorders>
          </w:tcPr>
          <w:p w14:paraId="44C4AE8E" w14:textId="2AD4BC18" w:rsidR="00A31122" w:rsidRPr="007E1F32" w:rsidRDefault="00A31122" w:rsidP="00A31122">
            <w:pPr>
              <w:numPr>
                <w:ilvl w:val="12"/>
                <w:numId w:val="0"/>
              </w:numPr>
              <w:rPr>
                <w:rFonts w:cs="Arial"/>
                <w:szCs w:val="22"/>
              </w:rPr>
            </w:pPr>
            <w:r w:rsidRPr="007E1F32">
              <w:rPr>
                <w:rFonts w:cs="Arial"/>
                <w:szCs w:val="22"/>
              </w:rPr>
              <w:t>public void syncAllTransactions(String cmbType, Integer batchSize)</w:t>
            </w:r>
          </w:p>
        </w:tc>
        <w:tc>
          <w:tcPr>
            <w:tcW w:w="4410" w:type="dxa"/>
            <w:tcBorders>
              <w:top w:val="single" w:sz="4" w:space="0" w:color="auto"/>
              <w:left w:val="single" w:sz="4" w:space="0" w:color="auto"/>
              <w:bottom w:val="single" w:sz="4" w:space="0" w:color="auto"/>
              <w:right w:val="single" w:sz="4" w:space="0" w:color="auto"/>
            </w:tcBorders>
          </w:tcPr>
          <w:p w14:paraId="4869673C" w14:textId="77777777" w:rsidR="00A31122" w:rsidRPr="007E1F32" w:rsidRDefault="00A31122" w:rsidP="00A31122">
            <w:pPr>
              <w:numPr>
                <w:ilvl w:val="12"/>
                <w:numId w:val="0"/>
              </w:numPr>
              <w:rPr>
                <w:rFonts w:cs="Arial"/>
                <w:szCs w:val="22"/>
              </w:rPr>
            </w:pPr>
            <w:r w:rsidRPr="007E1F32">
              <w:rPr>
                <w:rFonts w:cs="Arial"/>
                <w:szCs w:val="22"/>
              </w:rPr>
              <w:t>This method creates the batch and forwards the request.</w:t>
            </w:r>
          </w:p>
        </w:tc>
        <w:tc>
          <w:tcPr>
            <w:tcW w:w="2156" w:type="dxa"/>
            <w:tcBorders>
              <w:top w:val="single" w:sz="4" w:space="0" w:color="auto"/>
              <w:left w:val="single" w:sz="4" w:space="0" w:color="auto"/>
              <w:bottom w:val="single" w:sz="4" w:space="0" w:color="auto"/>
            </w:tcBorders>
          </w:tcPr>
          <w:p w14:paraId="0EAA46FC" w14:textId="77777777" w:rsidR="00A31122" w:rsidRDefault="00A31122" w:rsidP="00A31122">
            <w:pPr>
              <w:numPr>
                <w:ilvl w:val="12"/>
                <w:numId w:val="0"/>
              </w:numPr>
              <w:rPr>
                <w:rFonts w:cs="Arial"/>
                <w:szCs w:val="22"/>
              </w:rPr>
            </w:pPr>
            <w:r>
              <w:rPr>
                <w:rFonts w:cs="Arial"/>
                <w:szCs w:val="22"/>
              </w:rPr>
              <w:t>None</w:t>
            </w:r>
          </w:p>
        </w:tc>
      </w:tr>
      <w:tr w:rsidR="00A31122" w14:paraId="0EE6424D" w14:textId="77777777" w:rsidTr="00890DE3">
        <w:tc>
          <w:tcPr>
            <w:tcW w:w="2698" w:type="dxa"/>
            <w:tcBorders>
              <w:top w:val="single" w:sz="4" w:space="0" w:color="auto"/>
              <w:bottom w:val="single" w:sz="4" w:space="0" w:color="auto"/>
              <w:right w:val="single" w:sz="4" w:space="0" w:color="auto"/>
            </w:tcBorders>
          </w:tcPr>
          <w:p w14:paraId="6F463383" w14:textId="3E409C2B" w:rsidR="00A31122" w:rsidRPr="007E1F32" w:rsidRDefault="00A31122" w:rsidP="00A31122">
            <w:pPr>
              <w:numPr>
                <w:ilvl w:val="12"/>
                <w:numId w:val="0"/>
              </w:numPr>
              <w:rPr>
                <w:rFonts w:cs="Arial"/>
                <w:szCs w:val="22"/>
              </w:rPr>
            </w:pPr>
            <w:r w:rsidRPr="007E1F32">
              <w:rPr>
                <w:rFonts w:cs="Arial"/>
                <w:szCs w:val="22"/>
              </w:rPr>
              <w:t xml:space="preserve">public void </w:t>
            </w:r>
            <w:r w:rsidRPr="007E1F32">
              <w:rPr>
                <w:rFonts w:cs="Arial"/>
                <w:szCs w:val="22"/>
              </w:rPr>
              <w:lastRenderedPageBreak/>
              <w:t>sendRequestToOMIClient(List&lt;DRMSyncTransactionFeature&gt; transactionList)</w:t>
            </w:r>
          </w:p>
        </w:tc>
        <w:tc>
          <w:tcPr>
            <w:tcW w:w="4410" w:type="dxa"/>
            <w:tcBorders>
              <w:top w:val="single" w:sz="4" w:space="0" w:color="auto"/>
              <w:left w:val="single" w:sz="4" w:space="0" w:color="auto"/>
              <w:bottom w:val="single" w:sz="4" w:space="0" w:color="auto"/>
              <w:right w:val="single" w:sz="4" w:space="0" w:color="auto"/>
            </w:tcBorders>
          </w:tcPr>
          <w:p w14:paraId="73330C8B" w14:textId="77777777" w:rsidR="00A31122" w:rsidRPr="007E1F32" w:rsidRDefault="00A31122" w:rsidP="00A31122">
            <w:pPr>
              <w:numPr>
                <w:ilvl w:val="12"/>
                <w:numId w:val="0"/>
              </w:numPr>
              <w:rPr>
                <w:rFonts w:cs="Arial"/>
                <w:szCs w:val="22"/>
              </w:rPr>
            </w:pPr>
            <w:r w:rsidRPr="007E1F32">
              <w:rPr>
                <w:rFonts w:cs="Arial"/>
                <w:szCs w:val="22"/>
              </w:rPr>
              <w:lastRenderedPageBreak/>
              <w:t xml:space="preserve">send Request to OMIClient For </w:t>
            </w:r>
            <w:r w:rsidRPr="007E1F32">
              <w:rPr>
                <w:rFonts w:cs="Arial"/>
                <w:szCs w:val="22"/>
              </w:rPr>
              <w:lastRenderedPageBreak/>
              <w:t>Transactions</w:t>
            </w:r>
          </w:p>
        </w:tc>
        <w:tc>
          <w:tcPr>
            <w:tcW w:w="2156" w:type="dxa"/>
            <w:tcBorders>
              <w:top w:val="single" w:sz="4" w:space="0" w:color="auto"/>
              <w:left w:val="single" w:sz="4" w:space="0" w:color="auto"/>
              <w:bottom w:val="single" w:sz="4" w:space="0" w:color="auto"/>
            </w:tcBorders>
          </w:tcPr>
          <w:p w14:paraId="08751654" w14:textId="77777777" w:rsidR="00A31122" w:rsidRDefault="00A31122" w:rsidP="00A31122">
            <w:pPr>
              <w:numPr>
                <w:ilvl w:val="12"/>
                <w:numId w:val="0"/>
              </w:numPr>
              <w:rPr>
                <w:rFonts w:cs="Arial"/>
                <w:szCs w:val="22"/>
              </w:rPr>
            </w:pPr>
            <w:r>
              <w:rPr>
                <w:rFonts w:cs="Arial"/>
                <w:szCs w:val="22"/>
              </w:rPr>
              <w:lastRenderedPageBreak/>
              <w:t>None</w:t>
            </w:r>
          </w:p>
        </w:tc>
      </w:tr>
      <w:tr w:rsidR="00A31122" w14:paraId="33B34644" w14:textId="77777777" w:rsidTr="00890DE3">
        <w:tc>
          <w:tcPr>
            <w:tcW w:w="2698" w:type="dxa"/>
            <w:tcBorders>
              <w:top w:val="single" w:sz="4" w:space="0" w:color="auto"/>
              <w:bottom w:val="single" w:sz="4" w:space="0" w:color="auto"/>
              <w:right w:val="single" w:sz="4" w:space="0" w:color="auto"/>
            </w:tcBorders>
          </w:tcPr>
          <w:p w14:paraId="7B64299C" w14:textId="1ED94414" w:rsidR="00A31122" w:rsidRPr="007E1F32" w:rsidRDefault="00A31122" w:rsidP="00890DE3">
            <w:pPr>
              <w:numPr>
                <w:ilvl w:val="12"/>
                <w:numId w:val="0"/>
              </w:numPr>
              <w:rPr>
                <w:rFonts w:cs="Arial"/>
                <w:szCs w:val="22"/>
              </w:rPr>
            </w:pPr>
            <w:r w:rsidRPr="007E1F32">
              <w:rPr>
                <w:rFonts w:cs="Arial"/>
                <w:szCs w:val="22"/>
              </w:rPr>
              <w:lastRenderedPageBreak/>
              <w:t>private String generateQuery(String query,</w:t>
            </w:r>
            <w:r w:rsidRPr="007E1F32">
              <w:rPr>
                <w:rFonts w:cs="Arial"/>
                <w:szCs w:val="22"/>
              </w:rPr>
              <w:tab/>
              <w:t>List&lt;TResult&gt; syncStatusList, boolean isNumber)</w:t>
            </w:r>
          </w:p>
        </w:tc>
        <w:tc>
          <w:tcPr>
            <w:tcW w:w="4410" w:type="dxa"/>
            <w:tcBorders>
              <w:top w:val="single" w:sz="4" w:space="0" w:color="auto"/>
              <w:left w:val="single" w:sz="4" w:space="0" w:color="auto"/>
              <w:bottom w:val="single" w:sz="4" w:space="0" w:color="auto"/>
              <w:right w:val="single" w:sz="4" w:space="0" w:color="auto"/>
            </w:tcBorders>
          </w:tcPr>
          <w:p w14:paraId="4C9D4426" w14:textId="77777777" w:rsidR="00A31122" w:rsidRPr="007E1F32" w:rsidRDefault="00A31122" w:rsidP="00A31122">
            <w:pPr>
              <w:numPr>
                <w:ilvl w:val="12"/>
                <w:numId w:val="0"/>
              </w:numPr>
              <w:rPr>
                <w:rFonts w:cs="Arial"/>
                <w:szCs w:val="22"/>
              </w:rPr>
            </w:pPr>
            <w:r w:rsidRPr="007E1F32">
              <w:rPr>
                <w:rFonts w:cs="Arial"/>
                <w:szCs w:val="22"/>
              </w:rPr>
              <w:t>To be generate SQl-Query for transaction related records.</w:t>
            </w:r>
          </w:p>
        </w:tc>
        <w:tc>
          <w:tcPr>
            <w:tcW w:w="2156" w:type="dxa"/>
            <w:tcBorders>
              <w:top w:val="single" w:sz="4" w:space="0" w:color="auto"/>
              <w:left w:val="single" w:sz="4" w:space="0" w:color="auto"/>
              <w:bottom w:val="single" w:sz="4" w:space="0" w:color="auto"/>
            </w:tcBorders>
          </w:tcPr>
          <w:p w14:paraId="484C5705" w14:textId="77777777" w:rsidR="00A31122" w:rsidRDefault="00A31122" w:rsidP="00A31122">
            <w:pPr>
              <w:numPr>
                <w:ilvl w:val="12"/>
                <w:numId w:val="0"/>
              </w:numPr>
              <w:rPr>
                <w:rFonts w:cs="Arial"/>
                <w:szCs w:val="22"/>
              </w:rPr>
            </w:pPr>
            <w:r>
              <w:rPr>
                <w:rFonts w:cs="Arial"/>
                <w:szCs w:val="22"/>
              </w:rPr>
              <w:t>None</w:t>
            </w:r>
          </w:p>
        </w:tc>
      </w:tr>
      <w:tr w:rsidR="00A31122" w14:paraId="3CFE7F8D" w14:textId="77777777" w:rsidTr="00890DE3">
        <w:tc>
          <w:tcPr>
            <w:tcW w:w="2698" w:type="dxa"/>
            <w:tcBorders>
              <w:top w:val="single" w:sz="4" w:space="0" w:color="auto"/>
              <w:bottom w:val="single" w:sz="4" w:space="0" w:color="auto"/>
              <w:right w:val="single" w:sz="4" w:space="0" w:color="auto"/>
            </w:tcBorders>
          </w:tcPr>
          <w:p w14:paraId="07642117" w14:textId="2C2DAA4A" w:rsidR="00A31122" w:rsidRPr="007E1F32" w:rsidRDefault="00A31122" w:rsidP="00890DE3">
            <w:pPr>
              <w:numPr>
                <w:ilvl w:val="12"/>
                <w:numId w:val="0"/>
              </w:numPr>
              <w:rPr>
                <w:rFonts w:cs="Arial"/>
                <w:szCs w:val="22"/>
              </w:rPr>
            </w:pPr>
            <w:r w:rsidRPr="007E1F32">
              <w:rPr>
                <w:rFonts w:cs="Arial"/>
                <w:szCs w:val="22"/>
              </w:rPr>
              <w:t>private void addEntitlement(DRMSyncTransactionFeature transactionFeature,EntitlementList entitlementList)</w:t>
            </w:r>
          </w:p>
        </w:tc>
        <w:tc>
          <w:tcPr>
            <w:tcW w:w="4410" w:type="dxa"/>
            <w:tcBorders>
              <w:top w:val="single" w:sz="4" w:space="0" w:color="auto"/>
              <w:left w:val="single" w:sz="4" w:space="0" w:color="auto"/>
              <w:bottom w:val="single" w:sz="4" w:space="0" w:color="auto"/>
              <w:right w:val="single" w:sz="4" w:space="0" w:color="auto"/>
            </w:tcBorders>
          </w:tcPr>
          <w:p w14:paraId="27562289" w14:textId="77777777" w:rsidR="00A31122" w:rsidRPr="007E1F32" w:rsidRDefault="00A31122" w:rsidP="00A31122">
            <w:pPr>
              <w:numPr>
                <w:ilvl w:val="12"/>
                <w:numId w:val="0"/>
              </w:numPr>
              <w:rPr>
                <w:rFonts w:cs="Arial"/>
                <w:szCs w:val="22"/>
              </w:rPr>
            </w:pPr>
            <w:r w:rsidRPr="007E1F32">
              <w:rPr>
                <w:rFonts w:cs="Arial"/>
                <w:szCs w:val="22"/>
              </w:rPr>
              <w:t>add TEntitlement object to entitlementList</w:t>
            </w:r>
          </w:p>
        </w:tc>
        <w:tc>
          <w:tcPr>
            <w:tcW w:w="2156" w:type="dxa"/>
            <w:tcBorders>
              <w:top w:val="single" w:sz="4" w:space="0" w:color="auto"/>
              <w:left w:val="single" w:sz="4" w:space="0" w:color="auto"/>
              <w:bottom w:val="single" w:sz="4" w:space="0" w:color="auto"/>
            </w:tcBorders>
          </w:tcPr>
          <w:p w14:paraId="2E779792" w14:textId="77777777" w:rsidR="00A31122" w:rsidRDefault="00A31122" w:rsidP="00A31122">
            <w:pPr>
              <w:numPr>
                <w:ilvl w:val="12"/>
                <w:numId w:val="0"/>
              </w:numPr>
              <w:rPr>
                <w:rFonts w:cs="Arial"/>
                <w:szCs w:val="22"/>
              </w:rPr>
            </w:pPr>
            <w:r w:rsidRPr="007E1F32">
              <w:rPr>
                <w:rFonts w:cs="Arial"/>
                <w:szCs w:val="22"/>
              </w:rPr>
              <w:t>CException</w:t>
            </w:r>
          </w:p>
        </w:tc>
      </w:tr>
      <w:tr w:rsidR="00A31122" w14:paraId="67DF7E6D" w14:textId="77777777" w:rsidTr="00890DE3">
        <w:tc>
          <w:tcPr>
            <w:tcW w:w="2698" w:type="dxa"/>
            <w:tcBorders>
              <w:top w:val="single" w:sz="4" w:space="0" w:color="auto"/>
              <w:bottom w:val="single" w:sz="4" w:space="0" w:color="auto"/>
              <w:right w:val="single" w:sz="4" w:space="0" w:color="auto"/>
            </w:tcBorders>
          </w:tcPr>
          <w:p w14:paraId="0A7010F4" w14:textId="6EEA9AAB" w:rsidR="00A31122" w:rsidRPr="007E1F32" w:rsidRDefault="00A31122" w:rsidP="00A31122">
            <w:pPr>
              <w:numPr>
                <w:ilvl w:val="12"/>
                <w:numId w:val="0"/>
              </w:numPr>
              <w:rPr>
                <w:rFonts w:cs="Arial"/>
                <w:szCs w:val="22"/>
              </w:rPr>
            </w:pPr>
            <w:r w:rsidRPr="007E1F32">
              <w:rPr>
                <w:rFonts w:cs="Arial"/>
                <w:szCs w:val="22"/>
              </w:rPr>
              <w:t>private TEntitlement getTEntitlement(DRMSyncTransactionFeature transactionFeature)</w:t>
            </w:r>
          </w:p>
        </w:tc>
        <w:tc>
          <w:tcPr>
            <w:tcW w:w="4410" w:type="dxa"/>
            <w:tcBorders>
              <w:top w:val="single" w:sz="4" w:space="0" w:color="auto"/>
              <w:left w:val="single" w:sz="4" w:space="0" w:color="auto"/>
              <w:bottom w:val="single" w:sz="4" w:space="0" w:color="auto"/>
              <w:right w:val="single" w:sz="4" w:space="0" w:color="auto"/>
            </w:tcBorders>
          </w:tcPr>
          <w:p w14:paraId="0847141F" w14:textId="77777777" w:rsidR="00A31122" w:rsidRPr="007E1F32" w:rsidRDefault="00A31122" w:rsidP="00A31122">
            <w:pPr>
              <w:numPr>
                <w:ilvl w:val="12"/>
                <w:numId w:val="0"/>
              </w:numPr>
              <w:rPr>
                <w:rFonts w:cs="Arial"/>
                <w:szCs w:val="22"/>
              </w:rPr>
            </w:pPr>
            <w:r w:rsidRPr="008A4FC3">
              <w:rPr>
                <w:rFonts w:cs="Arial"/>
                <w:szCs w:val="22"/>
              </w:rPr>
              <w:t>Returns TEntitlement object</w:t>
            </w:r>
          </w:p>
        </w:tc>
        <w:tc>
          <w:tcPr>
            <w:tcW w:w="2156" w:type="dxa"/>
            <w:tcBorders>
              <w:top w:val="single" w:sz="4" w:space="0" w:color="auto"/>
              <w:left w:val="single" w:sz="4" w:space="0" w:color="auto"/>
              <w:bottom w:val="single" w:sz="4" w:space="0" w:color="auto"/>
            </w:tcBorders>
          </w:tcPr>
          <w:p w14:paraId="29DB9492" w14:textId="77777777" w:rsidR="00A31122" w:rsidRDefault="00A31122" w:rsidP="00A31122">
            <w:pPr>
              <w:numPr>
                <w:ilvl w:val="12"/>
                <w:numId w:val="0"/>
              </w:numPr>
              <w:rPr>
                <w:rFonts w:cs="Arial"/>
                <w:szCs w:val="22"/>
              </w:rPr>
            </w:pPr>
            <w:r>
              <w:rPr>
                <w:rFonts w:cs="Arial"/>
                <w:szCs w:val="22"/>
              </w:rPr>
              <w:t>None</w:t>
            </w:r>
          </w:p>
        </w:tc>
      </w:tr>
      <w:tr w:rsidR="00A31122" w14:paraId="16B25F2E" w14:textId="77777777" w:rsidTr="00890DE3">
        <w:tc>
          <w:tcPr>
            <w:tcW w:w="2698" w:type="dxa"/>
            <w:tcBorders>
              <w:top w:val="single" w:sz="4" w:space="0" w:color="auto"/>
              <w:bottom w:val="single" w:sz="4" w:space="0" w:color="auto"/>
              <w:right w:val="single" w:sz="4" w:space="0" w:color="auto"/>
            </w:tcBorders>
          </w:tcPr>
          <w:p w14:paraId="04021031" w14:textId="393C7E65" w:rsidR="00A31122" w:rsidRPr="007E1F32" w:rsidRDefault="00A31122" w:rsidP="00A31122">
            <w:pPr>
              <w:numPr>
                <w:ilvl w:val="12"/>
                <w:numId w:val="0"/>
              </w:numPr>
              <w:rPr>
                <w:rFonts w:cs="Arial"/>
                <w:szCs w:val="22"/>
              </w:rPr>
            </w:pPr>
            <w:r w:rsidRPr="008A4FC3">
              <w:rPr>
                <w:rFonts w:cs="Arial"/>
                <w:szCs w:val="22"/>
              </w:rPr>
              <w:t>public void shutDownExecutorService()</w:t>
            </w:r>
          </w:p>
        </w:tc>
        <w:tc>
          <w:tcPr>
            <w:tcW w:w="4410" w:type="dxa"/>
            <w:tcBorders>
              <w:top w:val="single" w:sz="4" w:space="0" w:color="auto"/>
              <w:left w:val="single" w:sz="4" w:space="0" w:color="auto"/>
              <w:bottom w:val="single" w:sz="4" w:space="0" w:color="auto"/>
              <w:right w:val="single" w:sz="4" w:space="0" w:color="auto"/>
            </w:tcBorders>
          </w:tcPr>
          <w:p w14:paraId="5E33CD30" w14:textId="77777777" w:rsidR="00A31122" w:rsidRPr="007E1F32" w:rsidRDefault="00A31122" w:rsidP="00A31122">
            <w:pPr>
              <w:numPr>
                <w:ilvl w:val="12"/>
                <w:numId w:val="0"/>
              </w:numPr>
              <w:rPr>
                <w:rFonts w:cs="Arial"/>
                <w:szCs w:val="22"/>
              </w:rPr>
            </w:pPr>
            <w:r w:rsidRPr="008A4FC3">
              <w:rPr>
                <w:rFonts w:cs="Arial"/>
                <w:szCs w:val="22"/>
              </w:rPr>
              <w:t>shutDown ExecutorService</w:t>
            </w:r>
          </w:p>
        </w:tc>
        <w:tc>
          <w:tcPr>
            <w:tcW w:w="2156" w:type="dxa"/>
            <w:tcBorders>
              <w:top w:val="single" w:sz="4" w:space="0" w:color="auto"/>
              <w:left w:val="single" w:sz="4" w:space="0" w:color="auto"/>
              <w:bottom w:val="single" w:sz="4" w:space="0" w:color="auto"/>
            </w:tcBorders>
          </w:tcPr>
          <w:p w14:paraId="04539CC8" w14:textId="77777777" w:rsidR="00A31122" w:rsidRDefault="00A31122" w:rsidP="00A31122">
            <w:pPr>
              <w:numPr>
                <w:ilvl w:val="12"/>
                <w:numId w:val="0"/>
              </w:numPr>
              <w:rPr>
                <w:rFonts w:cs="Arial"/>
                <w:szCs w:val="22"/>
              </w:rPr>
            </w:pPr>
            <w:r>
              <w:rPr>
                <w:rFonts w:cs="Arial"/>
                <w:szCs w:val="22"/>
              </w:rPr>
              <w:t>None</w:t>
            </w:r>
          </w:p>
        </w:tc>
      </w:tr>
      <w:tr w:rsidR="00A31122" w14:paraId="1DB30525" w14:textId="77777777" w:rsidTr="00890DE3">
        <w:tc>
          <w:tcPr>
            <w:tcW w:w="2698" w:type="dxa"/>
            <w:tcBorders>
              <w:top w:val="single" w:sz="4" w:space="0" w:color="auto"/>
              <w:bottom w:val="single" w:sz="4" w:space="0" w:color="auto"/>
              <w:right w:val="single" w:sz="4" w:space="0" w:color="auto"/>
            </w:tcBorders>
          </w:tcPr>
          <w:p w14:paraId="53FA15DE" w14:textId="60C9AE4C" w:rsidR="00A31122" w:rsidRPr="008A4FC3" w:rsidRDefault="00A31122" w:rsidP="00A31122">
            <w:pPr>
              <w:numPr>
                <w:ilvl w:val="12"/>
                <w:numId w:val="0"/>
              </w:numPr>
              <w:rPr>
                <w:rFonts w:cs="Arial"/>
                <w:szCs w:val="22"/>
              </w:rPr>
            </w:pPr>
            <w:r w:rsidRPr="008A4FC3">
              <w:rPr>
                <w:rFonts w:cs="Arial"/>
                <w:szCs w:val="22"/>
              </w:rPr>
              <w:t>public static void startSyncAllInBackground(DRMSyncTransactions threadDRMSyncAllItem)</w:t>
            </w:r>
          </w:p>
        </w:tc>
        <w:tc>
          <w:tcPr>
            <w:tcW w:w="4410" w:type="dxa"/>
            <w:tcBorders>
              <w:top w:val="single" w:sz="4" w:space="0" w:color="auto"/>
              <w:left w:val="single" w:sz="4" w:space="0" w:color="auto"/>
              <w:bottom w:val="single" w:sz="4" w:space="0" w:color="auto"/>
              <w:right w:val="single" w:sz="4" w:space="0" w:color="auto"/>
            </w:tcBorders>
          </w:tcPr>
          <w:p w14:paraId="3C25BB4B" w14:textId="77777777" w:rsidR="00A31122" w:rsidRPr="008A4FC3" w:rsidRDefault="00A31122" w:rsidP="00A31122">
            <w:pPr>
              <w:numPr>
                <w:ilvl w:val="12"/>
                <w:numId w:val="0"/>
              </w:numPr>
              <w:rPr>
                <w:rFonts w:cs="Arial"/>
                <w:szCs w:val="22"/>
              </w:rPr>
            </w:pPr>
            <w:r w:rsidRPr="008A4FC3">
              <w:rPr>
                <w:rFonts w:cs="Arial"/>
                <w:szCs w:val="22"/>
              </w:rPr>
              <w:t>This method starts the background thread for sync all process.</w:t>
            </w:r>
          </w:p>
        </w:tc>
        <w:tc>
          <w:tcPr>
            <w:tcW w:w="2156" w:type="dxa"/>
            <w:tcBorders>
              <w:top w:val="single" w:sz="4" w:space="0" w:color="auto"/>
              <w:left w:val="single" w:sz="4" w:space="0" w:color="auto"/>
              <w:bottom w:val="single" w:sz="4" w:space="0" w:color="auto"/>
            </w:tcBorders>
          </w:tcPr>
          <w:p w14:paraId="0E8EF754" w14:textId="77777777" w:rsidR="00A31122" w:rsidRDefault="00A31122" w:rsidP="00A31122">
            <w:pPr>
              <w:numPr>
                <w:ilvl w:val="12"/>
                <w:numId w:val="0"/>
              </w:numPr>
              <w:rPr>
                <w:rFonts w:cs="Arial"/>
                <w:szCs w:val="22"/>
              </w:rPr>
            </w:pPr>
            <w:r>
              <w:rPr>
                <w:rFonts w:cs="Arial"/>
                <w:szCs w:val="22"/>
              </w:rPr>
              <w:t>None</w:t>
            </w:r>
          </w:p>
        </w:tc>
      </w:tr>
      <w:tr w:rsidR="00A31122" w14:paraId="628222AC" w14:textId="77777777" w:rsidTr="00890DE3">
        <w:tc>
          <w:tcPr>
            <w:tcW w:w="2698" w:type="dxa"/>
            <w:tcBorders>
              <w:top w:val="single" w:sz="4" w:space="0" w:color="auto"/>
              <w:bottom w:val="single" w:sz="4" w:space="0" w:color="auto"/>
              <w:right w:val="single" w:sz="4" w:space="0" w:color="auto"/>
            </w:tcBorders>
          </w:tcPr>
          <w:p w14:paraId="77D915AF" w14:textId="34308FFF" w:rsidR="00A31122" w:rsidRPr="008A4FC3" w:rsidRDefault="00A31122" w:rsidP="00A31122">
            <w:pPr>
              <w:numPr>
                <w:ilvl w:val="12"/>
                <w:numId w:val="0"/>
              </w:numPr>
              <w:rPr>
                <w:rFonts w:cs="Arial"/>
                <w:szCs w:val="22"/>
              </w:rPr>
            </w:pPr>
            <w:r w:rsidRPr="008A4FC3">
              <w:rPr>
                <w:rFonts w:cs="Arial"/>
                <w:szCs w:val="22"/>
              </w:rPr>
              <w:t>public static void stopGoingOnSyncallProcess()</w:t>
            </w:r>
          </w:p>
        </w:tc>
        <w:tc>
          <w:tcPr>
            <w:tcW w:w="4410" w:type="dxa"/>
            <w:tcBorders>
              <w:top w:val="single" w:sz="4" w:space="0" w:color="auto"/>
              <w:left w:val="single" w:sz="4" w:space="0" w:color="auto"/>
              <w:bottom w:val="single" w:sz="4" w:space="0" w:color="auto"/>
              <w:right w:val="single" w:sz="4" w:space="0" w:color="auto"/>
            </w:tcBorders>
          </w:tcPr>
          <w:p w14:paraId="5E21D215" w14:textId="77777777" w:rsidR="00A31122" w:rsidRPr="008A4FC3" w:rsidRDefault="00A31122" w:rsidP="00A31122">
            <w:pPr>
              <w:numPr>
                <w:ilvl w:val="12"/>
                <w:numId w:val="0"/>
              </w:numPr>
              <w:rPr>
                <w:rFonts w:cs="Arial"/>
                <w:szCs w:val="22"/>
              </w:rPr>
            </w:pPr>
            <w:r w:rsidRPr="008A4FC3">
              <w:rPr>
                <w:rFonts w:cs="Arial"/>
                <w:szCs w:val="22"/>
              </w:rPr>
              <w:t>This method stops the already going on sync all process</w:t>
            </w:r>
          </w:p>
        </w:tc>
        <w:tc>
          <w:tcPr>
            <w:tcW w:w="2156" w:type="dxa"/>
            <w:tcBorders>
              <w:top w:val="single" w:sz="4" w:space="0" w:color="auto"/>
              <w:left w:val="single" w:sz="4" w:space="0" w:color="auto"/>
              <w:bottom w:val="single" w:sz="4" w:space="0" w:color="auto"/>
            </w:tcBorders>
          </w:tcPr>
          <w:p w14:paraId="5285650A" w14:textId="77777777" w:rsidR="00A31122" w:rsidRDefault="00A31122" w:rsidP="00A31122">
            <w:pPr>
              <w:numPr>
                <w:ilvl w:val="12"/>
                <w:numId w:val="0"/>
              </w:numPr>
              <w:rPr>
                <w:rFonts w:cs="Arial"/>
                <w:szCs w:val="22"/>
              </w:rPr>
            </w:pPr>
            <w:r>
              <w:rPr>
                <w:rFonts w:cs="Arial"/>
                <w:szCs w:val="22"/>
              </w:rPr>
              <w:t xml:space="preserve">None </w:t>
            </w:r>
          </w:p>
        </w:tc>
      </w:tr>
    </w:tbl>
    <w:p w14:paraId="2699AD3F" w14:textId="77777777" w:rsidR="00A31122" w:rsidRDefault="00A31122" w:rsidP="00C643B4">
      <w:pPr>
        <w:pStyle w:val="BodyText"/>
        <w:rPr>
          <w:rFonts w:eastAsiaTheme="minorHAnsi" w:cs="Arial"/>
          <w:b/>
          <w:szCs w:val="22"/>
        </w:rPr>
      </w:pPr>
    </w:p>
    <w:p w14:paraId="5F8A4754" w14:textId="77777777" w:rsidR="00F30E6E" w:rsidRDefault="00F30E6E" w:rsidP="00F30E6E">
      <w:pPr>
        <w:pStyle w:val="BodyText"/>
        <w:numPr>
          <w:ilvl w:val="0"/>
          <w:numId w:val="10"/>
        </w:numPr>
        <w:rPr>
          <w:rFonts w:eastAsiaTheme="minorHAnsi" w:cs="Arial"/>
          <w:b/>
          <w:szCs w:val="22"/>
        </w:rPr>
      </w:pPr>
      <w:r w:rsidRPr="00EE6C2E">
        <w:rPr>
          <w:rFonts w:eastAsiaTheme="minorHAnsi" w:cs="Arial"/>
          <w:b/>
          <w:szCs w:val="22"/>
        </w:rPr>
        <w:t>com.myrio.tm.subscribers.opadevices.pl</w:t>
      </w:r>
      <w:r>
        <w:rPr>
          <w:rFonts w:eastAsiaTheme="minorHAnsi" w:cs="Arial"/>
          <w:b/>
          <w:szCs w:val="22"/>
        </w:rPr>
        <w:t>.</w:t>
      </w:r>
      <w:r w:rsidRPr="00EE6C2E">
        <w:rPr>
          <w:rFonts w:eastAsiaTheme="minorHAnsi" w:cs="Arial"/>
          <w:b/>
          <w:szCs w:val="22"/>
        </w:rPr>
        <w:t>COPADevicesPropertiesPanel</w:t>
      </w:r>
    </w:p>
    <w:p w14:paraId="56DF5175" w14:textId="77777777" w:rsidR="00F30E6E" w:rsidRDefault="00F30E6E" w:rsidP="00F30E6E">
      <w:pPr>
        <w:pStyle w:val="BodyText"/>
        <w:ind w:left="72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21AD8EEC" w14:textId="77777777" w:rsidTr="00890DE3">
        <w:tc>
          <w:tcPr>
            <w:tcW w:w="2698" w:type="dxa"/>
            <w:tcBorders>
              <w:top w:val="single" w:sz="4" w:space="0" w:color="auto"/>
              <w:bottom w:val="single" w:sz="4" w:space="0" w:color="auto"/>
              <w:right w:val="single" w:sz="4" w:space="0" w:color="auto"/>
            </w:tcBorders>
            <w:shd w:val="clear" w:color="auto" w:fill="000000"/>
          </w:tcPr>
          <w:p w14:paraId="5044DD94"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7CF55C11"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6BD9E831"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F30E6E" w14:paraId="2F20D696" w14:textId="77777777" w:rsidTr="00890DE3">
        <w:tc>
          <w:tcPr>
            <w:tcW w:w="2698" w:type="dxa"/>
            <w:tcBorders>
              <w:top w:val="single" w:sz="4" w:space="0" w:color="auto"/>
              <w:bottom w:val="single" w:sz="4" w:space="0" w:color="auto"/>
              <w:right w:val="single" w:sz="4" w:space="0" w:color="auto"/>
            </w:tcBorders>
          </w:tcPr>
          <w:p w14:paraId="1A50B599" w14:textId="77777777" w:rsidR="00F30E6E" w:rsidRDefault="00F30E6E" w:rsidP="00F30E6E">
            <w:pPr>
              <w:numPr>
                <w:ilvl w:val="12"/>
                <w:numId w:val="0"/>
              </w:numPr>
              <w:rPr>
                <w:rFonts w:cs="Arial"/>
                <w:szCs w:val="22"/>
              </w:rPr>
            </w:pPr>
            <w:r w:rsidRPr="00A54487">
              <w:rPr>
                <w:rFonts w:cs="Arial"/>
                <w:szCs w:val="22"/>
              </w:rPr>
              <w:t>deviceTypeLabel</w:t>
            </w:r>
          </w:p>
        </w:tc>
        <w:tc>
          <w:tcPr>
            <w:tcW w:w="4410" w:type="dxa"/>
            <w:tcBorders>
              <w:top w:val="single" w:sz="4" w:space="0" w:color="auto"/>
              <w:left w:val="single" w:sz="4" w:space="0" w:color="auto"/>
              <w:bottom w:val="single" w:sz="4" w:space="0" w:color="auto"/>
              <w:right w:val="single" w:sz="4" w:space="0" w:color="auto"/>
            </w:tcBorders>
          </w:tcPr>
          <w:p w14:paraId="25537B76" w14:textId="77777777" w:rsidR="00F30E6E" w:rsidRDefault="00F30E6E" w:rsidP="00F30E6E">
            <w:pPr>
              <w:numPr>
                <w:ilvl w:val="12"/>
                <w:numId w:val="0"/>
              </w:numPr>
              <w:rPr>
                <w:rFonts w:cs="Arial"/>
                <w:szCs w:val="22"/>
              </w:rPr>
            </w:pPr>
            <w:r w:rsidRPr="00A54487">
              <w:rPr>
                <w:rFonts w:cs="Arial"/>
                <w:szCs w:val="22"/>
              </w:rPr>
              <w:t>private JLabel</w:t>
            </w:r>
          </w:p>
        </w:tc>
        <w:tc>
          <w:tcPr>
            <w:tcW w:w="2156" w:type="dxa"/>
            <w:tcBorders>
              <w:top w:val="single" w:sz="4" w:space="0" w:color="auto"/>
              <w:left w:val="single" w:sz="4" w:space="0" w:color="auto"/>
              <w:bottom w:val="single" w:sz="4" w:space="0" w:color="auto"/>
            </w:tcBorders>
          </w:tcPr>
          <w:p w14:paraId="0EB41F48" w14:textId="77777777" w:rsidR="00F30E6E" w:rsidRDefault="00F30E6E" w:rsidP="00F30E6E">
            <w:pPr>
              <w:numPr>
                <w:ilvl w:val="12"/>
                <w:numId w:val="0"/>
              </w:numPr>
              <w:rPr>
                <w:rFonts w:cs="Arial"/>
                <w:szCs w:val="22"/>
              </w:rPr>
            </w:pPr>
            <w:r w:rsidRPr="00A54487">
              <w:rPr>
                <w:rFonts w:cs="Arial"/>
                <w:szCs w:val="22"/>
              </w:rPr>
              <w:t>deviceTypeLabel</w:t>
            </w:r>
          </w:p>
        </w:tc>
      </w:tr>
      <w:tr w:rsidR="00F30E6E" w14:paraId="72E94012" w14:textId="77777777" w:rsidTr="00890DE3">
        <w:trPr>
          <w:trHeight w:val="143"/>
        </w:trPr>
        <w:tc>
          <w:tcPr>
            <w:tcW w:w="2698" w:type="dxa"/>
            <w:tcBorders>
              <w:top w:val="single" w:sz="4" w:space="0" w:color="auto"/>
              <w:bottom w:val="single" w:sz="4" w:space="0" w:color="auto"/>
              <w:right w:val="single" w:sz="4" w:space="0" w:color="auto"/>
            </w:tcBorders>
          </w:tcPr>
          <w:p w14:paraId="19D512A2" w14:textId="77777777" w:rsidR="00F30E6E" w:rsidRPr="00A17D53" w:rsidRDefault="00F30E6E" w:rsidP="00F30E6E">
            <w:pPr>
              <w:numPr>
                <w:ilvl w:val="12"/>
                <w:numId w:val="0"/>
              </w:numPr>
              <w:rPr>
                <w:rFonts w:cs="Arial"/>
                <w:szCs w:val="22"/>
              </w:rPr>
            </w:pPr>
            <w:r w:rsidRPr="00A54487">
              <w:rPr>
                <w:rFonts w:cs="Arial"/>
                <w:szCs w:val="22"/>
              </w:rPr>
              <w:t>deviceTypeComboBox</w:t>
            </w:r>
          </w:p>
        </w:tc>
        <w:tc>
          <w:tcPr>
            <w:tcW w:w="4410" w:type="dxa"/>
            <w:tcBorders>
              <w:top w:val="single" w:sz="4" w:space="0" w:color="auto"/>
              <w:left w:val="single" w:sz="4" w:space="0" w:color="auto"/>
              <w:bottom w:val="single" w:sz="4" w:space="0" w:color="auto"/>
              <w:right w:val="single" w:sz="4" w:space="0" w:color="auto"/>
            </w:tcBorders>
          </w:tcPr>
          <w:p w14:paraId="1E389809" w14:textId="77777777" w:rsidR="00F30E6E" w:rsidRDefault="00F30E6E" w:rsidP="00F30E6E">
            <w:pPr>
              <w:numPr>
                <w:ilvl w:val="12"/>
                <w:numId w:val="0"/>
              </w:numPr>
              <w:rPr>
                <w:rFonts w:cs="Arial"/>
                <w:szCs w:val="22"/>
              </w:rPr>
            </w:pPr>
            <w:r w:rsidRPr="00A54487">
              <w:rPr>
                <w:rFonts w:cs="Arial"/>
                <w:szCs w:val="22"/>
              </w:rPr>
              <w:t>private CPLDescriptionCombo</w:t>
            </w:r>
          </w:p>
        </w:tc>
        <w:tc>
          <w:tcPr>
            <w:tcW w:w="2156" w:type="dxa"/>
            <w:tcBorders>
              <w:top w:val="single" w:sz="4" w:space="0" w:color="auto"/>
              <w:left w:val="single" w:sz="4" w:space="0" w:color="auto"/>
              <w:bottom w:val="single" w:sz="4" w:space="0" w:color="auto"/>
            </w:tcBorders>
          </w:tcPr>
          <w:p w14:paraId="7C2D5A2C" w14:textId="77777777" w:rsidR="00F30E6E" w:rsidRPr="00A17D53" w:rsidRDefault="00F30E6E" w:rsidP="00F30E6E">
            <w:pPr>
              <w:numPr>
                <w:ilvl w:val="12"/>
                <w:numId w:val="0"/>
              </w:numPr>
              <w:rPr>
                <w:rFonts w:cs="Arial"/>
                <w:szCs w:val="22"/>
              </w:rPr>
            </w:pPr>
            <w:r w:rsidRPr="00A54487">
              <w:rPr>
                <w:rFonts w:cs="Arial"/>
                <w:szCs w:val="22"/>
              </w:rPr>
              <w:t>deviceTypeComboBox</w:t>
            </w:r>
          </w:p>
        </w:tc>
      </w:tr>
      <w:tr w:rsidR="00F30E6E" w14:paraId="1B1AE6E9" w14:textId="77777777" w:rsidTr="00890DE3">
        <w:tc>
          <w:tcPr>
            <w:tcW w:w="2698" w:type="dxa"/>
            <w:tcBorders>
              <w:top w:val="single" w:sz="4" w:space="0" w:color="auto"/>
              <w:bottom w:val="single" w:sz="4" w:space="0" w:color="auto"/>
              <w:right w:val="single" w:sz="4" w:space="0" w:color="auto"/>
            </w:tcBorders>
          </w:tcPr>
          <w:p w14:paraId="794BD691" w14:textId="77777777" w:rsidR="00F30E6E" w:rsidRPr="00E17809" w:rsidRDefault="00F30E6E" w:rsidP="00F30E6E">
            <w:pPr>
              <w:numPr>
                <w:ilvl w:val="12"/>
                <w:numId w:val="0"/>
              </w:numPr>
              <w:rPr>
                <w:rFonts w:cs="Arial"/>
                <w:szCs w:val="22"/>
              </w:rPr>
            </w:pPr>
            <w:r w:rsidRPr="00A54487">
              <w:rPr>
                <w:rFonts w:cs="Arial"/>
                <w:szCs w:val="22"/>
              </w:rPr>
              <w:t>deviceTypeMap</w:t>
            </w:r>
          </w:p>
        </w:tc>
        <w:tc>
          <w:tcPr>
            <w:tcW w:w="4410" w:type="dxa"/>
            <w:tcBorders>
              <w:top w:val="single" w:sz="4" w:space="0" w:color="auto"/>
              <w:left w:val="single" w:sz="4" w:space="0" w:color="auto"/>
              <w:bottom w:val="single" w:sz="4" w:space="0" w:color="auto"/>
              <w:right w:val="single" w:sz="4" w:space="0" w:color="auto"/>
            </w:tcBorders>
          </w:tcPr>
          <w:p w14:paraId="6D736565" w14:textId="77777777" w:rsidR="00F30E6E" w:rsidRDefault="00F30E6E" w:rsidP="00F30E6E">
            <w:pPr>
              <w:numPr>
                <w:ilvl w:val="12"/>
                <w:numId w:val="0"/>
              </w:numPr>
              <w:rPr>
                <w:rFonts w:cs="Arial"/>
                <w:szCs w:val="22"/>
              </w:rPr>
            </w:pPr>
            <w:r w:rsidRPr="00A54487">
              <w:rPr>
                <w:rFonts w:cs="Arial"/>
                <w:szCs w:val="22"/>
              </w:rPr>
              <w:t>private Map</w:t>
            </w:r>
          </w:p>
        </w:tc>
        <w:tc>
          <w:tcPr>
            <w:tcW w:w="2156" w:type="dxa"/>
            <w:tcBorders>
              <w:top w:val="single" w:sz="4" w:space="0" w:color="auto"/>
              <w:left w:val="single" w:sz="4" w:space="0" w:color="auto"/>
              <w:bottom w:val="single" w:sz="4" w:space="0" w:color="auto"/>
            </w:tcBorders>
          </w:tcPr>
          <w:p w14:paraId="7F05C31B" w14:textId="77777777" w:rsidR="00F30E6E" w:rsidRPr="00E17809" w:rsidRDefault="00F30E6E" w:rsidP="00F30E6E">
            <w:pPr>
              <w:numPr>
                <w:ilvl w:val="12"/>
                <w:numId w:val="0"/>
              </w:numPr>
              <w:rPr>
                <w:rFonts w:cs="Arial"/>
                <w:szCs w:val="22"/>
              </w:rPr>
            </w:pPr>
          </w:p>
        </w:tc>
      </w:tr>
    </w:tbl>
    <w:p w14:paraId="7219351C" w14:textId="77777777" w:rsidR="00F30E6E" w:rsidRDefault="00F30E6E" w:rsidP="00F30E6E">
      <w:pPr>
        <w:pStyle w:val="BodyText"/>
        <w:rPr>
          <w:rFonts w:eastAsiaTheme="minorHAnsi" w:cs="Arial"/>
          <w:szCs w:val="22"/>
        </w:rPr>
      </w:pPr>
    </w:p>
    <w:p w14:paraId="4C17636A" w14:textId="77777777" w:rsidR="00F30E6E" w:rsidRDefault="00F30E6E" w:rsidP="00F30E6E">
      <w:pPr>
        <w:pStyle w:val="BodyText"/>
        <w:rPr>
          <w:rFonts w:eastAsiaTheme="minorHAnsi" w:cs="Arial"/>
          <w:szCs w:val="22"/>
        </w:rPr>
      </w:pPr>
    </w:p>
    <w:p w14:paraId="384DB73E" w14:textId="77777777" w:rsidR="00F30E6E" w:rsidRDefault="00F30E6E" w:rsidP="00F30E6E">
      <w:pPr>
        <w:pStyle w:val="BodyText"/>
        <w:rPr>
          <w:rFonts w:eastAsiaTheme="minorHAnsi" w:cs="Arial"/>
          <w:szCs w:val="22"/>
        </w:rPr>
      </w:pPr>
    </w:p>
    <w:p w14:paraId="187BA848" w14:textId="77777777" w:rsidR="00F30E6E" w:rsidRDefault="00F30E6E" w:rsidP="00F30E6E">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4143F189" w14:textId="77777777" w:rsidTr="00890DE3">
        <w:tc>
          <w:tcPr>
            <w:tcW w:w="2698" w:type="dxa"/>
            <w:tcBorders>
              <w:top w:val="single" w:sz="4" w:space="0" w:color="auto"/>
              <w:bottom w:val="single" w:sz="4" w:space="0" w:color="auto"/>
              <w:right w:val="single" w:sz="4" w:space="0" w:color="auto"/>
            </w:tcBorders>
            <w:shd w:val="clear" w:color="auto" w:fill="000000"/>
          </w:tcPr>
          <w:p w14:paraId="5AF39511"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4DAA8EE2"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2338488C"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F30E6E" w14:paraId="1FC447DB" w14:textId="77777777" w:rsidTr="00890DE3">
        <w:tc>
          <w:tcPr>
            <w:tcW w:w="2698" w:type="dxa"/>
            <w:tcBorders>
              <w:top w:val="single" w:sz="4" w:space="0" w:color="auto"/>
              <w:bottom w:val="single" w:sz="4" w:space="0" w:color="auto"/>
              <w:right w:val="single" w:sz="4" w:space="0" w:color="auto"/>
            </w:tcBorders>
          </w:tcPr>
          <w:p w14:paraId="6695E3F7" w14:textId="77777777" w:rsidR="00F30E6E" w:rsidRDefault="00F30E6E" w:rsidP="00F30E6E">
            <w:pPr>
              <w:numPr>
                <w:ilvl w:val="12"/>
                <w:numId w:val="0"/>
              </w:numPr>
              <w:rPr>
                <w:rFonts w:cs="Arial"/>
                <w:szCs w:val="22"/>
              </w:rPr>
            </w:pPr>
            <w:r w:rsidRPr="00A54487">
              <w:rPr>
                <w:rFonts w:cs="Arial"/>
                <w:szCs w:val="22"/>
              </w:rPr>
              <w:t>private void initializeComponents()</w:t>
            </w:r>
          </w:p>
        </w:tc>
        <w:tc>
          <w:tcPr>
            <w:tcW w:w="4410" w:type="dxa"/>
            <w:tcBorders>
              <w:top w:val="single" w:sz="4" w:space="0" w:color="auto"/>
              <w:left w:val="single" w:sz="4" w:space="0" w:color="auto"/>
              <w:bottom w:val="single" w:sz="4" w:space="0" w:color="auto"/>
              <w:right w:val="single" w:sz="4" w:space="0" w:color="auto"/>
            </w:tcBorders>
          </w:tcPr>
          <w:p w14:paraId="1F577AB6"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7A0B54E1" w14:textId="77777777" w:rsidR="00F30E6E" w:rsidRDefault="00F30E6E" w:rsidP="00F30E6E">
            <w:pPr>
              <w:numPr>
                <w:ilvl w:val="12"/>
                <w:numId w:val="0"/>
              </w:numPr>
              <w:rPr>
                <w:rFonts w:cs="Arial"/>
                <w:szCs w:val="22"/>
              </w:rPr>
            </w:pPr>
            <w:r>
              <w:rPr>
                <w:rFonts w:cs="Arial"/>
                <w:szCs w:val="22"/>
              </w:rPr>
              <w:t xml:space="preserve">None </w:t>
            </w:r>
          </w:p>
        </w:tc>
      </w:tr>
      <w:tr w:rsidR="00F30E6E" w14:paraId="36C59987" w14:textId="77777777" w:rsidTr="00890DE3">
        <w:trPr>
          <w:trHeight w:val="287"/>
        </w:trPr>
        <w:tc>
          <w:tcPr>
            <w:tcW w:w="2698" w:type="dxa"/>
            <w:tcBorders>
              <w:top w:val="single" w:sz="4" w:space="0" w:color="auto"/>
              <w:bottom w:val="single" w:sz="4" w:space="0" w:color="auto"/>
              <w:right w:val="single" w:sz="4" w:space="0" w:color="auto"/>
            </w:tcBorders>
          </w:tcPr>
          <w:p w14:paraId="480569CF" w14:textId="77777777" w:rsidR="00F30E6E" w:rsidRPr="00353B3F" w:rsidRDefault="00F30E6E" w:rsidP="00F30E6E">
            <w:pPr>
              <w:numPr>
                <w:ilvl w:val="12"/>
                <w:numId w:val="0"/>
              </w:numPr>
              <w:rPr>
                <w:rFonts w:cs="Arial"/>
                <w:szCs w:val="22"/>
              </w:rPr>
            </w:pPr>
            <w:r w:rsidRPr="00A54487">
              <w:rPr>
                <w:rFonts w:cs="Arial"/>
                <w:szCs w:val="22"/>
              </w:rPr>
              <w:t>public void setPermissions(String permission)</w:t>
            </w:r>
          </w:p>
        </w:tc>
        <w:tc>
          <w:tcPr>
            <w:tcW w:w="4410" w:type="dxa"/>
            <w:tcBorders>
              <w:top w:val="single" w:sz="4" w:space="0" w:color="auto"/>
              <w:left w:val="single" w:sz="4" w:space="0" w:color="auto"/>
              <w:bottom w:val="single" w:sz="4" w:space="0" w:color="auto"/>
              <w:right w:val="single" w:sz="4" w:space="0" w:color="auto"/>
            </w:tcBorders>
          </w:tcPr>
          <w:p w14:paraId="12B90E75" w14:textId="77777777" w:rsidR="00F30E6E" w:rsidRPr="00353B3F" w:rsidRDefault="00F30E6E" w:rsidP="00F30E6E">
            <w:pPr>
              <w:numPr>
                <w:ilvl w:val="12"/>
                <w:numId w:val="0"/>
              </w:numPr>
              <w:rPr>
                <w:rFonts w:cs="Arial"/>
                <w:szCs w:val="22"/>
              </w:rPr>
            </w:pPr>
            <w:r w:rsidRPr="00A54487">
              <w:rPr>
                <w:rFonts w:cs="Arial"/>
                <w:szCs w:val="22"/>
              </w:rPr>
              <w:t>Sets the permissions</w:t>
            </w:r>
          </w:p>
        </w:tc>
        <w:tc>
          <w:tcPr>
            <w:tcW w:w="2156" w:type="dxa"/>
            <w:tcBorders>
              <w:top w:val="single" w:sz="4" w:space="0" w:color="auto"/>
              <w:left w:val="single" w:sz="4" w:space="0" w:color="auto"/>
              <w:bottom w:val="single" w:sz="4" w:space="0" w:color="auto"/>
            </w:tcBorders>
          </w:tcPr>
          <w:p w14:paraId="606C5354" w14:textId="77777777" w:rsidR="00F30E6E" w:rsidRDefault="00F30E6E" w:rsidP="00F30E6E">
            <w:pPr>
              <w:numPr>
                <w:ilvl w:val="12"/>
                <w:numId w:val="0"/>
              </w:numPr>
              <w:rPr>
                <w:rFonts w:cs="Arial"/>
                <w:szCs w:val="22"/>
              </w:rPr>
            </w:pPr>
            <w:r>
              <w:rPr>
                <w:rFonts w:cs="Arial"/>
                <w:szCs w:val="22"/>
              </w:rPr>
              <w:t>None</w:t>
            </w:r>
          </w:p>
        </w:tc>
      </w:tr>
      <w:tr w:rsidR="00F30E6E" w14:paraId="38A2E2B1" w14:textId="77777777" w:rsidTr="00890DE3">
        <w:tc>
          <w:tcPr>
            <w:tcW w:w="2698" w:type="dxa"/>
            <w:tcBorders>
              <w:top w:val="single" w:sz="4" w:space="0" w:color="auto"/>
              <w:bottom w:val="single" w:sz="4" w:space="0" w:color="auto"/>
              <w:right w:val="single" w:sz="4" w:space="0" w:color="auto"/>
            </w:tcBorders>
          </w:tcPr>
          <w:p w14:paraId="559FABFB" w14:textId="77777777" w:rsidR="00F30E6E" w:rsidRPr="00353B3F" w:rsidRDefault="00F30E6E" w:rsidP="00F30E6E">
            <w:pPr>
              <w:numPr>
                <w:ilvl w:val="12"/>
                <w:numId w:val="0"/>
              </w:numPr>
              <w:rPr>
                <w:rFonts w:cs="Arial"/>
                <w:szCs w:val="22"/>
              </w:rPr>
            </w:pPr>
            <w:r w:rsidRPr="00A54487">
              <w:rPr>
                <w:rFonts w:cs="Arial"/>
                <w:szCs w:val="22"/>
              </w:rPr>
              <w:t>private void addListeners()</w:t>
            </w:r>
          </w:p>
        </w:tc>
        <w:tc>
          <w:tcPr>
            <w:tcW w:w="4410" w:type="dxa"/>
            <w:tcBorders>
              <w:top w:val="single" w:sz="4" w:space="0" w:color="auto"/>
              <w:left w:val="single" w:sz="4" w:space="0" w:color="auto"/>
              <w:bottom w:val="single" w:sz="4" w:space="0" w:color="auto"/>
              <w:right w:val="single" w:sz="4" w:space="0" w:color="auto"/>
            </w:tcBorders>
          </w:tcPr>
          <w:p w14:paraId="69959126" w14:textId="77777777" w:rsidR="00F30E6E" w:rsidRPr="00353B3F"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29EE5E42" w14:textId="77777777" w:rsidR="00F30E6E" w:rsidRDefault="00F30E6E" w:rsidP="00F30E6E">
            <w:pPr>
              <w:numPr>
                <w:ilvl w:val="12"/>
                <w:numId w:val="0"/>
              </w:numPr>
              <w:rPr>
                <w:rFonts w:cs="Arial"/>
                <w:szCs w:val="22"/>
              </w:rPr>
            </w:pPr>
            <w:r>
              <w:rPr>
                <w:rFonts w:cs="Arial"/>
                <w:szCs w:val="22"/>
              </w:rPr>
              <w:t>None</w:t>
            </w:r>
          </w:p>
        </w:tc>
      </w:tr>
      <w:tr w:rsidR="00F30E6E" w14:paraId="7E2CC4CA" w14:textId="77777777" w:rsidTr="00890DE3">
        <w:tc>
          <w:tcPr>
            <w:tcW w:w="2698" w:type="dxa"/>
            <w:tcBorders>
              <w:top w:val="single" w:sz="4" w:space="0" w:color="auto"/>
              <w:bottom w:val="single" w:sz="4" w:space="0" w:color="auto"/>
              <w:right w:val="single" w:sz="4" w:space="0" w:color="auto"/>
            </w:tcBorders>
          </w:tcPr>
          <w:p w14:paraId="5BDF7C89" w14:textId="77777777" w:rsidR="00F30E6E" w:rsidRPr="00353B3F" w:rsidRDefault="00F30E6E" w:rsidP="00F30E6E">
            <w:pPr>
              <w:numPr>
                <w:ilvl w:val="12"/>
                <w:numId w:val="0"/>
              </w:numPr>
              <w:rPr>
                <w:rFonts w:cs="Arial"/>
                <w:szCs w:val="22"/>
              </w:rPr>
            </w:pPr>
            <w:r w:rsidRPr="00A54487">
              <w:rPr>
                <w:rFonts w:cs="Arial"/>
                <w:szCs w:val="22"/>
              </w:rPr>
              <w:t xml:space="preserve">private void </w:t>
            </w:r>
            <w:r w:rsidRPr="00A54487">
              <w:rPr>
                <w:rFonts w:cs="Arial"/>
                <w:szCs w:val="22"/>
              </w:rPr>
              <w:lastRenderedPageBreak/>
              <w:t>setTabTraversalOrder()</w:t>
            </w:r>
          </w:p>
        </w:tc>
        <w:tc>
          <w:tcPr>
            <w:tcW w:w="4410" w:type="dxa"/>
            <w:tcBorders>
              <w:top w:val="single" w:sz="4" w:space="0" w:color="auto"/>
              <w:left w:val="single" w:sz="4" w:space="0" w:color="auto"/>
              <w:bottom w:val="single" w:sz="4" w:space="0" w:color="auto"/>
              <w:right w:val="single" w:sz="4" w:space="0" w:color="auto"/>
            </w:tcBorders>
          </w:tcPr>
          <w:p w14:paraId="27B9849D" w14:textId="77777777" w:rsidR="00F30E6E" w:rsidRPr="00353B3F" w:rsidRDefault="00F30E6E" w:rsidP="00F30E6E">
            <w:pPr>
              <w:numPr>
                <w:ilvl w:val="12"/>
                <w:numId w:val="0"/>
              </w:numPr>
              <w:rPr>
                <w:rFonts w:cs="Arial"/>
                <w:szCs w:val="22"/>
              </w:rPr>
            </w:pPr>
            <w:r w:rsidRPr="00A54487">
              <w:rPr>
                <w:rFonts w:cs="Arial"/>
                <w:szCs w:val="22"/>
              </w:rPr>
              <w:lastRenderedPageBreak/>
              <w:t>Sets the tab traversal order</w:t>
            </w:r>
          </w:p>
        </w:tc>
        <w:tc>
          <w:tcPr>
            <w:tcW w:w="2156" w:type="dxa"/>
            <w:tcBorders>
              <w:top w:val="single" w:sz="4" w:space="0" w:color="auto"/>
              <w:left w:val="single" w:sz="4" w:space="0" w:color="auto"/>
              <w:bottom w:val="single" w:sz="4" w:space="0" w:color="auto"/>
            </w:tcBorders>
          </w:tcPr>
          <w:p w14:paraId="132143A5" w14:textId="77777777" w:rsidR="00F30E6E" w:rsidRDefault="00F30E6E" w:rsidP="00F30E6E">
            <w:pPr>
              <w:numPr>
                <w:ilvl w:val="12"/>
                <w:numId w:val="0"/>
              </w:numPr>
              <w:rPr>
                <w:rFonts w:cs="Arial"/>
                <w:szCs w:val="22"/>
              </w:rPr>
            </w:pPr>
            <w:r>
              <w:rPr>
                <w:rFonts w:cs="Arial"/>
                <w:szCs w:val="22"/>
              </w:rPr>
              <w:t>None</w:t>
            </w:r>
          </w:p>
        </w:tc>
      </w:tr>
      <w:tr w:rsidR="00F30E6E" w14:paraId="003255CB" w14:textId="77777777" w:rsidTr="00890DE3">
        <w:tc>
          <w:tcPr>
            <w:tcW w:w="2698" w:type="dxa"/>
            <w:tcBorders>
              <w:top w:val="single" w:sz="4" w:space="0" w:color="auto"/>
              <w:bottom w:val="single" w:sz="4" w:space="0" w:color="auto"/>
              <w:right w:val="single" w:sz="4" w:space="0" w:color="auto"/>
            </w:tcBorders>
          </w:tcPr>
          <w:p w14:paraId="16866DE6" w14:textId="77777777" w:rsidR="00F30E6E" w:rsidRPr="00A54487" w:rsidRDefault="00F30E6E" w:rsidP="00F30E6E">
            <w:pPr>
              <w:numPr>
                <w:ilvl w:val="12"/>
                <w:numId w:val="0"/>
              </w:numPr>
              <w:rPr>
                <w:rFonts w:cs="Arial"/>
                <w:szCs w:val="22"/>
              </w:rPr>
            </w:pPr>
            <w:r w:rsidRPr="00A54487">
              <w:rPr>
                <w:rFonts w:cs="Arial"/>
                <w:szCs w:val="22"/>
              </w:rPr>
              <w:lastRenderedPageBreak/>
              <w:t>private void createDefaultDataModel()</w:t>
            </w:r>
          </w:p>
        </w:tc>
        <w:tc>
          <w:tcPr>
            <w:tcW w:w="4410" w:type="dxa"/>
            <w:tcBorders>
              <w:top w:val="single" w:sz="4" w:space="0" w:color="auto"/>
              <w:left w:val="single" w:sz="4" w:space="0" w:color="auto"/>
              <w:bottom w:val="single" w:sz="4" w:space="0" w:color="auto"/>
              <w:right w:val="single" w:sz="4" w:space="0" w:color="auto"/>
            </w:tcBorders>
          </w:tcPr>
          <w:p w14:paraId="3E32D56A" w14:textId="77777777" w:rsidR="00F30E6E" w:rsidRPr="00A54487" w:rsidRDefault="00F30E6E" w:rsidP="00F30E6E">
            <w:pPr>
              <w:numPr>
                <w:ilvl w:val="12"/>
                <w:numId w:val="0"/>
              </w:numPr>
              <w:rPr>
                <w:rFonts w:cs="Arial"/>
                <w:szCs w:val="22"/>
              </w:rPr>
            </w:pPr>
            <w:r w:rsidRPr="00A54487">
              <w:rPr>
                <w:rFonts w:cs="Arial"/>
                <w:szCs w:val="22"/>
              </w:rPr>
              <w:t>Creates default CEntityModel for OPA devices with default values</w:t>
            </w:r>
          </w:p>
        </w:tc>
        <w:tc>
          <w:tcPr>
            <w:tcW w:w="2156" w:type="dxa"/>
            <w:tcBorders>
              <w:top w:val="single" w:sz="4" w:space="0" w:color="auto"/>
              <w:left w:val="single" w:sz="4" w:space="0" w:color="auto"/>
              <w:bottom w:val="single" w:sz="4" w:space="0" w:color="auto"/>
            </w:tcBorders>
          </w:tcPr>
          <w:p w14:paraId="3F321A93" w14:textId="77777777" w:rsidR="00F30E6E" w:rsidRDefault="00F30E6E" w:rsidP="00F30E6E">
            <w:pPr>
              <w:numPr>
                <w:ilvl w:val="12"/>
                <w:numId w:val="0"/>
              </w:numPr>
              <w:rPr>
                <w:rFonts w:cs="Arial"/>
                <w:szCs w:val="22"/>
              </w:rPr>
            </w:pPr>
            <w:r>
              <w:rPr>
                <w:rFonts w:cs="Arial"/>
                <w:szCs w:val="22"/>
              </w:rPr>
              <w:t>None</w:t>
            </w:r>
          </w:p>
        </w:tc>
      </w:tr>
      <w:tr w:rsidR="00F30E6E" w14:paraId="432CB808" w14:textId="77777777" w:rsidTr="00890DE3">
        <w:tc>
          <w:tcPr>
            <w:tcW w:w="2698" w:type="dxa"/>
            <w:tcBorders>
              <w:top w:val="single" w:sz="4" w:space="0" w:color="auto"/>
              <w:bottom w:val="single" w:sz="4" w:space="0" w:color="auto"/>
              <w:right w:val="single" w:sz="4" w:space="0" w:color="auto"/>
            </w:tcBorders>
          </w:tcPr>
          <w:p w14:paraId="2611FECD" w14:textId="77777777" w:rsidR="00F30E6E" w:rsidRPr="00A54487" w:rsidRDefault="00F30E6E" w:rsidP="00F30E6E">
            <w:pPr>
              <w:numPr>
                <w:ilvl w:val="12"/>
                <w:numId w:val="0"/>
              </w:numPr>
              <w:rPr>
                <w:rFonts w:cs="Arial"/>
                <w:szCs w:val="22"/>
              </w:rPr>
            </w:pPr>
            <w:r w:rsidRPr="00A54487">
              <w:rPr>
                <w:rFonts w:cs="Arial"/>
                <w:szCs w:val="22"/>
              </w:rPr>
              <w:t>public void setData(CEntityModel dataModel)</w:t>
            </w:r>
          </w:p>
        </w:tc>
        <w:tc>
          <w:tcPr>
            <w:tcW w:w="4410" w:type="dxa"/>
            <w:tcBorders>
              <w:top w:val="single" w:sz="4" w:space="0" w:color="auto"/>
              <w:left w:val="single" w:sz="4" w:space="0" w:color="auto"/>
              <w:bottom w:val="single" w:sz="4" w:space="0" w:color="auto"/>
              <w:right w:val="single" w:sz="4" w:space="0" w:color="auto"/>
            </w:tcBorders>
          </w:tcPr>
          <w:p w14:paraId="1B68BED7" w14:textId="77777777" w:rsidR="00F30E6E" w:rsidRPr="00A54487" w:rsidRDefault="00F30E6E" w:rsidP="00F30E6E">
            <w:pPr>
              <w:numPr>
                <w:ilvl w:val="12"/>
                <w:numId w:val="0"/>
              </w:numPr>
              <w:rPr>
                <w:rFonts w:cs="Arial"/>
                <w:szCs w:val="22"/>
              </w:rPr>
            </w:pPr>
            <w:r w:rsidRPr="00A54487">
              <w:rPr>
                <w:rFonts w:cs="Arial"/>
                <w:szCs w:val="22"/>
              </w:rPr>
              <w:t>Sets the data</w:t>
            </w:r>
          </w:p>
        </w:tc>
        <w:tc>
          <w:tcPr>
            <w:tcW w:w="2156" w:type="dxa"/>
            <w:tcBorders>
              <w:top w:val="single" w:sz="4" w:space="0" w:color="auto"/>
              <w:left w:val="single" w:sz="4" w:space="0" w:color="auto"/>
              <w:bottom w:val="single" w:sz="4" w:space="0" w:color="auto"/>
            </w:tcBorders>
          </w:tcPr>
          <w:p w14:paraId="1C6E0118" w14:textId="77777777" w:rsidR="00F30E6E" w:rsidRDefault="00F30E6E" w:rsidP="00F30E6E">
            <w:pPr>
              <w:numPr>
                <w:ilvl w:val="12"/>
                <w:numId w:val="0"/>
              </w:numPr>
              <w:rPr>
                <w:rFonts w:cs="Arial"/>
                <w:szCs w:val="22"/>
              </w:rPr>
            </w:pPr>
            <w:r>
              <w:rPr>
                <w:rFonts w:cs="Arial"/>
                <w:szCs w:val="22"/>
              </w:rPr>
              <w:t>None</w:t>
            </w:r>
          </w:p>
        </w:tc>
      </w:tr>
      <w:tr w:rsidR="00F30E6E" w14:paraId="7F842193" w14:textId="77777777" w:rsidTr="00890DE3">
        <w:tc>
          <w:tcPr>
            <w:tcW w:w="2698" w:type="dxa"/>
            <w:tcBorders>
              <w:top w:val="single" w:sz="4" w:space="0" w:color="auto"/>
              <w:bottom w:val="single" w:sz="4" w:space="0" w:color="auto"/>
              <w:right w:val="single" w:sz="4" w:space="0" w:color="auto"/>
            </w:tcBorders>
          </w:tcPr>
          <w:p w14:paraId="259CDB3B" w14:textId="77777777" w:rsidR="00F30E6E" w:rsidRPr="00A54487" w:rsidRDefault="00F30E6E" w:rsidP="00F30E6E">
            <w:pPr>
              <w:numPr>
                <w:ilvl w:val="12"/>
                <w:numId w:val="0"/>
              </w:numPr>
              <w:rPr>
                <w:rFonts w:cs="Arial"/>
                <w:szCs w:val="22"/>
              </w:rPr>
            </w:pPr>
            <w:r w:rsidRPr="00A54487">
              <w:rPr>
                <w:rFonts w:cs="Arial"/>
                <w:szCs w:val="22"/>
              </w:rPr>
              <w:t>public CEntityModel getDeviceProperties()</w:t>
            </w:r>
          </w:p>
        </w:tc>
        <w:tc>
          <w:tcPr>
            <w:tcW w:w="4410" w:type="dxa"/>
            <w:tcBorders>
              <w:top w:val="single" w:sz="4" w:space="0" w:color="auto"/>
              <w:left w:val="single" w:sz="4" w:space="0" w:color="auto"/>
              <w:bottom w:val="single" w:sz="4" w:space="0" w:color="auto"/>
              <w:right w:val="single" w:sz="4" w:space="0" w:color="auto"/>
            </w:tcBorders>
          </w:tcPr>
          <w:p w14:paraId="0D93357D" w14:textId="77777777" w:rsidR="00F30E6E" w:rsidRPr="00A54487" w:rsidRDefault="00F30E6E" w:rsidP="00F30E6E">
            <w:pPr>
              <w:numPr>
                <w:ilvl w:val="12"/>
                <w:numId w:val="0"/>
              </w:numPr>
              <w:rPr>
                <w:rFonts w:cs="Arial"/>
                <w:szCs w:val="22"/>
              </w:rPr>
            </w:pPr>
            <w:r w:rsidRPr="00A54487">
              <w:rPr>
                <w:rFonts w:cs="Arial"/>
                <w:szCs w:val="22"/>
              </w:rPr>
              <w:t>Gets Device Properties</w:t>
            </w:r>
          </w:p>
        </w:tc>
        <w:tc>
          <w:tcPr>
            <w:tcW w:w="2156" w:type="dxa"/>
            <w:tcBorders>
              <w:top w:val="single" w:sz="4" w:space="0" w:color="auto"/>
              <w:left w:val="single" w:sz="4" w:space="0" w:color="auto"/>
              <w:bottom w:val="single" w:sz="4" w:space="0" w:color="auto"/>
            </w:tcBorders>
          </w:tcPr>
          <w:p w14:paraId="6377A1B9" w14:textId="77777777" w:rsidR="00F30E6E" w:rsidRDefault="00F30E6E" w:rsidP="00F30E6E">
            <w:pPr>
              <w:numPr>
                <w:ilvl w:val="12"/>
                <w:numId w:val="0"/>
              </w:numPr>
              <w:rPr>
                <w:rFonts w:cs="Arial"/>
                <w:szCs w:val="22"/>
              </w:rPr>
            </w:pPr>
            <w:r>
              <w:rPr>
                <w:rFonts w:cs="Arial"/>
                <w:szCs w:val="22"/>
              </w:rPr>
              <w:t>None</w:t>
            </w:r>
          </w:p>
        </w:tc>
      </w:tr>
      <w:tr w:rsidR="00F30E6E" w14:paraId="141F18FE" w14:textId="77777777" w:rsidTr="00890DE3">
        <w:tc>
          <w:tcPr>
            <w:tcW w:w="2698" w:type="dxa"/>
            <w:tcBorders>
              <w:top w:val="single" w:sz="4" w:space="0" w:color="auto"/>
              <w:bottom w:val="single" w:sz="4" w:space="0" w:color="auto"/>
              <w:right w:val="single" w:sz="4" w:space="0" w:color="auto"/>
            </w:tcBorders>
          </w:tcPr>
          <w:p w14:paraId="0B090FC6" w14:textId="77777777" w:rsidR="00F30E6E" w:rsidRPr="00A54487" w:rsidRDefault="00F30E6E" w:rsidP="00F30E6E">
            <w:pPr>
              <w:numPr>
                <w:ilvl w:val="12"/>
                <w:numId w:val="0"/>
              </w:numPr>
              <w:rPr>
                <w:rFonts w:cs="Arial"/>
                <w:szCs w:val="22"/>
              </w:rPr>
            </w:pPr>
          </w:p>
        </w:tc>
        <w:tc>
          <w:tcPr>
            <w:tcW w:w="4410" w:type="dxa"/>
            <w:tcBorders>
              <w:top w:val="single" w:sz="4" w:space="0" w:color="auto"/>
              <w:left w:val="single" w:sz="4" w:space="0" w:color="auto"/>
              <w:bottom w:val="single" w:sz="4" w:space="0" w:color="auto"/>
              <w:right w:val="single" w:sz="4" w:space="0" w:color="auto"/>
            </w:tcBorders>
          </w:tcPr>
          <w:p w14:paraId="75AECCB5" w14:textId="77777777" w:rsidR="00F30E6E" w:rsidRPr="00A54487"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4DF03B48" w14:textId="77777777" w:rsidR="00F30E6E" w:rsidRDefault="00F30E6E" w:rsidP="00F30E6E">
            <w:pPr>
              <w:numPr>
                <w:ilvl w:val="12"/>
                <w:numId w:val="0"/>
              </w:numPr>
              <w:rPr>
                <w:rFonts w:cs="Arial"/>
                <w:szCs w:val="22"/>
              </w:rPr>
            </w:pPr>
          </w:p>
        </w:tc>
      </w:tr>
    </w:tbl>
    <w:p w14:paraId="080E87F7" w14:textId="77777777" w:rsidR="00F30E6E" w:rsidRDefault="00F30E6E" w:rsidP="00F30E6E">
      <w:pPr>
        <w:pStyle w:val="BodyText"/>
        <w:rPr>
          <w:rFonts w:eastAsiaTheme="minorHAnsi" w:cs="Arial"/>
          <w:szCs w:val="22"/>
        </w:rPr>
      </w:pPr>
    </w:p>
    <w:p w14:paraId="67FAB766" w14:textId="77777777" w:rsidR="00F30E6E" w:rsidRDefault="00F30E6E" w:rsidP="00F30E6E">
      <w:pPr>
        <w:pStyle w:val="BodyText"/>
        <w:numPr>
          <w:ilvl w:val="0"/>
          <w:numId w:val="10"/>
        </w:numPr>
        <w:rPr>
          <w:rFonts w:eastAsiaTheme="minorHAnsi" w:cs="Arial"/>
          <w:b/>
          <w:szCs w:val="22"/>
        </w:rPr>
      </w:pPr>
      <w:r w:rsidRPr="00F30E6E">
        <w:rPr>
          <w:rFonts w:eastAsiaTheme="minorHAnsi" w:cs="Arial"/>
          <w:b/>
          <w:szCs w:val="22"/>
        </w:rPr>
        <w:t>com.myrio.tm.subscribers.opadevices.al.COPADevicesSessionBean</w:t>
      </w:r>
    </w:p>
    <w:p w14:paraId="7446F952" w14:textId="77777777" w:rsidR="00F52F9E" w:rsidRPr="00F30E6E" w:rsidRDefault="00F52F9E" w:rsidP="00F52F9E">
      <w:pPr>
        <w:pStyle w:val="BodyText"/>
        <w:ind w:left="36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664BAE9F" w14:textId="77777777" w:rsidTr="00890DE3">
        <w:tc>
          <w:tcPr>
            <w:tcW w:w="2698" w:type="dxa"/>
            <w:tcBorders>
              <w:top w:val="single" w:sz="4" w:space="0" w:color="auto"/>
              <w:bottom w:val="single" w:sz="4" w:space="0" w:color="auto"/>
              <w:right w:val="single" w:sz="4" w:space="0" w:color="auto"/>
            </w:tcBorders>
            <w:shd w:val="clear" w:color="auto" w:fill="000000"/>
          </w:tcPr>
          <w:p w14:paraId="185AB799"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6B421F81"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62BF772C"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F30E6E" w14:paraId="0199885C" w14:textId="77777777" w:rsidTr="00890DE3">
        <w:tc>
          <w:tcPr>
            <w:tcW w:w="2698" w:type="dxa"/>
            <w:tcBorders>
              <w:top w:val="single" w:sz="4" w:space="0" w:color="auto"/>
              <w:bottom w:val="single" w:sz="4" w:space="0" w:color="auto"/>
              <w:right w:val="single" w:sz="4" w:space="0" w:color="auto"/>
            </w:tcBorders>
          </w:tcPr>
          <w:p w14:paraId="0076E939" w14:textId="319C24DC" w:rsidR="00F30E6E" w:rsidRPr="0088569A" w:rsidRDefault="00A30F8B" w:rsidP="00F30E6E">
            <w:pPr>
              <w:numPr>
                <w:ilvl w:val="12"/>
                <w:numId w:val="0"/>
              </w:numPr>
              <w:rPr>
                <w:rFonts w:cs="Arial"/>
                <w:szCs w:val="22"/>
              </w:rPr>
            </w:pPr>
            <w:r>
              <w:rPr>
                <w:rFonts w:cs="Arial"/>
                <w:szCs w:val="22"/>
              </w:rPr>
              <w:t>private boolean add</w:t>
            </w:r>
            <w:r w:rsidR="00F30E6E" w:rsidRPr="00C81EB2">
              <w:rPr>
                <w:rFonts w:cs="Arial"/>
                <w:szCs w:val="22"/>
              </w:rPr>
              <w:t xml:space="preserve">AndAssignDeviceDataToVMX( int subscriberId, CEntityModel cem)  </w:t>
            </w:r>
          </w:p>
        </w:tc>
        <w:tc>
          <w:tcPr>
            <w:tcW w:w="4410" w:type="dxa"/>
            <w:tcBorders>
              <w:top w:val="single" w:sz="4" w:space="0" w:color="auto"/>
              <w:left w:val="single" w:sz="4" w:space="0" w:color="auto"/>
              <w:bottom w:val="single" w:sz="4" w:space="0" w:color="auto"/>
              <w:right w:val="single" w:sz="4" w:space="0" w:color="auto"/>
            </w:tcBorders>
          </w:tcPr>
          <w:p w14:paraId="6CDDF2EA" w14:textId="77777777" w:rsidR="00F30E6E" w:rsidRDefault="00F30E6E" w:rsidP="00F30E6E">
            <w:pPr>
              <w:numPr>
                <w:ilvl w:val="12"/>
                <w:numId w:val="0"/>
              </w:numPr>
              <w:rPr>
                <w:rFonts w:cs="Arial"/>
                <w:szCs w:val="22"/>
              </w:rPr>
            </w:pPr>
            <w:r w:rsidRPr="00C81EB2">
              <w:rPr>
                <w:rFonts w:cs="Arial"/>
                <w:szCs w:val="22"/>
              </w:rPr>
              <w:t>Send stb assignment request to VMX</w:t>
            </w:r>
          </w:p>
        </w:tc>
        <w:tc>
          <w:tcPr>
            <w:tcW w:w="2156" w:type="dxa"/>
            <w:tcBorders>
              <w:top w:val="single" w:sz="4" w:space="0" w:color="auto"/>
              <w:left w:val="single" w:sz="4" w:space="0" w:color="auto"/>
              <w:bottom w:val="single" w:sz="4" w:space="0" w:color="auto"/>
            </w:tcBorders>
          </w:tcPr>
          <w:p w14:paraId="19BCF897" w14:textId="77777777" w:rsidR="00F30E6E" w:rsidRDefault="00F30E6E" w:rsidP="00F30E6E">
            <w:pPr>
              <w:numPr>
                <w:ilvl w:val="12"/>
                <w:numId w:val="0"/>
              </w:numPr>
              <w:rPr>
                <w:rFonts w:cs="Arial"/>
                <w:szCs w:val="22"/>
              </w:rPr>
            </w:pPr>
            <w:r>
              <w:rPr>
                <w:rFonts w:cs="Arial"/>
                <w:szCs w:val="22"/>
              </w:rPr>
              <w:t xml:space="preserve"> CException  </w:t>
            </w:r>
            <w:r w:rsidRPr="00C81EB2">
              <w:rPr>
                <w:rFonts w:cs="Arial"/>
                <w:szCs w:val="22"/>
              </w:rPr>
              <w:tab/>
            </w:r>
          </w:p>
        </w:tc>
      </w:tr>
      <w:tr w:rsidR="00F30E6E" w14:paraId="07042321" w14:textId="77777777" w:rsidTr="00890DE3">
        <w:tc>
          <w:tcPr>
            <w:tcW w:w="2698" w:type="dxa"/>
            <w:tcBorders>
              <w:top w:val="single" w:sz="4" w:space="0" w:color="auto"/>
              <w:bottom w:val="single" w:sz="4" w:space="0" w:color="auto"/>
              <w:right w:val="single" w:sz="4" w:space="0" w:color="auto"/>
            </w:tcBorders>
          </w:tcPr>
          <w:p w14:paraId="7A10DA2E" w14:textId="3C3488F5" w:rsidR="00F30E6E" w:rsidRPr="0088569A" w:rsidRDefault="00A30F8B" w:rsidP="00F30E6E">
            <w:pPr>
              <w:numPr>
                <w:ilvl w:val="12"/>
                <w:numId w:val="0"/>
              </w:numPr>
              <w:rPr>
                <w:rFonts w:cs="Arial"/>
                <w:szCs w:val="22"/>
              </w:rPr>
            </w:pPr>
            <w:r>
              <w:rPr>
                <w:rFonts w:cs="Arial"/>
                <w:szCs w:val="22"/>
              </w:rPr>
              <w:t>private boolean remove</w:t>
            </w:r>
            <w:r w:rsidR="00F30E6E" w:rsidRPr="00C81EB2">
              <w:rPr>
                <w:rFonts w:cs="Arial"/>
                <w:szCs w:val="22"/>
              </w:rPr>
              <w:t>AndUnassignDeviceDataToVMX(int subscriberId,</w:t>
            </w:r>
            <w:r w:rsidR="00F30E6E" w:rsidRPr="00C81EB2">
              <w:rPr>
                <w:rFonts w:cs="Arial"/>
                <w:szCs w:val="22"/>
              </w:rPr>
              <w:tab/>
              <w:t>CEntityModel cem)</w:t>
            </w:r>
          </w:p>
        </w:tc>
        <w:tc>
          <w:tcPr>
            <w:tcW w:w="4410" w:type="dxa"/>
            <w:tcBorders>
              <w:top w:val="single" w:sz="4" w:space="0" w:color="auto"/>
              <w:left w:val="single" w:sz="4" w:space="0" w:color="auto"/>
              <w:bottom w:val="single" w:sz="4" w:space="0" w:color="auto"/>
              <w:right w:val="single" w:sz="4" w:space="0" w:color="auto"/>
            </w:tcBorders>
          </w:tcPr>
          <w:p w14:paraId="738F0FB8" w14:textId="77777777" w:rsidR="00F30E6E" w:rsidRDefault="00F30E6E" w:rsidP="00F30E6E">
            <w:pPr>
              <w:numPr>
                <w:ilvl w:val="12"/>
                <w:numId w:val="0"/>
              </w:numPr>
              <w:rPr>
                <w:rFonts w:cs="Arial"/>
                <w:szCs w:val="22"/>
              </w:rPr>
            </w:pPr>
            <w:r w:rsidRPr="00C81EB2">
              <w:rPr>
                <w:rFonts w:cs="Arial"/>
                <w:szCs w:val="22"/>
              </w:rPr>
              <w:t>Send Unassign STB request to VMX</w:t>
            </w:r>
          </w:p>
        </w:tc>
        <w:tc>
          <w:tcPr>
            <w:tcW w:w="2156" w:type="dxa"/>
            <w:tcBorders>
              <w:top w:val="single" w:sz="4" w:space="0" w:color="auto"/>
              <w:left w:val="single" w:sz="4" w:space="0" w:color="auto"/>
              <w:bottom w:val="single" w:sz="4" w:space="0" w:color="auto"/>
            </w:tcBorders>
          </w:tcPr>
          <w:p w14:paraId="525AF8B5" w14:textId="77777777" w:rsidR="00F30E6E" w:rsidRDefault="00F30E6E" w:rsidP="00F30E6E">
            <w:pPr>
              <w:numPr>
                <w:ilvl w:val="12"/>
                <w:numId w:val="0"/>
              </w:numPr>
              <w:rPr>
                <w:rFonts w:cs="Arial"/>
                <w:szCs w:val="22"/>
              </w:rPr>
            </w:pPr>
            <w:r w:rsidRPr="00C81EB2">
              <w:rPr>
                <w:rFonts w:cs="Arial"/>
                <w:szCs w:val="22"/>
              </w:rPr>
              <w:t>CException</w:t>
            </w:r>
          </w:p>
        </w:tc>
      </w:tr>
      <w:tr w:rsidR="00F30E6E" w14:paraId="4BBFB023" w14:textId="77777777" w:rsidTr="00890DE3">
        <w:tc>
          <w:tcPr>
            <w:tcW w:w="2698" w:type="dxa"/>
            <w:tcBorders>
              <w:top w:val="single" w:sz="4" w:space="0" w:color="auto"/>
              <w:bottom w:val="single" w:sz="4" w:space="0" w:color="auto"/>
              <w:right w:val="single" w:sz="4" w:space="0" w:color="auto"/>
            </w:tcBorders>
          </w:tcPr>
          <w:p w14:paraId="44C467A1" w14:textId="705E7E8A" w:rsidR="00F30E6E" w:rsidRPr="00510BA3" w:rsidRDefault="00F30E6E" w:rsidP="00F30E6E">
            <w:pPr>
              <w:numPr>
                <w:ilvl w:val="12"/>
                <w:numId w:val="0"/>
              </w:numPr>
              <w:rPr>
                <w:rFonts w:cs="Arial"/>
                <w:szCs w:val="22"/>
              </w:rPr>
            </w:pPr>
            <w:r w:rsidRPr="00973F59">
              <w:rPr>
                <w:rFonts w:cs="Arial"/>
                <w:szCs w:val="22"/>
              </w:rPr>
              <w:t>private void createDeviceRequestToOMI(CEntityModel device)</w:t>
            </w:r>
          </w:p>
        </w:tc>
        <w:tc>
          <w:tcPr>
            <w:tcW w:w="4410" w:type="dxa"/>
            <w:tcBorders>
              <w:top w:val="single" w:sz="4" w:space="0" w:color="auto"/>
              <w:left w:val="single" w:sz="4" w:space="0" w:color="auto"/>
              <w:bottom w:val="single" w:sz="4" w:space="0" w:color="auto"/>
              <w:right w:val="single" w:sz="4" w:space="0" w:color="auto"/>
            </w:tcBorders>
          </w:tcPr>
          <w:p w14:paraId="3DC85FA2" w14:textId="77777777" w:rsidR="00F30E6E" w:rsidRDefault="00F30E6E" w:rsidP="00F30E6E">
            <w:pPr>
              <w:numPr>
                <w:ilvl w:val="12"/>
                <w:numId w:val="0"/>
              </w:numPr>
              <w:rPr>
                <w:rFonts w:cs="Arial"/>
                <w:szCs w:val="22"/>
              </w:rPr>
            </w:pPr>
            <w:r w:rsidRPr="00973F59">
              <w:rPr>
                <w:rFonts w:cs="Arial"/>
                <w:szCs w:val="22"/>
              </w:rPr>
              <w:t>Generates CreateDevice Request to send to OMI Client</w:t>
            </w:r>
          </w:p>
        </w:tc>
        <w:tc>
          <w:tcPr>
            <w:tcW w:w="2156" w:type="dxa"/>
            <w:tcBorders>
              <w:top w:val="single" w:sz="4" w:space="0" w:color="auto"/>
              <w:left w:val="single" w:sz="4" w:space="0" w:color="auto"/>
              <w:bottom w:val="single" w:sz="4" w:space="0" w:color="auto"/>
            </w:tcBorders>
          </w:tcPr>
          <w:p w14:paraId="4B09A304" w14:textId="77777777" w:rsidR="00F30E6E" w:rsidRDefault="00F30E6E" w:rsidP="00F30E6E">
            <w:pPr>
              <w:numPr>
                <w:ilvl w:val="12"/>
                <w:numId w:val="0"/>
              </w:numPr>
              <w:rPr>
                <w:rFonts w:cs="Arial"/>
                <w:szCs w:val="22"/>
              </w:rPr>
            </w:pPr>
            <w:r w:rsidRPr="00973F59">
              <w:rPr>
                <w:rFonts w:cs="Arial"/>
                <w:szCs w:val="22"/>
              </w:rPr>
              <w:t>CException</w:t>
            </w:r>
          </w:p>
        </w:tc>
      </w:tr>
      <w:tr w:rsidR="00F30E6E" w14:paraId="113421DD" w14:textId="77777777" w:rsidTr="00890DE3">
        <w:tc>
          <w:tcPr>
            <w:tcW w:w="2698" w:type="dxa"/>
            <w:tcBorders>
              <w:top w:val="single" w:sz="4" w:space="0" w:color="auto"/>
              <w:bottom w:val="single" w:sz="4" w:space="0" w:color="auto"/>
              <w:right w:val="single" w:sz="4" w:space="0" w:color="auto"/>
            </w:tcBorders>
          </w:tcPr>
          <w:p w14:paraId="13D506D5" w14:textId="742968CB" w:rsidR="00F30E6E" w:rsidRPr="00510BA3" w:rsidRDefault="00F30E6E" w:rsidP="00F30E6E">
            <w:pPr>
              <w:numPr>
                <w:ilvl w:val="12"/>
                <w:numId w:val="0"/>
              </w:numPr>
              <w:rPr>
                <w:rFonts w:cs="Arial"/>
                <w:szCs w:val="22"/>
              </w:rPr>
            </w:pPr>
            <w:r w:rsidRPr="00973F59">
              <w:rPr>
                <w:rFonts w:cs="Arial"/>
                <w:szCs w:val="22"/>
              </w:rPr>
              <w:t>private void setVMXStatusForEnableDisable(boolean isCallSynch, int id)</w:t>
            </w:r>
          </w:p>
        </w:tc>
        <w:tc>
          <w:tcPr>
            <w:tcW w:w="4410" w:type="dxa"/>
            <w:tcBorders>
              <w:top w:val="single" w:sz="4" w:space="0" w:color="auto"/>
              <w:left w:val="single" w:sz="4" w:space="0" w:color="auto"/>
              <w:bottom w:val="single" w:sz="4" w:space="0" w:color="auto"/>
              <w:right w:val="single" w:sz="4" w:space="0" w:color="auto"/>
            </w:tcBorders>
          </w:tcPr>
          <w:p w14:paraId="6E73E43B" w14:textId="77777777" w:rsidR="00F30E6E" w:rsidRDefault="00F30E6E" w:rsidP="00F30E6E">
            <w:pPr>
              <w:numPr>
                <w:ilvl w:val="12"/>
                <w:numId w:val="0"/>
              </w:numPr>
              <w:rPr>
                <w:rFonts w:cs="Arial"/>
                <w:szCs w:val="22"/>
              </w:rPr>
            </w:pPr>
            <w:r w:rsidRPr="00973F59">
              <w:rPr>
                <w:rFonts w:cs="Arial"/>
                <w:szCs w:val="22"/>
              </w:rPr>
              <w:t>It sets the VMXSYNC Status based on the request type</w:t>
            </w:r>
          </w:p>
        </w:tc>
        <w:tc>
          <w:tcPr>
            <w:tcW w:w="2156" w:type="dxa"/>
            <w:tcBorders>
              <w:top w:val="single" w:sz="4" w:space="0" w:color="auto"/>
              <w:left w:val="single" w:sz="4" w:space="0" w:color="auto"/>
              <w:bottom w:val="single" w:sz="4" w:space="0" w:color="auto"/>
            </w:tcBorders>
          </w:tcPr>
          <w:p w14:paraId="6F0796E1" w14:textId="77777777" w:rsidR="00F30E6E" w:rsidRDefault="00F30E6E" w:rsidP="00F30E6E">
            <w:pPr>
              <w:numPr>
                <w:ilvl w:val="12"/>
                <w:numId w:val="0"/>
              </w:numPr>
              <w:rPr>
                <w:rFonts w:cs="Arial"/>
                <w:szCs w:val="22"/>
              </w:rPr>
            </w:pPr>
          </w:p>
        </w:tc>
      </w:tr>
      <w:tr w:rsidR="00F30E6E" w14:paraId="0F3328C4" w14:textId="77777777" w:rsidTr="00890DE3">
        <w:tc>
          <w:tcPr>
            <w:tcW w:w="2698" w:type="dxa"/>
            <w:tcBorders>
              <w:top w:val="single" w:sz="4" w:space="0" w:color="auto"/>
              <w:bottom w:val="single" w:sz="4" w:space="0" w:color="auto"/>
              <w:right w:val="single" w:sz="4" w:space="0" w:color="auto"/>
            </w:tcBorders>
          </w:tcPr>
          <w:p w14:paraId="1803D2F6" w14:textId="73A62CE7" w:rsidR="00F30E6E" w:rsidRPr="00510BA3" w:rsidRDefault="00F30E6E" w:rsidP="00F30E6E">
            <w:pPr>
              <w:numPr>
                <w:ilvl w:val="12"/>
                <w:numId w:val="0"/>
              </w:numPr>
              <w:rPr>
                <w:rFonts w:cs="Arial"/>
                <w:szCs w:val="22"/>
              </w:rPr>
            </w:pPr>
            <w:r w:rsidRPr="00973F59">
              <w:rPr>
                <w:rFonts w:cs="Arial"/>
                <w:szCs w:val="22"/>
              </w:rPr>
              <w:t>private void setVMXStatus(int requestType, int id)</w:t>
            </w:r>
          </w:p>
        </w:tc>
        <w:tc>
          <w:tcPr>
            <w:tcW w:w="4410" w:type="dxa"/>
            <w:tcBorders>
              <w:top w:val="single" w:sz="4" w:space="0" w:color="auto"/>
              <w:left w:val="single" w:sz="4" w:space="0" w:color="auto"/>
              <w:bottom w:val="single" w:sz="4" w:space="0" w:color="auto"/>
              <w:right w:val="single" w:sz="4" w:space="0" w:color="auto"/>
            </w:tcBorders>
          </w:tcPr>
          <w:p w14:paraId="65C0D944" w14:textId="77777777" w:rsidR="00F30E6E" w:rsidRDefault="00F30E6E" w:rsidP="00F30E6E">
            <w:pPr>
              <w:numPr>
                <w:ilvl w:val="12"/>
                <w:numId w:val="0"/>
              </w:numPr>
              <w:rPr>
                <w:rFonts w:cs="Arial"/>
                <w:szCs w:val="22"/>
              </w:rPr>
            </w:pPr>
            <w:r w:rsidRPr="00973F59">
              <w:rPr>
                <w:rFonts w:cs="Arial"/>
                <w:szCs w:val="22"/>
              </w:rPr>
              <w:t>It sets the VMXSYNC Status based on the request type</w:t>
            </w:r>
          </w:p>
        </w:tc>
        <w:tc>
          <w:tcPr>
            <w:tcW w:w="2156" w:type="dxa"/>
            <w:tcBorders>
              <w:top w:val="single" w:sz="4" w:space="0" w:color="auto"/>
              <w:left w:val="single" w:sz="4" w:space="0" w:color="auto"/>
              <w:bottom w:val="single" w:sz="4" w:space="0" w:color="auto"/>
            </w:tcBorders>
          </w:tcPr>
          <w:p w14:paraId="325C04DC" w14:textId="77777777" w:rsidR="00F30E6E" w:rsidRDefault="00F30E6E" w:rsidP="00F30E6E">
            <w:pPr>
              <w:numPr>
                <w:ilvl w:val="12"/>
                <w:numId w:val="0"/>
              </w:numPr>
              <w:rPr>
                <w:rFonts w:cs="Arial"/>
                <w:szCs w:val="22"/>
              </w:rPr>
            </w:pPr>
          </w:p>
        </w:tc>
      </w:tr>
      <w:tr w:rsidR="00F30E6E" w14:paraId="06FC2419" w14:textId="77777777" w:rsidTr="00890DE3">
        <w:tc>
          <w:tcPr>
            <w:tcW w:w="2698" w:type="dxa"/>
            <w:tcBorders>
              <w:top w:val="single" w:sz="4" w:space="0" w:color="auto"/>
              <w:bottom w:val="single" w:sz="4" w:space="0" w:color="auto"/>
              <w:right w:val="single" w:sz="4" w:space="0" w:color="auto"/>
            </w:tcBorders>
          </w:tcPr>
          <w:p w14:paraId="38AFAD90" w14:textId="49158F2E" w:rsidR="00F30E6E" w:rsidRPr="00510BA3" w:rsidRDefault="00F30E6E" w:rsidP="00F30E6E">
            <w:pPr>
              <w:numPr>
                <w:ilvl w:val="12"/>
                <w:numId w:val="0"/>
              </w:numPr>
              <w:rPr>
                <w:rFonts w:cs="Arial"/>
                <w:szCs w:val="22"/>
              </w:rPr>
            </w:pPr>
            <w:r w:rsidRPr="00973F59">
              <w:rPr>
                <w:rFonts w:cs="Arial"/>
                <w:szCs w:val="22"/>
              </w:rPr>
              <w:t>public Map getDeviceTypeMap()</w:t>
            </w:r>
          </w:p>
        </w:tc>
        <w:tc>
          <w:tcPr>
            <w:tcW w:w="4410" w:type="dxa"/>
            <w:tcBorders>
              <w:top w:val="single" w:sz="4" w:space="0" w:color="auto"/>
              <w:left w:val="single" w:sz="4" w:space="0" w:color="auto"/>
              <w:bottom w:val="single" w:sz="4" w:space="0" w:color="auto"/>
              <w:right w:val="single" w:sz="4" w:space="0" w:color="auto"/>
            </w:tcBorders>
          </w:tcPr>
          <w:p w14:paraId="46A2364B" w14:textId="77777777" w:rsidR="00F30E6E" w:rsidRDefault="00F30E6E" w:rsidP="00F30E6E">
            <w:pPr>
              <w:numPr>
                <w:ilvl w:val="12"/>
                <w:numId w:val="0"/>
              </w:numPr>
              <w:rPr>
                <w:rFonts w:cs="Arial"/>
                <w:szCs w:val="22"/>
              </w:rPr>
            </w:pPr>
            <w:r w:rsidRPr="00973F59">
              <w:rPr>
                <w:rFonts w:cs="Arial"/>
                <w:szCs w:val="22"/>
              </w:rPr>
              <w:t>Get the device type Map</w:t>
            </w:r>
          </w:p>
        </w:tc>
        <w:tc>
          <w:tcPr>
            <w:tcW w:w="2156" w:type="dxa"/>
            <w:tcBorders>
              <w:top w:val="single" w:sz="4" w:space="0" w:color="auto"/>
              <w:left w:val="single" w:sz="4" w:space="0" w:color="auto"/>
              <w:bottom w:val="single" w:sz="4" w:space="0" w:color="auto"/>
            </w:tcBorders>
          </w:tcPr>
          <w:p w14:paraId="5809B1F0" w14:textId="77777777" w:rsidR="00F30E6E" w:rsidRDefault="00F30E6E" w:rsidP="00F30E6E">
            <w:pPr>
              <w:numPr>
                <w:ilvl w:val="12"/>
                <w:numId w:val="0"/>
              </w:numPr>
              <w:rPr>
                <w:rFonts w:cs="Arial"/>
                <w:szCs w:val="22"/>
              </w:rPr>
            </w:pPr>
            <w:r w:rsidRPr="00973F59">
              <w:rPr>
                <w:rFonts w:cs="Arial"/>
                <w:szCs w:val="22"/>
              </w:rPr>
              <w:t>CException</w:t>
            </w:r>
          </w:p>
        </w:tc>
      </w:tr>
      <w:tr w:rsidR="00F30E6E" w14:paraId="4981C84D" w14:textId="77777777" w:rsidTr="00890DE3">
        <w:tc>
          <w:tcPr>
            <w:tcW w:w="2698" w:type="dxa"/>
            <w:tcBorders>
              <w:top w:val="single" w:sz="4" w:space="0" w:color="auto"/>
              <w:bottom w:val="single" w:sz="4" w:space="0" w:color="auto"/>
              <w:right w:val="single" w:sz="4" w:space="0" w:color="auto"/>
            </w:tcBorders>
          </w:tcPr>
          <w:p w14:paraId="120199BE" w14:textId="77777777" w:rsidR="00F30E6E" w:rsidRPr="00510BA3" w:rsidRDefault="00F30E6E" w:rsidP="00F30E6E">
            <w:pPr>
              <w:numPr>
                <w:ilvl w:val="12"/>
                <w:numId w:val="0"/>
              </w:numPr>
              <w:rPr>
                <w:rFonts w:cs="Arial"/>
                <w:szCs w:val="22"/>
              </w:rPr>
            </w:pPr>
          </w:p>
        </w:tc>
        <w:tc>
          <w:tcPr>
            <w:tcW w:w="4410" w:type="dxa"/>
            <w:tcBorders>
              <w:top w:val="single" w:sz="4" w:space="0" w:color="auto"/>
              <w:left w:val="single" w:sz="4" w:space="0" w:color="auto"/>
              <w:bottom w:val="single" w:sz="4" w:space="0" w:color="auto"/>
              <w:right w:val="single" w:sz="4" w:space="0" w:color="auto"/>
            </w:tcBorders>
          </w:tcPr>
          <w:p w14:paraId="6273CC83"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0F79AA2A" w14:textId="77777777" w:rsidR="00F30E6E" w:rsidRDefault="00F30E6E" w:rsidP="00F30E6E">
            <w:pPr>
              <w:numPr>
                <w:ilvl w:val="12"/>
                <w:numId w:val="0"/>
              </w:numPr>
              <w:rPr>
                <w:rFonts w:cs="Arial"/>
                <w:szCs w:val="22"/>
              </w:rPr>
            </w:pPr>
          </w:p>
        </w:tc>
      </w:tr>
    </w:tbl>
    <w:p w14:paraId="520B7370" w14:textId="77777777" w:rsidR="00F30E6E" w:rsidRDefault="00F30E6E" w:rsidP="00F30E6E">
      <w:pPr>
        <w:pStyle w:val="BodyText"/>
        <w:ind w:left="72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46F36A34" w14:textId="77777777" w:rsidTr="00890DE3">
        <w:tc>
          <w:tcPr>
            <w:tcW w:w="2698" w:type="dxa"/>
            <w:tcBorders>
              <w:top w:val="single" w:sz="4" w:space="0" w:color="auto"/>
              <w:bottom w:val="single" w:sz="4" w:space="0" w:color="auto"/>
              <w:right w:val="single" w:sz="4" w:space="0" w:color="auto"/>
            </w:tcBorders>
            <w:shd w:val="clear" w:color="auto" w:fill="000000"/>
          </w:tcPr>
          <w:p w14:paraId="1C5883C1"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AC34474"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0025D89B"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F30E6E" w14:paraId="70CC13F3" w14:textId="77777777" w:rsidTr="00890DE3">
        <w:tc>
          <w:tcPr>
            <w:tcW w:w="2698" w:type="dxa"/>
            <w:tcBorders>
              <w:top w:val="single" w:sz="4" w:space="0" w:color="auto"/>
              <w:bottom w:val="single" w:sz="4" w:space="0" w:color="auto"/>
              <w:right w:val="single" w:sz="4" w:space="0" w:color="auto"/>
            </w:tcBorders>
          </w:tcPr>
          <w:p w14:paraId="033E3A11" w14:textId="2C4F227E" w:rsidR="00F30E6E" w:rsidRDefault="00F30E6E" w:rsidP="00F30E6E">
            <w:pPr>
              <w:numPr>
                <w:ilvl w:val="12"/>
                <w:numId w:val="0"/>
              </w:numPr>
              <w:rPr>
                <w:rFonts w:cs="Arial"/>
                <w:szCs w:val="22"/>
              </w:rPr>
            </w:pPr>
            <w:r w:rsidRPr="002B41E7">
              <w:rPr>
                <w:rFonts w:cs="Arial"/>
                <w:szCs w:val="22"/>
              </w:rPr>
              <w:t>public CEntityModel insert(CEntityModel device)</w:t>
            </w:r>
          </w:p>
        </w:tc>
        <w:tc>
          <w:tcPr>
            <w:tcW w:w="4410" w:type="dxa"/>
            <w:tcBorders>
              <w:top w:val="single" w:sz="4" w:space="0" w:color="auto"/>
              <w:left w:val="single" w:sz="4" w:space="0" w:color="auto"/>
              <w:bottom w:val="single" w:sz="4" w:space="0" w:color="auto"/>
              <w:right w:val="single" w:sz="4" w:space="0" w:color="auto"/>
            </w:tcBorders>
          </w:tcPr>
          <w:p w14:paraId="054652A1" w14:textId="77777777" w:rsidR="00F30E6E" w:rsidRPr="002B41E7" w:rsidRDefault="00F30E6E" w:rsidP="00F30E6E">
            <w:pPr>
              <w:numPr>
                <w:ilvl w:val="12"/>
                <w:numId w:val="0"/>
              </w:numPr>
              <w:rPr>
                <w:rFonts w:cs="Arial"/>
                <w:szCs w:val="22"/>
              </w:rPr>
            </w:pPr>
            <w:r w:rsidRPr="002B41E7">
              <w:rPr>
                <w:rFonts w:cs="Arial"/>
                <w:szCs w:val="22"/>
              </w:rPr>
              <w:t>Inserts a OPA device into the store through the COPADevicesEntityBean. The Entitymodel is validated and then</w:t>
            </w:r>
          </w:p>
          <w:p w14:paraId="75DCA3A8" w14:textId="77777777" w:rsidR="00F30E6E" w:rsidRPr="002B41E7" w:rsidRDefault="00F30E6E" w:rsidP="00F30E6E">
            <w:pPr>
              <w:numPr>
                <w:ilvl w:val="12"/>
                <w:numId w:val="0"/>
              </w:numPr>
              <w:rPr>
                <w:rFonts w:cs="Arial"/>
                <w:szCs w:val="22"/>
              </w:rPr>
            </w:pPr>
            <w:r w:rsidRPr="002B41E7">
              <w:rPr>
                <w:rFonts w:cs="Arial"/>
                <w:szCs w:val="22"/>
              </w:rPr>
              <w:t>fresh ids are generated and then sent to the COPADevicesEntityBean for insertion.</w:t>
            </w:r>
          </w:p>
          <w:p w14:paraId="2C7F6B92" w14:textId="77777777" w:rsidR="00F30E6E" w:rsidRDefault="00F30E6E" w:rsidP="00F30E6E">
            <w:pPr>
              <w:numPr>
                <w:ilvl w:val="12"/>
                <w:numId w:val="0"/>
              </w:numPr>
              <w:rPr>
                <w:rFonts w:cs="Arial"/>
                <w:szCs w:val="22"/>
              </w:rPr>
            </w:pPr>
            <w:r w:rsidRPr="002B41E7">
              <w:rPr>
                <w:rFonts w:cs="Arial"/>
                <w:szCs w:val="22"/>
              </w:rPr>
              <w:t xml:space="preserve">     *</w:t>
            </w:r>
          </w:p>
        </w:tc>
        <w:tc>
          <w:tcPr>
            <w:tcW w:w="2156" w:type="dxa"/>
            <w:tcBorders>
              <w:top w:val="single" w:sz="4" w:space="0" w:color="auto"/>
              <w:left w:val="single" w:sz="4" w:space="0" w:color="auto"/>
              <w:bottom w:val="single" w:sz="4" w:space="0" w:color="auto"/>
            </w:tcBorders>
          </w:tcPr>
          <w:p w14:paraId="2F4E7ADC" w14:textId="77777777" w:rsidR="00F30E6E" w:rsidRDefault="00F30E6E" w:rsidP="00F30E6E">
            <w:pPr>
              <w:numPr>
                <w:ilvl w:val="12"/>
                <w:numId w:val="0"/>
              </w:numPr>
              <w:rPr>
                <w:rFonts w:cs="Arial"/>
                <w:szCs w:val="22"/>
              </w:rPr>
            </w:pPr>
            <w:r w:rsidRPr="002B41E7">
              <w:rPr>
                <w:rFonts w:cs="Arial"/>
                <w:szCs w:val="22"/>
              </w:rPr>
              <w:t>CException</w:t>
            </w:r>
          </w:p>
        </w:tc>
      </w:tr>
      <w:tr w:rsidR="00F30E6E" w14:paraId="72F5DCED" w14:textId="77777777" w:rsidTr="00890DE3">
        <w:tc>
          <w:tcPr>
            <w:tcW w:w="2698" w:type="dxa"/>
            <w:tcBorders>
              <w:top w:val="single" w:sz="4" w:space="0" w:color="auto"/>
              <w:bottom w:val="single" w:sz="4" w:space="0" w:color="auto"/>
              <w:right w:val="single" w:sz="4" w:space="0" w:color="auto"/>
            </w:tcBorders>
          </w:tcPr>
          <w:p w14:paraId="60263CCC" w14:textId="77777777" w:rsidR="00F30E6E" w:rsidRPr="0088569A" w:rsidRDefault="00F30E6E" w:rsidP="00F30E6E">
            <w:pPr>
              <w:numPr>
                <w:ilvl w:val="12"/>
                <w:numId w:val="0"/>
              </w:numPr>
              <w:rPr>
                <w:rFonts w:cs="Arial"/>
                <w:szCs w:val="22"/>
              </w:rPr>
            </w:pPr>
            <w:r w:rsidRPr="00C81EB2">
              <w:rPr>
                <w:rFonts w:cs="Arial"/>
                <w:szCs w:val="22"/>
              </w:rPr>
              <w:t>public void assignDeviceToSubscriber(int subscriberId, int deviceId, String userId)</w:t>
            </w:r>
          </w:p>
        </w:tc>
        <w:tc>
          <w:tcPr>
            <w:tcW w:w="4410" w:type="dxa"/>
            <w:tcBorders>
              <w:top w:val="single" w:sz="4" w:space="0" w:color="auto"/>
              <w:left w:val="single" w:sz="4" w:space="0" w:color="auto"/>
              <w:bottom w:val="single" w:sz="4" w:space="0" w:color="auto"/>
              <w:right w:val="single" w:sz="4" w:space="0" w:color="auto"/>
            </w:tcBorders>
          </w:tcPr>
          <w:p w14:paraId="35F75120" w14:textId="77777777" w:rsidR="00F30E6E" w:rsidRDefault="00F30E6E" w:rsidP="00F30E6E">
            <w:pPr>
              <w:numPr>
                <w:ilvl w:val="12"/>
                <w:numId w:val="0"/>
              </w:numPr>
              <w:rPr>
                <w:rFonts w:cs="Arial"/>
                <w:szCs w:val="22"/>
              </w:rPr>
            </w:pPr>
            <w:r w:rsidRPr="00C81EB2">
              <w:rPr>
                <w:rFonts w:cs="Arial"/>
                <w:szCs w:val="22"/>
              </w:rPr>
              <w:t>Assigns a OPA device to subscriber</w:t>
            </w:r>
          </w:p>
        </w:tc>
        <w:tc>
          <w:tcPr>
            <w:tcW w:w="2156" w:type="dxa"/>
            <w:tcBorders>
              <w:top w:val="single" w:sz="4" w:space="0" w:color="auto"/>
              <w:left w:val="single" w:sz="4" w:space="0" w:color="auto"/>
              <w:bottom w:val="single" w:sz="4" w:space="0" w:color="auto"/>
            </w:tcBorders>
          </w:tcPr>
          <w:p w14:paraId="6BF00B7E" w14:textId="77777777" w:rsidR="00F30E6E" w:rsidRDefault="00F30E6E" w:rsidP="00F30E6E">
            <w:pPr>
              <w:numPr>
                <w:ilvl w:val="12"/>
                <w:numId w:val="0"/>
              </w:numPr>
              <w:rPr>
                <w:rFonts w:cs="Arial"/>
                <w:szCs w:val="22"/>
              </w:rPr>
            </w:pPr>
            <w:r w:rsidRPr="00C81EB2">
              <w:rPr>
                <w:rFonts w:cs="Arial"/>
                <w:szCs w:val="22"/>
              </w:rPr>
              <w:t>CException</w:t>
            </w:r>
          </w:p>
        </w:tc>
      </w:tr>
      <w:tr w:rsidR="00F30E6E" w14:paraId="007ADCF9" w14:textId="77777777" w:rsidTr="00890DE3">
        <w:tc>
          <w:tcPr>
            <w:tcW w:w="2698" w:type="dxa"/>
            <w:tcBorders>
              <w:top w:val="single" w:sz="4" w:space="0" w:color="auto"/>
              <w:bottom w:val="single" w:sz="4" w:space="0" w:color="auto"/>
              <w:right w:val="single" w:sz="4" w:space="0" w:color="auto"/>
            </w:tcBorders>
          </w:tcPr>
          <w:p w14:paraId="5D296F8D" w14:textId="35EC6434" w:rsidR="00F30E6E" w:rsidRPr="00510BA3" w:rsidRDefault="00F30E6E" w:rsidP="00890DE3">
            <w:pPr>
              <w:numPr>
                <w:ilvl w:val="12"/>
                <w:numId w:val="0"/>
              </w:numPr>
              <w:rPr>
                <w:rFonts w:cs="Arial"/>
                <w:szCs w:val="22"/>
              </w:rPr>
            </w:pPr>
            <w:r w:rsidRPr="00DD28D1">
              <w:rPr>
                <w:rFonts w:cs="Arial"/>
                <w:szCs w:val="22"/>
              </w:rPr>
              <w:lastRenderedPageBreak/>
              <w:t>public void unassignDeviceFromSubscriber(int subscriberId, int deviceId, String lastUpdateUserId)</w:t>
            </w:r>
          </w:p>
        </w:tc>
        <w:tc>
          <w:tcPr>
            <w:tcW w:w="4410" w:type="dxa"/>
            <w:tcBorders>
              <w:top w:val="single" w:sz="4" w:space="0" w:color="auto"/>
              <w:left w:val="single" w:sz="4" w:space="0" w:color="auto"/>
              <w:bottom w:val="single" w:sz="4" w:space="0" w:color="auto"/>
              <w:right w:val="single" w:sz="4" w:space="0" w:color="auto"/>
            </w:tcBorders>
          </w:tcPr>
          <w:p w14:paraId="19A94D04" w14:textId="77777777" w:rsidR="00F30E6E" w:rsidRDefault="00F30E6E" w:rsidP="00F30E6E">
            <w:pPr>
              <w:numPr>
                <w:ilvl w:val="12"/>
                <w:numId w:val="0"/>
              </w:numPr>
              <w:rPr>
                <w:rFonts w:cs="Arial"/>
                <w:szCs w:val="22"/>
              </w:rPr>
            </w:pPr>
            <w:r w:rsidRPr="00DD28D1">
              <w:rPr>
                <w:rFonts w:cs="Arial"/>
                <w:szCs w:val="22"/>
              </w:rPr>
              <w:t>Unassigns a OPA device from a subscriber</w:t>
            </w:r>
          </w:p>
        </w:tc>
        <w:tc>
          <w:tcPr>
            <w:tcW w:w="2156" w:type="dxa"/>
            <w:tcBorders>
              <w:top w:val="single" w:sz="4" w:space="0" w:color="auto"/>
              <w:left w:val="single" w:sz="4" w:space="0" w:color="auto"/>
              <w:bottom w:val="single" w:sz="4" w:space="0" w:color="auto"/>
            </w:tcBorders>
          </w:tcPr>
          <w:p w14:paraId="0EFC4F4C" w14:textId="77777777" w:rsidR="00F30E6E" w:rsidRDefault="00F30E6E" w:rsidP="00F30E6E">
            <w:pPr>
              <w:numPr>
                <w:ilvl w:val="12"/>
                <w:numId w:val="0"/>
              </w:numPr>
              <w:rPr>
                <w:rFonts w:cs="Arial"/>
                <w:szCs w:val="22"/>
              </w:rPr>
            </w:pPr>
            <w:r w:rsidRPr="00DD28D1">
              <w:rPr>
                <w:rFonts w:cs="Arial"/>
                <w:szCs w:val="22"/>
              </w:rPr>
              <w:t>CException</w:t>
            </w:r>
          </w:p>
        </w:tc>
      </w:tr>
    </w:tbl>
    <w:p w14:paraId="3F817972" w14:textId="77777777" w:rsidR="00F30E6E" w:rsidRDefault="00F30E6E" w:rsidP="00F30E6E">
      <w:pPr>
        <w:pStyle w:val="BodyText"/>
        <w:ind w:left="720"/>
        <w:rPr>
          <w:rFonts w:eastAsiaTheme="minorHAnsi" w:cs="Arial"/>
          <w:b/>
          <w:szCs w:val="22"/>
        </w:rPr>
      </w:pPr>
    </w:p>
    <w:p w14:paraId="651CEDC4" w14:textId="77777777" w:rsidR="00F30E6E" w:rsidRDefault="00F30E6E" w:rsidP="00F30E6E">
      <w:pPr>
        <w:pStyle w:val="BodyText"/>
        <w:numPr>
          <w:ilvl w:val="0"/>
          <w:numId w:val="10"/>
        </w:numPr>
        <w:rPr>
          <w:rFonts w:eastAsiaTheme="minorHAnsi" w:cs="Arial"/>
          <w:b/>
          <w:szCs w:val="22"/>
        </w:rPr>
      </w:pPr>
      <w:r w:rsidRPr="002C4E7E">
        <w:rPr>
          <w:rFonts w:eastAsiaTheme="minorHAnsi" w:cs="Arial"/>
          <w:b/>
          <w:szCs w:val="22"/>
        </w:rPr>
        <w:t>com.myrio.tm.subscribers.opadevices.al</w:t>
      </w:r>
      <w:r w:rsidRPr="002C4E7E">
        <w:t xml:space="preserve"> </w:t>
      </w:r>
      <w:r w:rsidRPr="002C4E7E">
        <w:rPr>
          <w:rFonts w:eastAsiaTheme="minorHAnsi" w:cs="Arial"/>
          <w:b/>
          <w:szCs w:val="22"/>
        </w:rPr>
        <w:t>IOPADevicesSessionRemote</w:t>
      </w:r>
    </w:p>
    <w:p w14:paraId="21DA72DD" w14:textId="77777777" w:rsidR="00F30E6E" w:rsidRDefault="00F30E6E" w:rsidP="00F30E6E">
      <w:pPr>
        <w:pStyle w:val="BodyText"/>
        <w:ind w:left="720"/>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40A4324C" w14:textId="77777777" w:rsidTr="00890DE3">
        <w:tc>
          <w:tcPr>
            <w:tcW w:w="2698" w:type="dxa"/>
            <w:tcBorders>
              <w:top w:val="single" w:sz="4" w:space="0" w:color="auto"/>
              <w:bottom w:val="single" w:sz="4" w:space="0" w:color="auto"/>
              <w:right w:val="single" w:sz="4" w:space="0" w:color="auto"/>
            </w:tcBorders>
            <w:shd w:val="clear" w:color="auto" w:fill="000000"/>
          </w:tcPr>
          <w:p w14:paraId="54754906"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327F429F"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572BA6A0"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F30E6E" w14:paraId="7758B0A9" w14:textId="77777777" w:rsidTr="00890DE3">
        <w:tc>
          <w:tcPr>
            <w:tcW w:w="2698" w:type="dxa"/>
            <w:tcBorders>
              <w:top w:val="single" w:sz="4" w:space="0" w:color="auto"/>
              <w:bottom w:val="single" w:sz="4" w:space="0" w:color="auto"/>
              <w:right w:val="single" w:sz="4" w:space="0" w:color="auto"/>
            </w:tcBorders>
          </w:tcPr>
          <w:p w14:paraId="762A7635" w14:textId="77777777" w:rsidR="00F30E6E" w:rsidRDefault="00F30E6E" w:rsidP="00F30E6E">
            <w:pPr>
              <w:numPr>
                <w:ilvl w:val="12"/>
                <w:numId w:val="0"/>
              </w:numPr>
              <w:rPr>
                <w:rFonts w:cs="Arial"/>
                <w:szCs w:val="22"/>
              </w:rPr>
            </w:pPr>
            <w:r w:rsidRPr="002C4E7E">
              <w:rPr>
                <w:rFonts w:cs="Arial"/>
                <w:szCs w:val="22"/>
              </w:rPr>
              <w:t>Map getDeviceTypeMap()</w:t>
            </w:r>
          </w:p>
        </w:tc>
        <w:tc>
          <w:tcPr>
            <w:tcW w:w="4410" w:type="dxa"/>
            <w:tcBorders>
              <w:top w:val="single" w:sz="4" w:space="0" w:color="auto"/>
              <w:left w:val="single" w:sz="4" w:space="0" w:color="auto"/>
              <w:bottom w:val="single" w:sz="4" w:space="0" w:color="auto"/>
              <w:right w:val="single" w:sz="4" w:space="0" w:color="auto"/>
            </w:tcBorders>
          </w:tcPr>
          <w:p w14:paraId="5605BEF9" w14:textId="77777777" w:rsidR="00F30E6E" w:rsidRDefault="00F30E6E" w:rsidP="00F30E6E">
            <w:pPr>
              <w:numPr>
                <w:ilvl w:val="12"/>
                <w:numId w:val="0"/>
              </w:numPr>
              <w:rPr>
                <w:rFonts w:cs="Arial"/>
                <w:szCs w:val="22"/>
              </w:rPr>
            </w:pPr>
            <w:r w:rsidRPr="002C4E7E">
              <w:rPr>
                <w:rFonts w:cs="Arial"/>
                <w:szCs w:val="22"/>
              </w:rPr>
              <w:t>Get the device type Map</w:t>
            </w:r>
          </w:p>
        </w:tc>
        <w:tc>
          <w:tcPr>
            <w:tcW w:w="2156" w:type="dxa"/>
            <w:tcBorders>
              <w:top w:val="single" w:sz="4" w:space="0" w:color="auto"/>
              <w:left w:val="single" w:sz="4" w:space="0" w:color="auto"/>
              <w:bottom w:val="single" w:sz="4" w:space="0" w:color="auto"/>
            </w:tcBorders>
          </w:tcPr>
          <w:p w14:paraId="357C29B4" w14:textId="77777777" w:rsidR="00F30E6E" w:rsidRDefault="00F30E6E" w:rsidP="00F30E6E">
            <w:pPr>
              <w:numPr>
                <w:ilvl w:val="12"/>
                <w:numId w:val="0"/>
              </w:numPr>
              <w:rPr>
                <w:rFonts w:cs="Arial"/>
                <w:szCs w:val="22"/>
              </w:rPr>
            </w:pPr>
            <w:r w:rsidRPr="002C4E7E">
              <w:rPr>
                <w:rFonts w:cs="Arial"/>
                <w:szCs w:val="22"/>
              </w:rPr>
              <w:t>CException, RemoteException</w:t>
            </w:r>
          </w:p>
        </w:tc>
      </w:tr>
    </w:tbl>
    <w:p w14:paraId="1D1759E3" w14:textId="77777777" w:rsidR="00F30E6E" w:rsidRDefault="00F30E6E" w:rsidP="00F30E6E">
      <w:pPr>
        <w:pStyle w:val="BodyText"/>
        <w:ind w:left="720"/>
        <w:rPr>
          <w:rFonts w:eastAsiaTheme="minorHAnsi" w:cs="Arial"/>
          <w:b/>
          <w:szCs w:val="22"/>
        </w:rPr>
      </w:pPr>
    </w:p>
    <w:p w14:paraId="6776D309" w14:textId="77777777" w:rsidR="00F30E6E" w:rsidRDefault="00F30E6E" w:rsidP="00F30E6E">
      <w:pPr>
        <w:pStyle w:val="BodyText"/>
        <w:numPr>
          <w:ilvl w:val="0"/>
          <w:numId w:val="10"/>
        </w:numPr>
        <w:rPr>
          <w:rFonts w:eastAsiaTheme="minorHAnsi" w:cs="Arial"/>
          <w:b/>
          <w:szCs w:val="22"/>
        </w:rPr>
      </w:pPr>
      <w:r w:rsidRPr="008F44D8">
        <w:rPr>
          <w:rFonts w:eastAsiaTheme="minorHAnsi" w:cs="Arial"/>
          <w:b/>
          <w:szCs w:val="22"/>
        </w:rPr>
        <w:t>com.myrio.tm.subscribers.opadevices.dba</w:t>
      </w:r>
      <w:r>
        <w:rPr>
          <w:rFonts w:eastAsiaTheme="minorHAnsi" w:cs="Arial"/>
          <w:b/>
          <w:szCs w:val="22"/>
        </w:rPr>
        <w:t>.</w:t>
      </w:r>
      <w:r w:rsidRPr="008F44D8">
        <w:rPr>
          <w:rFonts w:eastAsiaTheme="minorHAnsi" w:cs="Arial"/>
          <w:b/>
          <w:szCs w:val="22"/>
        </w:rPr>
        <w:t>COPADevicesEntityBean</w:t>
      </w:r>
    </w:p>
    <w:p w14:paraId="2A9CF0FE" w14:textId="77777777" w:rsidR="00F30E6E" w:rsidRDefault="00F30E6E" w:rsidP="00F30E6E">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2DEE840C" w14:textId="77777777" w:rsidTr="00890DE3">
        <w:tc>
          <w:tcPr>
            <w:tcW w:w="2698" w:type="dxa"/>
            <w:tcBorders>
              <w:top w:val="single" w:sz="4" w:space="0" w:color="auto"/>
              <w:bottom w:val="single" w:sz="4" w:space="0" w:color="auto"/>
              <w:right w:val="single" w:sz="4" w:space="0" w:color="auto"/>
            </w:tcBorders>
            <w:shd w:val="clear" w:color="auto" w:fill="000000"/>
          </w:tcPr>
          <w:p w14:paraId="61D5FBC4"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69287095"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4F73F0ED"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F30E6E" w14:paraId="6642B2ED" w14:textId="77777777" w:rsidTr="00890DE3">
        <w:tc>
          <w:tcPr>
            <w:tcW w:w="2698" w:type="dxa"/>
            <w:tcBorders>
              <w:top w:val="single" w:sz="4" w:space="0" w:color="auto"/>
              <w:bottom w:val="single" w:sz="4" w:space="0" w:color="auto"/>
              <w:right w:val="single" w:sz="4" w:space="0" w:color="auto"/>
            </w:tcBorders>
          </w:tcPr>
          <w:p w14:paraId="324C92EE" w14:textId="5266CF80" w:rsidR="00F30E6E" w:rsidRDefault="00F30E6E" w:rsidP="00F30E6E">
            <w:pPr>
              <w:numPr>
                <w:ilvl w:val="12"/>
                <w:numId w:val="0"/>
              </w:numPr>
              <w:rPr>
                <w:rFonts w:cs="Arial"/>
                <w:szCs w:val="22"/>
              </w:rPr>
            </w:pPr>
            <w:r w:rsidRPr="00D00531">
              <w:rPr>
                <w:rFonts w:cs="Arial"/>
                <w:szCs w:val="22"/>
              </w:rPr>
              <w:t>public void ejbLoad()</w:t>
            </w:r>
          </w:p>
        </w:tc>
        <w:tc>
          <w:tcPr>
            <w:tcW w:w="4410" w:type="dxa"/>
            <w:tcBorders>
              <w:top w:val="single" w:sz="4" w:space="0" w:color="auto"/>
              <w:left w:val="single" w:sz="4" w:space="0" w:color="auto"/>
              <w:bottom w:val="single" w:sz="4" w:space="0" w:color="auto"/>
              <w:right w:val="single" w:sz="4" w:space="0" w:color="auto"/>
            </w:tcBorders>
          </w:tcPr>
          <w:p w14:paraId="3EAD94BF"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24302686" w14:textId="77777777" w:rsidR="00F30E6E" w:rsidRDefault="00F30E6E" w:rsidP="00F30E6E">
            <w:pPr>
              <w:numPr>
                <w:ilvl w:val="12"/>
                <w:numId w:val="0"/>
              </w:numPr>
              <w:rPr>
                <w:rFonts w:cs="Arial"/>
                <w:szCs w:val="22"/>
              </w:rPr>
            </w:pPr>
            <w:r w:rsidRPr="00D00531">
              <w:rPr>
                <w:rFonts w:cs="Arial"/>
                <w:szCs w:val="22"/>
              </w:rPr>
              <w:t>EJBException, RemoteException</w:t>
            </w:r>
          </w:p>
        </w:tc>
      </w:tr>
      <w:tr w:rsidR="00F30E6E" w14:paraId="715E0B0C" w14:textId="77777777" w:rsidTr="00890DE3">
        <w:tc>
          <w:tcPr>
            <w:tcW w:w="2698" w:type="dxa"/>
            <w:tcBorders>
              <w:top w:val="single" w:sz="4" w:space="0" w:color="auto"/>
              <w:bottom w:val="single" w:sz="4" w:space="0" w:color="auto"/>
              <w:right w:val="single" w:sz="4" w:space="0" w:color="auto"/>
            </w:tcBorders>
          </w:tcPr>
          <w:p w14:paraId="27D71C8B" w14:textId="77777777" w:rsidR="00F30E6E" w:rsidRPr="00353B3F" w:rsidRDefault="00F30E6E" w:rsidP="00F30E6E">
            <w:pPr>
              <w:numPr>
                <w:ilvl w:val="12"/>
                <w:numId w:val="0"/>
              </w:numPr>
              <w:rPr>
                <w:rFonts w:cs="Arial"/>
                <w:szCs w:val="22"/>
              </w:rPr>
            </w:pPr>
            <w:r w:rsidRPr="00D00531">
              <w:rPr>
                <w:rFonts w:cs="Arial"/>
                <w:szCs w:val="22"/>
              </w:rPr>
              <w:t>public void ejbStore()</w:t>
            </w:r>
          </w:p>
        </w:tc>
        <w:tc>
          <w:tcPr>
            <w:tcW w:w="4410" w:type="dxa"/>
            <w:tcBorders>
              <w:top w:val="single" w:sz="4" w:space="0" w:color="auto"/>
              <w:left w:val="single" w:sz="4" w:space="0" w:color="auto"/>
              <w:bottom w:val="single" w:sz="4" w:space="0" w:color="auto"/>
              <w:right w:val="single" w:sz="4" w:space="0" w:color="auto"/>
            </w:tcBorders>
          </w:tcPr>
          <w:p w14:paraId="026ED04C" w14:textId="77777777" w:rsidR="00F30E6E" w:rsidRPr="00353B3F"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7039B83E" w14:textId="77777777" w:rsidR="00F30E6E" w:rsidRDefault="00F30E6E" w:rsidP="00F30E6E">
            <w:pPr>
              <w:numPr>
                <w:ilvl w:val="12"/>
                <w:numId w:val="0"/>
              </w:numPr>
              <w:rPr>
                <w:rFonts w:cs="Arial"/>
                <w:szCs w:val="22"/>
              </w:rPr>
            </w:pPr>
            <w:r w:rsidRPr="00D00531">
              <w:rPr>
                <w:rFonts w:cs="Arial"/>
                <w:szCs w:val="22"/>
              </w:rPr>
              <w:t>EJBException, RemoteException</w:t>
            </w:r>
          </w:p>
        </w:tc>
      </w:tr>
      <w:tr w:rsidR="00F30E6E" w14:paraId="66A83E16" w14:textId="77777777" w:rsidTr="00890DE3">
        <w:tc>
          <w:tcPr>
            <w:tcW w:w="2698" w:type="dxa"/>
            <w:tcBorders>
              <w:top w:val="single" w:sz="4" w:space="0" w:color="auto"/>
              <w:bottom w:val="single" w:sz="4" w:space="0" w:color="auto"/>
              <w:right w:val="single" w:sz="4" w:space="0" w:color="auto"/>
            </w:tcBorders>
          </w:tcPr>
          <w:p w14:paraId="3FDACB1D" w14:textId="6A519015" w:rsidR="00F30E6E" w:rsidRPr="00353B3F" w:rsidRDefault="00F30E6E" w:rsidP="00F30E6E">
            <w:pPr>
              <w:numPr>
                <w:ilvl w:val="12"/>
                <w:numId w:val="0"/>
              </w:numPr>
              <w:rPr>
                <w:rFonts w:cs="Arial"/>
                <w:szCs w:val="22"/>
              </w:rPr>
            </w:pPr>
            <w:r w:rsidRPr="00D00531">
              <w:rPr>
                <w:rFonts w:cs="Arial"/>
                <w:szCs w:val="22"/>
              </w:rPr>
              <w:t>public COPADevicesEntityPK ejbCreate(CEntityModel deviceDetails)</w:t>
            </w:r>
          </w:p>
        </w:tc>
        <w:tc>
          <w:tcPr>
            <w:tcW w:w="4410" w:type="dxa"/>
            <w:tcBorders>
              <w:top w:val="single" w:sz="4" w:space="0" w:color="auto"/>
              <w:left w:val="single" w:sz="4" w:space="0" w:color="auto"/>
              <w:bottom w:val="single" w:sz="4" w:space="0" w:color="auto"/>
              <w:right w:val="single" w:sz="4" w:space="0" w:color="auto"/>
            </w:tcBorders>
          </w:tcPr>
          <w:p w14:paraId="47AEE5D6" w14:textId="77777777" w:rsidR="00F30E6E" w:rsidRPr="00353B3F"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1BB41577" w14:textId="77777777" w:rsidR="00F30E6E" w:rsidRDefault="00F30E6E" w:rsidP="00F30E6E">
            <w:pPr>
              <w:numPr>
                <w:ilvl w:val="12"/>
                <w:numId w:val="0"/>
              </w:numPr>
              <w:rPr>
                <w:rFonts w:cs="Arial"/>
                <w:szCs w:val="22"/>
              </w:rPr>
            </w:pPr>
            <w:r w:rsidRPr="00D00531">
              <w:rPr>
                <w:rFonts w:cs="Arial"/>
                <w:szCs w:val="22"/>
              </w:rPr>
              <w:t>CreateException, CException</w:t>
            </w:r>
          </w:p>
        </w:tc>
      </w:tr>
      <w:tr w:rsidR="00F30E6E" w14:paraId="2C6B02D6" w14:textId="77777777" w:rsidTr="00890DE3">
        <w:tc>
          <w:tcPr>
            <w:tcW w:w="2698" w:type="dxa"/>
            <w:tcBorders>
              <w:top w:val="single" w:sz="4" w:space="0" w:color="auto"/>
              <w:bottom w:val="single" w:sz="4" w:space="0" w:color="auto"/>
              <w:right w:val="single" w:sz="4" w:space="0" w:color="auto"/>
            </w:tcBorders>
          </w:tcPr>
          <w:p w14:paraId="5F62B33F" w14:textId="77777777" w:rsidR="00F30E6E" w:rsidRPr="00353B3F" w:rsidRDefault="00F30E6E" w:rsidP="00F30E6E">
            <w:pPr>
              <w:numPr>
                <w:ilvl w:val="12"/>
                <w:numId w:val="0"/>
              </w:numPr>
              <w:rPr>
                <w:rFonts w:cs="Arial"/>
                <w:szCs w:val="22"/>
              </w:rPr>
            </w:pPr>
          </w:p>
        </w:tc>
        <w:tc>
          <w:tcPr>
            <w:tcW w:w="4410" w:type="dxa"/>
            <w:tcBorders>
              <w:top w:val="single" w:sz="4" w:space="0" w:color="auto"/>
              <w:left w:val="single" w:sz="4" w:space="0" w:color="auto"/>
              <w:bottom w:val="single" w:sz="4" w:space="0" w:color="auto"/>
              <w:right w:val="single" w:sz="4" w:space="0" w:color="auto"/>
            </w:tcBorders>
          </w:tcPr>
          <w:p w14:paraId="68836F3F" w14:textId="77777777" w:rsidR="00F30E6E" w:rsidRPr="00353B3F"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154FAB4A" w14:textId="77777777" w:rsidR="00F30E6E" w:rsidRDefault="00F30E6E" w:rsidP="00F30E6E">
            <w:pPr>
              <w:numPr>
                <w:ilvl w:val="12"/>
                <w:numId w:val="0"/>
              </w:numPr>
              <w:rPr>
                <w:rFonts w:cs="Arial"/>
                <w:szCs w:val="22"/>
              </w:rPr>
            </w:pPr>
          </w:p>
        </w:tc>
      </w:tr>
    </w:tbl>
    <w:p w14:paraId="05FB2011" w14:textId="77777777" w:rsidR="00F30E6E" w:rsidRDefault="00F30E6E" w:rsidP="00F30E6E">
      <w:pPr>
        <w:pStyle w:val="BodyText"/>
        <w:rPr>
          <w:rFonts w:eastAsiaTheme="minorHAnsi" w:cs="Arial"/>
          <w:szCs w:val="22"/>
        </w:rPr>
      </w:pPr>
    </w:p>
    <w:p w14:paraId="013754F0" w14:textId="77777777" w:rsidR="00F30E6E" w:rsidRDefault="00F30E6E" w:rsidP="00F30E6E">
      <w:pPr>
        <w:pStyle w:val="BodyText"/>
        <w:numPr>
          <w:ilvl w:val="0"/>
          <w:numId w:val="10"/>
        </w:numPr>
        <w:rPr>
          <w:rFonts w:eastAsiaTheme="minorHAnsi" w:cs="Arial"/>
          <w:b/>
          <w:szCs w:val="22"/>
        </w:rPr>
      </w:pPr>
      <w:r w:rsidRPr="00C65111">
        <w:rPr>
          <w:rFonts w:eastAsiaTheme="minorHAnsi" w:cs="Arial"/>
          <w:b/>
          <w:szCs w:val="22"/>
        </w:rPr>
        <w:t>com.myrio.tm.subscribers.opadevices.pl.COPADevicesDataManager</w:t>
      </w:r>
    </w:p>
    <w:p w14:paraId="42C22F56" w14:textId="77777777" w:rsidR="00F30E6E" w:rsidRPr="00C65111" w:rsidRDefault="00F30E6E" w:rsidP="00F30E6E">
      <w:pPr>
        <w:pStyle w:val="BodyText"/>
        <w:ind w:left="72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7F9FA913" w14:textId="77777777" w:rsidTr="00890DE3">
        <w:tc>
          <w:tcPr>
            <w:tcW w:w="2698" w:type="dxa"/>
            <w:tcBorders>
              <w:top w:val="single" w:sz="4" w:space="0" w:color="auto"/>
              <w:bottom w:val="single" w:sz="4" w:space="0" w:color="auto"/>
              <w:right w:val="single" w:sz="4" w:space="0" w:color="auto"/>
            </w:tcBorders>
            <w:shd w:val="clear" w:color="auto" w:fill="000000"/>
          </w:tcPr>
          <w:p w14:paraId="2E9EE045"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200E76D5"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65F192F5"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F30E6E" w14:paraId="7B4E794C" w14:textId="77777777" w:rsidTr="00890DE3">
        <w:tc>
          <w:tcPr>
            <w:tcW w:w="2698" w:type="dxa"/>
            <w:tcBorders>
              <w:top w:val="single" w:sz="4" w:space="0" w:color="auto"/>
              <w:bottom w:val="single" w:sz="4" w:space="0" w:color="auto"/>
              <w:right w:val="single" w:sz="4" w:space="0" w:color="auto"/>
            </w:tcBorders>
          </w:tcPr>
          <w:p w14:paraId="2B264992" w14:textId="77777777" w:rsidR="00F30E6E" w:rsidRDefault="00F30E6E" w:rsidP="00F30E6E">
            <w:pPr>
              <w:numPr>
                <w:ilvl w:val="12"/>
                <w:numId w:val="0"/>
              </w:numPr>
              <w:rPr>
                <w:rFonts w:cs="Arial"/>
                <w:szCs w:val="22"/>
              </w:rPr>
            </w:pPr>
            <w:r w:rsidRPr="00A66406">
              <w:rPr>
                <w:rFonts w:cs="Arial"/>
                <w:szCs w:val="22"/>
              </w:rPr>
              <w:t>public Map getDeviceTypeMap()</w:t>
            </w:r>
          </w:p>
        </w:tc>
        <w:tc>
          <w:tcPr>
            <w:tcW w:w="4410" w:type="dxa"/>
            <w:tcBorders>
              <w:top w:val="single" w:sz="4" w:space="0" w:color="auto"/>
              <w:left w:val="single" w:sz="4" w:space="0" w:color="auto"/>
              <w:bottom w:val="single" w:sz="4" w:space="0" w:color="auto"/>
              <w:right w:val="single" w:sz="4" w:space="0" w:color="auto"/>
            </w:tcBorders>
          </w:tcPr>
          <w:p w14:paraId="76E12FB1" w14:textId="77777777" w:rsidR="00F30E6E" w:rsidRDefault="00F30E6E" w:rsidP="00F30E6E">
            <w:pPr>
              <w:numPr>
                <w:ilvl w:val="12"/>
                <w:numId w:val="0"/>
              </w:numPr>
              <w:rPr>
                <w:rFonts w:cs="Arial"/>
                <w:szCs w:val="22"/>
              </w:rPr>
            </w:pPr>
            <w:r w:rsidRPr="00A66406">
              <w:rPr>
                <w:rFonts w:cs="Arial"/>
                <w:szCs w:val="22"/>
              </w:rPr>
              <w:t>Returns $param.name$</w:t>
            </w:r>
          </w:p>
        </w:tc>
        <w:tc>
          <w:tcPr>
            <w:tcW w:w="2156" w:type="dxa"/>
            <w:tcBorders>
              <w:top w:val="single" w:sz="4" w:space="0" w:color="auto"/>
              <w:left w:val="single" w:sz="4" w:space="0" w:color="auto"/>
              <w:bottom w:val="single" w:sz="4" w:space="0" w:color="auto"/>
            </w:tcBorders>
          </w:tcPr>
          <w:p w14:paraId="37EF8858" w14:textId="77777777" w:rsidR="00F30E6E" w:rsidRDefault="00F30E6E" w:rsidP="00F30E6E">
            <w:pPr>
              <w:numPr>
                <w:ilvl w:val="12"/>
                <w:numId w:val="0"/>
              </w:numPr>
              <w:rPr>
                <w:rFonts w:cs="Arial"/>
                <w:szCs w:val="22"/>
              </w:rPr>
            </w:pPr>
            <w:r w:rsidRPr="00A66406">
              <w:rPr>
                <w:rFonts w:cs="Arial"/>
                <w:szCs w:val="22"/>
              </w:rPr>
              <w:t>CPLException, IOException</w:t>
            </w:r>
          </w:p>
        </w:tc>
      </w:tr>
    </w:tbl>
    <w:p w14:paraId="005027B4" w14:textId="77777777" w:rsidR="00F30E6E" w:rsidRDefault="00F30E6E" w:rsidP="00F30E6E">
      <w:pPr>
        <w:pStyle w:val="BodyText"/>
        <w:ind w:left="720"/>
        <w:rPr>
          <w:rFonts w:eastAsiaTheme="minorHAnsi" w:cs="Arial"/>
          <w:b/>
          <w:szCs w:val="22"/>
        </w:rPr>
      </w:pPr>
    </w:p>
    <w:p w14:paraId="6B8D7FB5" w14:textId="77777777" w:rsidR="00F30E6E" w:rsidRDefault="00F30E6E" w:rsidP="00F30E6E">
      <w:pPr>
        <w:pStyle w:val="BodyText"/>
        <w:numPr>
          <w:ilvl w:val="0"/>
          <w:numId w:val="10"/>
        </w:numPr>
        <w:rPr>
          <w:rFonts w:eastAsiaTheme="minorHAnsi" w:cs="Arial"/>
          <w:b/>
          <w:szCs w:val="22"/>
        </w:rPr>
      </w:pPr>
      <w:r w:rsidRPr="00227441">
        <w:rPr>
          <w:rFonts w:eastAsiaTheme="minorHAnsi" w:cs="Arial"/>
          <w:b/>
          <w:szCs w:val="22"/>
        </w:rPr>
        <w:t>com.myrio.tm.subscribers.opadevices.pl</w:t>
      </w:r>
      <w:r>
        <w:rPr>
          <w:rFonts w:eastAsiaTheme="minorHAnsi" w:cs="Arial"/>
          <w:b/>
          <w:szCs w:val="22"/>
        </w:rPr>
        <w:t>.</w:t>
      </w:r>
      <w:r w:rsidRPr="00227441">
        <w:rPr>
          <w:rFonts w:eastAsiaTheme="minorHAnsi" w:cs="Arial"/>
          <w:b/>
          <w:szCs w:val="22"/>
        </w:rPr>
        <w:t>COPADevicesPropertiesPanel</w:t>
      </w:r>
    </w:p>
    <w:p w14:paraId="2E692A88" w14:textId="77777777" w:rsidR="00F30E6E" w:rsidRDefault="00F30E6E" w:rsidP="00F30E6E">
      <w:pPr>
        <w:pStyle w:val="BodyText"/>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41CE99A1" w14:textId="77777777" w:rsidTr="00890DE3">
        <w:tc>
          <w:tcPr>
            <w:tcW w:w="2698" w:type="dxa"/>
            <w:tcBorders>
              <w:top w:val="single" w:sz="4" w:space="0" w:color="auto"/>
              <w:bottom w:val="single" w:sz="4" w:space="0" w:color="auto"/>
              <w:right w:val="single" w:sz="4" w:space="0" w:color="auto"/>
            </w:tcBorders>
            <w:shd w:val="clear" w:color="auto" w:fill="000000"/>
          </w:tcPr>
          <w:p w14:paraId="13916CEA"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4D0C07C0"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61923A2C"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F30E6E" w14:paraId="25ACA357" w14:textId="77777777" w:rsidTr="00890DE3">
        <w:tc>
          <w:tcPr>
            <w:tcW w:w="2698" w:type="dxa"/>
            <w:tcBorders>
              <w:top w:val="single" w:sz="4" w:space="0" w:color="auto"/>
              <w:bottom w:val="single" w:sz="4" w:space="0" w:color="auto"/>
              <w:right w:val="single" w:sz="4" w:space="0" w:color="auto"/>
            </w:tcBorders>
          </w:tcPr>
          <w:p w14:paraId="2DE881B1" w14:textId="77777777" w:rsidR="00F30E6E" w:rsidRDefault="00F30E6E" w:rsidP="00F30E6E">
            <w:pPr>
              <w:numPr>
                <w:ilvl w:val="12"/>
                <w:numId w:val="0"/>
              </w:numPr>
              <w:rPr>
                <w:rFonts w:cs="Arial"/>
                <w:szCs w:val="22"/>
              </w:rPr>
            </w:pPr>
            <w:r w:rsidRPr="00DE76C4">
              <w:rPr>
                <w:rFonts w:cs="Arial"/>
                <w:szCs w:val="22"/>
              </w:rPr>
              <w:t>deviceTypeLabel</w:t>
            </w:r>
          </w:p>
        </w:tc>
        <w:tc>
          <w:tcPr>
            <w:tcW w:w="4410" w:type="dxa"/>
            <w:tcBorders>
              <w:top w:val="single" w:sz="4" w:space="0" w:color="auto"/>
              <w:left w:val="single" w:sz="4" w:space="0" w:color="auto"/>
              <w:bottom w:val="single" w:sz="4" w:space="0" w:color="auto"/>
              <w:right w:val="single" w:sz="4" w:space="0" w:color="auto"/>
            </w:tcBorders>
          </w:tcPr>
          <w:p w14:paraId="4BC432B9" w14:textId="77777777" w:rsidR="00F30E6E" w:rsidRDefault="00F30E6E" w:rsidP="00F30E6E">
            <w:pPr>
              <w:numPr>
                <w:ilvl w:val="12"/>
                <w:numId w:val="0"/>
              </w:numPr>
              <w:rPr>
                <w:rFonts w:cs="Arial"/>
                <w:szCs w:val="22"/>
              </w:rPr>
            </w:pPr>
            <w:r w:rsidRPr="00DE76C4">
              <w:rPr>
                <w:rFonts w:cs="Arial"/>
                <w:szCs w:val="22"/>
              </w:rPr>
              <w:t xml:space="preserve">  private JLabel</w:t>
            </w:r>
          </w:p>
        </w:tc>
        <w:tc>
          <w:tcPr>
            <w:tcW w:w="2156" w:type="dxa"/>
            <w:tcBorders>
              <w:top w:val="single" w:sz="4" w:space="0" w:color="auto"/>
              <w:left w:val="single" w:sz="4" w:space="0" w:color="auto"/>
              <w:bottom w:val="single" w:sz="4" w:space="0" w:color="auto"/>
            </w:tcBorders>
          </w:tcPr>
          <w:p w14:paraId="40DAD1BA" w14:textId="77777777" w:rsidR="00F30E6E" w:rsidRDefault="00F30E6E" w:rsidP="00F30E6E">
            <w:pPr>
              <w:numPr>
                <w:ilvl w:val="12"/>
                <w:numId w:val="0"/>
              </w:numPr>
              <w:rPr>
                <w:rFonts w:cs="Arial"/>
                <w:szCs w:val="22"/>
              </w:rPr>
            </w:pPr>
            <w:r w:rsidRPr="00DE76C4">
              <w:rPr>
                <w:rFonts w:cs="Arial"/>
                <w:szCs w:val="22"/>
              </w:rPr>
              <w:t>deviceTypeLabel</w:t>
            </w:r>
          </w:p>
        </w:tc>
      </w:tr>
      <w:tr w:rsidR="00F30E6E" w14:paraId="2319EB5E" w14:textId="77777777" w:rsidTr="00890DE3">
        <w:trPr>
          <w:trHeight w:val="143"/>
        </w:trPr>
        <w:tc>
          <w:tcPr>
            <w:tcW w:w="2698" w:type="dxa"/>
            <w:tcBorders>
              <w:top w:val="single" w:sz="4" w:space="0" w:color="auto"/>
              <w:bottom w:val="single" w:sz="4" w:space="0" w:color="auto"/>
              <w:right w:val="single" w:sz="4" w:space="0" w:color="auto"/>
            </w:tcBorders>
          </w:tcPr>
          <w:p w14:paraId="6B03011E" w14:textId="77777777" w:rsidR="00F30E6E" w:rsidRPr="00A17D53" w:rsidRDefault="00F30E6E" w:rsidP="00F30E6E">
            <w:pPr>
              <w:numPr>
                <w:ilvl w:val="12"/>
                <w:numId w:val="0"/>
              </w:numPr>
              <w:rPr>
                <w:rFonts w:cs="Arial"/>
                <w:szCs w:val="22"/>
              </w:rPr>
            </w:pPr>
            <w:r w:rsidRPr="00EF52B6">
              <w:rPr>
                <w:rFonts w:cs="Arial"/>
                <w:szCs w:val="22"/>
              </w:rPr>
              <w:t>deviceTypeComboBox;</w:t>
            </w:r>
          </w:p>
        </w:tc>
        <w:tc>
          <w:tcPr>
            <w:tcW w:w="4410" w:type="dxa"/>
            <w:tcBorders>
              <w:top w:val="single" w:sz="4" w:space="0" w:color="auto"/>
              <w:left w:val="single" w:sz="4" w:space="0" w:color="auto"/>
              <w:bottom w:val="single" w:sz="4" w:space="0" w:color="auto"/>
              <w:right w:val="single" w:sz="4" w:space="0" w:color="auto"/>
            </w:tcBorders>
          </w:tcPr>
          <w:p w14:paraId="6D4EC4CC" w14:textId="77777777" w:rsidR="00F30E6E" w:rsidRDefault="00F30E6E" w:rsidP="00F30E6E">
            <w:pPr>
              <w:numPr>
                <w:ilvl w:val="12"/>
                <w:numId w:val="0"/>
              </w:numPr>
              <w:rPr>
                <w:rFonts w:cs="Arial"/>
                <w:szCs w:val="22"/>
              </w:rPr>
            </w:pPr>
            <w:r w:rsidRPr="00EF52B6">
              <w:rPr>
                <w:rFonts w:cs="Arial"/>
                <w:szCs w:val="22"/>
              </w:rPr>
              <w:t>private CPLDescriptionCombo</w:t>
            </w:r>
          </w:p>
        </w:tc>
        <w:tc>
          <w:tcPr>
            <w:tcW w:w="2156" w:type="dxa"/>
            <w:tcBorders>
              <w:top w:val="single" w:sz="4" w:space="0" w:color="auto"/>
              <w:left w:val="single" w:sz="4" w:space="0" w:color="auto"/>
              <w:bottom w:val="single" w:sz="4" w:space="0" w:color="auto"/>
            </w:tcBorders>
          </w:tcPr>
          <w:p w14:paraId="01E0AB57" w14:textId="77777777" w:rsidR="00F30E6E" w:rsidRPr="00A17D53" w:rsidRDefault="00F30E6E" w:rsidP="00F30E6E">
            <w:pPr>
              <w:numPr>
                <w:ilvl w:val="12"/>
                <w:numId w:val="0"/>
              </w:numPr>
              <w:rPr>
                <w:rFonts w:cs="Arial"/>
                <w:szCs w:val="22"/>
              </w:rPr>
            </w:pPr>
            <w:r w:rsidRPr="00EF52B6">
              <w:rPr>
                <w:rFonts w:cs="Arial"/>
                <w:szCs w:val="22"/>
              </w:rPr>
              <w:t>deviceTypeComboBox;</w:t>
            </w:r>
          </w:p>
        </w:tc>
      </w:tr>
      <w:tr w:rsidR="00F30E6E" w14:paraId="3BBA0AA0" w14:textId="77777777" w:rsidTr="00890DE3">
        <w:tc>
          <w:tcPr>
            <w:tcW w:w="2698" w:type="dxa"/>
            <w:tcBorders>
              <w:top w:val="single" w:sz="4" w:space="0" w:color="auto"/>
              <w:bottom w:val="single" w:sz="4" w:space="0" w:color="auto"/>
              <w:right w:val="single" w:sz="4" w:space="0" w:color="auto"/>
            </w:tcBorders>
          </w:tcPr>
          <w:p w14:paraId="346748EC" w14:textId="77777777" w:rsidR="00F30E6E" w:rsidRPr="00E17809" w:rsidRDefault="00F30E6E" w:rsidP="00F30E6E">
            <w:pPr>
              <w:numPr>
                <w:ilvl w:val="12"/>
                <w:numId w:val="0"/>
              </w:numPr>
              <w:rPr>
                <w:rFonts w:cs="Arial"/>
                <w:szCs w:val="22"/>
              </w:rPr>
            </w:pPr>
            <w:r w:rsidRPr="00EF52B6">
              <w:rPr>
                <w:rFonts w:cs="Arial"/>
                <w:szCs w:val="22"/>
              </w:rPr>
              <w:t>deviceTypeMap</w:t>
            </w:r>
          </w:p>
        </w:tc>
        <w:tc>
          <w:tcPr>
            <w:tcW w:w="4410" w:type="dxa"/>
            <w:tcBorders>
              <w:top w:val="single" w:sz="4" w:space="0" w:color="auto"/>
              <w:left w:val="single" w:sz="4" w:space="0" w:color="auto"/>
              <w:bottom w:val="single" w:sz="4" w:space="0" w:color="auto"/>
              <w:right w:val="single" w:sz="4" w:space="0" w:color="auto"/>
            </w:tcBorders>
          </w:tcPr>
          <w:p w14:paraId="7965530F" w14:textId="77777777" w:rsidR="00F30E6E" w:rsidRDefault="00F30E6E" w:rsidP="00F30E6E">
            <w:pPr>
              <w:numPr>
                <w:ilvl w:val="12"/>
                <w:numId w:val="0"/>
              </w:numPr>
              <w:rPr>
                <w:rFonts w:cs="Arial"/>
                <w:szCs w:val="22"/>
              </w:rPr>
            </w:pPr>
            <w:r w:rsidRPr="00EF52B6">
              <w:rPr>
                <w:rFonts w:cs="Arial"/>
                <w:szCs w:val="22"/>
              </w:rPr>
              <w:t>private Map</w:t>
            </w:r>
          </w:p>
        </w:tc>
        <w:tc>
          <w:tcPr>
            <w:tcW w:w="2156" w:type="dxa"/>
            <w:tcBorders>
              <w:top w:val="single" w:sz="4" w:space="0" w:color="auto"/>
              <w:left w:val="single" w:sz="4" w:space="0" w:color="auto"/>
              <w:bottom w:val="single" w:sz="4" w:space="0" w:color="auto"/>
            </w:tcBorders>
          </w:tcPr>
          <w:p w14:paraId="3F3051AC" w14:textId="77777777" w:rsidR="00F30E6E" w:rsidRPr="00E17809" w:rsidRDefault="00F30E6E" w:rsidP="00F30E6E">
            <w:pPr>
              <w:numPr>
                <w:ilvl w:val="12"/>
                <w:numId w:val="0"/>
              </w:numPr>
              <w:rPr>
                <w:rFonts w:cs="Arial"/>
                <w:szCs w:val="22"/>
              </w:rPr>
            </w:pPr>
            <w:r w:rsidRPr="00EF52B6">
              <w:rPr>
                <w:rFonts w:cs="Arial"/>
                <w:szCs w:val="22"/>
              </w:rPr>
              <w:t>deviceTypeMap</w:t>
            </w:r>
          </w:p>
        </w:tc>
      </w:tr>
    </w:tbl>
    <w:p w14:paraId="6BDA2B0B" w14:textId="77777777" w:rsidR="00F30E6E" w:rsidRDefault="00F30E6E" w:rsidP="00F30E6E">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71C289D9" w14:textId="77777777" w:rsidTr="00890DE3">
        <w:tc>
          <w:tcPr>
            <w:tcW w:w="2698" w:type="dxa"/>
            <w:tcBorders>
              <w:top w:val="single" w:sz="4" w:space="0" w:color="auto"/>
              <w:bottom w:val="single" w:sz="4" w:space="0" w:color="auto"/>
              <w:right w:val="single" w:sz="4" w:space="0" w:color="auto"/>
            </w:tcBorders>
            <w:shd w:val="clear" w:color="auto" w:fill="000000"/>
          </w:tcPr>
          <w:p w14:paraId="2BB2401B"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70521011"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173F483A"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F30E6E" w14:paraId="2C23EB7E" w14:textId="77777777" w:rsidTr="00890DE3">
        <w:tc>
          <w:tcPr>
            <w:tcW w:w="2698" w:type="dxa"/>
            <w:tcBorders>
              <w:top w:val="single" w:sz="4" w:space="0" w:color="auto"/>
              <w:bottom w:val="single" w:sz="4" w:space="0" w:color="auto"/>
              <w:right w:val="single" w:sz="4" w:space="0" w:color="auto"/>
            </w:tcBorders>
          </w:tcPr>
          <w:p w14:paraId="4F2F2D30" w14:textId="77777777" w:rsidR="00F30E6E" w:rsidRDefault="00F30E6E" w:rsidP="00F30E6E">
            <w:pPr>
              <w:numPr>
                <w:ilvl w:val="12"/>
                <w:numId w:val="0"/>
              </w:numPr>
              <w:rPr>
                <w:rFonts w:cs="Arial"/>
                <w:szCs w:val="22"/>
              </w:rPr>
            </w:pPr>
            <w:r w:rsidRPr="00CA73B9">
              <w:rPr>
                <w:rFonts w:cs="Arial"/>
                <w:szCs w:val="22"/>
              </w:rPr>
              <w:t>private void initializeComponents()</w:t>
            </w:r>
          </w:p>
        </w:tc>
        <w:tc>
          <w:tcPr>
            <w:tcW w:w="4410" w:type="dxa"/>
            <w:tcBorders>
              <w:top w:val="single" w:sz="4" w:space="0" w:color="auto"/>
              <w:left w:val="single" w:sz="4" w:space="0" w:color="auto"/>
              <w:bottom w:val="single" w:sz="4" w:space="0" w:color="auto"/>
              <w:right w:val="single" w:sz="4" w:space="0" w:color="auto"/>
            </w:tcBorders>
          </w:tcPr>
          <w:p w14:paraId="5FE55EE1"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7D75D2C6" w14:textId="77777777" w:rsidR="00F30E6E" w:rsidRDefault="00F30E6E" w:rsidP="00F30E6E">
            <w:pPr>
              <w:numPr>
                <w:ilvl w:val="12"/>
                <w:numId w:val="0"/>
              </w:numPr>
              <w:rPr>
                <w:rFonts w:cs="Arial"/>
                <w:szCs w:val="22"/>
              </w:rPr>
            </w:pPr>
            <w:r>
              <w:rPr>
                <w:rFonts w:cs="Arial"/>
                <w:szCs w:val="22"/>
              </w:rPr>
              <w:t>None</w:t>
            </w:r>
          </w:p>
        </w:tc>
      </w:tr>
      <w:tr w:rsidR="00F30E6E" w14:paraId="7D0CC842" w14:textId="77777777" w:rsidTr="00890DE3">
        <w:trPr>
          <w:trHeight w:val="626"/>
        </w:trPr>
        <w:tc>
          <w:tcPr>
            <w:tcW w:w="2698" w:type="dxa"/>
            <w:tcBorders>
              <w:top w:val="single" w:sz="4" w:space="0" w:color="auto"/>
              <w:bottom w:val="single" w:sz="4" w:space="0" w:color="auto"/>
              <w:right w:val="single" w:sz="4" w:space="0" w:color="auto"/>
            </w:tcBorders>
          </w:tcPr>
          <w:p w14:paraId="790E1A76" w14:textId="77777777" w:rsidR="00F30E6E" w:rsidRPr="00353B3F" w:rsidRDefault="00F30E6E" w:rsidP="00F30E6E">
            <w:pPr>
              <w:numPr>
                <w:ilvl w:val="12"/>
                <w:numId w:val="0"/>
              </w:numPr>
              <w:rPr>
                <w:rFonts w:cs="Arial"/>
                <w:szCs w:val="22"/>
              </w:rPr>
            </w:pPr>
            <w:r w:rsidRPr="00CA73B9">
              <w:rPr>
                <w:rFonts w:cs="Arial"/>
                <w:szCs w:val="22"/>
              </w:rPr>
              <w:t>private void makeLayout()</w:t>
            </w:r>
          </w:p>
        </w:tc>
        <w:tc>
          <w:tcPr>
            <w:tcW w:w="4410" w:type="dxa"/>
            <w:tcBorders>
              <w:top w:val="single" w:sz="4" w:space="0" w:color="auto"/>
              <w:left w:val="single" w:sz="4" w:space="0" w:color="auto"/>
              <w:bottom w:val="single" w:sz="4" w:space="0" w:color="auto"/>
              <w:right w:val="single" w:sz="4" w:space="0" w:color="auto"/>
            </w:tcBorders>
          </w:tcPr>
          <w:p w14:paraId="2D1A0AF8" w14:textId="77777777" w:rsidR="00F30E6E" w:rsidRPr="00353B3F"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5B23875C" w14:textId="77777777" w:rsidR="00F30E6E" w:rsidRDefault="00F30E6E" w:rsidP="00F30E6E">
            <w:pPr>
              <w:numPr>
                <w:ilvl w:val="12"/>
                <w:numId w:val="0"/>
              </w:numPr>
              <w:rPr>
                <w:rFonts w:cs="Arial"/>
                <w:szCs w:val="22"/>
              </w:rPr>
            </w:pPr>
            <w:r>
              <w:rPr>
                <w:rFonts w:cs="Arial"/>
                <w:szCs w:val="22"/>
              </w:rPr>
              <w:t>None</w:t>
            </w:r>
          </w:p>
        </w:tc>
      </w:tr>
      <w:tr w:rsidR="00F30E6E" w14:paraId="6DF8BF33" w14:textId="77777777" w:rsidTr="00890DE3">
        <w:tc>
          <w:tcPr>
            <w:tcW w:w="2698" w:type="dxa"/>
            <w:tcBorders>
              <w:top w:val="single" w:sz="4" w:space="0" w:color="auto"/>
              <w:bottom w:val="single" w:sz="4" w:space="0" w:color="auto"/>
              <w:right w:val="single" w:sz="4" w:space="0" w:color="auto"/>
            </w:tcBorders>
          </w:tcPr>
          <w:p w14:paraId="6E6B8522" w14:textId="77777777" w:rsidR="00F30E6E" w:rsidRPr="00353B3F" w:rsidRDefault="00F30E6E" w:rsidP="00F30E6E">
            <w:pPr>
              <w:numPr>
                <w:ilvl w:val="12"/>
                <w:numId w:val="0"/>
              </w:numPr>
              <w:rPr>
                <w:rFonts w:cs="Arial"/>
                <w:szCs w:val="22"/>
              </w:rPr>
            </w:pPr>
            <w:r w:rsidRPr="00CA73B9">
              <w:rPr>
                <w:rFonts w:cs="Arial"/>
                <w:szCs w:val="22"/>
              </w:rPr>
              <w:t>private void addListeners()</w:t>
            </w:r>
          </w:p>
        </w:tc>
        <w:tc>
          <w:tcPr>
            <w:tcW w:w="4410" w:type="dxa"/>
            <w:tcBorders>
              <w:top w:val="single" w:sz="4" w:space="0" w:color="auto"/>
              <w:left w:val="single" w:sz="4" w:space="0" w:color="auto"/>
              <w:bottom w:val="single" w:sz="4" w:space="0" w:color="auto"/>
              <w:right w:val="single" w:sz="4" w:space="0" w:color="auto"/>
            </w:tcBorders>
          </w:tcPr>
          <w:p w14:paraId="2DDF5E9E" w14:textId="77777777" w:rsidR="00F30E6E" w:rsidRPr="00353B3F"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6D3D9136" w14:textId="77777777" w:rsidR="00F30E6E" w:rsidRDefault="00F30E6E" w:rsidP="00F30E6E">
            <w:pPr>
              <w:numPr>
                <w:ilvl w:val="12"/>
                <w:numId w:val="0"/>
              </w:numPr>
              <w:rPr>
                <w:rFonts w:cs="Arial"/>
                <w:szCs w:val="22"/>
              </w:rPr>
            </w:pPr>
            <w:r>
              <w:rPr>
                <w:rFonts w:cs="Arial"/>
                <w:szCs w:val="22"/>
              </w:rPr>
              <w:t>None</w:t>
            </w:r>
          </w:p>
        </w:tc>
      </w:tr>
      <w:tr w:rsidR="00F30E6E" w14:paraId="3007AD4E" w14:textId="77777777" w:rsidTr="00890DE3">
        <w:tc>
          <w:tcPr>
            <w:tcW w:w="2698" w:type="dxa"/>
            <w:tcBorders>
              <w:top w:val="single" w:sz="4" w:space="0" w:color="auto"/>
              <w:bottom w:val="single" w:sz="4" w:space="0" w:color="auto"/>
              <w:right w:val="single" w:sz="4" w:space="0" w:color="auto"/>
            </w:tcBorders>
          </w:tcPr>
          <w:p w14:paraId="7ACBE7A8" w14:textId="77777777" w:rsidR="00F30E6E" w:rsidRPr="00353B3F" w:rsidRDefault="00F30E6E" w:rsidP="00F30E6E">
            <w:pPr>
              <w:numPr>
                <w:ilvl w:val="12"/>
                <w:numId w:val="0"/>
              </w:numPr>
              <w:rPr>
                <w:rFonts w:cs="Arial"/>
                <w:szCs w:val="22"/>
              </w:rPr>
            </w:pPr>
            <w:r w:rsidRPr="00CA73B9">
              <w:rPr>
                <w:rFonts w:cs="Arial"/>
                <w:szCs w:val="22"/>
              </w:rPr>
              <w:lastRenderedPageBreak/>
              <w:t>public void setPermissions(String permission)</w:t>
            </w:r>
          </w:p>
        </w:tc>
        <w:tc>
          <w:tcPr>
            <w:tcW w:w="4410" w:type="dxa"/>
            <w:tcBorders>
              <w:top w:val="single" w:sz="4" w:space="0" w:color="auto"/>
              <w:left w:val="single" w:sz="4" w:space="0" w:color="auto"/>
              <w:bottom w:val="single" w:sz="4" w:space="0" w:color="auto"/>
              <w:right w:val="single" w:sz="4" w:space="0" w:color="auto"/>
            </w:tcBorders>
          </w:tcPr>
          <w:p w14:paraId="7B831A07" w14:textId="77777777" w:rsidR="00F30E6E" w:rsidRPr="00353B3F" w:rsidRDefault="00F30E6E" w:rsidP="00F30E6E">
            <w:pPr>
              <w:numPr>
                <w:ilvl w:val="12"/>
                <w:numId w:val="0"/>
              </w:numPr>
              <w:rPr>
                <w:rFonts w:cs="Arial"/>
                <w:szCs w:val="22"/>
              </w:rPr>
            </w:pPr>
            <w:r w:rsidRPr="00CA73B9">
              <w:rPr>
                <w:rFonts w:cs="Arial"/>
                <w:szCs w:val="22"/>
              </w:rPr>
              <w:t>Sets the permissions</w:t>
            </w:r>
          </w:p>
        </w:tc>
        <w:tc>
          <w:tcPr>
            <w:tcW w:w="2156" w:type="dxa"/>
            <w:tcBorders>
              <w:top w:val="single" w:sz="4" w:space="0" w:color="auto"/>
              <w:left w:val="single" w:sz="4" w:space="0" w:color="auto"/>
              <w:bottom w:val="single" w:sz="4" w:space="0" w:color="auto"/>
            </w:tcBorders>
          </w:tcPr>
          <w:p w14:paraId="6F8A8470" w14:textId="77777777" w:rsidR="00F30E6E" w:rsidRDefault="00F30E6E" w:rsidP="00F30E6E">
            <w:pPr>
              <w:numPr>
                <w:ilvl w:val="12"/>
                <w:numId w:val="0"/>
              </w:numPr>
              <w:rPr>
                <w:rFonts w:cs="Arial"/>
                <w:szCs w:val="22"/>
              </w:rPr>
            </w:pPr>
            <w:r>
              <w:rPr>
                <w:rFonts w:cs="Arial"/>
                <w:szCs w:val="22"/>
              </w:rPr>
              <w:t>None</w:t>
            </w:r>
          </w:p>
        </w:tc>
      </w:tr>
      <w:tr w:rsidR="00F30E6E" w14:paraId="02C2944B" w14:textId="77777777" w:rsidTr="00890DE3">
        <w:tc>
          <w:tcPr>
            <w:tcW w:w="2698" w:type="dxa"/>
            <w:tcBorders>
              <w:top w:val="single" w:sz="4" w:space="0" w:color="auto"/>
              <w:bottom w:val="single" w:sz="4" w:space="0" w:color="auto"/>
              <w:right w:val="single" w:sz="4" w:space="0" w:color="auto"/>
            </w:tcBorders>
          </w:tcPr>
          <w:p w14:paraId="3190637A" w14:textId="74447C2E" w:rsidR="00F30E6E" w:rsidRPr="00CA73B9" w:rsidRDefault="00F30E6E" w:rsidP="00890DE3">
            <w:pPr>
              <w:numPr>
                <w:ilvl w:val="12"/>
                <w:numId w:val="0"/>
              </w:numPr>
              <w:rPr>
                <w:rFonts w:cs="Arial"/>
                <w:szCs w:val="22"/>
              </w:rPr>
            </w:pPr>
            <w:r w:rsidRPr="00CA73B9">
              <w:rPr>
                <w:rFonts w:cs="Arial"/>
                <w:szCs w:val="22"/>
              </w:rPr>
              <w:t>private void setTabTraversalOrder()</w:t>
            </w:r>
          </w:p>
        </w:tc>
        <w:tc>
          <w:tcPr>
            <w:tcW w:w="4410" w:type="dxa"/>
            <w:tcBorders>
              <w:top w:val="single" w:sz="4" w:space="0" w:color="auto"/>
              <w:left w:val="single" w:sz="4" w:space="0" w:color="auto"/>
              <w:bottom w:val="single" w:sz="4" w:space="0" w:color="auto"/>
              <w:right w:val="single" w:sz="4" w:space="0" w:color="auto"/>
            </w:tcBorders>
          </w:tcPr>
          <w:p w14:paraId="0B450681" w14:textId="77777777" w:rsidR="00F30E6E" w:rsidRPr="00CA73B9" w:rsidRDefault="00F30E6E" w:rsidP="00F30E6E">
            <w:pPr>
              <w:numPr>
                <w:ilvl w:val="12"/>
                <w:numId w:val="0"/>
              </w:numPr>
              <w:rPr>
                <w:rFonts w:cs="Arial"/>
                <w:szCs w:val="22"/>
              </w:rPr>
            </w:pPr>
            <w:r w:rsidRPr="00CA73B9">
              <w:rPr>
                <w:rFonts w:cs="Arial"/>
                <w:szCs w:val="22"/>
              </w:rPr>
              <w:t>Sets the tab traversal order</w:t>
            </w:r>
          </w:p>
        </w:tc>
        <w:tc>
          <w:tcPr>
            <w:tcW w:w="2156" w:type="dxa"/>
            <w:tcBorders>
              <w:top w:val="single" w:sz="4" w:space="0" w:color="auto"/>
              <w:left w:val="single" w:sz="4" w:space="0" w:color="auto"/>
              <w:bottom w:val="single" w:sz="4" w:space="0" w:color="auto"/>
            </w:tcBorders>
          </w:tcPr>
          <w:p w14:paraId="72174BC4" w14:textId="77777777" w:rsidR="00F30E6E" w:rsidRDefault="00F30E6E" w:rsidP="00F30E6E">
            <w:pPr>
              <w:numPr>
                <w:ilvl w:val="12"/>
                <w:numId w:val="0"/>
              </w:numPr>
              <w:rPr>
                <w:rFonts w:cs="Arial"/>
                <w:szCs w:val="22"/>
              </w:rPr>
            </w:pPr>
            <w:r>
              <w:rPr>
                <w:rFonts w:cs="Arial"/>
                <w:szCs w:val="22"/>
              </w:rPr>
              <w:t>None</w:t>
            </w:r>
          </w:p>
        </w:tc>
      </w:tr>
      <w:tr w:rsidR="00F30E6E" w14:paraId="74973EF4" w14:textId="77777777" w:rsidTr="00890DE3">
        <w:tc>
          <w:tcPr>
            <w:tcW w:w="2698" w:type="dxa"/>
            <w:tcBorders>
              <w:top w:val="single" w:sz="4" w:space="0" w:color="auto"/>
              <w:bottom w:val="single" w:sz="4" w:space="0" w:color="auto"/>
              <w:right w:val="single" w:sz="4" w:space="0" w:color="auto"/>
            </w:tcBorders>
          </w:tcPr>
          <w:p w14:paraId="7DBFBEE9" w14:textId="7FBA2F9D" w:rsidR="00F30E6E" w:rsidRPr="00CA73B9" w:rsidRDefault="00F30E6E" w:rsidP="00F30E6E">
            <w:pPr>
              <w:numPr>
                <w:ilvl w:val="12"/>
                <w:numId w:val="0"/>
              </w:numPr>
              <w:rPr>
                <w:rFonts w:cs="Arial"/>
                <w:szCs w:val="22"/>
              </w:rPr>
            </w:pPr>
            <w:r w:rsidRPr="006E1781">
              <w:rPr>
                <w:rFonts w:cs="Arial"/>
                <w:szCs w:val="22"/>
              </w:rPr>
              <w:t>private void createDefaultDataModel()</w:t>
            </w:r>
          </w:p>
        </w:tc>
        <w:tc>
          <w:tcPr>
            <w:tcW w:w="4410" w:type="dxa"/>
            <w:tcBorders>
              <w:top w:val="single" w:sz="4" w:space="0" w:color="auto"/>
              <w:left w:val="single" w:sz="4" w:space="0" w:color="auto"/>
              <w:bottom w:val="single" w:sz="4" w:space="0" w:color="auto"/>
              <w:right w:val="single" w:sz="4" w:space="0" w:color="auto"/>
            </w:tcBorders>
          </w:tcPr>
          <w:p w14:paraId="400BDD4B" w14:textId="77777777" w:rsidR="00F30E6E" w:rsidRPr="00CA73B9" w:rsidRDefault="00F30E6E" w:rsidP="00F30E6E">
            <w:pPr>
              <w:numPr>
                <w:ilvl w:val="12"/>
                <w:numId w:val="0"/>
              </w:numPr>
              <w:rPr>
                <w:rFonts w:cs="Arial"/>
                <w:szCs w:val="22"/>
              </w:rPr>
            </w:pPr>
            <w:r w:rsidRPr="006E1781">
              <w:rPr>
                <w:rFonts w:cs="Arial"/>
                <w:szCs w:val="22"/>
              </w:rPr>
              <w:t>Creates default CEntityModel for OPA devices with default values</w:t>
            </w:r>
          </w:p>
        </w:tc>
        <w:tc>
          <w:tcPr>
            <w:tcW w:w="2156" w:type="dxa"/>
            <w:tcBorders>
              <w:top w:val="single" w:sz="4" w:space="0" w:color="auto"/>
              <w:left w:val="single" w:sz="4" w:space="0" w:color="auto"/>
              <w:bottom w:val="single" w:sz="4" w:space="0" w:color="auto"/>
            </w:tcBorders>
          </w:tcPr>
          <w:p w14:paraId="22355F57" w14:textId="77777777" w:rsidR="00F30E6E" w:rsidRDefault="00F30E6E" w:rsidP="00F30E6E">
            <w:pPr>
              <w:numPr>
                <w:ilvl w:val="12"/>
                <w:numId w:val="0"/>
              </w:numPr>
              <w:rPr>
                <w:rFonts w:cs="Arial"/>
                <w:szCs w:val="22"/>
              </w:rPr>
            </w:pPr>
            <w:r>
              <w:rPr>
                <w:rFonts w:cs="Arial"/>
                <w:szCs w:val="22"/>
              </w:rPr>
              <w:t>None</w:t>
            </w:r>
          </w:p>
        </w:tc>
      </w:tr>
      <w:tr w:rsidR="00F30E6E" w14:paraId="3A91DE33" w14:textId="77777777" w:rsidTr="00890DE3">
        <w:tc>
          <w:tcPr>
            <w:tcW w:w="2698" w:type="dxa"/>
            <w:tcBorders>
              <w:top w:val="single" w:sz="4" w:space="0" w:color="auto"/>
              <w:bottom w:val="single" w:sz="4" w:space="0" w:color="auto"/>
              <w:right w:val="single" w:sz="4" w:space="0" w:color="auto"/>
            </w:tcBorders>
          </w:tcPr>
          <w:p w14:paraId="6957193D" w14:textId="41682C3B" w:rsidR="00F30E6E" w:rsidRPr="006E1781" w:rsidRDefault="00F30E6E" w:rsidP="00F30E6E">
            <w:pPr>
              <w:numPr>
                <w:ilvl w:val="12"/>
                <w:numId w:val="0"/>
              </w:numPr>
              <w:rPr>
                <w:rFonts w:cs="Arial"/>
                <w:szCs w:val="22"/>
              </w:rPr>
            </w:pPr>
            <w:r w:rsidRPr="006E1781">
              <w:rPr>
                <w:rFonts w:cs="Arial"/>
                <w:szCs w:val="22"/>
              </w:rPr>
              <w:t>public void setData(CEntityModel dataModel)</w:t>
            </w:r>
          </w:p>
        </w:tc>
        <w:tc>
          <w:tcPr>
            <w:tcW w:w="4410" w:type="dxa"/>
            <w:tcBorders>
              <w:top w:val="single" w:sz="4" w:space="0" w:color="auto"/>
              <w:left w:val="single" w:sz="4" w:space="0" w:color="auto"/>
              <w:bottom w:val="single" w:sz="4" w:space="0" w:color="auto"/>
              <w:right w:val="single" w:sz="4" w:space="0" w:color="auto"/>
            </w:tcBorders>
          </w:tcPr>
          <w:p w14:paraId="4D702A14" w14:textId="77777777" w:rsidR="00F30E6E" w:rsidRPr="006E1781" w:rsidRDefault="00F30E6E" w:rsidP="00F30E6E">
            <w:pPr>
              <w:numPr>
                <w:ilvl w:val="12"/>
                <w:numId w:val="0"/>
              </w:numPr>
              <w:rPr>
                <w:rFonts w:cs="Arial"/>
                <w:szCs w:val="22"/>
              </w:rPr>
            </w:pPr>
            <w:r w:rsidRPr="006E1781">
              <w:rPr>
                <w:rFonts w:cs="Arial"/>
                <w:szCs w:val="22"/>
              </w:rPr>
              <w:t>Sets the data</w:t>
            </w:r>
          </w:p>
        </w:tc>
        <w:tc>
          <w:tcPr>
            <w:tcW w:w="2156" w:type="dxa"/>
            <w:tcBorders>
              <w:top w:val="single" w:sz="4" w:space="0" w:color="auto"/>
              <w:left w:val="single" w:sz="4" w:space="0" w:color="auto"/>
              <w:bottom w:val="single" w:sz="4" w:space="0" w:color="auto"/>
            </w:tcBorders>
          </w:tcPr>
          <w:p w14:paraId="630B10D6" w14:textId="77777777" w:rsidR="00F30E6E" w:rsidRDefault="00F30E6E" w:rsidP="00F30E6E">
            <w:pPr>
              <w:numPr>
                <w:ilvl w:val="12"/>
                <w:numId w:val="0"/>
              </w:numPr>
              <w:rPr>
                <w:rFonts w:cs="Arial"/>
                <w:szCs w:val="22"/>
              </w:rPr>
            </w:pPr>
            <w:r>
              <w:rPr>
                <w:rFonts w:cs="Arial"/>
                <w:szCs w:val="22"/>
              </w:rPr>
              <w:t>None</w:t>
            </w:r>
          </w:p>
        </w:tc>
      </w:tr>
      <w:tr w:rsidR="00F30E6E" w14:paraId="3F2C12D2" w14:textId="77777777" w:rsidTr="00890DE3">
        <w:tc>
          <w:tcPr>
            <w:tcW w:w="2698" w:type="dxa"/>
            <w:tcBorders>
              <w:top w:val="single" w:sz="4" w:space="0" w:color="auto"/>
              <w:bottom w:val="single" w:sz="4" w:space="0" w:color="auto"/>
              <w:right w:val="single" w:sz="4" w:space="0" w:color="auto"/>
            </w:tcBorders>
          </w:tcPr>
          <w:p w14:paraId="0906190E" w14:textId="1B04080C" w:rsidR="00F30E6E" w:rsidRPr="006E1781" w:rsidRDefault="00F30E6E" w:rsidP="00F30E6E">
            <w:pPr>
              <w:numPr>
                <w:ilvl w:val="12"/>
                <w:numId w:val="0"/>
              </w:numPr>
              <w:rPr>
                <w:rFonts w:cs="Arial"/>
                <w:szCs w:val="22"/>
              </w:rPr>
            </w:pPr>
            <w:r w:rsidRPr="00E01BB8">
              <w:rPr>
                <w:rFonts w:cs="Arial"/>
                <w:szCs w:val="22"/>
              </w:rPr>
              <w:t>public CEntityModel getDeviceProperties()</w:t>
            </w:r>
          </w:p>
        </w:tc>
        <w:tc>
          <w:tcPr>
            <w:tcW w:w="4410" w:type="dxa"/>
            <w:tcBorders>
              <w:top w:val="single" w:sz="4" w:space="0" w:color="auto"/>
              <w:left w:val="single" w:sz="4" w:space="0" w:color="auto"/>
              <w:bottom w:val="single" w:sz="4" w:space="0" w:color="auto"/>
              <w:right w:val="single" w:sz="4" w:space="0" w:color="auto"/>
            </w:tcBorders>
          </w:tcPr>
          <w:p w14:paraId="49FBEF59" w14:textId="77777777" w:rsidR="00F30E6E" w:rsidRPr="006E1781" w:rsidRDefault="00F30E6E" w:rsidP="00F30E6E">
            <w:pPr>
              <w:numPr>
                <w:ilvl w:val="12"/>
                <w:numId w:val="0"/>
              </w:numPr>
              <w:rPr>
                <w:rFonts w:cs="Arial"/>
                <w:szCs w:val="22"/>
              </w:rPr>
            </w:pPr>
            <w:r w:rsidRPr="00E01BB8">
              <w:rPr>
                <w:rFonts w:cs="Arial"/>
                <w:szCs w:val="22"/>
              </w:rPr>
              <w:t>Gets Device Properties</w:t>
            </w:r>
          </w:p>
        </w:tc>
        <w:tc>
          <w:tcPr>
            <w:tcW w:w="2156" w:type="dxa"/>
            <w:tcBorders>
              <w:top w:val="single" w:sz="4" w:space="0" w:color="auto"/>
              <w:left w:val="single" w:sz="4" w:space="0" w:color="auto"/>
              <w:bottom w:val="single" w:sz="4" w:space="0" w:color="auto"/>
            </w:tcBorders>
          </w:tcPr>
          <w:p w14:paraId="611A0B30" w14:textId="77777777" w:rsidR="00F30E6E" w:rsidRDefault="00F30E6E" w:rsidP="00F30E6E">
            <w:pPr>
              <w:numPr>
                <w:ilvl w:val="12"/>
                <w:numId w:val="0"/>
              </w:numPr>
              <w:rPr>
                <w:rFonts w:cs="Arial"/>
                <w:szCs w:val="22"/>
              </w:rPr>
            </w:pPr>
            <w:r>
              <w:rPr>
                <w:rFonts w:cs="Arial"/>
                <w:szCs w:val="22"/>
              </w:rPr>
              <w:t>None</w:t>
            </w:r>
          </w:p>
        </w:tc>
      </w:tr>
      <w:tr w:rsidR="00F30E6E" w14:paraId="736B2BBA" w14:textId="77777777" w:rsidTr="00890DE3">
        <w:tc>
          <w:tcPr>
            <w:tcW w:w="2698" w:type="dxa"/>
            <w:tcBorders>
              <w:top w:val="single" w:sz="4" w:space="0" w:color="auto"/>
              <w:bottom w:val="single" w:sz="4" w:space="0" w:color="auto"/>
              <w:right w:val="single" w:sz="4" w:space="0" w:color="auto"/>
            </w:tcBorders>
          </w:tcPr>
          <w:p w14:paraId="18DAC8B9" w14:textId="77777777" w:rsidR="00F30E6E" w:rsidRPr="006E1781" w:rsidRDefault="00F30E6E" w:rsidP="00F30E6E">
            <w:pPr>
              <w:numPr>
                <w:ilvl w:val="12"/>
                <w:numId w:val="0"/>
              </w:numPr>
              <w:rPr>
                <w:rFonts w:cs="Arial"/>
                <w:szCs w:val="22"/>
              </w:rPr>
            </w:pPr>
          </w:p>
        </w:tc>
        <w:tc>
          <w:tcPr>
            <w:tcW w:w="4410" w:type="dxa"/>
            <w:tcBorders>
              <w:top w:val="single" w:sz="4" w:space="0" w:color="auto"/>
              <w:left w:val="single" w:sz="4" w:space="0" w:color="auto"/>
              <w:bottom w:val="single" w:sz="4" w:space="0" w:color="auto"/>
              <w:right w:val="single" w:sz="4" w:space="0" w:color="auto"/>
            </w:tcBorders>
          </w:tcPr>
          <w:p w14:paraId="1C533128" w14:textId="77777777" w:rsidR="00F30E6E" w:rsidRPr="006E1781"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3E919E1A" w14:textId="77777777" w:rsidR="00F30E6E" w:rsidRDefault="00F30E6E" w:rsidP="00F30E6E">
            <w:pPr>
              <w:numPr>
                <w:ilvl w:val="12"/>
                <w:numId w:val="0"/>
              </w:numPr>
              <w:rPr>
                <w:rFonts w:cs="Arial"/>
                <w:szCs w:val="22"/>
              </w:rPr>
            </w:pPr>
          </w:p>
        </w:tc>
      </w:tr>
      <w:tr w:rsidR="00E72504" w14:paraId="2AEC8C9F" w14:textId="77777777" w:rsidTr="00890DE3">
        <w:tc>
          <w:tcPr>
            <w:tcW w:w="2698" w:type="dxa"/>
            <w:tcBorders>
              <w:top w:val="single" w:sz="4" w:space="0" w:color="auto"/>
              <w:bottom w:val="single" w:sz="4" w:space="0" w:color="auto"/>
              <w:right w:val="single" w:sz="4" w:space="0" w:color="auto"/>
            </w:tcBorders>
          </w:tcPr>
          <w:p w14:paraId="17C4C6F2" w14:textId="77777777" w:rsidR="00E72504" w:rsidRPr="006E1781" w:rsidRDefault="00E72504" w:rsidP="00F30E6E">
            <w:pPr>
              <w:numPr>
                <w:ilvl w:val="12"/>
                <w:numId w:val="0"/>
              </w:numPr>
              <w:rPr>
                <w:rFonts w:cs="Arial"/>
                <w:szCs w:val="22"/>
              </w:rPr>
            </w:pPr>
          </w:p>
        </w:tc>
        <w:tc>
          <w:tcPr>
            <w:tcW w:w="4410" w:type="dxa"/>
            <w:tcBorders>
              <w:top w:val="single" w:sz="4" w:space="0" w:color="auto"/>
              <w:left w:val="single" w:sz="4" w:space="0" w:color="auto"/>
              <w:bottom w:val="single" w:sz="4" w:space="0" w:color="auto"/>
              <w:right w:val="single" w:sz="4" w:space="0" w:color="auto"/>
            </w:tcBorders>
          </w:tcPr>
          <w:p w14:paraId="7310F86B" w14:textId="77777777" w:rsidR="00E72504" w:rsidRPr="006E1781" w:rsidRDefault="00E72504"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6D171E26" w14:textId="77777777" w:rsidR="00E72504" w:rsidRDefault="00E72504" w:rsidP="00F30E6E">
            <w:pPr>
              <w:numPr>
                <w:ilvl w:val="12"/>
                <w:numId w:val="0"/>
              </w:numPr>
              <w:rPr>
                <w:rFonts w:cs="Arial"/>
                <w:szCs w:val="22"/>
              </w:rPr>
            </w:pPr>
          </w:p>
        </w:tc>
      </w:tr>
    </w:tbl>
    <w:p w14:paraId="4FDB6A21" w14:textId="77777777" w:rsidR="00E72504" w:rsidRDefault="00E72504" w:rsidP="00E72504">
      <w:pPr>
        <w:pStyle w:val="BodyText"/>
        <w:ind w:left="720"/>
        <w:rPr>
          <w:rFonts w:eastAsiaTheme="minorHAnsi" w:cs="Arial"/>
          <w:b/>
          <w:szCs w:val="22"/>
        </w:rPr>
      </w:pPr>
    </w:p>
    <w:p w14:paraId="5D8DABDE" w14:textId="00373429" w:rsidR="00E72504" w:rsidRPr="00E72504" w:rsidRDefault="00E72504" w:rsidP="00E72504">
      <w:pPr>
        <w:pStyle w:val="BodyText"/>
        <w:numPr>
          <w:ilvl w:val="0"/>
          <w:numId w:val="10"/>
        </w:numPr>
        <w:rPr>
          <w:rFonts w:eastAsiaTheme="minorHAnsi" w:cs="Arial"/>
          <w:b/>
          <w:szCs w:val="22"/>
        </w:rPr>
      </w:pPr>
      <w:r w:rsidRPr="00E72504">
        <w:rPr>
          <w:rFonts w:eastAsiaTheme="minorHAnsi" w:cs="Arial"/>
          <w:b/>
          <w:szCs w:val="22"/>
        </w:rPr>
        <w:t>tm</w:t>
      </w:r>
      <w:r>
        <w:rPr>
          <w:rFonts w:eastAsiaTheme="minorHAnsi" w:cs="Arial"/>
          <w:b/>
          <w:szCs w:val="22"/>
        </w:rPr>
        <w:t>.</w:t>
      </w:r>
      <w:r w:rsidRPr="00E72504">
        <w:rPr>
          <w:rFonts w:eastAsiaTheme="minorHAnsi" w:cs="Arial"/>
          <w:b/>
          <w:szCs w:val="22"/>
        </w:rPr>
        <w:t>src</w:t>
      </w:r>
      <w:r>
        <w:rPr>
          <w:rFonts w:eastAsiaTheme="minorHAnsi" w:cs="Arial"/>
          <w:b/>
          <w:szCs w:val="22"/>
        </w:rPr>
        <w:t>.com.</w:t>
      </w:r>
      <w:r w:rsidRPr="00E72504">
        <w:rPr>
          <w:rFonts w:eastAsiaTheme="minorHAnsi" w:cs="Arial"/>
          <w:b/>
          <w:szCs w:val="22"/>
        </w:rPr>
        <w:t>myrio</w:t>
      </w:r>
      <w:r>
        <w:rPr>
          <w:rFonts w:eastAsiaTheme="minorHAnsi" w:cs="Arial"/>
          <w:b/>
          <w:szCs w:val="22"/>
        </w:rPr>
        <w:t>.</w:t>
      </w:r>
      <w:r w:rsidRPr="00E72504">
        <w:rPr>
          <w:rFonts w:eastAsiaTheme="minorHAnsi" w:cs="Arial"/>
          <w:b/>
          <w:szCs w:val="22"/>
        </w:rPr>
        <w:t>tm</w:t>
      </w:r>
      <w:r>
        <w:rPr>
          <w:rFonts w:eastAsiaTheme="minorHAnsi" w:cs="Arial"/>
          <w:b/>
          <w:szCs w:val="22"/>
        </w:rPr>
        <w:t>.</w:t>
      </w:r>
      <w:r w:rsidRPr="00E72504">
        <w:rPr>
          <w:rFonts w:eastAsiaTheme="minorHAnsi" w:cs="Arial"/>
          <w:b/>
          <w:szCs w:val="22"/>
        </w:rPr>
        <w:t>subscribers</w:t>
      </w:r>
      <w:r>
        <w:rPr>
          <w:rFonts w:eastAsiaTheme="minorHAnsi" w:cs="Arial"/>
          <w:b/>
          <w:szCs w:val="22"/>
        </w:rPr>
        <w:t>.opadevices.</w:t>
      </w:r>
      <w:r w:rsidRPr="00E72504">
        <w:rPr>
          <w:rFonts w:eastAsiaTheme="minorHAnsi" w:cs="Arial"/>
          <w:b/>
          <w:szCs w:val="22"/>
        </w:rPr>
        <w:t>pl</w:t>
      </w:r>
      <w:r>
        <w:rPr>
          <w:rFonts w:eastAsiaTheme="minorHAnsi" w:cs="Arial"/>
          <w:b/>
          <w:szCs w:val="22"/>
        </w:rPr>
        <w:t>.</w:t>
      </w:r>
      <w:r w:rsidRPr="00E72504">
        <w:rPr>
          <w:rFonts w:eastAsiaTheme="minorHAnsi" w:cs="Arial"/>
          <w:b/>
          <w:szCs w:val="22"/>
        </w:rPr>
        <w:t>resources</w:t>
      </w:r>
      <w:r>
        <w:rPr>
          <w:rFonts w:eastAsiaTheme="minorHAnsi" w:cs="Arial"/>
          <w:b/>
          <w:szCs w:val="22"/>
        </w:rPr>
        <w:t>.</w:t>
      </w:r>
      <w:r w:rsidRPr="00E72504">
        <w:rPr>
          <w:rFonts w:eastAsiaTheme="minorHAnsi" w:cs="Arial"/>
          <w:b/>
          <w:szCs w:val="22"/>
        </w:rPr>
        <w:t>opadevices.properties</w:t>
      </w:r>
    </w:p>
    <w:p w14:paraId="77B14955" w14:textId="3A3832D0" w:rsidR="00E72504" w:rsidRDefault="00E72504" w:rsidP="00E72504">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688"/>
        <w:gridCol w:w="5576"/>
      </w:tblGrid>
      <w:tr w:rsidR="00E72504" w14:paraId="3B294031" w14:textId="77777777" w:rsidTr="00890DE3">
        <w:tc>
          <w:tcPr>
            <w:tcW w:w="3688" w:type="dxa"/>
            <w:tcBorders>
              <w:top w:val="single" w:sz="4" w:space="0" w:color="auto"/>
              <w:bottom w:val="single" w:sz="4" w:space="0" w:color="auto"/>
              <w:right w:val="single" w:sz="4" w:space="0" w:color="auto"/>
            </w:tcBorders>
            <w:shd w:val="clear" w:color="auto" w:fill="000000"/>
          </w:tcPr>
          <w:p w14:paraId="6AD9B3FE" w14:textId="77777777" w:rsidR="00E72504" w:rsidRDefault="00E72504" w:rsidP="00A31122">
            <w:pPr>
              <w:numPr>
                <w:ilvl w:val="12"/>
                <w:numId w:val="0"/>
              </w:numPr>
              <w:tabs>
                <w:tab w:val="right" w:pos="3960"/>
              </w:tabs>
              <w:jc w:val="center"/>
              <w:rPr>
                <w:b/>
                <w:bCs/>
                <w:i/>
                <w:iCs/>
                <w:color w:val="FFFFFF"/>
                <w:sz w:val="20"/>
              </w:rPr>
            </w:pPr>
            <w:r>
              <w:rPr>
                <w:b/>
                <w:bCs/>
                <w:i/>
                <w:iCs/>
                <w:color w:val="FFFFFF"/>
                <w:sz w:val="20"/>
              </w:rPr>
              <w:t>Key</w:t>
            </w:r>
          </w:p>
        </w:tc>
        <w:tc>
          <w:tcPr>
            <w:tcW w:w="5576" w:type="dxa"/>
            <w:tcBorders>
              <w:top w:val="single" w:sz="4" w:space="0" w:color="auto"/>
              <w:left w:val="single" w:sz="4" w:space="0" w:color="auto"/>
              <w:bottom w:val="single" w:sz="4" w:space="0" w:color="auto"/>
              <w:right w:val="single" w:sz="4" w:space="0" w:color="auto"/>
            </w:tcBorders>
            <w:shd w:val="clear" w:color="auto" w:fill="000000"/>
          </w:tcPr>
          <w:p w14:paraId="3CDB1108" w14:textId="77777777" w:rsidR="00E72504" w:rsidRDefault="00E72504" w:rsidP="00A31122">
            <w:pPr>
              <w:numPr>
                <w:ilvl w:val="12"/>
                <w:numId w:val="0"/>
              </w:numPr>
              <w:tabs>
                <w:tab w:val="right" w:pos="3960"/>
              </w:tabs>
              <w:jc w:val="center"/>
              <w:rPr>
                <w:b/>
                <w:bCs/>
                <w:i/>
                <w:iCs/>
                <w:color w:val="FFFFFF"/>
                <w:sz w:val="20"/>
              </w:rPr>
            </w:pPr>
            <w:r>
              <w:rPr>
                <w:b/>
                <w:bCs/>
                <w:i/>
                <w:iCs/>
                <w:color w:val="FFFFFF"/>
                <w:sz w:val="20"/>
              </w:rPr>
              <w:t>Value</w:t>
            </w:r>
          </w:p>
        </w:tc>
      </w:tr>
      <w:tr w:rsidR="00E72504" w14:paraId="5B2885C4" w14:textId="77777777" w:rsidTr="00890DE3">
        <w:tc>
          <w:tcPr>
            <w:tcW w:w="3688" w:type="dxa"/>
            <w:tcBorders>
              <w:top w:val="single" w:sz="4" w:space="0" w:color="auto"/>
              <w:bottom w:val="single" w:sz="4" w:space="0" w:color="auto"/>
              <w:right w:val="single" w:sz="4" w:space="0" w:color="auto"/>
            </w:tcBorders>
          </w:tcPr>
          <w:p w14:paraId="38905AF0" w14:textId="4F50501B" w:rsidR="00E72504" w:rsidRDefault="00E72504" w:rsidP="00E72504">
            <w:pPr>
              <w:numPr>
                <w:ilvl w:val="12"/>
                <w:numId w:val="0"/>
              </w:numPr>
              <w:rPr>
                <w:rFonts w:cs="Arial"/>
                <w:szCs w:val="22"/>
              </w:rPr>
            </w:pPr>
            <w:r w:rsidRPr="00E750FC">
              <w:rPr>
                <w:rFonts w:eastAsiaTheme="minorHAnsi" w:cs="Arial"/>
                <w:szCs w:val="22"/>
              </w:rPr>
              <w:t>deviceType_label</w:t>
            </w:r>
          </w:p>
        </w:tc>
        <w:tc>
          <w:tcPr>
            <w:tcW w:w="5576" w:type="dxa"/>
            <w:tcBorders>
              <w:top w:val="single" w:sz="4" w:space="0" w:color="auto"/>
              <w:left w:val="single" w:sz="4" w:space="0" w:color="auto"/>
              <w:bottom w:val="single" w:sz="4" w:space="0" w:color="auto"/>
              <w:right w:val="single" w:sz="4" w:space="0" w:color="auto"/>
            </w:tcBorders>
          </w:tcPr>
          <w:p w14:paraId="14FD7970" w14:textId="1E804733" w:rsidR="00E72504" w:rsidRDefault="00E72504" w:rsidP="00A31122">
            <w:pPr>
              <w:numPr>
                <w:ilvl w:val="12"/>
                <w:numId w:val="0"/>
              </w:numPr>
              <w:rPr>
                <w:rFonts w:cs="Arial"/>
                <w:szCs w:val="22"/>
              </w:rPr>
            </w:pPr>
            <w:r w:rsidRPr="00E750FC">
              <w:rPr>
                <w:rFonts w:eastAsiaTheme="minorHAnsi" w:cs="Arial"/>
                <w:szCs w:val="22"/>
              </w:rPr>
              <w:t>Device Type</w:t>
            </w:r>
          </w:p>
        </w:tc>
      </w:tr>
    </w:tbl>
    <w:p w14:paraId="5E2A8EB5" w14:textId="77777777" w:rsidR="00E72504" w:rsidRDefault="00E72504" w:rsidP="00E72504">
      <w:pPr>
        <w:pStyle w:val="BodyText"/>
        <w:ind w:left="720"/>
        <w:rPr>
          <w:rFonts w:eastAsiaTheme="minorHAnsi" w:cs="Arial"/>
          <w:b/>
          <w:szCs w:val="22"/>
        </w:rPr>
      </w:pPr>
    </w:p>
    <w:p w14:paraId="17A6E8F1" w14:textId="77777777" w:rsidR="00DC00A6" w:rsidRDefault="00DC00A6" w:rsidP="0039515D">
      <w:pPr>
        <w:pStyle w:val="ListParagraph"/>
        <w:numPr>
          <w:ilvl w:val="0"/>
          <w:numId w:val="28"/>
        </w:numPr>
        <w:rPr>
          <w:rFonts w:cs="Arial"/>
          <w:b/>
          <w:bCs/>
          <w:szCs w:val="22"/>
        </w:rPr>
      </w:pPr>
      <w:r>
        <w:rPr>
          <w:rFonts w:cs="Arial"/>
          <w:b/>
          <w:bCs/>
          <w:szCs w:val="22"/>
        </w:rPr>
        <w:t>com.</w:t>
      </w:r>
      <w:r w:rsidRPr="004A51D6">
        <w:rPr>
          <w:rFonts w:cs="Arial"/>
          <w:b/>
          <w:bCs/>
          <w:szCs w:val="22"/>
        </w:rPr>
        <w:t>myrio</w:t>
      </w:r>
      <w:r>
        <w:rPr>
          <w:rFonts w:cs="Arial"/>
          <w:b/>
          <w:bCs/>
          <w:szCs w:val="22"/>
        </w:rPr>
        <w:t>.tm.</w:t>
      </w:r>
      <w:r w:rsidRPr="004A51D6">
        <w:rPr>
          <w:rFonts w:cs="Arial"/>
          <w:b/>
          <w:bCs/>
          <w:szCs w:val="22"/>
        </w:rPr>
        <w:t>subscribers</w:t>
      </w:r>
      <w:r>
        <w:rPr>
          <w:rFonts w:cs="Arial"/>
          <w:b/>
          <w:bCs/>
          <w:szCs w:val="22"/>
        </w:rPr>
        <w:t>.</w:t>
      </w:r>
      <w:r w:rsidRPr="004A51D6">
        <w:rPr>
          <w:rFonts w:cs="Arial"/>
          <w:b/>
          <w:bCs/>
          <w:szCs w:val="22"/>
        </w:rPr>
        <w:t>opadevices</w:t>
      </w:r>
      <w:r>
        <w:rPr>
          <w:rFonts w:cs="Arial"/>
          <w:b/>
          <w:bCs/>
          <w:szCs w:val="22"/>
        </w:rPr>
        <w:t>.</w:t>
      </w:r>
      <w:r w:rsidRPr="004A51D6">
        <w:rPr>
          <w:rFonts w:cs="Arial"/>
          <w:b/>
          <w:bCs/>
          <w:szCs w:val="22"/>
        </w:rPr>
        <w:t>servlet</w:t>
      </w:r>
      <w:r>
        <w:rPr>
          <w:rFonts w:cs="Arial"/>
          <w:b/>
          <w:bCs/>
          <w:szCs w:val="22"/>
        </w:rPr>
        <w:t>.</w:t>
      </w:r>
      <w:r w:rsidRPr="004A51D6">
        <w:rPr>
          <w:rFonts w:cs="Arial"/>
          <w:b/>
          <w:bCs/>
          <w:szCs w:val="22"/>
        </w:rPr>
        <w:t>COPADevicesServlet</w:t>
      </w:r>
    </w:p>
    <w:p w14:paraId="1F3B63A5" w14:textId="77777777" w:rsidR="007F0D6C" w:rsidRPr="007F0D6C" w:rsidRDefault="007F0D6C" w:rsidP="007F0D6C">
      <w:pPr>
        <w:ind w:left="360"/>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743"/>
        <w:gridCol w:w="4395"/>
        <w:gridCol w:w="2126"/>
      </w:tblGrid>
      <w:tr w:rsidR="00DC00A6" w:rsidRPr="005C2183" w14:paraId="1CAE00B4" w14:textId="77777777" w:rsidTr="00890DE3">
        <w:tc>
          <w:tcPr>
            <w:tcW w:w="2743" w:type="dxa"/>
            <w:tcBorders>
              <w:top w:val="single" w:sz="4" w:space="0" w:color="auto"/>
              <w:left w:val="single" w:sz="4" w:space="0" w:color="auto"/>
              <w:bottom w:val="single" w:sz="4" w:space="0" w:color="auto"/>
              <w:right w:val="single" w:sz="4" w:space="0" w:color="auto"/>
            </w:tcBorders>
            <w:shd w:val="clear" w:color="auto" w:fill="000000"/>
          </w:tcPr>
          <w:p w14:paraId="79431F05" w14:textId="77777777" w:rsidR="00DC00A6" w:rsidRPr="006A0BC4" w:rsidRDefault="00DC00A6" w:rsidP="00281CC9">
            <w:pPr>
              <w:pStyle w:val="ListParagraph"/>
              <w:rPr>
                <w:rFonts w:cs="Arial"/>
                <w:b/>
                <w:bCs/>
                <w:szCs w:val="22"/>
              </w:rPr>
            </w:pPr>
            <w:r>
              <w:rPr>
                <w:rFonts w:cs="Arial"/>
                <w:b/>
                <w:bCs/>
                <w:szCs w:val="22"/>
              </w:rPr>
              <w:t xml:space="preserve">Existing </w:t>
            </w:r>
            <w:r w:rsidRPr="006A0BC4">
              <w:rPr>
                <w:rFonts w:cs="Arial"/>
                <w:b/>
                <w:bCs/>
                <w:szCs w:val="22"/>
              </w:rPr>
              <w:t xml:space="preserve"> Method</w:t>
            </w:r>
          </w:p>
        </w:tc>
        <w:tc>
          <w:tcPr>
            <w:tcW w:w="4395" w:type="dxa"/>
            <w:tcBorders>
              <w:top w:val="single" w:sz="4" w:space="0" w:color="auto"/>
              <w:left w:val="single" w:sz="4" w:space="0" w:color="auto"/>
              <w:bottom w:val="single" w:sz="4" w:space="0" w:color="auto"/>
              <w:right w:val="single" w:sz="4" w:space="0" w:color="auto"/>
            </w:tcBorders>
            <w:shd w:val="clear" w:color="auto" w:fill="000000"/>
          </w:tcPr>
          <w:p w14:paraId="1F09E8DF" w14:textId="77777777" w:rsidR="00DC00A6" w:rsidRPr="005C2183" w:rsidRDefault="00DC00A6" w:rsidP="00281CC9">
            <w:pPr>
              <w:numPr>
                <w:ilvl w:val="12"/>
                <w:numId w:val="0"/>
              </w:numPr>
              <w:rPr>
                <w:rFonts w:cs="Arial"/>
                <w:szCs w:val="22"/>
              </w:rPr>
            </w:pPr>
            <w:r w:rsidRPr="005C2183">
              <w:rPr>
                <w:rFonts w:cs="Arial"/>
                <w:szCs w:val="22"/>
              </w:rPr>
              <w:t xml:space="preserve">                      Description</w:t>
            </w:r>
          </w:p>
        </w:tc>
        <w:tc>
          <w:tcPr>
            <w:tcW w:w="2126" w:type="dxa"/>
            <w:tcBorders>
              <w:top w:val="single" w:sz="4" w:space="0" w:color="auto"/>
              <w:left w:val="single" w:sz="4" w:space="0" w:color="auto"/>
              <w:bottom w:val="single" w:sz="4" w:space="0" w:color="auto"/>
              <w:right w:val="single" w:sz="4" w:space="0" w:color="auto"/>
            </w:tcBorders>
            <w:shd w:val="clear" w:color="auto" w:fill="000000"/>
          </w:tcPr>
          <w:p w14:paraId="5A3775C6" w14:textId="77777777" w:rsidR="00DC00A6" w:rsidRPr="005C2183" w:rsidRDefault="00DC00A6" w:rsidP="00281CC9">
            <w:pPr>
              <w:numPr>
                <w:ilvl w:val="12"/>
                <w:numId w:val="0"/>
              </w:numPr>
              <w:rPr>
                <w:rFonts w:cs="Arial"/>
                <w:szCs w:val="22"/>
              </w:rPr>
            </w:pPr>
            <w:r w:rsidRPr="005C2183">
              <w:rPr>
                <w:rFonts w:cs="Arial"/>
                <w:szCs w:val="22"/>
              </w:rPr>
              <w:t>Exception</w:t>
            </w:r>
          </w:p>
        </w:tc>
      </w:tr>
      <w:tr w:rsidR="00DC00A6" w14:paraId="6D19F4F8" w14:textId="77777777" w:rsidTr="00890DE3">
        <w:trPr>
          <w:trHeight w:val="525"/>
        </w:trPr>
        <w:tc>
          <w:tcPr>
            <w:tcW w:w="2743" w:type="dxa"/>
            <w:tcBorders>
              <w:top w:val="single" w:sz="4" w:space="0" w:color="auto"/>
              <w:bottom w:val="single" w:sz="4" w:space="0" w:color="auto"/>
              <w:right w:val="single" w:sz="4" w:space="0" w:color="auto"/>
            </w:tcBorders>
          </w:tcPr>
          <w:p w14:paraId="572ACD68" w14:textId="22490D9A" w:rsidR="00DC00A6" w:rsidRPr="00890DE3" w:rsidRDefault="00DC00A6" w:rsidP="00890DE3">
            <w:pPr>
              <w:rPr>
                <w:rFonts w:cs="Arial"/>
                <w:szCs w:val="22"/>
              </w:rPr>
            </w:pPr>
            <w:r w:rsidRPr="00890DE3">
              <w:rPr>
                <w:rFonts w:cs="Arial"/>
                <w:szCs w:val="22"/>
              </w:rPr>
              <w:t>public void service(HttpServletRequest req, HttpServletResponse res)</w:t>
            </w:r>
          </w:p>
        </w:tc>
        <w:tc>
          <w:tcPr>
            <w:tcW w:w="4395" w:type="dxa"/>
            <w:tcBorders>
              <w:top w:val="single" w:sz="4" w:space="0" w:color="auto"/>
              <w:left w:val="single" w:sz="4" w:space="0" w:color="auto"/>
              <w:bottom w:val="single" w:sz="4" w:space="0" w:color="auto"/>
              <w:right w:val="single" w:sz="4" w:space="0" w:color="auto"/>
            </w:tcBorders>
          </w:tcPr>
          <w:p w14:paraId="2016E507" w14:textId="77777777" w:rsidR="00DC00A6" w:rsidRDefault="00DC00A6" w:rsidP="00281CC9">
            <w:pPr>
              <w:numPr>
                <w:ilvl w:val="12"/>
                <w:numId w:val="0"/>
              </w:numPr>
              <w:rPr>
                <w:rFonts w:cs="Arial"/>
                <w:szCs w:val="22"/>
              </w:rPr>
            </w:pPr>
            <w:r>
              <w:rPr>
                <w:rFonts w:cs="Arial"/>
                <w:szCs w:val="22"/>
              </w:rPr>
              <w:t>Service method</w:t>
            </w:r>
          </w:p>
        </w:tc>
        <w:tc>
          <w:tcPr>
            <w:tcW w:w="2126" w:type="dxa"/>
            <w:tcBorders>
              <w:top w:val="single" w:sz="4" w:space="0" w:color="auto"/>
              <w:left w:val="single" w:sz="4" w:space="0" w:color="auto"/>
              <w:bottom w:val="single" w:sz="4" w:space="0" w:color="auto"/>
            </w:tcBorders>
          </w:tcPr>
          <w:p w14:paraId="295CF3A5" w14:textId="77777777" w:rsidR="00DC00A6" w:rsidRPr="00890DE3" w:rsidRDefault="00DC00A6" w:rsidP="00281CC9">
            <w:pPr>
              <w:pStyle w:val="ListParagraph"/>
              <w:rPr>
                <w:rFonts w:cs="Arial"/>
                <w:szCs w:val="22"/>
              </w:rPr>
            </w:pPr>
            <w:r w:rsidRPr="00890DE3">
              <w:rPr>
                <w:rFonts w:cs="Arial"/>
                <w:szCs w:val="22"/>
              </w:rPr>
              <w:t xml:space="preserve">ServletException, IOException </w:t>
            </w:r>
          </w:p>
          <w:p w14:paraId="6DFBB9F6" w14:textId="77777777" w:rsidR="00DC00A6" w:rsidRDefault="00DC00A6" w:rsidP="00281CC9">
            <w:pPr>
              <w:numPr>
                <w:ilvl w:val="12"/>
                <w:numId w:val="0"/>
              </w:numPr>
              <w:rPr>
                <w:rFonts w:cs="Arial"/>
                <w:szCs w:val="22"/>
              </w:rPr>
            </w:pPr>
          </w:p>
        </w:tc>
      </w:tr>
    </w:tbl>
    <w:p w14:paraId="17D7CFCC" w14:textId="77777777" w:rsidR="00DC00A6" w:rsidRDefault="00DC00A6" w:rsidP="00DC00A6">
      <w:pPr>
        <w:pStyle w:val="ListParagraph"/>
        <w:rPr>
          <w:rFonts w:cs="Arial"/>
          <w:b/>
          <w:bCs/>
          <w:szCs w:val="22"/>
        </w:rPr>
      </w:pPr>
    </w:p>
    <w:p w14:paraId="4D4B88C5" w14:textId="77777777" w:rsidR="00DC00A6" w:rsidRDefault="00DC00A6" w:rsidP="00DC00A6">
      <w:pPr>
        <w:pStyle w:val="ListParagraph"/>
        <w:rPr>
          <w:rFonts w:cs="Arial"/>
          <w:b/>
          <w:bCs/>
          <w:szCs w:val="22"/>
        </w:rPr>
      </w:pPr>
    </w:p>
    <w:p w14:paraId="65CAC83A" w14:textId="77777777" w:rsidR="00DC00A6" w:rsidRDefault="00DC00A6" w:rsidP="0039515D">
      <w:pPr>
        <w:pStyle w:val="ListParagraph"/>
        <w:numPr>
          <w:ilvl w:val="0"/>
          <w:numId w:val="28"/>
        </w:numPr>
        <w:rPr>
          <w:rFonts w:cs="Arial"/>
          <w:b/>
          <w:bCs/>
          <w:szCs w:val="22"/>
        </w:rPr>
      </w:pPr>
      <w:r>
        <w:rPr>
          <w:rFonts w:cs="Arial"/>
          <w:b/>
          <w:bCs/>
          <w:szCs w:val="22"/>
        </w:rPr>
        <w:t>com.</w:t>
      </w:r>
      <w:r w:rsidRPr="00052B83">
        <w:rPr>
          <w:rFonts w:cs="Arial"/>
          <w:b/>
          <w:bCs/>
          <w:szCs w:val="22"/>
        </w:rPr>
        <w:t>myrio</w:t>
      </w:r>
      <w:r>
        <w:rPr>
          <w:rFonts w:cs="Arial"/>
          <w:b/>
          <w:bCs/>
          <w:szCs w:val="22"/>
        </w:rPr>
        <w:t>.tm.</w:t>
      </w:r>
      <w:r w:rsidRPr="00052B83">
        <w:rPr>
          <w:rFonts w:cs="Arial"/>
          <w:b/>
          <w:bCs/>
          <w:szCs w:val="22"/>
        </w:rPr>
        <w:t>subscribers</w:t>
      </w:r>
      <w:r>
        <w:rPr>
          <w:rFonts w:cs="Arial"/>
          <w:b/>
          <w:bCs/>
          <w:szCs w:val="22"/>
        </w:rPr>
        <w:t>.</w:t>
      </w:r>
      <w:r w:rsidRPr="00052B83">
        <w:rPr>
          <w:rFonts w:cs="Arial"/>
          <w:b/>
          <w:bCs/>
          <w:szCs w:val="22"/>
        </w:rPr>
        <w:t>opadevices</w:t>
      </w:r>
      <w:r>
        <w:rPr>
          <w:rFonts w:cs="Arial"/>
          <w:b/>
          <w:bCs/>
          <w:szCs w:val="22"/>
        </w:rPr>
        <w:t>.</w:t>
      </w:r>
      <w:r w:rsidRPr="00052B83">
        <w:rPr>
          <w:rFonts w:cs="Arial"/>
          <w:b/>
          <w:bCs/>
          <w:szCs w:val="22"/>
        </w:rPr>
        <w:t>servlet</w:t>
      </w:r>
      <w:r>
        <w:rPr>
          <w:rFonts w:cs="Arial"/>
          <w:b/>
          <w:bCs/>
          <w:szCs w:val="22"/>
        </w:rPr>
        <w:t>.</w:t>
      </w:r>
      <w:r w:rsidRPr="00052B83">
        <w:rPr>
          <w:rFonts w:cs="Arial"/>
          <w:b/>
          <w:bCs/>
          <w:szCs w:val="22"/>
        </w:rPr>
        <w:t>IOPADevicesConstants</w:t>
      </w:r>
    </w:p>
    <w:p w14:paraId="2F705108" w14:textId="77777777" w:rsidR="00DC00A6" w:rsidRDefault="00DC00A6" w:rsidP="00DC00A6">
      <w:pPr>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C00A6" w14:paraId="119BE743" w14:textId="77777777" w:rsidTr="00890DE3">
        <w:tc>
          <w:tcPr>
            <w:tcW w:w="2698" w:type="dxa"/>
            <w:tcBorders>
              <w:top w:val="single" w:sz="4" w:space="0" w:color="auto"/>
              <w:bottom w:val="single" w:sz="4" w:space="0" w:color="auto"/>
              <w:right w:val="single" w:sz="4" w:space="0" w:color="auto"/>
            </w:tcBorders>
            <w:shd w:val="clear" w:color="auto" w:fill="000000"/>
          </w:tcPr>
          <w:p w14:paraId="02E17255"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1DEBD2DD"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7B0533A9"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DC00A6" w14:paraId="0D5381F9" w14:textId="77777777" w:rsidTr="00890DE3">
        <w:tc>
          <w:tcPr>
            <w:tcW w:w="2698" w:type="dxa"/>
            <w:tcBorders>
              <w:top w:val="single" w:sz="4" w:space="0" w:color="auto"/>
              <w:bottom w:val="single" w:sz="4" w:space="0" w:color="auto"/>
              <w:right w:val="single" w:sz="4" w:space="0" w:color="auto"/>
            </w:tcBorders>
          </w:tcPr>
          <w:p w14:paraId="2503BB66" w14:textId="77777777" w:rsidR="00DC00A6" w:rsidRDefault="00DC00A6" w:rsidP="00281CC9">
            <w:pPr>
              <w:numPr>
                <w:ilvl w:val="12"/>
                <w:numId w:val="0"/>
              </w:numPr>
              <w:rPr>
                <w:rFonts w:cs="Arial"/>
                <w:szCs w:val="22"/>
              </w:rPr>
            </w:pPr>
            <w:r>
              <w:rPr>
                <w:rFonts w:cs="Arial"/>
                <w:szCs w:val="22"/>
              </w:rPr>
              <w:t>LOAD_DEVICE_TYPE_OPCODE</w:t>
            </w:r>
          </w:p>
        </w:tc>
        <w:tc>
          <w:tcPr>
            <w:tcW w:w="4410" w:type="dxa"/>
            <w:tcBorders>
              <w:top w:val="single" w:sz="4" w:space="0" w:color="auto"/>
              <w:left w:val="single" w:sz="4" w:space="0" w:color="auto"/>
              <w:bottom w:val="single" w:sz="4" w:space="0" w:color="auto"/>
              <w:right w:val="single" w:sz="4" w:space="0" w:color="auto"/>
            </w:tcBorders>
          </w:tcPr>
          <w:p w14:paraId="1B390B87" w14:textId="4AD829C3" w:rsidR="00DC00A6" w:rsidRDefault="009C2591" w:rsidP="00281CC9">
            <w:pPr>
              <w:numPr>
                <w:ilvl w:val="12"/>
                <w:numId w:val="0"/>
              </w:numPr>
              <w:rPr>
                <w:rFonts w:cs="Arial"/>
                <w:szCs w:val="22"/>
              </w:rPr>
            </w:pPr>
            <w:proofErr w:type="spellStart"/>
            <w:r>
              <w:rPr>
                <w:rFonts w:cs="Arial"/>
                <w:szCs w:val="22"/>
              </w:rPr>
              <w:t>I</w:t>
            </w:r>
            <w:r w:rsidR="00DC00A6">
              <w:rPr>
                <w:rFonts w:cs="Arial"/>
                <w:szCs w:val="22"/>
              </w:rPr>
              <w:t>nt</w:t>
            </w:r>
            <w:proofErr w:type="spellEnd"/>
          </w:p>
        </w:tc>
        <w:tc>
          <w:tcPr>
            <w:tcW w:w="2156" w:type="dxa"/>
            <w:tcBorders>
              <w:top w:val="single" w:sz="4" w:space="0" w:color="auto"/>
              <w:left w:val="single" w:sz="4" w:space="0" w:color="auto"/>
              <w:bottom w:val="single" w:sz="4" w:space="0" w:color="auto"/>
            </w:tcBorders>
          </w:tcPr>
          <w:p w14:paraId="767BFADA" w14:textId="77777777" w:rsidR="00DC00A6" w:rsidRDefault="00DC00A6" w:rsidP="00281CC9">
            <w:pPr>
              <w:numPr>
                <w:ilvl w:val="12"/>
                <w:numId w:val="0"/>
              </w:numPr>
              <w:rPr>
                <w:rFonts w:cs="Arial"/>
                <w:szCs w:val="22"/>
              </w:rPr>
            </w:pPr>
            <w:r>
              <w:rPr>
                <w:rFonts w:cs="Arial"/>
                <w:szCs w:val="22"/>
              </w:rPr>
              <w:t>Device type opcode</w:t>
            </w:r>
          </w:p>
        </w:tc>
      </w:tr>
    </w:tbl>
    <w:p w14:paraId="57ADDBD6" w14:textId="77777777" w:rsidR="00DC00A6" w:rsidRDefault="00DC00A6" w:rsidP="00DC00A6">
      <w:pPr>
        <w:rPr>
          <w:rFonts w:cs="Arial"/>
          <w:b/>
          <w:bCs/>
          <w:szCs w:val="22"/>
        </w:rPr>
      </w:pPr>
    </w:p>
    <w:p w14:paraId="3F077AF6" w14:textId="77777777" w:rsidR="00DC00A6" w:rsidRDefault="00DC00A6" w:rsidP="00DC00A6">
      <w:pPr>
        <w:rPr>
          <w:rFonts w:cs="Arial"/>
          <w:b/>
          <w:bCs/>
          <w:szCs w:val="22"/>
        </w:rPr>
      </w:pPr>
    </w:p>
    <w:p w14:paraId="1D050A7C" w14:textId="77777777" w:rsidR="00DC00A6" w:rsidRPr="00E41B4A" w:rsidRDefault="00DC00A6" w:rsidP="0039515D">
      <w:pPr>
        <w:pStyle w:val="ListParagraph"/>
        <w:numPr>
          <w:ilvl w:val="0"/>
          <w:numId w:val="28"/>
        </w:numPr>
        <w:rPr>
          <w:rFonts w:cs="Arial"/>
          <w:b/>
          <w:bCs/>
          <w:szCs w:val="22"/>
        </w:rPr>
      </w:pPr>
      <w:r w:rsidRPr="00E41B4A">
        <w:rPr>
          <w:rFonts w:cs="Arial"/>
          <w:b/>
          <w:bCs/>
          <w:szCs w:val="22"/>
        </w:rPr>
        <w:t>com</w:t>
      </w:r>
      <w:r>
        <w:rPr>
          <w:rFonts w:cs="Arial"/>
          <w:b/>
          <w:bCs/>
          <w:szCs w:val="22"/>
        </w:rPr>
        <w:t>.</w:t>
      </w:r>
      <w:r w:rsidRPr="00E41B4A">
        <w:rPr>
          <w:rFonts w:cs="Arial"/>
          <w:b/>
          <w:bCs/>
          <w:szCs w:val="22"/>
        </w:rPr>
        <w:t>myrio</w:t>
      </w:r>
      <w:r>
        <w:rPr>
          <w:rFonts w:cs="Arial"/>
          <w:b/>
          <w:bCs/>
          <w:szCs w:val="22"/>
        </w:rPr>
        <w:t>.</w:t>
      </w:r>
      <w:r w:rsidRPr="00E41B4A">
        <w:rPr>
          <w:rFonts w:cs="Arial"/>
          <w:b/>
          <w:bCs/>
          <w:szCs w:val="22"/>
        </w:rPr>
        <w:t>t</w:t>
      </w:r>
      <w:r>
        <w:rPr>
          <w:rFonts w:cs="Arial"/>
          <w:b/>
          <w:bCs/>
          <w:szCs w:val="22"/>
        </w:rPr>
        <w:t>m.</w:t>
      </w:r>
      <w:r w:rsidRPr="00E41B4A">
        <w:rPr>
          <w:rFonts w:cs="Arial"/>
          <w:b/>
          <w:bCs/>
          <w:szCs w:val="22"/>
        </w:rPr>
        <w:t>subscribers</w:t>
      </w:r>
      <w:r>
        <w:rPr>
          <w:rFonts w:cs="Arial"/>
          <w:b/>
          <w:bCs/>
          <w:szCs w:val="22"/>
        </w:rPr>
        <w:t>.opadevices.util.</w:t>
      </w:r>
      <w:r w:rsidRPr="00E41B4A">
        <w:rPr>
          <w:rFonts w:cs="Arial"/>
          <w:b/>
          <w:bCs/>
          <w:szCs w:val="22"/>
        </w:rPr>
        <w:t>COPADevicesFeature</w:t>
      </w:r>
    </w:p>
    <w:p w14:paraId="656FE5BA" w14:textId="77777777" w:rsidR="00DC00A6" w:rsidRDefault="00DC00A6" w:rsidP="00DC00A6">
      <w:pPr>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C00A6" w14:paraId="7398D87A" w14:textId="77777777" w:rsidTr="00890DE3">
        <w:tc>
          <w:tcPr>
            <w:tcW w:w="2698" w:type="dxa"/>
            <w:tcBorders>
              <w:top w:val="single" w:sz="4" w:space="0" w:color="auto"/>
              <w:bottom w:val="single" w:sz="4" w:space="0" w:color="auto"/>
              <w:right w:val="single" w:sz="4" w:space="0" w:color="auto"/>
            </w:tcBorders>
            <w:shd w:val="clear" w:color="auto" w:fill="000000"/>
          </w:tcPr>
          <w:p w14:paraId="10CCF0A2"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21382516"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01F3733F"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DC00A6" w14:paraId="7F6245F5" w14:textId="77777777" w:rsidTr="00890DE3">
        <w:tc>
          <w:tcPr>
            <w:tcW w:w="2698" w:type="dxa"/>
            <w:tcBorders>
              <w:top w:val="single" w:sz="4" w:space="0" w:color="auto"/>
              <w:bottom w:val="single" w:sz="4" w:space="0" w:color="auto"/>
              <w:right w:val="single" w:sz="4" w:space="0" w:color="auto"/>
            </w:tcBorders>
          </w:tcPr>
          <w:p w14:paraId="49B5C10D" w14:textId="77777777" w:rsidR="00DC00A6" w:rsidRDefault="00DC00A6" w:rsidP="00281CC9">
            <w:pPr>
              <w:numPr>
                <w:ilvl w:val="12"/>
                <w:numId w:val="0"/>
              </w:numPr>
              <w:rPr>
                <w:rFonts w:cs="Arial"/>
                <w:szCs w:val="22"/>
              </w:rPr>
            </w:pPr>
            <w:r w:rsidRPr="00E41B4A">
              <w:rPr>
                <w:rFonts w:cs="Arial"/>
                <w:szCs w:val="22"/>
              </w:rPr>
              <w:t>deviceTyp</w:t>
            </w:r>
            <w:r>
              <w:rPr>
                <w:rFonts w:cs="Arial"/>
                <w:szCs w:val="22"/>
              </w:rPr>
              <w:t>e</w:t>
            </w:r>
          </w:p>
        </w:tc>
        <w:tc>
          <w:tcPr>
            <w:tcW w:w="4410" w:type="dxa"/>
            <w:tcBorders>
              <w:top w:val="single" w:sz="4" w:space="0" w:color="auto"/>
              <w:left w:val="single" w:sz="4" w:space="0" w:color="auto"/>
              <w:bottom w:val="single" w:sz="4" w:space="0" w:color="auto"/>
              <w:right w:val="single" w:sz="4" w:space="0" w:color="auto"/>
            </w:tcBorders>
          </w:tcPr>
          <w:p w14:paraId="5CBBDC86" w14:textId="77777777" w:rsidR="00DC00A6" w:rsidRDefault="00DC00A6" w:rsidP="00281CC9">
            <w:pPr>
              <w:numPr>
                <w:ilvl w:val="12"/>
                <w:numId w:val="0"/>
              </w:numPr>
              <w:rPr>
                <w:rFonts w:cs="Arial"/>
                <w:szCs w:val="22"/>
              </w:rPr>
            </w:pPr>
            <w:r w:rsidRPr="00E41B4A">
              <w:rPr>
                <w:rFonts w:cs="Arial"/>
                <w:szCs w:val="22"/>
              </w:rPr>
              <w:t>Private</w:t>
            </w:r>
            <w:r>
              <w:rPr>
                <w:rFonts w:cs="Arial"/>
                <w:szCs w:val="22"/>
              </w:rPr>
              <w:t xml:space="preserve"> </w:t>
            </w:r>
            <w:r w:rsidRPr="00E41B4A">
              <w:rPr>
                <w:rFonts w:cs="Arial"/>
                <w:szCs w:val="22"/>
              </w:rPr>
              <w:t>CElementText</w:t>
            </w:r>
          </w:p>
        </w:tc>
        <w:tc>
          <w:tcPr>
            <w:tcW w:w="2156" w:type="dxa"/>
            <w:tcBorders>
              <w:top w:val="single" w:sz="4" w:space="0" w:color="auto"/>
              <w:left w:val="single" w:sz="4" w:space="0" w:color="auto"/>
              <w:bottom w:val="single" w:sz="4" w:space="0" w:color="auto"/>
            </w:tcBorders>
          </w:tcPr>
          <w:p w14:paraId="2E07E17D" w14:textId="77777777" w:rsidR="00DC00A6" w:rsidRDefault="00DC00A6" w:rsidP="00281CC9">
            <w:pPr>
              <w:numPr>
                <w:ilvl w:val="12"/>
                <w:numId w:val="0"/>
              </w:numPr>
              <w:rPr>
                <w:rFonts w:cs="Arial"/>
                <w:szCs w:val="22"/>
              </w:rPr>
            </w:pPr>
            <w:r>
              <w:rPr>
                <w:rFonts w:cs="Arial"/>
                <w:szCs w:val="22"/>
              </w:rPr>
              <w:t xml:space="preserve">Device type </w:t>
            </w:r>
          </w:p>
        </w:tc>
      </w:tr>
    </w:tbl>
    <w:p w14:paraId="7B930B1E" w14:textId="77777777" w:rsidR="00DC00A6" w:rsidRDefault="00DC00A6" w:rsidP="00DC00A6">
      <w:pPr>
        <w:pStyle w:val="BodyText"/>
        <w:rPr>
          <w:rFonts w:eastAsiaTheme="minorHAnsi" w:cs="Arial"/>
          <w:szCs w:val="22"/>
        </w:rPr>
      </w:pPr>
    </w:p>
    <w:tbl>
      <w:tblPr>
        <w:tblW w:w="0" w:type="auto"/>
        <w:tblInd w:w="198" w:type="dxa"/>
        <w:tblCellMar>
          <w:left w:w="0" w:type="dxa"/>
          <w:right w:w="0" w:type="dxa"/>
        </w:tblCellMar>
        <w:tblLook w:val="04A0" w:firstRow="1" w:lastRow="0" w:firstColumn="1" w:lastColumn="0" w:noHBand="0" w:noVBand="1"/>
      </w:tblPr>
      <w:tblGrid>
        <w:gridCol w:w="2701"/>
        <w:gridCol w:w="4371"/>
        <w:gridCol w:w="2194"/>
      </w:tblGrid>
      <w:tr w:rsidR="00DC00A6" w14:paraId="1046FA56" w14:textId="77777777" w:rsidTr="00890DE3">
        <w:tc>
          <w:tcPr>
            <w:tcW w:w="2701"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531E79D4"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371"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5334A4A3"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94"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259CED43"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DC00A6" w14:paraId="0B068B62" w14:textId="77777777" w:rsidTr="00890DE3">
        <w:tc>
          <w:tcPr>
            <w:tcW w:w="270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DFE644D" w14:textId="77777777" w:rsidR="00DC00A6" w:rsidRDefault="00DC00A6" w:rsidP="00281CC9">
            <w:pPr>
              <w:spacing w:line="276" w:lineRule="auto"/>
              <w:rPr>
                <w:rFonts w:eastAsiaTheme="minorHAnsi" w:cs="Arial"/>
                <w:szCs w:val="22"/>
              </w:rPr>
            </w:pPr>
            <w:r>
              <w:t>public getXXX()</w:t>
            </w:r>
          </w:p>
        </w:tc>
        <w:tc>
          <w:tcPr>
            <w:tcW w:w="4371" w:type="dxa"/>
            <w:tcBorders>
              <w:top w:val="nil"/>
              <w:left w:val="nil"/>
              <w:bottom w:val="single" w:sz="8" w:space="0" w:color="auto"/>
              <w:right w:val="single" w:sz="8" w:space="0" w:color="auto"/>
            </w:tcBorders>
            <w:tcMar>
              <w:top w:w="0" w:type="dxa"/>
              <w:left w:w="108" w:type="dxa"/>
              <w:bottom w:w="0" w:type="dxa"/>
              <w:right w:w="108" w:type="dxa"/>
            </w:tcMar>
            <w:hideMark/>
          </w:tcPr>
          <w:p w14:paraId="735A9425" w14:textId="77777777" w:rsidR="00DC00A6" w:rsidRDefault="00DC00A6" w:rsidP="00281CC9">
            <w:pPr>
              <w:spacing w:line="276" w:lineRule="auto"/>
              <w:rPr>
                <w:rFonts w:eastAsiaTheme="minorHAnsi" w:cs="Arial"/>
                <w:szCs w:val="22"/>
              </w:rPr>
            </w:pPr>
            <w:r>
              <w:t>Method to get the attribute values. Should be defined a method for each class attribute. e.g.: getName()</w:t>
            </w:r>
          </w:p>
        </w:tc>
        <w:tc>
          <w:tcPr>
            <w:tcW w:w="2194" w:type="dxa"/>
            <w:tcBorders>
              <w:top w:val="nil"/>
              <w:left w:val="nil"/>
              <w:bottom w:val="single" w:sz="8" w:space="0" w:color="auto"/>
              <w:right w:val="single" w:sz="8" w:space="0" w:color="auto"/>
            </w:tcBorders>
            <w:tcMar>
              <w:top w:w="0" w:type="dxa"/>
              <w:left w:w="108" w:type="dxa"/>
              <w:bottom w:w="0" w:type="dxa"/>
              <w:right w:w="108" w:type="dxa"/>
            </w:tcMar>
            <w:hideMark/>
          </w:tcPr>
          <w:p w14:paraId="74F235CA" w14:textId="77777777" w:rsidR="00DC00A6" w:rsidRDefault="00DC00A6" w:rsidP="00281CC9">
            <w:pPr>
              <w:spacing w:line="276" w:lineRule="auto"/>
              <w:ind w:left="200" w:hanging="200"/>
              <w:rPr>
                <w:rFonts w:eastAsiaTheme="minorHAnsi" w:cs="Arial"/>
                <w:sz w:val="20"/>
              </w:rPr>
            </w:pPr>
            <w:r>
              <w:t>None</w:t>
            </w:r>
          </w:p>
        </w:tc>
      </w:tr>
      <w:tr w:rsidR="00DC00A6" w14:paraId="1A10B0FB" w14:textId="77777777" w:rsidTr="00890DE3">
        <w:tc>
          <w:tcPr>
            <w:tcW w:w="270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51DF1F7" w14:textId="77777777" w:rsidR="00DC00A6" w:rsidRDefault="00DC00A6" w:rsidP="00281CC9">
            <w:pPr>
              <w:spacing w:line="276" w:lineRule="auto"/>
              <w:rPr>
                <w:rFonts w:eastAsiaTheme="minorHAnsi" w:cs="Arial"/>
                <w:szCs w:val="22"/>
              </w:rPr>
            </w:pPr>
            <w:r>
              <w:t>public setXXX(…)</w:t>
            </w:r>
          </w:p>
        </w:tc>
        <w:tc>
          <w:tcPr>
            <w:tcW w:w="4371" w:type="dxa"/>
            <w:tcBorders>
              <w:top w:val="nil"/>
              <w:left w:val="nil"/>
              <w:bottom w:val="single" w:sz="8" w:space="0" w:color="auto"/>
              <w:right w:val="single" w:sz="8" w:space="0" w:color="auto"/>
            </w:tcBorders>
            <w:tcMar>
              <w:top w:w="0" w:type="dxa"/>
              <w:left w:w="108" w:type="dxa"/>
              <w:bottom w:w="0" w:type="dxa"/>
              <w:right w:w="108" w:type="dxa"/>
            </w:tcMar>
            <w:hideMark/>
          </w:tcPr>
          <w:p w14:paraId="38D84F85" w14:textId="77777777" w:rsidR="00DC00A6" w:rsidRDefault="00DC00A6" w:rsidP="00281CC9">
            <w:pPr>
              <w:spacing w:line="276" w:lineRule="auto"/>
              <w:rPr>
                <w:rFonts w:eastAsiaTheme="minorHAnsi" w:cs="Arial"/>
                <w:szCs w:val="22"/>
              </w:rPr>
            </w:pPr>
            <w:r>
              <w:t>Method to set the attribute values. Should be defined a method for each class attribute. e.g.: setName(String name)</w:t>
            </w:r>
          </w:p>
        </w:tc>
        <w:tc>
          <w:tcPr>
            <w:tcW w:w="2194" w:type="dxa"/>
            <w:tcBorders>
              <w:top w:val="nil"/>
              <w:left w:val="nil"/>
              <w:bottom w:val="single" w:sz="8" w:space="0" w:color="auto"/>
              <w:right w:val="single" w:sz="8" w:space="0" w:color="auto"/>
            </w:tcBorders>
            <w:tcMar>
              <w:top w:w="0" w:type="dxa"/>
              <w:left w:w="108" w:type="dxa"/>
              <w:bottom w:w="0" w:type="dxa"/>
              <w:right w:w="108" w:type="dxa"/>
            </w:tcMar>
            <w:hideMark/>
          </w:tcPr>
          <w:p w14:paraId="5D6F8365" w14:textId="77777777" w:rsidR="00DC00A6" w:rsidRDefault="00DC00A6" w:rsidP="00281CC9">
            <w:pPr>
              <w:spacing w:line="276" w:lineRule="auto"/>
              <w:ind w:left="200" w:hanging="200"/>
              <w:rPr>
                <w:rFonts w:eastAsiaTheme="minorHAnsi" w:cs="Arial"/>
                <w:sz w:val="20"/>
              </w:rPr>
            </w:pPr>
            <w:r>
              <w:t>None</w:t>
            </w:r>
          </w:p>
        </w:tc>
      </w:tr>
    </w:tbl>
    <w:p w14:paraId="0801CA85" w14:textId="77777777" w:rsidR="00DC00A6" w:rsidRDefault="00DC00A6" w:rsidP="00E72504">
      <w:pPr>
        <w:pStyle w:val="BodyText"/>
        <w:ind w:left="720"/>
        <w:rPr>
          <w:rFonts w:eastAsiaTheme="minorHAnsi" w:cs="Arial"/>
          <w:b/>
          <w:szCs w:val="22"/>
        </w:rPr>
      </w:pPr>
    </w:p>
    <w:p w14:paraId="232035FA" w14:textId="2DE71FCA" w:rsidR="00623D75" w:rsidRDefault="00623D75" w:rsidP="0039515D">
      <w:pPr>
        <w:pStyle w:val="BodyText"/>
        <w:numPr>
          <w:ilvl w:val="0"/>
          <w:numId w:val="28"/>
        </w:numPr>
        <w:rPr>
          <w:rFonts w:eastAsiaTheme="minorHAnsi" w:cs="Arial"/>
          <w:b/>
          <w:szCs w:val="22"/>
        </w:rPr>
      </w:pPr>
      <w:r>
        <w:rPr>
          <w:rFonts w:eastAsiaTheme="minorHAnsi" w:cs="Arial"/>
          <w:b/>
          <w:szCs w:val="22"/>
        </w:rPr>
        <w:t>c</w:t>
      </w:r>
      <w:r w:rsidRPr="00623D75">
        <w:rPr>
          <w:rFonts w:eastAsiaTheme="minorHAnsi" w:cs="Arial"/>
          <w:b/>
          <w:szCs w:val="22"/>
        </w:rPr>
        <w:t>om</w:t>
      </w:r>
      <w:r>
        <w:rPr>
          <w:rFonts w:eastAsiaTheme="minorHAnsi" w:cs="Arial"/>
          <w:b/>
          <w:szCs w:val="22"/>
        </w:rPr>
        <w:t>.</w:t>
      </w:r>
      <w:r w:rsidRPr="00623D75">
        <w:rPr>
          <w:rFonts w:eastAsiaTheme="minorHAnsi" w:cs="Arial"/>
          <w:b/>
          <w:szCs w:val="22"/>
        </w:rPr>
        <w:t>myrio</w:t>
      </w:r>
      <w:r>
        <w:rPr>
          <w:rFonts w:eastAsiaTheme="minorHAnsi" w:cs="Arial"/>
          <w:b/>
          <w:szCs w:val="22"/>
        </w:rPr>
        <w:t>.tm.</w:t>
      </w:r>
      <w:r w:rsidRPr="00623D75">
        <w:rPr>
          <w:rFonts w:eastAsiaTheme="minorHAnsi" w:cs="Arial"/>
          <w:b/>
          <w:szCs w:val="22"/>
        </w:rPr>
        <w:t>subscribers</w:t>
      </w:r>
      <w:r>
        <w:rPr>
          <w:rFonts w:eastAsiaTheme="minorHAnsi" w:cs="Arial"/>
          <w:b/>
          <w:szCs w:val="22"/>
        </w:rPr>
        <w:t>.</w:t>
      </w:r>
      <w:r w:rsidRPr="00623D75">
        <w:rPr>
          <w:rFonts w:eastAsiaTheme="minorHAnsi" w:cs="Arial"/>
          <w:b/>
          <w:szCs w:val="22"/>
        </w:rPr>
        <w:t>stb</w:t>
      </w:r>
      <w:r>
        <w:rPr>
          <w:rFonts w:eastAsiaTheme="minorHAnsi" w:cs="Arial"/>
          <w:b/>
          <w:szCs w:val="22"/>
        </w:rPr>
        <w:t>.</w:t>
      </w:r>
      <w:r w:rsidRPr="00623D75">
        <w:rPr>
          <w:rFonts w:eastAsiaTheme="minorHAnsi" w:cs="Arial"/>
          <w:b/>
          <w:szCs w:val="22"/>
        </w:rPr>
        <w:t>dba</w:t>
      </w:r>
      <w:r>
        <w:rPr>
          <w:rFonts w:eastAsiaTheme="minorHAnsi" w:cs="Arial"/>
          <w:b/>
          <w:szCs w:val="22"/>
        </w:rPr>
        <w:t>.CSTBDescriptionDAO</w:t>
      </w:r>
    </w:p>
    <w:p w14:paraId="5BF7B98A" w14:textId="77777777" w:rsidR="00260751" w:rsidRDefault="00260751" w:rsidP="00260751">
      <w:pPr>
        <w:pStyle w:val="BodyText"/>
        <w:ind w:left="36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743"/>
        <w:gridCol w:w="4253"/>
        <w:gridCol w:w="2268"/>
      </w:tblGrid>
      <w:tr w:rsidR="00623D75" w:rsidRPr="005C2183" w14:paraId="2764E45E" w14:textId="77777777" w:rsidTr="006F29B2">
        <w:tc>
          <w:tcPr>
            <w:tcW w:w="2743" w:type="dxa"/>
            <w:tcBorders>
              <w:top w:val="single" w:sz="4" w:space="0" w:color="auto"/>
              <w:left w:val="single" w:sz="4" w:space="0" w:color="auto"/>
              <w:bottom w:val="single" w:sz="4" w:space="0" w:color="auto"/>
              <w:right w:val="single" w:sz="4" w:space="0" w:color="auto"/>
            </w:tcBorders>
            <w:shd w:val="clear" w:color="auto" w:fill="000000"/>
          </w:tcPr>
          <w:p w14:paraId="511270F2" w14:textId="47523D17" w:rsidR="00623D75" w:rsidRPr="006A0BC4" w:rsidRDefault="00623D75" w:rsidP="00281CC9">
            <w:pPr>
              <w:pStyle w:val="ListParagraph"/>
              <w:rPr>
                <w:rFonts w:cs="Arial"/>
                <w:b/>
                <w:bCs/>
                <w:szCs w:val="22"/>
              </w:rPr>
            </w:pPr>
            <w:r>
              <w:rPr>
                <w:rFonts w:cs="Arial"/>
                <w:b/>
                <w:bCs/>
                <w:szCs w:val="22"/>
              </w:rPr>
              <w:t xml:space="preserve">Existing </w:t>
            </w:r>
            <w:r w:rsidRPr="006A0BC4">
              <w:rPr>
                <w:rFonts w:cs="Arial"/>
                <w:b/>
                <w:bCs/>
                <w:szCs w:val="22"/>
              </w:rPr>
              <w:t xml:space="preserve"> Method</w:t>
            </w:r>
          </w:p>
        </w:tc>
        <w:tc>
          <w:tcPr>
            <w:tcW w:w="4253" w:type="dxa"/>
            <w:tcBorders>
              <w:top w:val="single" w:sz="4" w:space="0" w:color="auto"/>
              <w:left w:val="single" w:sz="4" w:space="0" w:color="auto"/>
              <w:bottom w:val="single" w:sz="4" w:space="0" w:color="auto"/>
              <w:right w:val="single" w:sz="4" w:space="0" w:color="auto"/>
            </w:tcBorders>
            <w:shd w:val="clear" w:color="auto" w:fill="000000"/>
          </w:tcPr>
          <w:p w14:paraId="4B83D086" w14:textId="77777777" w:rsidR="00623D75" w:rsidRPr="005C2183" w:rsidRDefault="00623D75" w:rsidP="00281CC9">
            <w:pPr>
              <w:numPr>
                <w:ilvl w:val="12"/>
                <w:numId w:val="0"/>
              </w:numPr>
              <w:rPr>
                <w:rFonts w:cs="Arial"/>
                <w:szCs w:val="22"/>
              </w:rPr>
            </w:pPr>
            <w:r w:rsidRPr="005C2183">
              <w:rPr>
                <w:rFonts w:cs="Arial"/>
                <w:szCs w:val="22"/>
              </w:rPr>
              <w:t xml:space="preserve">                      Description</w:t>
            </w:r>
          </w:p>
        </w:tc>
        <w:tc>
          <w:tcPr>
            <w:tcW w:w="2268" w:type="dxa"/>
            <w:tcBorders>
              <w:top w:val="single" w:sz="4" w:space="0" w:color="auto"/>
              <w:left w:val="single" w:sz="4" w:space="0" w:color="auto"/>
              <w:bottom w:val="single" w:sz="4" w:space="0" w:color="auto"/>
              <w:right w:val="single" w:sz="4" w:space="0" w:color="auto"/>
            </w:tcBorders>
            <w:shd w:val="clear" w:color="auto" w:fill="000000"/>
          </w:tcPr>
          <w:p w14:paraId="1AE39201" w14:textId="77777777" w:rsidR="00623D75" w:rsidRPr="005C2183" w:rsidRDefault="00623D75" w:rsidP="00281CC9">
            <w:pPr>
              <w:numPr>
                <w:ilvl w:val="12"/>
                <w:numId w:val="0"/>
              </w:numPr>
              <w:rPr>
                <w:rFonts w:cs="Arial"/>
                <w:szCs w:val="22"/>
              </w:rPr>
            </w:pPr>
            <w:r w:rsidRPr="005C2183">
              <w:rPr>
                <w:rFonts w:cs="Arial"/>
                <w:szCs w:val="22"/>
              </w:rPr>
              <w:t>Exception</w:t>
            </w:r>
          </w:p>
        </w:tc>
      </w:tr>
      <w:tr w:rsidR="00623D75" w14:paraId="1E23B5E3" w14:textId="77777777" w:rsidTr="006F29B2">
        <w:trPr>
          <w:trHeight w:val="390"/>
        </w:trPr>
        <w:tc>
          <w:tcPr>
            <w:tcW w:w="2743" w:type="dxa"/>
            <w:tcBorders>
              <w:top w:val="single" w:sz="4" w:space="0" w:color="auto"/>
              <w:bottom w:val="single" w:sz="4" w:space="0" w:color="auto"/>
              <w:right w:val="single" w:sz="4" w:space="0" w:color="auto"/>
            </w:tcBorders>
          </w:tcPr>
          <w:p w14:paraId="287E36B1" w14:textId="0F328F52" w:rsidR="00623D75" w:rsidRPr="006F29B2" w:rsidRDefault="00623D75" w:rsidP="00623D75">
            <w:pPr>
              <w:pStyle w:val="BodyText"/>
              <w:rPr>
                <w:rFonts w:cs="Arial"/>
                <w:szCs w:val="22"/>
              </w:rPr>
            </w:pPr>
            <w:r w:rsidRPr="006F29B2">
              <w:rPr>
                <w:rFonts w:cs="Arial"/>
                <w:szCs w:val="22"/>
              </w:rPr>
              <w:t xml:space="preserve">public Map getDeviceTypeMap() throws CException </w:t>
            </w:r>
          </w:p>
          <w:p w14:paraId="64999FDF" w14:textId="353186C9" w:rsidR="00623D75" w:rsidRDefault="00623D75" w:rsidP="00281CC9">
            <w:pPr>
              <w:numPr>
                <w:ilvl w:val="12"/>
                <w:numId w:val="0"/>
              </w:numPr>
              <w:rPr>
                <w:rFonts w:cs="Arial"/>
                <w:szCs w:val="22"/>
              </w:rPr>
            </w:pPr>
          </w:p>
        </w:tc>
        <w:tc>
          <w:tcPr>
            <w:tcW w:w="4253" w:type="dxa"/>
            <w:tcBorders>
              <w:top w:val="single" w:sz="4" w:space="0" w:color="auto"/>
              <w:left w:val="single" w:sz="4" w:space="0" w:color="auto"/>
              <w:bottom w:val="single" w:sz="4" w:space="0" w:color="auto"/>
              <w:right w:val="single" w:sz="4" w:space="0" w:color="auto"/>
            </w:tcBorders>
          </w:tcPr>
          <w:p w14:paraId="749710EA" w14:textId="464A7E5E" w:rsidR="00623D75" w:rsidRDefault="00623D75" w:rsidP="00281CC9">
            <w:pPr>
              <w:numPr>
                <w:ilvl w:val="12"/>
                <w:numId w:val="0"/>
              </w:numPr>
              <w:rPr>
                <w:rFonts w:cs="Arial"/>
                <w:szCs w:val="22"/>
              </w:rPr>
            </w:pPr>
            <w:r>
              <w:rPr>
                <w:rFonts w:cs="Arial"/>
                <w:szCs w:val="22"/>
              </w:rPr>
              <w:t>Get Device Type Name</w:t>
            </w:r>
          </w:p>
        </w:tc>
        <w:tc>
          <w:tcPr>
            <w:tcW w:w="2268" w:type="dxa"/>
            <w:tcBorders>
              <w:top w:val="single" w:sz="4" w:space="0" w:color="auto"/>
              <w:left w:val="single" w:sz="4" w:space="0" w:color="auto"/>
              <w:bottom w:val="single" w:sz="4" w:space="0" w:color="auto"/>
            </w:tcBorders>
          </w:tcPr>
          <w:p w14:paraId="6270D838" w14:textId="5A7F54CF" w:rsidR="00623D75" w:rsidRDefault="00623D75" w:rsidP="00623D75">
            <w:pPr>
              <w:numPr>
                <w:ilvl w:val="12"/>
                <w:numId w:val="0"/>
              </w:numPr>
              <w:rPr>
                <w:rFonts w:cs="Arial"/>
                <w:szCs w:val="22"/>
              </w:rPr>
            </w:pPr>
            <w:r w:rsidRPr="006F29B2">
              <w:rPr>
                <w:rFonts w:cs="Arial"/>
                <w:szCs w:val="22"/>
              </w:rPr>
              <w:t>CException</w:t>
            </w:r>
          </w:p>
        </w:tc>
      </w:tr>
    </w:tbl>
    <w:p w14:paraId="21B1A673" w14:textId="77777777" w:rsidR="00E72504" w:rsidRDefault="00E72504" w:rsidP="00E72504">
      <w:pPr>
        <w:pStyle w:val="BodyText"/>
        <w:ind w:left="720"/>
        <w:rPr>
          <w:rFonts w:eastAsiaTheme="minorHAnsi" w:cs="Arial"/>
          <w:b/>
          <w:szCs w:val="22"/>
        </w:rPr>
      </w:pPr>
    </w:p>
    <w:p w14:paraId="4C3884C2" w14:textId="77777777" w:rsidR="00DC00A6" w:rsidRDefault="00DC00A6" w:rsidP="0039515D">
      <w:pPr>
        <w:pStyle w:val="ListParagraph"/>
        <w:numPr>
          <w:ilvl w:val="0"/>
          <w:numId w:val="28"/>
        </w:numPr>
        <w:rPr>
          <w:rFonts w:cs="Arial"/>
          <w:b/>
          <w:bCs/>
          <w:szCs w:val="22"/>
        </w:rPr>
      </w:pPr>
      <w:r w:rsidRPr="00724669">
        <w:rPr>
          <w:rFonts w:cs="Arial"/>
          <w:b/>
          <w:bCs/>
          <w:szCs w:val="22"/>
        </w:rPr>
        <w:t>com</w:t>
      </w:r>
      <w:r>
        <w:rPr>
          <w:rFonts w:cs="Arial"/>
          <w:b/>
          <w:bCs/>
          <w:szCs w:val="22"/>
        </w:rPr>
        <w:t>.</w:t>
      </w:r>
      <w:r w:rsidRPr="00724669">
        <w:rPr>
          <w:rFonts w:cs="Arial"/>
          <w:b/>
          <w:bCs/>
          <w:szCs w:val="22"/>
        </w:rPr>
        <w:t>myrio</w:t>
      </w:r>
      <w:r>
        <w:rPr>
          <w:rFonts w:cs="Arial"/>
          <w:b/>
          <w:bCs/>
          <w:szCs w:val="22"/>
        </w:rPr>
        <w:t>.tm.</w:t>
      </w:r>
      <w:r w:rsidRPr="00724669">
        <w:rPr>
          <w:rFonts w:cs="Arial"/>
          <w:b/>
          <w:bCs/>
          <w:szCs w:val="22"/>
        </w:rPr>
        <w:t>company</w:t>
      </w:r>
      <w:r>
        <w:rPr>
          <w:rFonts w:cs="Arial"/>
          <w:b/>
          <w:bCs/>
          <w:szCs w:val="22"/>
        </w:rPr>
        <w:t>.</w:t>
      </w:r>
      <w:r w:rsidRPr="00724669">
        <w:rPr>
          <w:rFonts w:cs="Arial"/>
          <w:b/>
          <w:bCs/>
          <w:szCs w:val="22"/>
        </w:rPr>
        <w:t>uti</w:t>
      </w:r>
      <w:r>
        <w:rPr>
          <w:rFonts w:cs="Arial"/>
          <w:b/>
          <w:bCs/>
          <w:szCs w:val="22"/>
        </w:rPr>
        <w:t>l.CaptchaServerClient</w:t>
      </w:r>
    </w:p>
    <w:p w14:paraId="2F49E45D" w14:textId="77777777" w:rsidR="00DC00A6" w:rsidRDefault="00DC00A6" w:rsidP="00DC00A6">
      <w:pPr>
        <w:pStyle w:val="ListParagraph"/>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743"/>
        <w:gridCol w:w="4253"/>
        <w:gridCol w:w="2268"/>
      </w:tblGrid>
      <w:tr w:rsidR="00DC00A6" w:rsidRPr="005C2183" w14:paraId="257275C1" w14:textId="77777777" w:rsidTr="006F29B2">
        <w:tc>
          <w:tcPr>
            <w:tcW w:w="2743" w:type="dxa"/>
            <w:tcBorders>
              <w:top w:val="single" w:sz="4" w:space="0" w:color="auto"/>
              <w:left w:val="single" w:sz="4" w:space="0" w:color="auto"/>
              <w:bottom w:val="single" w:sz="4" w:space="0" w:color="auto"/>
              <w:right w:val="single" w:sz="4" w:space="0" w:color="auto"/>
            </w:tcBorders>
            <w:shd w:val="clear" w:color="auto" w:fill="000000"/>
          </w:tcPr>
          <w:p w14:paraId="40CA8E1D" w14:textId="77777777" w:rsidR="00DC00A6" w:rsidRPr="006A0BC4" w:rsidRDefault="00DC00A6" w:rsidP="00281CC9">
            <w:pPr>
              <w:pStyle w:val="ListParagraph"/>
              <w:rPr>
                <w:rFonts w:cs="Arial"/>
                <w:b/>
                <w:bCs/>
                <w:szCs w:val="22"/>
              </w:rPr>
            </w:pPr>
            <w:r>
              <w:rPr>
                <w:rFonts w:cs="Arial"/>
                <w:b/>
                <w:bCs/>
                <w:szCs w:val="22"/>
              </w:rPr>
              <w:t xml:space="preserve">Creating </w:t>
            </w:r>
            <w:r w:rsidRPr="006A0BC4">
              <w:rPr>
                <w:rFonts w:cs="Arial"/>
                <w:b/>
                <w:bCs/>
                <w:szCs w:val="22"/>
              </w:rPr>
              <w:t xml:space="preserve"> Method</w:t>
            </w:r>
          </w:p>
        </w:tc>
        <w:tc>
          <w:tcPr>
            <w:tcW w:w="4253" w:type="dxa"/>
            <w:tcBorders>
              <w:top w:val="single" w:sz="4" w:space="0" w:color="auto"/>
              <w:left w:val="single" w:sz="4" w:space="0" w:color="auto"/>
              <w:bottom w:val="single" w:sz="4" w:space="0" w:color="auto"/>
              <w:right w:val="single" w:sz="4" w:space="0" w:color="auto"/>
            </w:tcBorders>
            <w:shd w:val="clear" w:color="auto" w:fill="000000"/>
          </w:tcPr>
          <w:p w14:paraId="35BACF91" w14:textId="77777777" w:rsidR="00DC00A6" w:rsidRPr="005C2183" w:rsidRDefault="00DC00A6" w:rsidP="00281CC9">
            <w:pPr>
              <w:numPr>
                <w:ilvl w:val="12"/>
                <w:numId w:val="0"/>
              </w:numPr>
              <w:rPr>
                <w:rFonts w:cs="Arial"/>
                <w:szCs w:val="22"/>
              </w:rPr>
            </w:pPr>
            <w:r w:rsidRPr="005C2183">
              <w:rPr>
                <w:rFonts w:cs="Arial"/>
                <w:szCs w:val="22"/>
              </w:rPr>
              <w:t xml:space="preserve">                      Description</w:t>
            </w:r>
          </w:p>
        </w:tc>
        <w:tc>
          <w:tcPr>
            <w:tcW w:w="2268" w:type="dxa"/>
            <w:tcBorders>
              <w:top w:val="single" w:sz="4" w:space="0" w:color="auto"/>
              <w:left w:val="single" w:sz="4" w:space="0" w:color="auto"/>
              <w:bottom w:val="single" w:sz="4" w:space="0" w:color="auto"/>
              <w:right w:val="single" w:sz="4" w:space="0" w:color="auto"/>
            </w:tcBorders>
            <w:shd w:val="clear" w:color="auto" w:fill="000000"/>
          </w:tcPr>
          <w:p w14:paraId="5AB9D021" w14:textId="77777777" w:rsidR="00DC00A6" w:rsidRPr="005C2183" w:rsidRDefault="00DC00A6" w:rsidP="00281CC9">
            <w:pPr>
              <w:numPr>
                <w:ilvl w:val="12"/>
                <w:numId w:val="0"/>
              </w:numPr>
              <w:rPr>
                <w:rFonts w:cs="Arial"/>
                <w:szCs w:val="22"/>
              </w:rPr>
            </w:pPr>
            <w:r w:rsidRPr="005C2183">
              <w:rPr>
                <w:rFonts w:cs="Arial"/>
                <w:szCs w:val="22"/>
              </w:rPr>
              <w:t>Exception</w:t>
            </w:r>
          </w:p>
        </w:tc>
      </w:tr>
      <w:tr w:rsidR="00DC00A6" w14:paraId="6F86A872" w14:textId="77777777" w:rsidTr="006F29B2">
        <w:tc>
          <w:tcPr>
            <w:tcW w:w="2743" w:type="dxa"/>
            <w:tcBorders>
              <w:top w:val="single" w:sz="4" w:space="0" w:color="auto"/>
              <w:bottom w:val="single" w:sz="4" w:space="0" w:color="auto"/>
              <w:right w:val="single" w:sz="4" w:space="0" w:color="auto"/>
            </w:tcBorders>
          </w:tcPr>
          <w:p w14:paraId="331C38F1" w14:textId="77777777" w:rsidR="00DC00A6" w:rsidRDefault="00DC00A6" w:rsidP="00281CC9">
            <w:pPr>
              <w:numPr>
                <w:ilvl w:val="12"/>
                <w:numId w:val="0"/>
              </w:numPr>
              <w:rPr>
                <w:rFonts w:cs="Arial"/>
                <w:szCs w:val="22"/>
              </w:rPr>
            </w:pPr>
            <w:r w:rsidRPr="00C42BED">
              <w:rPr>
                <w:rFonts w:cs="Arial"/>
                <w:szCs w:val="22"/>
              </w:rPr>
              <w:t>private String getAccessUrl(String assetName)</w:t>
            </w:r>
          </w:p>
        </w:tc>
        <w:tc>
          <w:tcPr>
            <w:tcW w:w="4253" w:type="dxa"/>
            <w:tcBorders>
              <w:top w:val="single" w:sz="4" w:space="0" w:color="auto"/>
              <w:left w:val="single" w:sz="4" w:space="0" w:color="auto"/>
              <w:bottom w:val="single" w:sz="4" w:space="0" w:color="auto"/>
              <w:right w:val="single" w:sz="4" w:space="0" w:color="auto"/>
            </w:tcBorders>
          </w:tcPr>
          <w:p w14:paraId="5CC1487F" w14:textId="77777777" w:rsidR="00DC00A6" w:rsidRDefault="00DC00A6" w:rsidP="00281CC9">
            <w:pPr>
              <w:numPr>
                <w:ilvl w:val="12"/>
                <w:numId w:val="0"/>
              </w:numPr>
              <w:rPr>
                <w:rFonts w:cs="Arial"/>
                <w:szCs w:val="22"/>
              </w:rPr>
            </w:pPr>
            <w:r>
              <w:rPr>
                <w:rFonts w:cs="Arial"/>
                <w:szCs w:val="22"/>
              </w:rPr>
              <w:t>Get access url</w:t>
            </w:r>
          </w:p>
        </w:tc>
        <w:tc>
          <w:tcPr>
            <w:tcW w:w="2268" w:type="dxa"/>
            <w:tcBorders>
              <w:top w:val="single" w:sz="4" w:space="0" w:color="auto"/>
              <w:left w:val="single" w:sz="4" w:space="0" w:color="auto"/>
              <w:bottom w:val="single" w:sz="4" w:space="0" w:color="auto"/>
            </w:tcBorders>
          </w:tcPr>
          <w:p w14:paraId="7E070CE5" w14:textId="77777777" w:rsidR="00DC00A6" w:rsidRDefault="00DC00A6" w:rsidP="00281CC9">
            <w:pPr>
              <w:numPr>
                <w:ilvl w:val="12"/>
                <w:numId w:val="0"/>
              </w:numPr>
              <w:rPr>
                <w:rFonts w:cs="Arial"/>
                <w:szCs w:val="22"/>
              </w:rPr>
            </w:pPr>
            <w:r w:rsidRPr="006F29B2">
              <w:rPr>
                <w:rFonts w:cs="Arial"/>
                <w:szCs w:val="22"/>
              </w:rPr>
              <w:t>CPLException</w:t>
            </w:r>
          </w:p>
        </w:tc>
      </w:tr>
      <w:tr w:rsidR="00DC00A6" w14:paraId="7046B4E4" w14:textId="77777777" w:rsidTr="006F29B2">
        <w:tc>
          <w:tcPr>
            <w:tcW w:w="2743" w:type="dxa"/>
            <w:tcBorders>
              <w:top w:val="single" w:sz="4" w:space="0" w:color="auto"/>
              <w:bottom w:val="single" w:sz="4" w:space="0" w:color="auto"/>
              <w:right w:val="single" w:sz="4" w:space="0" w:color="auto"/>
            </w:tcBorders>
          </w:tcPr>
          <w:p w14:paraId="1BF915FA" w14:textId="77777777" w:rsidR="00DC00A6" w:rsidRPr="00C42BED" w:rsidRDefault="00DC00A6" w:rsidP="00281CC9">
            <w:pPr>
              <w:numPr>
                <w:ilvl w:val="12"/>
                <w:numId w:val="0"/>
              </w:numPr>
              <w:rPr>
                <w:rFonts w:cs="Arial"/>
                <w:szCs w:val="22"/>
              </w:rPr>
            </w:pPr>
            <w:r w:rsidRPr="00C42BED">
              <w:rPr>
                <w:rFonts w:cs="Arial"/>
                <w:szCs w:val="22"/>
              </w:rPr>
              <w:t>public String sendHttpGetRequest() throws Exception</w:t>
            </w:r>
          </w:p>
        </w:tc>
        <w:tc>
          <w:tcPr>
            <w:tcW w:w="4253" w:type="dxa"/>
            <w:tcBorders>
              <w:top w:val="single" w:sz="4" w:space="0" w:color="auto"/>
              <w:left w:val="single" w:sz="4" w:space="0" w:color="auto"/>
              <w:bottom w:val="single" w:sz="4" w:space="0" w:color="auto"/>
              <w:right w:val="single" w:sz="4" w:space="0" w:color="auto"/>
            </w:tcBorders>
          </w:tcPr>
          <w:p w14:paraId="3DCCD556" w14:textId="77777777" w:rsidR="00DC00A6" w:rsidRPr="007F4F54" w:rsidRDefault="00DC00A6" w:rsidP="00281CC9">
            <w:pPr>
              <w:numPr>
                <w:ilvl w:val="12"/>
                <w:numId w:val="0"/>
              </w:numPr>
              <w:rPr>
                <w:rFonts w:cs="Arial"/>
                <w:szCs w:val="22"/>
              </w:rPr>
            </w:pPr>
            <w:r w:rsidRPr="00C42BED">
              <w:rPr>
                <w:rFonts w:cs="Arial"/>
                <w:szCs w:val="22"/>
              </w:rPr>
              <w:t>Make the HTTP GET call to the RGB server.</w:t>
            </w:r>
          </w:p>
        </w:tc>
        <w:tc>
          <w:tcPr>
            <w:tcW w:w="2268" w:type="dxa"/>
            <w:tcBorders>
              <w:top w:val="single" w:sz="4" w:space="0" w:color="auto"/>
              <w:left w:val="single" w:sz="4" w:space="0" w:color="auto"/>
              <w:bottom w:val="single" w:sz="4" w:space="0" w:color="auto"/>
            </w:tcBorders>
          </w:tcPr>
          <w:p w14:paraId="762122F3" w14:textId="77777777" w:rsidR="00DC00A6" w:rsidRPr="006F29B2" w:rsidRDefault="00DC00A6" w:rsidP="00281CC9">
            <w:pPr>
              <w:numPr>
                <w:ilvl w:val="12"/>
                <w:numId w:val="0"/>
              </w:numPr>
              <w:rPr>
                <w:rFonts w:cs="Arial"/>
                <w:szCs w:val="22"/>
              </w:rPr>
            </w:pPr>
          </w:p>
        </w:tc>
      </w:tr>
      <w:tr w:rsidR="00DC00A6" w14:paraId="26EBF176" w14:textId="77777777" w:rsidTr="006F29B2">
        <w:tc>
          <w:tcPr>
            <w:tcW w:w="2743" w:type="dxa"/>
            <w:tcBorders>
              <w:top w:val="single" w:sz="4" w:space="0" w:color="auto"/>
              <w:bottom w:val="single" w:sz="4" w:space="0" w:color="auto"/>
              <w:right w:val="single" w:sz="4" w:space="0" w:color="auto"/>
            </w:tcBorders>
          </w:tcPr>
          <w:p w14:paraId="63968F54" w14:textId="77777777" w:rsidR="00DC00A6" w:rsidRPr="00C42BED" w:rsidRDefault="00DC00A6" w:rsidP="00281CC9">
            <w:pPr>
              <w:numPr>
                <w:ilvl w:val="12"/>
                <w:numId w:val="0"/>
              </w:numPr>
              <w:rPr>
                <w:rFonts w:cs="Arial"/>
                <w:szCs w:val="22"/>
              </w:rPr>
            </w:pPr>
            <w:r w:rsidRPr="00C42BED">
              <w:rPr>
                <w:rFonts w:cs="Arial"/>
                <w:szCs w:val="22"/>
              </w:rPr>
              <w:t>public String getContentId()  throws Exception</w:t>
            </w:r>
          </w:p>
        </w:tc>
        <w:tc>
          <w:tcPr>
            <w:tcW w:w="4253" w:type="dxa"/>
            <w:tcBorders>
              <w:top w:val="single" w:sz="4" w:space="0" w:color="auto"/>
              <w:left w:val="single" w:sz="4" w:space="0" w:color="auto"/>
              <w:bottom w:val="single" w:sz="4" w:space="0" w:color="auto"/>
              <w:right w:val="single" w:sz="4" w:space="0" w:color="auto"/>
            </w:tcBorders>
          </w:tcPr>
          <w:p w14:paraId="22057723" w14:textId="77777777" w:rsidR="00DC00A6" w:rsidRPr="007F4F54" w:rsidRDefault="00DC00A6" w:rsidP="00281CC9">
            <w:pPr>
              <w:numPr>
                <w:ilvl w:val="12"/>
                <w:numId w:val="0"/>
              </w:numPr>
              <w:rPr>
                <w:rFonts w:cs="Arial"/>
                <w:szCs w:val="22"/>
              </w:rPr>
            </w:pPr>
            <w:r>
              <w:rPr>
                <w:rFonts w:cs="Arial"/>
                <w:szCs w:val="22"/>
              </w:rPr>
              <w:t>Get content id</w:t>
            </w:r>
          </w:p>
        </w:tc>
        <w:tc>
          <w:tcPr>
            <w:tcW w:w="2268" w:type="dxa"/>
            <w:tcBorders>
              <w:top w:val="single" w:sz="4" w:space="0" w:color="auto"/>
              <w:left w:val="single" w:sz="4" w:space="0" w:color="auto"/>
              <w:bottom w:val="single" w:sz="4" w:space="0" w:color="auto"/>
            </w:tcBorders>
          </w:tcPr>
          <w:p w14:paraId="46B84997" w14:textId="77777777" w:rsidR="00DC00A6" w:rsidRPr="006F29B2" w:rsidRDefault="00DC00A6" w:rsidP="00281CC9">
            <w:pPr>
              <w:numPr>
                <w:ilvl w:val="12"/>
                <w:numId w:val="0"/>
              </w:numPr>
              <w:rPr>
                <w:rFonts w:cs="Arial"/>
                <w:szCs w:val="22"/>
              </w:rPr>
            </w:pPr>
          </w:p>
        </w:tc>
      </w:tr>
    </w:tbl>
    <w:p w14:paraId="449AF9E8" w14:textId="77777777" w:rsidR="00DC00A6" w:rsidRDefault="00DC00A6" w:rsidP="00DC00A6">
      <w:pPr>
        <w:pStyle w:val="ListParagraph"/>
        <w:rPr>
          <w:rFonts w:cs="Arial"/>
          <w:b/>
          <w:bCs/>
          <w:szCs w:val="22"/>
        </w:rPr>
      </w:pPr>
    </w:p>
    <w:p w14:paraId="08722269" w14:textId="77777777" w:rsidR="00DC00A6" w:rsidRDefault="00DC00A6" w:rsidP="00DC00A6">
      <w:pPr>
        <w:pStyle w:val="ListParagraph"/>
        <w:rPr>
          <w:rFonts w:cs="Arial"/>
          <w:b/>
          <w:bCs/>
          <w:szCs w:val="22"/>
        </w:rPr>
      </w:pPr>
    </w:p>
    <w:p w14:paraId="1D9EC38E" w14:textId="77777777" w:rsidR="00DC00A6" w:rsidRDefault="00DC00A6" w:rsidP="0039515D">
      <w:pPr>
        <w:pStyle w:val="BodyText"/>
        <w:numPr>
          <w:ilvl w:val="0"/>
          <w:numId w:val="28"/>
        </w:numPr>
        <w:rPr>
          <w:rFonts w:eastAsiaTheme="minorHAnsi" w:cs="Arial"/>
          <w:szCs w:val="22"/>
        </w:rPr>
      </w:pPr>
      <w:r>
        <w:rPr>
          <w:rFonts w:eastAsiaTheme="minorHAnsi" w:cs="Arial"/>
          <w:b/>
          <w:szCs w:val="22"/>
        </w:rPr>
        <w:t>com.</w:t>
      </w:r>
      <w:r w:rsidRPr="000D29D9">
        <w:rPr>
          <w:rFonts w:eastAsiaTheme="minorHAnsi" w:cs="Arial"/>
          <w:b/>
          <w:szCs w:val="22"/>
        </w:rPr>
        <w:t>siemens</w:t>
      </w:r>
      <w:r>
        <w:rPr>
          <w:rFonts w:eastAsiaTheme="minorHAnsi" w:cs="Arial"/>
          <w:b/>
          <w:szCs w:val="22"/>
        </w:rPr>
        <w:t>.he.</w:t>
      </w:r>
      <w:r w:rsidRPr="000D29D9">
        <w:rPr>
          <w:rFonts w:eastAsiaTheme="minorHAnsi" w:cs="Arial"/>
          <w:b/>
          <w:szCs w:val="22"/>
        </w:rPr>
        <w:t>npvrmediator</w:t>
      </w:r>
      <w:r>
        <w:rPr>
          <w:rFonts w:eastAsiaTheme="minorHAnsi" w:cs="Arial"/>
          <w:b/>
          <w:szCs w:val="22"/>
        </w:rPr>
        <w:t>.</w:t>
      </w:r>
      <w:r w:rsidRPr="000D29D9">
        <w:rPr>
          <w:rFonts w:eastAsiaTheme="minorHAnsi" w:cs="Arial"/>
          <w:b/>
          <w:szCs w:val="22"/>
        </w:rPr>
        <w:t>common</w:t>
      </w:r>
      <w:r>
        <w:rPr>
          <w:rFonts w:eastAsiaTheme="minorHAnsi" w:cs="Arial"/>
          <w:b/>
          <w:szCs w:val="22"/>
        </w:rPr>
        <w:t>.</w:t>
      </w:r>
      <w:r w:rsidRPr="000D29D9">
        <w:rPr>
          <w:rFonts w:eastAsiaTheme="minorHAnsi" w:cs="Arial"/>
          <w:b/>
          <w:szCs w:val="22"/>
        </w:rPr>
        <w:t>NPVRReques</w:t>
      </w:r>
      <w:r>
        <w:rPr>
          <w:rFonts w:eastAsiaTheme="minorHAnsi" w:cs="Arial"/>
          <w:b/>
          <w:szCs w:val="22"/>
        </w:rPr>
        <w:t>t</w:t>
      </w:r>
    </w:p>
    <w:p w14:paraId="6EC0D4E8" w14:textId="77777777" w:rsidR="00DC00A6" w:rsidRDefault="00DC00A6" w:rsidP="00DC00A6">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C00A6" w14:paraId="662715A7" w14:textId="77777777" w:rsidTr="006F29B2">
        <w:tc>
          <w:tcPr>
            <w:tcW w:w="2698" w:type="dxa"/>
            <w:tcBorders>
              <w:top w:val="single" w:sz="4" w:space="0" w:color="auto"/>
              <w:bottom w:val="single" w:sz="4" w:space="0" w:color="auto"/>
              <w:right w:val="single" w:sz="4" w:space="0" w:color="auto"/>
            </w:tcBorders>
            <w:shd w:val="clear" w:color="auto" w:fill="000000"/>
          </w:tcPr>
          <w:p w14:paraId="76B4BC91"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EB30349"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0491BDB2"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DC00A6" w14:paraId="244CBFB6" w14:textId="77777777" w:rsidTr="006F29B2">
        <w:tc>
          <w:tcPr>
            <w:tcW w:w="2698" w:type="dxa"/>
            <w:tcBorders>
              <w:top w:val="single" w:sz="4" w:space="0" w:color="auto"/>
              <w:bottom w:val="single" w:sz="4" w:space="0" w:color="auto"/>
              <w:right w:val="single" w:sz="4" w:space="0" w:color="auto"/>
            </w:tcBorders>
          </w:tcPr>
          <w:p w14:paraId="04768628" w14:textId="77777777" w:rsidR="00DC00A6" w:rsidRDefault="00DC00A6" w:rsidP="00281CC9">
            <w:pPr>
              <w:numPr>
                <w:ilvl w:val="12"/>
                <w:numId w:val="0"/>
              </w:numPr>
              <w:rPr>
                <w:rFonts w:cs="Arial"/>
                <w:szCs w:val="22"/>
              </w:rPr>
            </w:pPr>
            <w:r w:rsidRPr="000D29D9">
              <w:rPr>
                <w:rFonts w:cs="Arial"/>
                <w:szCs w:val="22"/>
              </w:rPr>
              <w:t>contentId</w:t>
            </w:r>
          </w:p>
        </w:tc>
        <w:tc>
          <w:tcPr>
            <w:tcW w:w="4410" w:type="dxa"/>
            <w:tcBorders>
              <w:top w:val="single" w:sz="4" w:space="0" w:color="auto"/>
              <w:left w:val="single" w:sz="4" w:space="0" w:color="auto"/>
              <w:bottom w:val="single" w:sz="4" w:space="0" w:color="auto"/>
              <w:right w:val="single" w:sz="4" w:space="0" w:color="auto"/>
            </w:tcBorders>
          </w:tcPr>
          <w:p w14:paraId="520561E1" w14:textId="77777777" w:rsidR="00DC00A6" w:rsidRDefault="00DC00A6" w:rsidP="00281CC9">
            <w:pPr>
              <w:numPr>
                <w:ilvl w:val="12"/>
                <w:numId w:val="0"/>
              </w:numPr>
              <w:rPr>
                <w:rFonts w:cs="Arial"/>
                <w:szCs w:val="22"/>
              </w:rPr>
            </w:pPr>
            <w:r w:rsidRPr="000D29D9">
              <w:rPr>
                <w:rFonts w:cs="Arial"/>
                <w:szCs w:val="22"/>
              </w:rPr>
              <w:t>private String</w:t>
            </w:r>
          </w:p>
        </w:tc>
        <w:tc>
          <w:tcPr>
            <w:tcW w:w="2156" w:type="dxa"/>
            <w:tcBorders>
              <w:top w:val="single" w:sz="4" w:space="0" w:color="auto"/>
              <w:left w:val="single" w:sz="4" w:space="0" w:color="auto"/>
              <w:bottom w:val="single" w:sz="4" w:space="0" w:color="auto"/>
            </w:tcBorders>
          </w:tcPr>
          <w:p w14:paraId="3388DB2B" w14:textId="77777777" w:rsidR="00DC00A6" w:rsidRDefault="00DC00A6" w:rsidP="00281CC9">
            <w:pPr>
              <w:numPr>
                <w:ilvl w:val="12"/>
                <w:numId w:val="0"/>
              </w:numPr>
              <w:rPr>
                <w:rFonts w:cs="Arial"/>
                <w:szCs w:val="22"/>
              </w:rPr>
            </w:pPr>
            <w:r>
              <w:rPr>
                <w:rFonts w:cs="Arial"/>
                <w:szCs w:val="22"/>
              </w:rPr>
              <w:t>Content ID</w:t>
            </w:r>
          </w:p>
        </w:tc>
      </w:tr>
    </w:tbl>
    <w:p w14:paraId="174D868F" w14:textId="77777777" w:rsidR="00DC00A6" w:rsidRDefault="00DC00A6" w:rsidP="00DC00A6">
      <w:pPr>
        <w:pStyle w:val="ListParagraph"/>
        <w:rPr>
          <w:rFonts w:cs="Arial"/>
          <w:b/>
          <w:bCs/>
          <w:szCs w:val="22"/>
        </w:rPr>
      </w:pPr>
    </w:p>
    <w:tbl>
      <w:tblPr>
        <w:tblW w:w="9266" w:type="dxa"/>
        <w:tblInd w:w="198" w:type="dxa"/>
        <w:tblCellMar>
          <w:left w:w="0" w:type="dxa"/>
          <w:right w:w="0" w:type="dxa"/>
        </w:tblCellMar>
        <w:tblLook w:val="04A0" w:firstRow="1" w:lastRow="0" w:firstColumn="1" w:lastColumn="0" w:noHBand="0" w:noVBand="1"/>
      </w:tblPr>
      <w:tblGrid>
        <w:gridCol w:w="2701"/>
        <w:gridCol w:w="4371"/>
        <w:gridCol w:w="2194"/>
      </w:tblGrid>
      <w:tr w:rsidR="00DC00A6" w14:paraId="0C3246A2" w14:textId="77777777" w:rsidTr="006F29B2">
        <w:tc>
          <w:tcPr>
            <w:tcW w:w="2701"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142FD785"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371"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0A6BCC4E"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94"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64898EA5"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DC00A6" w14:paraId="190187C9" w14:textId="77777777" w:rsidTr="006F29B2">
        <w:tc>
          <w:tcPr>
            <w:tcW w:w="270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FCC5D89" w14:textId="77777777" w:rsidR="00DC00A6" w:rsidRDefault="00DC00A6" w:rsidP="00281CC9">
            <w:pPr>
              <w:spacing w:line="276" w:lineRule="auto"/>
              <w:rPr>
                <w:rFonts w:eastAsiaTheme="minorHAnsi" w:cs="Arial"/>
                <w:szCs w:val="22"/>
              </w:rPr>
            </w:pPr>
            <w:r>
              <w:t>public getXXX()</w:t>
            </w:r>
          </w:p>
        </w:tc>
        <w:tc>
          <w:tcPr>
            <w:tcW w:w="4371" w:type="dxa"/>
            <w:tcBorders>
              <w:top w:val="nil"/>
              <w:left w:val="nil"/>
              <w:bottom w:val="single" w:sz="8" w:space="0" w:color="auto"/>
              <w:right w:val="single" w:sz="8" w:space="0" w:color="auto"/>
            </w:tcBorders>
            <w:tcMar>
              <w:top w:w="0" w:type="dxa"/>
              <w:left w:w="108" w:type="dxa"/>
              <w:bottom w:w="0" w:type="dxa"/>
              <w:right w:w="108" w:type="dxa"/>
            </w:tcMar>
            <w:hideMark/>
          </w:tcPr>
          <w:p w14:paraId="5E2D42CF" w14:textId="77777777" w:rsidR="00DC00A6" w:rsidRDefault="00DC00A6" w:rsidP="00281CC9">
            <w:pPr>
              <w:spacing w:line="276" w:lineRule="auto"/>
              <w:rPr>
                <w:rFonts w:eastAsiaTheme="minorHAnsi" w:cs="Arial"/>
                <w:szCs w:val="22"/>
              </w:rPr>
            </w:pPr>
            <w:r>
              <w:t>Method to get the attribute values. Should be defined a method for each class attribute. e.g.: getName()</w:t>
            </w:r>
          </w:p>
        </w:tc>
        <w:tc>
          <w:tcPr>
            <w:tcW w:w="2194" w:type="dxa"/>
            <w:tcBorders>
              <w:top w:val="nil"/>
              <w:left w:val="nil"/>
              <w:bottom w:val="single" w:sz="8" w:space="0" w:color="auto"/>
              <w:right w:val="single" w:sz="8" w:space="0" w:color="auto"/>
            </w:tcBorders>
            <w:tcMar>
              <w:top w:w="0" w:type="dxa"/>
              <w:left w:w="108" w:type="dxa"/>
              <w:bottom w:w="0" w:type="dxa"/>
              <w:right w:w="108" w:type="dxa"/>
            </w:tcMar>
            <w:hideMark/>
          </w:tcPr>
          <w:p w14:paraId="0968EABA" w14:textId="77777777" w:rsidR="00DC00A6" w:rsidRDefault="00DC00A6" w:rsidP="00281CC9">
            <w:pPr>
              <w:spacing w:line="276" w:lineRule="auto"/>
              <w:ind w:left="200" w:hanging="200"/>
              <w:rPr>
                <w:rFonts w:eastAsiaTheme="minorHAnsi" w:cs="Arial"/>
                <w:sz w:val="20"/>
              </w:rPr>
            </w:pPr>
            <w:r>
              <w:t>None</w:t>
            </w:r>
          </w:p>
        </w:tc>
      </w:tr>
    </w:tbl>
    <w:p w14:paraId="546138A6" w14:textId="77777777" w:rsidR="00DC00A6" w:rsidRDefault="00DC00A6" w:rsidP="00DC00A6">
      <w:pPr>
        <w:pStyle w:val="ListParagraph"/>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743"/>
        <w:gridCol w:w="4395"/>
        <w:gridCol w:w="2126"/>
      </w:tblGrid>
      <w:tr w:rsidR="00DC00A6" w:rsidRPr="005C2183" w14:paraId="4BF77B14" w14:textId="77777777" w:rsidTr="006F29B2">
        <w:tc>
          <w:tcPr>
            <w:tcW w:w="2743" w:type="dxa"/>
            <w:tcBorders>
              <w:top w:val="single" w:sz="4" w:space="0" w:color="auto"/>
              <w:left w:val="single" w:sz="4" w:space="0" w:color="auto"/>
              <w:bottom w:val="single" w:sz="4" w:space="0" w:color="auto"/>
              <w:right w:val="single" w:sz="4" w:space="0" w:color="auto"/>
            </w:tcBorders>
            <w:shd w:val="clear" w:color="auto" w:fill="000000"/>
          </w:tcPr>
          <w:p w14:paraId="30C710F2" w14:textId="77777777" w:rsidR="00DC00A6" w:rsidRPr="000D29D9" w:rsidRDefault="00DC00A6" w:rsidP="00281CC9">
            <w:pPr>
              <w:numPr>
                <w:ilvl w:val="12"/>
                <w:numId w:val="0"/>
              </w:numPr>
              <w:rPr>
                <w:rFonts w:cs="Arial"/>
                <w:szCs w:val="22"/>
              </w:rPr>
            </w:pPr>
            <w:r w:rsidRPr="000D29D9">
              <w:rPr>
                <w:rFonts w:cs="Arial"/>
                <w:szCs w:val="22"/>
              </w:rPr>
              <w:t>Existing  Method</w:t>
            </w:r>
          </w:p>
        </w:tc>
        <w:tc>
          <w:tcPr>
            <w:tcW w:w="4395" w:type="dxa"/>
            <w:tcBorders>
              <w:top w:val="single" w:sz="4" w:space="0" w:color="auto"/>
              <w:left w:val="single" w:sz="4" w:space="0" w:color="auto"/>
              <w:bottom w:val="single" w:sz="4" w:space="0" w:color="auto"/>
              <w:right w:val="single" w:sz="4" w:space="0" w:color="auto"/>
            </w:tcBorders>
            <w:shd w:val="clear" w:color="auto" w:fill="000000"/>
          </w:tcPr>
          <w:p w14:paraId="5FE1E92E" w14:textId="77777777" w:rsidR="00DC00A6" w:rsidRPr="005C2183" w:rsidRDefault="00DC00A6" w:rsidP="00281CC9">
            <w:pPr>
              <w:numPr>
                <w:ilvl w:val="12"/>
                <w:numId w:val="0"/>
              </w:numPr>
              <w:rPr>
                <w:rFonts w:cs="Arial"/>
                <w:szCs w:val="22"/>
              </w:rPr>
            </w:pPr>
            <w:r w:rsidRPr="005C2183">
              <w:rPr>
                <w:rFonts w:cs="Arial"/>
                <w:szCs w:val="22"/>
              </w:rPr>
              <w:t xml:space="preserve">                      Description</w:t>
            </w:r>
          </w:p>
        </w:tc>
        <w:tc>
          <w:tcPr>
            <w:tcW w:w="2126" w:type="dxa"/>
            <w:tcBorders>
              <w:top w:val="single" w:sz="4" w:space="0" w:color="auto"/>
              <w:left w:val="single" w:sz="4" w:space="0" w:color="auto"/>
              <w:bottom w:val="single" w:sz="4" w:space="0" w:color="auto"/>
              <w:right w:val="single" w:sz="4" w:space="0" w:color="auto"/>
            </w:tcBorders>
            <w:shd w:val="clear" w:color="auto" w:fill="000000"/>
          </w:tcPr>
          <w:p w14:paraId="78BB7EAC" w14:textId="77777777" w:rsidR="00DC00A6" w:rsidRPr="000D29D9" w:rsidRDefault="00DC00A6" w:rsidP="00281CC9">
            <w:pPr>
              <w:numPr>
                <w:ilvl w:val="12"/>
                <w:numId w:val="0"/>
              </w:numPr>
              <w:rPr>
                <w:rFonts w:cs="Arial"/>
                <w:b/>
                <w:bCs/>
                <w:szCs w:val="22"/>
              </w:rPr>
            </w:pPr>
            <w:r w:rsidRPr="000D29D9">
              <w:rPr>
                <w:rFonts w:cs="Arial"/>
                <w:b/>
                <w:bCs/>
                <w:szCs w:val="22"/>
              </w:rPr>
              <w:t>Exception</w:t>
            </w:r>
          </w:p>
        </w:tc>
      </w:tr>
      <w:tr w:rsidR="00DC00A6" w14:paraId="1769066A" w14:textId="77777777" w:rsidTr="006F29B2">
        <w:tc>
          <w:tcPr>
            <w:tcW w:w="2743" w:type="dxa"/>
            <w:tcBorders>
              <w:top w:val="single" w:sz="4" w:space="0" w:color="auto"/>
              <w:bottom w:val="single" w:sz="4" w:space="0" w:color="auto"/>
              <w:right w:val="single" w:sz="4" w:space="0" w:color="auto"/>
            </w:tcBorders>
          </w:tcPr>
          <w:p w14:paraId="70398C00" w14:textId="77777777" w:rsidR="00DC00A6" w:rsidRDefault="00DC00A6" w:rsidP="00281CC9">
            <w:pPr>
              <w:numPr>
                <w:ilvl w:val="12"/>
                <w:numId w:val="0"/>
              </w:numPr>
              <w:rPr>
                <w:rFonts w:cs="Arial"/>
                <w:szCs w:val="22"/>
              </w:rPr>
            </w:pPr>
            <w:r w:rsidRPr="000D29D9">
              <w:rPr>
                <w:rFonts w:cs="Arial"/>
                <w:szCs w:val="22"/>
              </w:rPr>
              <w:t>public String printNPVRRequest(</w:t>
            </w:r>
            <w:r>
              <w:rPr>
                <w:rFonts w:cs="Arial"/>
                <w:szCs w:val="22"/>
              </w:rPr>
              <w:t>)</w:t>
            </w:r>
          </w:p>
        </w:tc>
        <w:tc>
          <w:tcPr>
            <w:tcW w:w="4395" w:type="dxa"/>
            <w:tcBorders>
              <w:top w:val="single" w:sz="4" w:space="0" w:color="auto"/>
              <w:left w:val="single" w:sz="4" w:space="0" w:color="auto"/>
              <w:bottom w:val="single" w:sz="4" w:space="0" w:color="auto"/>
              <w:right w:val="single" w:sz="4" w:space="0" w:color="auto"/>
            </w:tcBorders>
          </w:tcPr>
          <w:p w14:paraId="6ABCBEC1" w14:textId="77777777" w:rsidR="00DC00A6" w:rsidRDefault="00DC00A6" w:rsidP="00281CC9">
            <w:pPr>
              <w:numPr>
                <w:ilvl w:val="12"/>
                <w:numId w:val="0"/>
              </w:numPr>
              <w:rPr>
                <w:rFonts w:cs="Arial"/>
                <w:szCs w:val="22"/>
              </w:rPr>
            </w:pPr>
            <w:r>
              <w:rPr>
                <w:rFonts w:cs="Arial"/>
                <w:szCs w:val="22"/>
              </w:rPr>
              <w:t>Print npvr request</w:t>
            </w:r>
          </w:p>
        </w:tc>
        <w:tc>
          <w:tcPr>
            <w:tcW w:w="2126" w:type="dxa"/>
            <w:tcBorders>
              <w:top w:val="single" w:sz="4" w:space="0" w:color="auto"/>
              <w:left w:val="single" w:sz="4" w:space="0" w:color="auto"/>
              <w:bottom w:val="single" w:sz="4" w:space="0" w:color="auto"/>
            </w:tcBorders>
          </w:tcPr>
          <w:p w14:paraId="65EEDB89" w14:textId="77777777" w:rsidR="00DC00A6" w:rsidRDefault="00DC00A6" w:rsidP="00281CC9">
            <w:pPr>
              <w:numPr>
                <w:ilvl w:val="12"/>
                <w:numId w:val="0"/>
              </w:numPr>
              <w:rPr>
                <w:rFonts w:cs="Arial"/>
                <w:szCs w:val="22"/>
              </w:rPr>
            </w:pPr>
          </w:p>
        </w:tc>
      </w:tr>
      <w:tr w:rsidR="00DC00A6" w:rsidRPr="007F4F54" w14:paraId="00245270" w14:textId="77777777" w:rsidTr="006F29B2">
        <w:tc>
          <w:tcPr>
            <w:tcW w:w="2743" w:type="dxa"/>
            <w:tcBorders>
              <w:top w:val="single" w:sz="4" w:space="0" w:color="auto"/>
              <w:bottom w:val="single" w:sz="4" w:space="0" w:color="auto"/>
              <w:right w:val="single" w:sz="4" w:space="0" w:color="auto"/>
            </w:tcBorders>
          </w:tcPr>
          <w:p w14:paraId="3327DCB6" w14:textId="77777777" w:rsidR="00DC00A6" w:rsidRPr="00C42BED" w:rsidRDefault="00DC00A6" w:rsidP="00281CC9">
            <w:pPr>
              <w:numPr>
                <w:ilvl w:val="12"/>
                <w:numId w:val="0"/>
              </w:numPr>
              <w:rPr>
                <w:rFonts w:cs="Arial"/>
                <w:szCs w:val="22"/>
              </w:rPr>
            </w:pPr>
            <w:r w:rsidRPr="000D29D9">
              <w:rPr>
                <w:rFonts w:cs="Arial"/>
                <w:szCs w:val="22"/>
              </w:rPr>
              <w:t>public RecordRequest getRecordRequest(int adaptedDuration</w:t>
            </w:r>
          </w:p>
        </w:tc>
        <w:tc>
          <w:tcPr>
            <w:tcW w:w="4395" w:type="dxa"/>
            <w:tcBorders>
              <w:top w:val="single" w:sz="4" w:space="0" w:color="auto"/>
              <w:left w:val="single" w:sz="4" w:space="0" w:color="auto"/>
              <w:bottom w:val="single" w:sz="4" w:space="0" w:color="auto"/>
              <w:right w:val="single" w:sz="4" w:space="0" w:color="auto"/>
            </w:tcBorders>
          </w:tcPr>
          <w:p w14:paraId="1B4B018B" w14:textId="77777777" w:rsidR="00DC00A6" w:rsidRPr="007F4F54" w:rsidRDefault="00DC00A6" w:rsidP="00281CC9">
            <w:pPr>
              <w:numPr>
                <w:ilvl w:val="12"/>
                <w:numId w:val="0"/>
              </w:numPr>
              <w:rPr>
                <w:rFonts w:cs="Arial"/>
                <w:szCs w:val="22"/>
              </w:rPr>
            </w:pPr>
            <w:r>
              <w:rPr>
                <w:rFonts w:cs="Arial"/>
                <w:szCs w:val="22"/>
              </w:rPr>
              <w:t xml:space="preserve">Record Request </w:t>
            </w:r>
          </w:p>
        </w:tc>
        <w:tc>
          <w:tcPr>
            <w:tcW w:w="2126" w:type="dxa"/>
            <w:tcBorders>
              <w:top w:val="single" w:sz="4" w:space="0" w:color="auto"/>
              <w:left w:val="single" w:sz="4" w:space="0" w:color="auto"/>
              <w:bottom w:val="single" w:sz="4" w:space="0" w:color="auto"/>
            </w:tcBorders>
          </w:tcPr>
          <w:p w14:paraId="2786F9A7" w14:textId="77777777" w:rsidR="00DC00A6" w:rsidRPr="007F4F54" w:rsidRDefault="00DC00A6" w:rsidP="00281CC9">
            <w:pPr>
              <w:numPr>
                <w:ilvl w:val="12"/>
                <w:numId w:val="0"/>
              </w:numPr>
              <w:rPr>
                <w:rFonts w:cs="Arial"/>
                <w:b/>
                <w:bCs/>
                <w:szCs w:val="22"/>
              </w:rPr>
            </w:pPr>
          </w:p>
        </w:tc>
      </w:tr>
    </w:tbl>
    <w:p w14:paraId="0C7B5334" w14:textId="77777777" w:rsidR="00DC00A6" w:rsidRDefault="00DC00A6" w:rsidP="00DC00A6">
      <w:pPr>
        <w:pStyle w:val="ListParagraph"/>
        <w:rPr>
          <w:rFonts w:cs="Arial"/>
          <w:b/>
          <w:bCs/>
          <w:szCs w:val="22"/>
        </w:rPr>
      </w:pPr>
    </w:p>
    <w:p w14:paraId="700A78EE" w14:textId="77777777" w:rsidR="00DC00A6" w:rsidRDefault="00DC00A6" w:rsidP="0039515D">
      <w:pPr>
        <w:pStyle w:val="ListParagraph"/>
        <w:numPr>
          <w:ilvl w:val="0"/>
          <w:numId w:val="28"/>
        </w:numPr>
        <w:rPr>
          <w:rFonts w:cs="Arial"/>
          <w:b/>
          <w:bCs/>
          <w:szCs w:val="22"/>
        </w:rPr>
      </w:pPr>
      <w:r>
        <w:rPr>
          <w:rFonts w:cs="Arial"/>
          <w:b/>
          <w:bCs/>
          <w:szCs w:val="22"/>
        </w:rPr>
        <w:t>com.</w:t>
      </w:r>
      <w:r w:rsidRPr="000D29D9">
        <w:rPr>
          <w:rFonts w:cs="Arial"/>
          <w:b/>
          <w:bCs/>
          <w:szCs w:val="22"/>
        </w:rPr>
        <w:t>siemens</w:t>
      </w:r>
      <w:r>
        <w:rPr>
          <w:rFonts w:cs="Arial"/>
          <w:b/>
          <w:bCs/>
          <w:szCs w:val="22"/>
        </w:rPr>
        <w:t>.he.</w:t>
      </w:r>
      <w:r w:rsidRPr="000D29D9">
        <w:rPr>
          <w:rFonts w:cs="Arial"/>
          <w:b/>
          <w:bCs/>
          <w:szCs w:val="22"/>
        </w:rPr>
        <w:t>npvrmediator</w:t>
      </w:r>
      <w:r>
        <w:rPr>
          <w:rFonts w:cs="Arial"/>
          <w:b/>
          <w:bCs/>
          <w:szCs w:val="22"/>
        </w:rPr>
        <w:t>.</w:t>
      </w:r>
      <w:r w:rsidRPr="000D29D9">
        <w:rPr>
          <w:rFonts w:cs="Arial"/>
          <w:b/>
          <w:bCs/>
          <w:szCs w:val="22"/>
        </w:rPr>
        <w:t>common</w:t>
      </w:r>
      <w:r>
        <w:rPr>
          <w:rFonts w:cs="Arial"/>
          <w:b/>
          <w:bCs/>
          <w:szCs w:val="22"/>
        </w:rPr>
        <w:t>.</w:t>
      </w:r>
      <w:r w:rsidRPr="000D29D9">
        <w:rPr>
          <w:rFonts w:cs="Arial"/>
          <w:b/>
          <w:bCs/>
          <w:szCs w:val="22"/>
        </w:rPr>
        <w:t>RecordRequest</w:t>
      </w:r>
    </w:p>
    <w:p w14:paraId="5CCE48E2" w14:textId="77777777" w:rsidR="00DC00A6" w:rsidRDefault="00DC00A6" w:rsidP="00DC00A6">
      <w:pPr>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C00A6" w14:paraId="288F5543" w14:textId="77777777" w:rsidTr="006F29B2">
        <w:tc>
          <w:tcPr>
            <w:tcW w:w="2698" w:type="dxa"/>
            <w:tcBorders>
              <w:top w:val="single" w:sz="4" w:space="0" w:color="auto"/>
              <w:bottom w:val="single" w:sz="4" w:space="0" w:color="auto"/>
              <w:right w:val="single" w:sz="4" w:space="0" w:color="auto"/>
            </w:tcBorders>
            <w:shd w:val="clear" w:color="auto" w:fill="000000"/>
          </w:tcPr>
          <w:p w14:paraId="70CEDAD8"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4AAE7B04"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22B22DAF"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DC00A6" w14:paraId="2426824B" w14:textId="77777777" w:rsidTr="006F29B2">
        <w:tc>
          <w:tcPr>
            <w:tcW w:w="2698" w:type="dxa"/>
            <w:tcBorders>
              <w:top w:val="single" w:sz="4" w:space="0" w:color="auto"/>
              <w:bottom w:val="single" w:sz="4" w:space="0" w:color="auto"/>
              <w:right w:val="single" w:sz="4" w:space="0" w:color="auto"/>
            </w:tcBorders>
          </w:tcPr>
          <w:p w14:paraId="1DC6B825" w14:textId="77777777" w:rsidR="00DC00A6" w:rsidRDefault="00DC00A6" w:rsidP="00281CC9">
            <w:pPr>
              <w:numPr>
                <w:ilvl w:val="12"/>
                <w:numId w:val="0"/>
              </w:numPr>
              <w:rPr>
                <w:rFonts w:cs="Arial"/>
                <w:szCs w:val="22"/>
              </w:rPr>
            </w:pPr>
            <w:r w:rsidRPr="000D29D9">
              <w:rPr>
                <w:rFonts w:cs="Arial"/>
                <w:szCs w:val="22"/>
              </w:rPr>
              <w:t>contentId</w:t>
            </w:r>
          </w:p>
        </w:tc>
        <w:tc>
          <w:tcPr>
            <w:tcW w:w="4410" w:type="dxa"/>
            <w:tcBorders>
              <w:top w:val="single" w:sz="4" w:space="0" w:color="auto"/>
              <w:left w:val="single" w:sz="4" w:space="0" w:color="auto"/>
              <w:bottom w:val="single" w:sz="4" w:space="0" w:color="auto"/>
              <w:right w:val="single" w:sz="4" w:space="0" w:color="auto"/>
            </w:tcBorders>
          </w:tcPr>
          <w:p w14:paraId="6B931DE2" w14:textId="77777777" w:rsidR="00DC00A6" w:rsidRDefault="00DC00A6" w:rsidP="00281CC9">
            <w:pPr>
              <w:numPr>
                <w:ilvl w:val="12"/>
                <w:numId w:val="0"/>
              </w:numPr>
              <w:rPr>
                <w:rFonts w:cs="Arial"/>
                <w:szCs w:val="22"/>
              </w:rPr>
            </w:pPr>
            <w:r w:rsidRPr="000D29D9">
              <w:rPr>
                <w:rFonts w:cs="Arial"/>
                <w:szCs w:val="22"/>
              </w:rPr>
              <w:t>private String</w:t>
            </w:r>
          </w:p>
        </w:tc>
        <w:tc>
          <w:tcPr>
            <w:tcW w:w="2156" w:type="dxa"/>
            <w:tcBorders>
              <w:top w:val="single" w:sz="4" w:space="0" w:color="auto"/>
              <w:left w:val="single" w:sz="4" w:space="0" w:color="auto"/>
              <w:bottom w:val="single" w:sz="4" w:space="0" w:color="auto"/>
            </w:tcBorders>
          </w:tcPr>
          <w:p w14:paraId="05EE5B05" w14:textId="77777777" w:rsidR="00DC00A6" w:rsidRDefault="00DC00A6" w:rsidP="00281CC9">
            <w:pPr>
              <w:numPr>
                <w:ilvl w:val="12"/>
                <w:numId w:val="0"/>
              </w:numPr>
              <w:rPr>
                <w:rFonts w:cs="Arial"/>
                <w:szCs w:val="22"/>
              </w:rPr>
            </w:pPr>
            <w:r>
              <w:rPr>
                <w:rFonts w:cs="Arial"/>
                <w:szCs w:val="22"/>
              </w:rPr>
              <w:t>Content ID</w:t>
            </w:r>
          </w:p>
        </w:tc>
      </w:tr>
    </w:tbl>
    <w:p w14:paraId="746148EA" w14:textId="77777777" w:rsidR="00DC00A6" w:rsidRDefault="00DC00A6" w:rsidP="00DC00A6">
      <w:pPr>
        <w:rPr>
          <w:rFonts w:cs="Arial"/>
          <w:b/>
          <w:bCs/>
          <w:szCs w:val="22"/>
        </w:rPr>
      </w:pPr>
    </w:p>
    <w:tbl>
      <w:tblPr>
        <w:tblW w:w="9266" w:type="dxa"/>
        <w:tblInd w:w="198" w:type="dxa"/>
        <w:tblCellMar>
          <w:left w:w="0" w:type="dxa"/>
          <w:right w:w="0" w:type="dxa"/>
        </w:tblCellMar>
        <w:tblLook w:val="04A0" w:firstRow="1" w:lastRow="0" w:firstColumn="1" w:lastColumn="0" w:noHBand="0" w:noVBand="1"/>
      </w:tblPr>
      <w:tblGrid>
        <w:gridCol w:w="2701"/>
        <w:gridCol w:w="4371"/>
        <w:gridCol w:w="2194"/>
      </w:tblGrid>
      <w:tr w:rsidR="00DC00A6" w14:paraId="24F21255" w14:textId="77777777" w:rsidTr="006F29B2">
        <w:tc>
          <w:tcPr>
            <w:tcW w:w="2701"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533738C2"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371"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08895F25"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94"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1913BACD"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DC00A6" w14:paraId="31D91B53" w14:textId="77777777" w:rsidTr="006F29B2">
        <w:tc>
          <w:tcPr>
            <w:tcW w:w="270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B601C5" w14:textId="77777777" w:rsidR="00DC00A6" w:rsidRDefault="00DC00A6" w:rsidP="00281CC9">
            <w:pPr>
              <w:spacing w:line="276" w:lineRule="auto"/>
              <w:rPr>
                <w:rFonts w:eastAsiaTheme="minorHAnsi" w:cs="Arial"/>
                <w:szCs w:val="22"/>
              </w:rPr>
            </w:pPr>
            <w:r>
              <w:t>public getXXX()</w:t>
            </w:r>
          </w:p>
        </w:tc>
        <w:tc>
          <w:tcPr>
            <w:tcW w:w="4371" w:type="dxa"/>
            <w:tcBorders>
              <w:top w:val="nil"/>
              <w:left w:val="nil"/>
              <w:bottom w:val="single" w:sz="8" w:space="0" w:color="auto"/>
              <w:right w:val="single" w:sz="8" w:space="0" w:color="auto"/>
            </w:tcBorders>
            <w:tcMar>
              <w:top w:w="0" w:type="dxa"/>
              <w:left w:w="108" w:type="dxa"/>
              <w:bottom w:w="0" w:type="dxa"/>
              <w:right w:w="108" w:type="dxa"/>
            </w:tcMar>
            <w:hideMark/>
          </w:tcPr>
          <w:p w14:paraId="626ED9ED" w14:textId="77777777" w:rsidR="00DC00A6" w:rsidRDefault="00DC00A6" w:rsidP="00281CC9">
            <w:pPr>
              <w:spacing w:line="276" w:lineRule="auto"/>
              <w:rPr>
                <w:rFonts w:eastAsiaTheme="minorHAnsi" w:cs="Arial"/>
                <w:szCs w:val="22"/>
              </w:rPr>
            </w:pPr>
            <w:r>
              <w:t xml:space="preserve">Method to get the attribute values. Should be defined a method for each class </w:t>
            </w:r>
            <w:r>
              <w:lastRenderedPageBreak/>
              <w:t>attribute. e.g.: getName()</w:t>
            </w:r>
          </w:p>
        </w:tc>
        <w:tc>
          <w:tcPr>
            <w:tcW w:w="2194" w:type="dxa"/>
            <w:tcBorders>
              <w:top w:val="nil"/>
              <w:left w:val="nil"/>
              <w:bottom w:val="single" w:sz="8" w:space="0" w:color="auto"/>
              <w:right w:val="single" w:sz="8" w:space="0" w:color="auto"/>
            </w:tcBorders>
            <w:tcMar>
              <w:top w:w="0" w:type="dxa"/>
              <w:left w:w="108" w:type="dxa"/>
              <w:bottom w:w="0" w:type="dxa"/>
              <w:right w:w="108" w:type="dxa"/>
            </w:tcMar>
            <w:hideMark/>
          </w:tcPr>
          <w:p w14:paraId="51AB4093" w14:textId="77777777" w:rsidR="00DC00A6" w:rsidRDefault="00DC00A6" w:rsidP="00281CC9">
            <w:pPr>
              <w:spacing w:line="276" w:lineRule="auto"/>
              <w:ind w:left="200" w:hanging="200"/>
              <w:rPr>
                <w:rFonts w:eastAsiaTheme="minorHAnsi" w:cs="Arial"/>
                <w:sz w:val="20"/>
              </w:rPr>
            </w:pPr>
            <w:r>
              <w:lastRenderedPageBreak/>
              <w:t>None</w:t>
            </w:r>
          </w:p>
        </w:tc>
      </w:tr>
    </w:tbl>
    <w:p w14:paraId="70FA0369" w14:textId="77777777" w:rsidR="00DC00A6" w:rsidRDefault="00DC00A6" w:rsidP="00DC00A6">
      <w:pPr>
        <w:rPr>
          <w:rFonts w:cs="Arial"/>
          <w:b/>
          <w:bCs/>
          <w:szCs w:val="22"/>
        </w:rPr>
      </w:pPr>
    </w:p>
    <w:tbl>
      <w:tblPr>
        <w:tblW w:w="9266" w:type="dxa"/>
        <w:tblInd w:w="198" w:type="dxa"/>
        <w:tblCellMar>
          <w:left w:w="0" w:type="dxa"/>
          <w:right w:w="0" w:type="dxa"/>
        </w:tblCellMar>
        <w:tblLook w:val="04A0" w:firstRow="1" w:lastRow="0" w:firstColumn="1" w:lastColumn="0" w:noHBand="0" w:noVBand="1"/>
      </w:tblPr>
      <w:tblGrid>
        <w:gridCol w:w="2701"/>
        <w:gridCol w:w="4371"/>
        <w:gridCol w:w="2194"/>
      </w:tblGrid>
      <w:tr w:rsidR="008D019C" w14:paraId="71F496DE" w14:textId="77777777" w:rsidTr="001B4F46">
        <w:tc>
          <w:tcPr>
            <w:tcW w:w="2701"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14:paraId="59B1FC97" w14:textId="03B19510" w:rsidR="008D019C" w:rsidRDefault="00D30C5B" w:rsidP="001B4F46">
            <w:pPr>
              <w:numPr>
                <w:ilvl w:val="12"/>
                <w:numId w:val="0"/>
              </w:numPr>
              <w:spacing w:line="276" w:lineRule="auto"/>
              <w:jc w:val="center"/>
              <w:rPr>
                <w:rFonts w:eastAsiaTheme="minorHAnsi" w:cs="Arial"/>
                <w:b/>
                <w:bCs/>
                <w:i/>
                <w:iCs/>
                <w:color w:val="FFFFFF"/>
                <w:sz w:val="20"/>
              </w:rPr>
            </w:pPr>
            <w:r>
              <w:rPr>
                <w:b/>
                <w:bCs/>
                <w:i/>
                <w:iCs/>
                <w:color w:val="FFFFFF"/>
                <w:sz w:val="20"/>
              </w:rPr>
              <w:t>Existing</w:t>
            </w:r>
            <w:r w:rsidR="008D019C">
              <w:rPr>
                <w:b/>
                <w:bCs/>
                <w:i/>
                <w:iCs/>
                <w:color w:val="FFFFFF"/>
                <w:sz w:val="20"/>
              </w:rPr>
              <w:t xml:space="preserve"> Method</w:t>
            </w:r>
          </w:p>
        </w:tc>
        <w:tc>
          <w:tcPr>
            <w:tcW w:w="4371"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1C340C04" w14:textId="77777777" w:rsidR="008D019C" w:rsidRDefault="008D019C" w:rsidP="001B4F46">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94"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14:paraId="13BDC328" w14:textId="77777777" w:rsidR="008D019C" w:rsidRDefault="008D019C" w:rsidP="001B4F46">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8D019C" w14:paraId="15DA047D" w14:textId="77777777" w:rsidTr="001B4F46">
        <w:tc>
          <w:tcPr>
            <w:tcW w:w="270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F4CAB79" w14:textId="740B6E9B" w:rsidR="008D019C" w:rsidRDefault="008D019C" w:rsidP="00DA28B9">
            <w:pPr>
              <w:numPr>
                <w:ilvl w:val="12"/>
                <w:numId w:val="0"/>
              </w:numPr>
              <w:rPr>
                <w:rFonts w:eastAsiaTheme="minorHAnsi" w:cs="Arial"/>
                <w:szCs w:val="22"/>
              </w:rPr>
            </w:pPr>
            <w:r w:rsidRPr="00C80C5F">
              <w:rPr>
                <w:rFonts w:cs="Arial"/>
                <w:szCs w:val="22"/>
              </w:rPr>
              <w:t>public RecordRequest(int recordId, int bitRate, int adaptedDuration, String startTime, String channelIp, int udpPort, String recordFileName,                         String transportProtocol, String accessUrl, String recSubSystem, int duration, String contentId)</w:t>
            </w:r>
          </w:p>
        </w:tc>
        <w:tc>
          <w:tcPr>
            <w:tcW w:w="4371" w:type="dxa"/>
            <w:tcBorders>
              <w:top w:val="nil"/>
              <w:left w:val="nil"/>
              <w:bottom w:val="single" w:sz="8" w:space="0" w:color="auto"/>
              <w:right w:val="single" w:sz="8" w:space="0" w:color="auto"/>
            </w:tcBorders>
            <w:tcMar>
              <w:top w:w="0" w:type="dxa"/>
              <w:left w:w="108" w:type="dxa"/>
              <w:bottom w:w="0" w:type="dxa"/>
              <w:right w:w="108" w:type="dxa"/>
            </w:tcMar>
            <w:hideMark/>
          </w:tcPr>
          <w:p w14:paraId="4B5B1F4B" w14:textId="57D3EF1D" w:rsidR="008D019C" w:rsidRDefault="008D019C" w:rsidP="001B4F46">
            <w:pPr>
              <w:spacing w:line="276" w:lineRule="auto"/>
              <w:rPr>
                <w:rFonts w:eastAsiaTheme="minorHAnsi" w:cs="Arial"/>
                <w:szCs w:val="22"/>
              </w:rPr>
            </w:pPr>
            <w:r>
              <w:rPr>
                <w:rFonts w:cs="Arial"/>
                <w:szCs w:val="22"/>
              </w:rPr>
              <w:t>Record Request</w:t>
            </w:r>
          </w:p>
        </w:tc>
        <w:tc>
          <w:tcPr>
            <w:tcW w:w="2194" w:type="dxa"/>
            <w:tcBorders>
              <w:top w:val="nil"/>
              <w:left w:val="nil"/>
              <w:bottom w:val="single" w:sz="8" w:space="0" w:color="auto"/>
              <w:right w:val="single" w:sz="8" w:space="0" w:color="auto"/>
            </w:tcBorders>
            <w:tcMar>
              <w:top w:w="0" w:type="dxa"/>
              <w:left w:w="108" w:type="dxa"/>
              <w:bottom w:w="0" w:type="dxa"/>
              <w:right w:w="108" w:type="dxa"/>
            </w:tcMar>
            <w:hideMark/>
          </w:tcPr>
          <w:p w14:paraId="01CC4E07" w14:textId="78890572" w:rsidR="008D019C" w:rsidRDefault="008D019C" w:rsidP="001B4F46">
            <w:pPr>
              <w:spacing w:line="276" w:lineRule="auto"/>
              <w:ind w:left="200" w:hanging="200"/>
              <w:rPr>
                <w:rFonts w:eastAsiaTheme="minorHAnsi" w:cs="Arial"/>
                <w:sz w:val="20"/>
              </w:rPr>
            </w:pPr>
          </w:p>
        </w:tc>
      </w:tr>
    </w:tbl>
    <w:p w14:paraId="074769C9" w14:textId="77777777" w:rsidR="008D019C" w:rsidRPr="000D29D9" w:rsidRDefault="008D019C" w:rsidP="00DC00A6">
      <w:pPr>
        <w:rPr>
          <w:rFonts w:cs="Arial"/>
          <w:b/>
          <w:bCs/>
          <w:szCs w:val="22"/>
        </w:rPr>
      </w:pPr>
    </w:p>
    <w:p w14:paraId="62BA30EB" w14:textId="77777777" w:rsidR="00DC00A6" w:rsidRDefault="00DC00A6" w:rsidP="00DC00A6">
      <w:pPr>
        <w:pStyle w:val="ListParagraph"/>
        <w:rPr>
          <w:rFonts w:cs="Arial"/>
          <w:b/>
          <w:bCs/>
          <w:szCs w:val="22"/>
        </w:rPr>
      </w:pPr>
    </w:p>
    <w:p w14:paraId="1BF3A088" w14:textId="77777777" w:rsidR="00DC00A6" w:rsidRDefault="00DC00A6" w:rsidP="0039515D">
      <w:pPr>
        <w:pStyle w:val="ListParagraph"/>
        <w:numPr>
          <w:ilvl w:val="0"/>
          <w:numId w:val="28"/>
        </w:numPr>
        <w:rPr>
          <w:rFonts w:cs="Arial"/>
          <w:b/>
          <w:bCs/>
          <w:szCs w:val="22"/>
        </w:rPr>
      </w:pPr>
      <w:r>
        <w:rPr>
          <w:rFonts w:cs="Arial"/>
          <w:b/>
          <w:bCs/>
          <w:szCs w:val="22"/>
        </w:rPr>
        <w:t>com.</w:t>
      </w:r>
      <w:r w:rsidRPr="00C80C5F">
        <w:rPr>
          <w:rFonts w:cs="Arial"/>
          <w:b/>
          <w:bCs/>
          <w:szCs w:val="22"/>
        </w:rPr>
        <w:t>siemens</w:t>
      </w:r>
      <w:r>
        <w:rPr>
          <w:rFonts w:cs="Arial"/>
          <w:b/>
          <w:bCs/>
          <w:szCs w:val="22"/>
        </w:rPr>
        <w:t>.he.</w:t>
      </w:r>
      <w:r w:rsidRPr="00C80C5F">
        <w:rPr>
          <w:rFonts w:cs="Arial"/>
          <w:b/>
          <w:bCs/>
          <w:szCs w:val="22"/>
        </w:rPr>
        <w:t>npvrmediator</w:t>
      </w:r>
      <w:r>
        <w:rPr>
          <w:rFonts w:cs="Arial"/>
          <w:b/>
          <w:bCs/>
          <w:szCs w:val="22"/>
        </w:rPr>
        <w:t>.</w:t>
      </w:r>
      <w:r w:rsidRPr="00C80C5F">
        <w:rPr>
          <w:rFonts w:cs="Arial"/>
          <w:b/>
          <w:bCs/>
          <w:szCs w:val="22"/>
        </w:rPr>
        <w:t>db</w:t>
      </w:r>
      <w:r>
        <w:rPr>
          <w:rFonts w:cs="Arial"/>
          <w:b/>
          <w:bCs/>
          <w:szCs w:val="22"/>
        </w:rPr>
        <w:t>.</w:t>
      </w:r>
      <w:r w:rsidRPr="00C80C5F">
        <w:rPr>
          <w:rFonts w:cs="Arial"/>
          <w:b/>
          <w:bCs/>
          <w:szCs w:val="22"/>
        </w:rPr>
        <w:t>DBAccess</w:t>
      </w:r>
    </w:p>
    <w:p w14:paraId="19870068" w14:textId="77777777" w:rsidR="009B1988" w:rsidRPr="0066424F" w:rsidRDefault="009B1988" w:rsidP="0066424F">
      <w:pPr>
        <w:ind w:left="360"/>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743"/>
        <w:gridCol w:w="4395"/>
        <w:gridCol w:w="2126"/>
      </w:tblGrid>
      <w:tr w:rsidR="00DC00A6" w:rsidRPr="000D29D9" w14:paraId="0F800DE6" w14:textId="77777777" w:rsidTr="009B1988">
        <w:tc>
          <w:tcPr>
            <w:tcW w:w="2743" w:type="dxa"/>
            <w:tcBorders>
              <w:top w:val="single" w:sz="4" w:space="0" w:color="auto"/>
              <w:left w:val="single" w:sz="4" w:space="0" w:color="auto"/>
              <w:bottom w:val="single" w:sz="4" w:space="0" w:color="auto"/>
              <w:right w:val="single" w:sz="4" w:space="0" w:color="auto"/>
            </w:tcBorders>
            <w:shd w:val="clear" w:color="auto" w:fill="000000"/>
          </w:tcPr>
          <w:p w14:paraId="6C62503A" w14:textId="77777777" w:rsidR="00DC00A6" w:rsidRPr="000D29D9" w:rsidRDefault="00DC00A6" w:rsidP="00281CC9">
            <w:pPr>
              <w:numPr>
                <w:ilvl w:val="12"/>
                <w:numId w:val="0"/>
              </w:numPr>
              <w:rPr>
                <w:rFonts w:cs="Arial"/>
                <w:szCs w:val="22"/>
              </w:rPr>
            </w:pPr>
            <w:r w:rsidRPr="000D29D9">
              <w:rPr>
                <w:rFonts w:cs="Arial"/>
                <w:szCs w:val="22"/>
              </w:rPr>
              <w:t>Existing  Method</w:t>
            </w:r>
          </w:p>
        </w:tc>
        <w:tc>
          <w:tcPr>
            <w:tcW w:w="4395" w:type="dxa"/>
            <w:tcBorders>
              <w:top w:val="single" w:sz="4" w:space="0" w:color="auto"/>
              <w:left w:val="single" w:sz="4" w:space="0" w:color="auto"/>
              <w:bottom w:val="single" w:sz="4" w:space="0" w:color="auto"/>
              <w:right w:val="single" w:sz="4" w:space="0" w:color="auto"/>
            </w:tcBorders>
            <w:shd w:val="clear" w:color="auto" w:fill="000000"/>
          </w:tcPr>
          <w:p w14:paraId="12ACC493" w14:textId="77777777" w:rsidR="00DC00A6" w:rsidRPr="005C2183" w:rsidRDefault="00DC00A6" w:rsidP="00281CC9">
            <w:pPr>
              <w:numPr>
                <w:ilvl w:val="12"/>
                <w:numId w:val="0"/>
              </w:numPr>
              <w:rPr>
                <w:rFonts w:cs="Arial"/>
                <w:szCs w:val="22"/>
              </w:rPr>
            </w:pPr>
            <w:r w:rsidRPr="005C2183">
              <w:rPr>
                <w:rFonts w:cs="Arial"/>
                <w:szCs w:val="22"/>
              </w:rPr>
              <w:t xml:space="preserve">                      Description</w:t>
            </w:r>
          </w:p>
        </w:tc>
        <w:tc>
          <w:tcPr>
            <w:tcW w:w="2126" w:type="dxa"/>
            <w:tcBorders>
              <w:top w:val="single" w:sz="4" w:space="0" w:color="auto"/>
              <w:left w:val="single" w:sz="4" w:space="0" w:color="auto"/>
              <w:bottom w:val="single" w:sz="4" w:space="0" w:color="auto"/>
              <w:right w:val="single" w:sz="4" w:space="0" w:color="auto"/>
            </w:tcBorders>
            <w:shd w:val="clear" w:color="auto" w:fill="000000"/>
          </w:tcPr>
          <w:p w14:paraId="08FDE67D" w14:textId="77777777" w:rsidR="00DC00A6" w:rsidRPr="000D29D9" w:rsidRDefault="00DC00A6" w:rsidP="00281CC9">
            <w:pPr>
              <w:numPr>
                <w:ilvl w:val="12"/>
                <w:numId w:val="0"/>
              </w:numPr>
              <w:rPr>
                <w:rFonts w:cs="Arial"/>
                <w:b/>
                <w:bCs/>
                <w:szCs w:val="22"/>
              </w:rPr>
            </w:pPr>
            <w:r w:rsidRPr="000D29D9">
              <w:rPr>
                <w:rFonts w:cs="Arial"/>
                <w:b/>
                <w:bCs/>
                <w:szCs w:val="22"/>
              </w:rPr>
              <w:t>Exception</w:t>
            </w:r>
          </w:p>
        </w:tc>
      </w:tr>
      <w:tr w:rsidR="00DC00A6" w14:paraId="7D1011C8" w14:textId="77777777" w:rsidTr="009B1988">
        <w:tc>
          <w:tcPr>
            <w:tcW w:w="2743" w:type="dxa"/>
            <w:tcBorders>
              <w:top w:val="single" w:sz="4" w:space="0" w:color="auto"/>
              <w:bottom w:val="single" w:sz="4" w:space="0" w:color="auto"/>
              <w:right w:val="single" w:sz="4" w:space="0" w:color="auto"/>
            </w:tcBorders>
          </w:tcPr>
          <w:p w14:paraId="3EA1E4C8" w14:textId="77777777" w:rsidR="00DC00A6" w:rsidRDefault="00DC00A6" w:rsidP="00281CC9">
            <w:pPr>
              <w:numPr>
                <w:ilvl w:val="12"/>
                <w:numId w:val="0"/>
              </w:numPr>
              <w:rPr>
                <w:rFonts w:cs="Arial"/>
                <w:szCs w:val="22"/>
              </w:rPr>
            </w:pPr>
            <w:r w:rsidRPr="00C80C5F">
              <w:rPr>
                <w:rFonts w:cs="Arial"/>
                <w:szCs w:val="22"/>
              </w:rPr>
              <w:t xml:space="preserve">  private NPVRRecordingRequest createNpvr</w:t>
            </w:r>
            <w:r>
              <w:rPr>
                <w:rFonts w:cs="Arial"/>
                <w:szCs w:val="22"/>
              </w:rPr>
              <w:t xml:space="preserve">RecRequest(ResultSet rs) </w:t>
            </w:r>
          </w:p>
        </w:tc>
        <w:tc>
          <w:tcPr>
            <w:tcW w:w="4395" w:type="dxa"/>
            <w:tcBorders>
              <w:top w:val="single" w:sz="4" w:space="0" w:color="auto"/>
              <w:left w:val="single" w:sz="4" w:space="0" w:color="auto"/>
              <w:bottom w:val="single" w:sz="4" w:space="0" w:color="auto"/>
              <w:right w:val="single" w:sz="4" w:space="0" w:color="auto"/>
            </w:tcBorders>
          </w:tcPr>
          <w:p w14:paraId="63D29748" w14:textId="77777777" w:rsidR="00DC00A6" w:rsidRDefault="00DC00A6" w:rsidP="00281CC9">
            <w:pPr>
              <w:numPr>
                <w:ilvl w:val="12"/>
                <w:numId w:val="0"/>
              </w:numPr>
              <w:rPr>
                <w:rFonts w:cs="Arial"/>
                <w:szCs w:val="22"/>
              </w:rPr>
            </w:pPr>
            <w:r>
              <w:rPr>
                <w:rFonts w:cs="Arial"/>
                <w:szCs w:val="22"/>
              </w:rPr>
              <w:t>Npvr recording request</w:t>
            </w:r>
          </w:p>
        </w:tc>
        <w:tc>
          <w:tcPr>
            <w:tcW w:w="2126" w:type="dxa"/>
            <w:tcBorders>
              <w:top w:val="single" w:sz="4" w:space="0" w:color="auto"/>
              <w:left w:val="single" w:sz="4" w:space="0" w:color="auto"/>
              <w:bottom w:val="single" w:sz="4" w:space="0" w:color="auto"/>
            </w:tcBorders>
          </w:tcPr>
          <w:p w14:paraId="2102A210" w14:textId="77777777" w:rsidR="00DC00A6" w:rsidRDefault="00DC00A6" w:rsidP="00281CC9">
            <w:pPr>
              <w:numPr>
                <w:ilvl w:val="12"/>
                <w:numId w:val="0"/>
              </w:numPr>
              <w:rPr>
                <w:rFonts w:cs="Arial"/>
                <w:szCs w:val="22"/>
              </w:rPr>
            </w:pPr>
            <w:r w:rsidRPr="00C80C5F">
              <w:rPr>
                <w:rFonts w:cs="Arial"/>
                <w:szCs w:val="22"/>
              </w:rPr>
              <w:t>SQLException</w:t>
            </w:r>
          </w:p>
        </w:tc>
      </w:tr>
    </w:tbl>
    <w:p w14:paraId="6C871AEB" w14:textId="77777777" w:rsidR="00DC00A6" w:rsidRDefault="00DC00A6" w:rsidP="00DC00A6">
      <w:pPr>
        <w:pStyle w:val="ListParagraph"/>
        <w:rPr>
          <w:rFonts w:cs="Arial"/>
          <w:b/>
          <w:bCs/>
          <w:szCs w:val="22"/>
        </w:rPr>
      </w:pPr>
    </w:p>
    <w:p w14:paraId="0E3DA188" w14:textId="77777777" w:rsidR="00DC00A6" w:rsidRDefault="00DC00A6" w:rsidP="00DC00A6">
      <w:pPr>
        <w:pStyle w:val="ListParagraph"/>
        <w:rPr>
          <w:rFonts w:cs="Arial"/>
          <w:b/>
          <w:bCs/>
          <w:szCs w:val="22"/>
        </w:rPr>
      </w:pPr>
    </w:p>
    <w:p w14:paraId="6D6A90E8" w14:textId="77777777" w:rsidR="00DC00A6" w:rsidRDefault="00DC00A6" w:rsidP="0039515D">
      <w:pPr>
        <w:pStyle w:val="ListParagraph"/>
        <w:numPr>
          <w:ilvl w:val="0"/>
          <w:numId w:val="28"/>
        </w:numPr>
        <w:rPr>
          <w:rFonts w:cs="Arial"/>
          <w:b/>
          <w:bCs/>
          <w:szCs w:val="22"/>
        </w:rPr>
      </w:pPr>
      <w:r>
        <w:rPr>
          <w:rFonts w:cs="Arial"/>
          <w:b/>
          <w:bCs/>
          <w:szCs w:val="22"/>
        </w:rPr>
        <w:t>com.</w:t>
      </w:r>
      <w:r w:rsidRPr="004647B4">
        <w:rPr>
          <w:rFonts w:cs="Arial"/>
          <w:b/>
          <w:bCs/>
          <w:szCs w:val="22"/>
        </w:rPr>
        <w:t>siemens</w:t>
      </w:r>
      <w:r>
        <w:rPr>
          <w:rFonts w:cs="Arial"/>
          <w:b/>
          <w:bCs/>
          <w:szCs w:val="22"/>
        </w:rPr>
        <w:t>.</w:t>
      </w:r>
      <w:r w:rsidRPr="004647B4">
        <w:rPr>
          <w:rFonts w:cs="Arial"/>
          <w:b/>
          <w:bCs/>
          <w:szCs w:val="22"/>
        </w:rPr>
        <w:t>he</w:t>
      </w:r>
      <w:r>
        <w:rPr>
          <w:rFonts w:cs="Arial"/>
          <w:b/>
          <w:bCs/>
          <w:szCs w:val="22"/>
        </w:rPr>
        <w:t>.</w:t>
      </w:r>
      <w:r w:rsidRPr="004647B4">
        <w:rPr>
          <w:rFonts w:cs="Arial"/>
          <w:b/>
          <w:bCs/>
          <w:szCs w:val="22"/>
        </w:rPr>
        <w:t>npvrmediator</w:t>
      </w:r>
      <w:r>
        <w:rPr>
          <w:rFonts w:cs="Arial"/>
          <w:b/>
          <w:bCs/>
          <w:szCs w:val="22"/>
        </w:rPr>
        <w:t>.db.NPVRRecordingRequest</w:t>
      </w:r>
    </w:p>
    <w:p w14:paraId="2C45FE75" w14:textId="77777777" w:rsidR="00DC00A6" w:rsidRDefault="00DC00A6" w:rsidP="00DC00A6">
      <w:pPr>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C00A6" w14:paraId="4BDDE5A6" w14:textId="77777777" w:rsidTr="000175A8">
        <w:tc>
          <w:tcPr>
            <w:tcW w:w="2698" w:type="dxa"/>
            <w:tcBorders>
              <w:top w:val="single" w:sz="4" w:space="0" w:color="auto"/>
              <w:bottom w:val="single" w:sz="4" w:space="0" w:color="auto"/>
              <w:right w:val="single" w:sz="4" w:space="0" w:color="auto"/>
            </w:tcBorders>
            <w:shd w:val="clear" w:color="auto" w:fill="000000"/>
          </w:tcPr>
          <w:p w14:paraId="143F90D2"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65A3723F"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4A62D04D"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DC00A6" w14:paraId="5AE20AC5" w14:textId="77777777" w:rsidTr="000175A8">
        <w:trPr>
          <w:trHeight w:val="174"/>
        </w:trPr>
        <w:tc>
          <w:tcPr>
            <w:tcW w:w="2698" w:type="dxa"/>
            <w:tcBorders>
              <w:top w:val="single" w:sz="4" w:space="0" w:color="auto"/>
              <w:bottom w:val="single" w:sz="4" w:space="0" w:color="auto"/>
              <w:right w:val="single" w:sz="4" w:space="0" w:color="auto"/>
            </w:tcBorders>
          </w:tcPr>
          <w:p w14:paraId="1ABFFCAE" w14:textId="77777777" w:rsidR="00DC00A6" w:rsidRDefault="00DC00A6" w:rsidP="00281CC9">
            <w:pPr>
              <w:numPr>
                <w:ilvl w:val="12"/>
                <w:numId w:val="0"/>
              </w:numPr>
              <w:rPr>
                <w:rFonts w:cs="Arial"/>
                <w:szCs w:val="22"/>
              </w:rPr>
            </w:pPr>
            <w:r w:rsidRPr="004647B4">
              <w:rPr>
                <w:rFonts w:cs="Arial"/>
                <w:szCs w:val="22"/>
              </w:rPr>
              <w:t>contentId</w:t>
            </w:r>
          </w:p>
        </w:tc>
        <w:tc>
          <w:tcPr>
            <w:tcW w:w="4410" w:type="dxa"/>
            <w:tcBorders>
              <w:top w:val="single" w:sz="4" w:space="0" w:color="auto"/>
              <w:left w:val="single" w:sz="4" w:space="0" w:color="auto"/>
              <w:bottom w:val="single" w:sz="4" w:space="0" w:color="auto"/>
              <w:right w:val="single" w:sz="4" w:space="0" w:color="auto"/>
            </w:tcBorders>
          </w:tcPr>
          <w:p w14:paraId="524D5DDA" w14:textId="77777777" w:rsidR="00DC00A6" w:rsidRDefault="00DC00A6" w:rsidP="00281CC9">
            <w:pPr>
              <w:numPr>
                <w:ilvl w:val="12"/>
                <w:numId w:val="0"/>
              </w:numPr>
              <w:rPr>
                <w:rFonts w:cs="Arial"/>
                <w:szCs w:val="22"/>
              </w:rPr>
            </w:pPr>
            <w:r w:rsidRPr="004647B4">
              <w:rPr>
                <w:rFonts w:cs="Arial"/>
                <w:szCs w:val="22"/>
              </w:rPr>
              <w:t>public String</w:t>
            </w:r>
          </w:p>
        </w:tc>
        <w:tc>
          <w:tcPr>
            <w:tcW w:w="2156" w:type="dxa"/>
            <w:tcBorders>
              <w:top w:val="single" w:sz="4" w:space="0" w:color="auto"/>
              <w:left w:val="single" w:sz="4" w:space="0" w:color="auto"/>
              <w:bottom w:val="single" w:sz="4" w:space="0" w:color="auto"/>
            </w:tcBorders>
          </w:tcPr>
          <w:p w14:paraId="7D164856" w14:textId="77777777" w:rsidR="00DC00A6" w:rsidRDefault="00DC00A6" w:rsidP="00281CC9">
            <w:pPr>
              <w:numPr>
                <w:ilvl w:val="12"/>
                <w:numId w:val="0"/>
              </w:numPr>
              <w:rPr>
                <w:rFonts w:cs="Arial"/>
                <w:szCs w:val="22"/>
              </w:rPr>
            </w:pPr>
            <w:r>
              <w:rPr>
                <w:rFonts w:cs="Arial"/>
                <w:szCs w:val="22"/>
              </w:rPr>
              <w:t>Content Id</w:t>
            </w:r>
          </w:p>
        </w:tc>
      </w:tr>
    </w:tbl>
    <w:p w14:paraId="2CC40767" w14:textId="77777777" w:rsidR="00DC00A6" w:rsidRPr="004647B4" w:rsidRDefault="00DC00A6" w:rsidP="00DC00A6">
      <w:pPr>
        <w:rPr>
          <w:rFonts w:cs="Arial"/>
          <w:b/>
          <w:bCs/>
          <w:szCs w:val="22"/>
        </w:rPr>
      </w:pPr>
    </w:p>
    <w:p w14:paraId="775CBA1B" w14:textId="77777777" w:rsidR="00DC00A6" w:rsidRDefault="00DC00A6" w:rsidP="00DC00A6">
      <w:pPr>
        <w:pStyle w:val="ListParagraph"/>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743"/>
        <w:gridCol w:w="4395"/>
        <w:gridCol w:w="2126"/>
      </w:tblGrid>
      <w:tr w:rsidR="00DC00A6" w:rsidRPr="000D29D9" w14:paraId="2AC4F4B2" w14:textId="77777777" w:rsidTr="000175A8">
        <w:tc>
          <w:tcPr>
            <w:tcW w:w="2743" w:type="dxa"/>
            <w:tcBorders>
              <w:top w:val="single" w:sz="4" w:space="0" w:color="auto"/>
              <w:left w:val="single" w:sz="4" w:space="0" w:color="auto"/>
              <w:bottom w:val="single" w:sz="4" w:space="0" w:color="auto"/>
              <w:right w:val="single" w:sz="4" w:space="0" w:color="auto"/>
            </w:tcBorders>
            <w:shd w:val="clear" w:color="auto" w:fill="000000"/>
          </w:tcPr>
          <w:p w14:paraId="3B5C86C9" w14:textId="77777777" w:rsidR="00DC00A6" w:rsidRPr="000D29D9" w:rsidRDefault="00DC00A6" w:rsidP="00281CC9">
            <w:pPr>
              <w:numPr>
                <w:ilvl w:val="12"/>
                <w:numId w:val="0"/>
              </w:numPr>
              <w:rPr>
                <w:rFonts w:cs="Arial"/>
                <w:szCs w:val="22"/>
              </w:rPr>
            </w:pPr>
            <w:r w:rsidRPr="000D29D9">
              <w:rPr>
                <w:rFonts w:cs="Arial"/>
                <w:szCs w:val="22"/>
              </w:rPr>
              <w:t>Existing  Method</w:t>
            </w:r>
          </w:p>
        </w:tc>
        <w:tc>
          <w:tcPr>
            <w:tcW w:w="4395" w:type="dxa"/>
            <w:tcBorders>
              <w:top w:val="single" w:sz="4" w:space="0" w:color="auto"/>
              <w:left w:val="single" w:sz="4" w:space="0" w:color="auto"/>
              <w:bottom w:val="single" w:sz="4" w:space="0" w:color="auto"/>
              <w:right w:val="single" w:sz="4" w:space="0" w:color="auto"/>
            </w:tcBorders>
            <w:shd w:val="clear" w:color="auto" w:fill="000000"/>
          </w:tcPr>
          <w:p w14:paraId="67AB92ED" w14:textId="77777777" w:rsidR="00DC00A6" w:rsidRPr="005C2183" w:rsidRDefault="00DC00A6" w:rsidP="00281CC9">
            <w:pPr>
              <w:numPr>
                <w:ilvl w:val="12"/>
                <w:numId w:val="0"/>
              </w:numPr>
              <w:rPr>
                <w:rFonts w:cs="Arial"/>
                <w:szCs w:val="22"/>
              </w:rPr>
            </w:pPr>
            <w:r w:rsidRPr="005C2183">
              <w:rPr>
                <w:rFonts w:cs="Arial"/>
                <w:szCs w:val="22"/>
              </w:rPr>
              <w:t xml:space="preserve">                      Description</w:t>
            </w:r>
          </w:p>
        </w:tc>
        <w:tc>
          <w:tcPr>
            <w:tcW w:w="2126" w:type="dxa"/>
            <w:tcBorders>
              <w:top w:val="single" w:sz="4" w:space="0" w:color="auto"/>
              <w:left w:val="single" w:sz="4" w:space="0" w:color="auto"/>
              <w:bottom w:val="single" w:sz="4" w:space="0" w:color="auto"/>
              <w:right w:val="single" w:sz="4" w:space="0" w:color="auto"/>
            </w:tcBorders>
            <w:shd w:val="clear" w:color="auto" w:fill="000000"/>
          </w:tcPr>
          <w:p w14:paraId="3C3079FF" w14:textId="77777777" w:rsidR="00DC00A6" w:rsidRPr="000D29D9" w:rsidRDefault="00DC00A6" w:rsidP="00281CC9">
            <w:pPr>
              <w:numPr>
                <w:ilvl w:val="12"/>
                <w:numId w:val="0"/>
              </w:numPr>
              <w:rPr>
                <w:rFonts w:cs="Arial"/>
                <w:b/>
                <w:bCs/>
                <w:szCs w:val="22"/>
              </w:rPr>
            </w:pPr>
            <w:r w:rsidRPr="000D29D9">
              <w:rPr>
                <w:rFonts w:cs="Arial"/>
                <w:b/>
                <w:bCs/>
                <w:szCs w:val="22"/>
              </w:rPr>
              <w:t>Exception</w:t>
            </w:r>
          </w:p>
        </w:tc>
      </w:tr>
      <w:tr w:rsidR="00DC00A6" w14:paraId="4BC06E6E" w14:textId="77777777" w:rsidTr="000175A8">
        <w:tc>
          <w:tcPr>
            <w:tcW w:w="2743" w:type="dxa"/>
            <w:tcBorders>
              <w:top w:val="single" w:sz="4" w:space="0" w:color="auto"/>
              <w:bottom w:val="single" w:sz="4" w:space="0" w:color="auto"/>
              <w:right w:val="single" w:sz="4" w:space="0" w:color="auto"/>
            </w:tcBorders>
          </w:tcPr>
          <w:p w14:paraId="71157990" w14:textId="780725FC" w:rsidR="00DC00A6" w:rsidRDefault="00DC00A6" w:rsidP="00DA28B9">
            <w:pPr>
              <w:numPr>
                <w:ilvl w:val="12"/>
                <w:numId w:val="0"/>
              </w:numPr>
              <w:rPr>
                <w:rFonts w:cs="Arial"/>
                <w:szCs w:val="22"/>
              </w:rPr>
            </w:pPr>
            <w:r w:rsidRPr="00393246">
              <w:rPr>
                <w:rFonts w:cs="Arial"/>
                <w:szCs w:val="22"/>
              </w:rPr>
              <w:t>public NPVRRecordingRequest(int iRecordId, String iChannelIp, int iUdpPort, String iStartTime, int iDuration, int iBitRate, String iRecordFileName, int iState, boolean iDelete,String iOriginatorIPAddress, String transportProtocol, String accessUrl, String recSubSystem, String contentId)</w:t>
            </w:r>
          </w:p>
        </w:tc>
        <w:tc>
          <w:tcPr>
            <w:tcW w:w="4395" w:type="dxa"/>
            <w:tcBorders>
              <w:top w:val="single" w:sz="4" w:space="0" w:color="auto"/>
              <w:left w:val="single" w:sz="4" w:space="0" w:color="auto"/>
              <w:bottom w:val="single" w:sz="4" w:space="0" w:color="auto"/>
              <w:right w:val="single" w:sz="4" w:space="0" w:color="auto"/>
            </w:tcBorders>
          </w:tcPr>
          <w:p w14:paraId="5FE56AA5" w14:textId="77777777" w:rsidR="00DC00A6" w:rsidRDefault="00DC00A6" w:rsidP="00281CC9">
            <w:pPr>
              <w:numPr>
                <w:ilvl w:val="12"/>
                <w:numId w:val="0"/>
              </w:numPr>
              <w:rPr>
                <w:rFonts w:cs="Arial"/>
                <w:szCs w:val="22"/>
              </w:rPr>
            </w:pPr>
            <w:r>
              <w:rPr>
                <w:rFonts w:cs="Arial"/>
                <w:szCs w:val="22"/>
              </w:rPr>
              <w:t>NPVR Recording Request</w:t>
            </w:r>
          </w:p>
        </w:tc>
        <w:tc>
          <w:tcPr>
            <w:tcW w:w="2126" w:type="dxa"/>
            <w:tcBorders>
              <w:top w:val="single" w:sz="4" w:space="0" w:color="auto"/>
              <w:left w:val="single" w:sz="4" w:space="0" w:color="auto"/>
              <w:bottom w:val="single" w:sz="4" w:space="0" w:color="auto"/>
            </w:tcBorders>
          </w:tcPr>
          <w:p w14:paraId="7F3913FB" w14:textId="77777777" w:rsidR="00DC00A6" w:rsidRDefault="00DC00A6" w:rsidP="00281CC9">
            <w:pPr>
              <w:numPr>
                <w:ilvl w:val="12"/>
                <w:numId w:val="0"/>
              </w:numPr>
              <w:rPr>
                <w:rFonts w:cs="Arial"/>
                <w:szCs w:val="22"/>
              </w:rPr>
            </w:pPr>
            <w:r>
              <w:rPr>
                <w:rFonts w:cs="Arial"/>
                <w:szCs w:val="22"/>
              </w:rPr>
              <w:t>None</w:t>
            </w:r>
          </w:p>
        </w:tc>
      </w:tr>
      <w:tr w:rsidR="00DC00A6" w14:paraId="48F2685C" w14:textId="77777777" w:rsidTr="000175A8">
        <w:tc>
          <w:tcPr>
            <w:tcW w:w="2743" w:type="dxa"/>
            <w:tcBorders>
              <w:top w:val="single" w:sz="4" w:space="0" w:color="auto"/>
              <w:bottom w:val="single" w:sz="4" w:space="0" w:color="auto"/>
              <w:right w:val="single" w:sz="4" w:space="0" w:color="auto"/>
            </w:tcBorders>
          </w:tcPr>
          <w:p w14:paraId="70052361" w14:textId="1455F14D" w:rsidR="00DC00A6" w:rsidRPr="00393246" w:rsidRDefault="00DC00A6" w:rsidP="00281CC9">
            <w:pPr>
              <w:numPr>
                <w:ilvl w:val="12"/>
                <w:numId w:val="0"/>
              </w:numPr>
              <w:rPr>
                <w:rFonts w:cs="Arial"/>
                <w:szCs w:val="22"/>
              </w:rPr>
            </w:pPr>
            <w:r w:rsidRPr="00393246">
              <w:rPr>
                <w:rFonts w:cs="Arial"/>
                <w:szCs w:val="22"/>
              </w:rPr>
              <w:t xml:space="preserve">public RecordRequest getRecordRequest(int adaptedDuration) {        return new RecordRequest(recordId, bitRate, adaptedDuration, startTime, channelIp, </w:t>
            </w:r>
            <w:r w:rsidRPr="00393246">
              <w:rPr>
                <w:rFonts w:cs="Arial"/>
                <w:szCs w:val="22"/>
              </w:rPr>
              <w:lastRenderedPageBreak/>
              <w:t>udpPort, recordFileName, transportProtocol, accessUrl,recSubSystem, duration, contentId);</w:t>
            </w:r>
          </w:p>
          <w:p w14:paraId="102B31E8" w14:textId="77777777" w:rsidR="00DC00A6" w:rsidRPr="00393246" w:rsidRDefault="00DC00A6" w:rsidP="00281CC9">
            <w:pPr>
              <w:numPr>
                <w:ilvl w:val="12"/>
                <w:numId w:val="0"/>
              </w:numPr>
              <w:rPr>
                <w:rFonts w:cs="Arial"/>
                <w:szCs w:val="22"/>
              </w:rPr>
            </w:pPr>
            <w:r w:rsidRPr="00393246">
              <w:rPr>
                <w:rFonts w:cs="Arial"/>
                <w:szCs w:val="22"/>
              </w:rPr>
              <w:t xml:space="preserve">    }</w:t>
            </w:r>
          </w:p>
        </w:tc>
        <w:tc>
          <w:tcPr>
            <w:tcW w:w="4395" w:type="dxa"/>
            <w:tcBorders>
              <w:top w:val="single" w:sz="4" w:space="0" w:color="auto"/>
              <w:left w:val="single" w:sz="4" w:space="0" w:color="auto"/>
              <w:bottom w:val="single" w:sz="4" w:space="0" w:color="auto"/>
              <w:right w:val="single" w:sz="4" w:space="0" w:color="auto"/>
            </w:tcBorders>
          </w:tcPr>
          <w:p w14:paraId="642659E3" w14:textId="77777777" w:rsidR="00DC00A6" w:rsidRDefault="00DC00A6" w:rsidP="00281CC9">
            <w:pPr>
              <w:numPr>
                <w:ilvl w:val="12"/>
                <w:numId w:val="0"/>
              </w:numPr>
              <w:rPr>
                <w:rFonts w:cs="Arial"/>
                <w:szCs w:val="22"/>
              </w:rPr>
            </w:pPr>
            <w:r>
              <w:rPr>
                <w:rFonts w:cs="Arial"/>
                <w:szCs w:val="22"/>
              </w:rPr>
              <w:lastRenderedPageBreak/>
              <w:t>Get  Record request</w:t>
            </w:r>
          </w:p>
        </w:tc>
        <w:tc>
          <w:tcPr>
            <w:tcW w:w="2126" w:type="dxa"/>
            <w:tcBorders>
              <w:top w:val="single" w:sz="4" w:space="0" w:color="auto"/>
              <w:left w:val="single" w:sz="4" w:space="0" w:color="auto"/>
              <w:bottom w:val="single" w:sz="4" w:space="0" w:color="auto"/>
            </w:tcBorders>
          </w:tcPr>
          <w:p w14:paraId="2E5333AE" w14:textId="77777777" w:rsidR="00DC00A6" w:rsidRDefault="00DC00A6" w:rsidP="00281CC9">
            <w:pPr>
              <w:numPr>
                <w:ilvl w:val="12"/>
                <w:numId w:val="0"/>
              </w:numPr>
              <w:rPr>
                <w:rFonts w:cs="Arial"/>
                <w:szCs w:val="22"/>
              </w:rPr>
            </w:pPr>
            <w:r>
              <w:rPr>
                <w:rFonts w:cs="Arial"/>
                <w:szCs w:val="22"/>
              </w:rPr>
              <w:t>None</w:t>
            </w:r>
          </w:p>
        </w:tc>
      </w:tr>
    </w:tbl>
    <w:p w14:paraId="169A7C92" w14:textId="77777777" w:rsidR="00DC00A6" w:rsidRDefault="00DC00A6" w:rsidP="00DC00A6">
      <w:pPr>
        <w:pStyle w:val="ListParagraph"/>
        <w:rPr>
          <w:rFonts w:cs="Arial"/>
          <w:b/>
          <w:bCs/>
          <w:szCs w:val="22"/>
        </w:rPr>
      </w:pPr>
    </w:p>
    <w:p w14:paraId="00E76ED7" w14:textId="77777777" w:rsidR="00F30E6E" w:rsidRDefault="00F30E6E" w:rsidP="00F30E6E">
      <w:pPr>
        <w:pStyle w:val="BodyText"/>
        <w:numPr>
          <w:ilvl w:val="0"/>
          <w:numId w:val="10"/>
        </w:numPr>
        <w:rPr>
          <w:rFonts w:eastAsiaTheme="minorHAnsi" w:cs="Arial"/>
          <w:b/>
          <w:szCs w:val="22"/>
        </w:rPr>
      </w:pPr>
      <w:r w:rsidRPr="00BB1E8F">
        <w:rPr>
          <w:rFonts w:eastAsiaTheme="minorHAnsi" w:cs="Arial"/>
          <w:b/>
          <w:szCs w:val="22"/>
        </w:rPr>
        <w:t>com.siemens.he.npvrmediator.middlewareif</w:t>
      </w:r>
      <w:r>
        <w:rPr>
          <w:rFonts w:eastAsiaTheme="minorHAnsi" w:cs="Arial"/>
          <w:b/>
          <w:szCs w:val="22"/>
        </w:rPr>
        <w:t>.</w:t>
      </w:r>
      <w:r w:rsidRPr="00BB1E8F">
        <w:rPr>
          <w:rFonts w:eastAsiaTheme="minorHAnsi" w:cs="Arial"/>
          <w:b/>
          <w:szCs w:val="22"/>
        </w:rPr>
        <w:t>MyrioPVRHandler</w:t>
      </w:r>
    </w:p>
    <w:p w14:paraId="469001D7" w14:textId="77777777" w:rsidR="00F30E6E" w:rsidRDefault="00F30E6E" w:rsidP="00F30E6E">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55F06D6C" w14:textId="77777777" w:rsidTr="001F0F7E">
        <w:tc>
          <w:tcPr>
            <w:tcW w:w="2698" w:type="dxa"/>
            <w:tcBorders>
              <w:top w:val="single" w:sz="4" w:space="0" w:color="auto"/>
              <w:bottom w:val="single" w:sz="4" w:space="0" w:color="auto"/>
              <w:right w:val="single" w:sz="4" w:space="0" w:color="auto"/>
            </w:tcBorders>
            <w:shd w:val="clear" w:color="auto" w:fill="000000"/>
          </w:tcPr>
          <w:p w14:paraId="1DA37192"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2248A710"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583DCD0E"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F30E6E" w14:paraId="35B99991" w14:textId="77777777" w:rsidTr="001F0F7E">
        <w:tc>
          <w:tcPr>
            <w:tcW w:w="2698" w:type="dxa"/>
            <w:tcBorders>
              <w:top w:val="single" w:sz="4" w:space="0" w:color="auto"/>
              <w:bottom w:val="single" w:sz="4" w:space="0" w:color="auto"/>
              <w:right w:val="single" w:sz="4" w:space="0" w:color="auto"/>
            </w:tcBorders>
          </w:tcPr>
          <w:p w14:paraId="03A2B230" w14:textId="3FCC478C" w:rsidR="00F30E6E" w:rsidRDefault="00F30E6E" w:rsidP="00F30E6E">
            <w:pPr>
              <w:numPr>
                <w:ilvl w:val="12"/>
                <w:numId w:val="0"/>
              </w:numPr>
              <w:rPr>
                <w:rFonts w:cs="Arial"/>
                <w:szCs w:val="22"/>
              </w:rPr>
            </w:pPr>
            <w:r w:rsidRPr="0078311B">
              <w:rPr>
                <w:rFonts w:cs="Arial"/>
                <w:szCs w:val="22"/>
              </w:rPr>
              <w:t>public Object execute(String method, Vector params, XmlRpcContext context)</w:t>
            </w:r>
          </w:p>
        </w:tc>
        <w:tc>
          <w:tcPr>
            <w:tcW w:w="4410" w:type="dxa"/>
            <w:tcBorders>
              <w:top w:val="single" w:sz="4" w:space="0" w:color="auto"/>
              <w:left w:val="single" w:sz="4" w:space="0" w:color="auto"/>
              <w:bottom w:val="single" w:sz="4" w:space="0" w:color="auto"/>
              <w:right w:val="single" w:sz="4" w:space="0" w:color="auto"/>
            </w:tcBorders>
          </w:tcPr>
          <w:p w14:paraId="139A88C6" w14:textId="77777777" w:rsidR="00F30E6E" w:rsidRDefault="00F30E6E" w:rsidP="00F30E6E">
            <w:pPr>
              <w:numPr>
                <w:ilvl w:val="12"/>
                <w:numId w:val="0"/>
              </w:numPr>
              <w:rPr>
                <w:rFonts w:cs="Arial"/>
                <w:szCs w:val="22"/>
              </w:rPr>
            </w:pPr>
            <w:r w:rsidRPr="0078311B">
              <w:rPr>
                <w:rFonts w:cs="Arial"/>
                <w:szCs w:val="22"/>
              </w:rPr>
              <w:t>The entry point of all the request to this handler</w:t>
            </w:r>
          </w:p>
        </w:tc>
        <w:tc>
          <w:tcPr>
            <w:tcW w:w="2156" w:type="dxa"/>
            <w:tcBorders>
              <w:top w:val="single" w:sz="4" w:space="0" w:color="auto"/>
              <w:left w:val="single" w:sz="4" w:space="0" w:color="auto"/>
              <w:bottom w:val="single" w:sz="4" w:space="0" w:color="auto"/>
            </w:tcBorders>
          </w:tcPr>
          <w:p w14:paraId="2A7DC349" w14:textId="77777777" w:rsidR="00F30E6E" w:rsidRDefault="00F30E6E" w:rsidP="00F30E6E">
            <w:pPr>
              <w:numPr>
                <w:ilvl w:val="12"/>
                <w:numId w:val="0"/>
              </w:numPr>
              <w:rPr>
                <w:rFonts w:cs="Arial"/>
                <w:szCs w:val="22"/>
              </w:rPr>
            </w:pPr>
            <w:r w:rsidRPr="0078311B">
              <w:rPr>
                <w:rFonts w:cs="Arial"/>
                <w:szCs w:val="22"/>
              </w:rPr>
              <w:t>Exception</w:t>
            </w:r>
          </w:p>
        </w:tc>
      </w:tr>
    </w:tbl>
    <w:p w14:paraId="07F4E498" w14:textId="77777777" w:rsidR="00F30E6E" w:rsidRDefault="00F30E6E" w:rsidP="00F30E6E">
      <w:pPr>
        <w:pStyle w:val="BodyText"/>
        <w:ind w:left="720"/>
        <w:rPr>
          <w:rFonts w:eastAsiaTheme="minorHAnsi" w:cs="Arial"/>
          <w:b/>
          <w:szCs w:val="22"/>
        </w:rPr>
      </w:pPr>
    </w:p>
    <w:p w14:paraId="58F24FD1" w14:textId="77777777" w:rsidR="00F30E6E" w:rsidRDefault="00F30E6E" w:rsidP="00F30E6E">
      <w:pPr>
        <w:pStyle w:val="BodyText"/>
        <w:numPr>
          <w:ilvl w:val="0"/>
          <w:numId w:val="10"/>
        </w:numPr>
        <w:rPr>
          <w:rFonts w:eastAsiaTheme="minorHAnsi" w:cs="Arial"/>
          <w:b/>
          <w:szCs w:val="22"/>
        </w:rPr>
      </w:pPr>
      <w:r w:rsidRPr="00912A36">
        <w:rPr>
          <w:rFonts w:eastAsiaTheme="minorHAnsi" w:cs="Arial"/>
          <w:b/>
          <w:szCs w:val="22"/>
        </w:rPr>
        <w:t>com.siemens.he.npvrmediator.scheduler</w:t>
      </w:r>
      <w:r>
        <w:rPr>
          <w:rFonts w:eastAsiaTheme="minorHAnsi" w:cs="Arial"/>
          <w:b/>
          <w:szCs w:val="22"/>
        </w:rPr>
        <w:t>.</w:t>
      </w:r>
      <w:r w:rsidRPr="00912A36">
        <w:rPr>
          <w:rFonts w:eastAsiaTheme="minorHAnsi" w:cs="Arial"/>
          <w:b/>
          <w:szCs w:val="22"/>
        </w:rPr>
        <w:t>DRecordingCreate</w:t>
      </w:r>
    </w:p>
    <w:p w14:paraId="62ECF265" w14:textId="77777777" w:rsidR="00F30E6E" w:rsidRDefault="00F30E6E" w:rsidP="00F30E6E">
      <w:pPr>
        <w:pStyle w:val="BodyText"/>
        <w:ind w:left="72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14737365" w14:textId="77777777" w:rsidTr="001F0F7E">
        <w:tc>
          <w:tcPr>
            <w:tcW w:w="2698" w:type="dxa"/>
            <w:tcBorders>
              <w:top w:val="single" w:sz="4" w:space="0" w:color="auto"/>
              <w:bottom w:val="single" w:sz="4" w:space="0" w:color="auto"/>
              <w:right w:val="single" w:sz="4" w:space="0" w:color="auto"/>
            </w:tcBorders>
            <w:shd w:val="clear" w:color="auto" w:fill="000000"/>
          </w:tcPr>
          <w:p w14:paraId="371BF4FE"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4692881E"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7E7CCA8D"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F30E6E" w14:paraId="217BBCED" w14:textId="77777777" w:rsidTr="001F0F7E">
        <w:tc>
          <w:tcPr>
            <w:tcW w:w="2698" w:type="dxa"/>
            <w:tcBorders>
              <w:top w:val="single" w:sz="4" w:space="0" w:color="auto"/>
              <w:bottom w:val="single" w:sz="4" w:space="0" w:color="auto"/>
              <w:right w:val="single" w:sz="4" w:space="0" w:color="auto"/>
            </w:tcBorders>
          </w:tcPr>
          <w:p w14:paraId="2C1E9A06" w14:textId="77777777" w:rsidR="00F30E6E" w:rsidRDefault="00F30E6E" w:rsidP="00F30E6E">
            <w:pPr>
              <w:numPr>
                <w:ilvl w:val="12"/>
                <w:numId w:val="0"/>
              </w:numPr>
              <w:rPr>
                <w:rFonts w:cs="Arial"/>
                <w:szCs w:val="22"/>
              </w:rPr>
            </w:pPr>
            <w:r w:rsidRPr="00C446AD">
              <w:rPr>
                <w:rFonts w:cs="Arial"/>
                <w:szCs w:val="22"/>
              </w:rPr>
              <w:t>contentId</w:t>
            </w:r>
          </w:p>
        </w:tc>
        <w:tc>
          <w:tcPr>
            <w:tcW w:w="4410" w:type="dxa"/>
            <w:tcBorders>
              <w:top w:val="single" w:sz="4" w:space="0" w:color="auto"/>
              <w:left w:val="single" w:sz="4" w:space="0" w:color="auto"/>
              <w:bottom w:val="single" w:sz="4" w:space="0" w:color="auto"/>
              <w:right w:val="single" w:sz="4" w:space="0" w:color="auto"/>
            </w:tcBorders>
          </w:tcPr>
          <w:p w14:paraId="2D0791BA" w14:textId="77777777" w:rsidR="00F30E6E" w:rsidRDefault="00F30E6E" w:rsidP="00F30E6E">
            <w:pPr>
              <w:numPr>
                <w:ilvl w:val="12"/>
                <w:numId w:val="0"/>
              </w:numPr>
              <w:rPr>
                <w:rFonts w:cs="Arial"/>
                <w:szCs w:val="22"/>
              </w:rPr>
            </w:pPr>
            <w:r>
              <w:rPr>
                <w:rFonts w:cs="Arial"/>
                <w:szCs w:val="22"/>
              </w:rPr>
              <w:t>Private String</w:t>
            </w:r>
          </w:p>
        </w:tc>
        <w:tc>
          <w:tcPr>
            <w:tcW w:w="2156" w:type="dxa"/>
            <w:tcBorders>
              <w:top w:val="single" w:sz="4" w:space="0" w:color="auto"/>
              <w:left w:val="single" w:sz="4" w:space="0" w:color="auto"/>
              <w:bottom w:val="single" w:sz="4" w:space="0" w:color="auto"/>
            </w:tcBorders>
          </w:tcPr>
          <w:p w14:paraId="166E533B" w14:textId="77777777" w:rsidR="00F30E6E" w:rsidRDefault="00F30E6E" w:rsidP="00F30E6E">
            <w:pPr>
              <w:numPr>
                <w:ilvl w:val="12"/>
                <w:numId w:val="0"/>
              </w:numPr>
              <w:rPr>
                <w:rFonts w:cs="Arial"/>
                <w:szCs w:val="22"/>
              </w:rPr>
            </w:pPr>
            <w:r w:rsidRPr="00C446AD">
              <w:rPr>
                <w:rFonts w:cs="Arial"/>
                <w:szCs w:val="22"/>
              </w:rPr>
              <w:t>contentId</w:t>
            </w:r>
          </w:p>
        </w:tc>
      </w:tr>
    </w:tbl>
    <w:p w14:paraId="051FF556" w14:textId="77777777" w:rsidR="00F30E6E" w:rsidRDefault="00F30E6E" w:rsidP="00F30E6E">
      <w:pPr>
        <w:pStyle w:val="BodyText"/>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1162DDE7" w14:textId="77777777" w:rsidTr="001F0F7E">
        <w:tc>
          <w:tcPr>
            <w:tcW w:w="2698" w:type="dxa"/>
            <w:tcBorders>
              <w:top w:val="single" w:sz="4" w:space="0" w:color="auto"/>
              <w:bottom w:val="single" w:sz="4" w:space="0" w:color="auto"/>
              <w:right w:val="single" w:sz="4" w:space="0" w:color="auto"/>
            </w:tcBorders>
            <w:shd w:val="clear" w:color="auto" w:fill="000000"/>
          </w:tcPr>
          <w:p w14:paraId="36138A4F"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26ADB6AB"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714579E9"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F30E6E" w14:paraId="3462F354" w14:textId="77777777" w:rsidTr="001F0F7E">
        <w:tc>
          <w:tcPr>
            <w:tcW w:w="2698" w:type="dxa"/>
            <w:tcBorders>
              <w:top w:val="single" w:sz="4" w:space="0" w:color="auto"/>
              <w:bottom w:val="single" w:sz="4" w:space="0" w:color="auto"/>
              <w:right w:val="single" w:sz="4" w:space="0" w:color="auto"/>
            </w:tcBorders>
          </w:tcPr>
          <w:p w14:paraId="18E79CF2" w14:textId="7025DF17" w:rsidR="00F30E6E" w:rsidRPr="00C446AD" w:rsidRDefault="00F30E6E" w:rsidP="00F30E6E">
            <w:pPr>
              <w:numPr>
                <w:ilvl w:val="12"/>
                <w:numId w:val="0"/>
              </w:numPr>
              <w:rPr>
                <w:rFonts w:cs="Arial"/>
                <w:szCs w:val="22"/>
              </w:rPr>
            </w:pPr>
            <w:r w:rsidRPr="00C446AD">
              <w:rPr>
                <w:rFonts w:cs="Arial"/>
                <w:szCs w:val="22"/>
              </w:rPr>
              <w:t>public DRecordingCreate(int extRec, String epg, String channelIp, int UDPPort, String</w:t>
            </w:r>
            <w:r w:rsidR="00DA28B9">
              <w:rPr>
                <w:rFonts w:cs="Arial"/>
                <w:szCs w:val="22"/>
              </w:rPr>
              <w:t xml:space="preserve"> s</w:t>
            </w:r>
            <w:r w:rsidRPr="00C446AD">
              <w:rPr>
                <w:rFonts w:cs="Arial"/>
                <w:szCs w:val="22"/>
              </w:rPr>
              <w:t>tartTime, int duration,</w:t>
            </w:r>
          </w:p>
          <w:p w14:paraId="087CA1F8" w14:textId="7613F51A" w:rsidR="00F30E6E" w:rsidRPr="00C446AD" w:rsidRDefault="00F30E6E" w:rsidP="00F30E6E">
            <w:pPr>
              <w:numPr>
                <w:ilvl w:val="12"/>
                <w:numId w:val="0"/>
              </w:numPr>
              <w:rPr>
                <w:rFonts w:cs="Arial"/>
                <w:szCs w:val="22"/>
              </w:rPr>
            </w:pPr>
            <w:r w:rsidRPr="00C446AD">
              <w:rPr>
                <w:rFonts w:cs="Arial"/>
                <w:szCs w:val="22"/>
              </w:rPr>
              <w:t>int bitRate, String recordFileName, String IpInetAddress, String transportProtocol,</w:t>
            </w:r>
          </w:p>
          <w:p w14:paraId="305E6775" w14:textId="320E1A9C" w:rsidR="00F30E6E" w:rsidRDefault="00F30E6E" w:rsidP="00F30E6E">
            <w:pPr>
              <w:numPr>
                <w:ilvl w:val="12"/>
                <w:numId w:val="0"/>
              </w:numPr>
              <w:rPr>
                <w:rFonts w:cs="Arial"/>
                <w:szCs w:val="22"/>
              </w:rPr>
            </w:pPr>
            <w:r w:rsidRPr="00C446AD">
              <w:rPr>
                <w:rFonts w:cs="Arial"/>
                <w:szCs w:val="22"/>
              </w:rPr>
              <w:t>String accessUrl, String recSubSystem, String mcSourceIPlist, String recordPath, String contentId)</w:t>
            </w:r>
          </w:p>
        </w:tc>
        <w:tc>
          <w:tcPr>
            <w:tcW w:w="4410" w:type="dxa"/>
            <w:tcBorders>
              <w:top w:val="single" w:sz="4" w:space="0" w:color="auto"/>
              <w:left w:val="single" w:sz="4" w:space="0" w:color="auto"/>
              <w:bottom w:val="single" w:sz="4" w:space="0" w:color="auto"/>
              <w:right w:val="single" w:sz="4" w:space="0" w:color="auto"/>
            </w:tcBorders>
          </w:tcPr>
          <w:p w14:paraId="30B3CE78" w14:textId="77777777" w:rsidR="00F30E6E" w:rsidRDefault="00F30E6E" w:rsidP="00F30E6E">
            <w:pPr>
              <w:numPr>
                <w:ilvl w:val="12"/>
                <w:numId w:val="0"/>
              </w:numPr>
              <w:rPr>
                <w:rFonts w:cs="Arial"/>
                <w:szCs w:val="22"/>
              </w:rPr>
            </w:pPr>
            <w:r w:rsidRPr="00C446AD">
              <w:rPr>
                <w:rFonts w:cs="Arial"/>
                <w:szCs w:val="22"/>
              </w:rPr>
              <w:t>Creates a new DRecordingCreate object.</w:t>
            </w:r>
          </w:p>
        </w:tc>
        <w:tc>
          <w:tcPr>
            <w:tcW w:w="2156" w:type="dxa"/>
            <w:tcBorders>
              <w:top w:val="single" w:sz="4" w:space="0" w:color="auto"/>
              <w:left w:val="single" w:sz="4" w:space="0" w:color="auto"/>
              <w:bottom w:val="single" w:sz="4" w:space="0" w:color="auto"/>
            </w:tcBorders>
          </w:tcPr>
          <w:p w14:paraId="7D0498B3" w14:textId="77777777" w:rsidR="00F30E6E" w:rsidRDefault="00F30E6E" w:rsidP="00F30E6E">
            <w:pPr>
              <w:numPr>
                <w:ilvl w:val="12"/>
                <w:numId w:val="0"/>
              </w:numPr>
              <w:rPr>
                <w:rFonts w:cs="Arial"/>
                <w:szCs w:val="22"/>
              </w:rPr>
            </w:pPr>
            <w:r>
              <w:rPr>
                <w:rFonts w:cs="Arial"/>
                <w:szCs w:val="22"/>
              </w:rPr>
              <w:t xml:space="preserve">None </w:t>
            </w:r>
          </w:p>
        </w:tc>
      </w:tr>
      <w:tr w:rsidR="00F30E6E" w14:paraId="0928D829" w14:textId="77777777" w:rsidTr="001F0F7E">
        <w:tc>
          <w:tcPr>
            <w:tcW w:w="2698" w:type="dxa"/>
            <w:tcBorders>
              <w:top w:val="single" w:sz="4" w:space="0" w:color="auto"/>
              <w:bottom w:val="single" w:sz="4" w:space="0" w:color="auto"/>
              <w:right w:val="single" w:sz="4" w:space="0" w:color="auto"/>
            </w:tcBorders>
          </w:tcPr>
          <w:p w14:paraId="531DB15C" w14:textId="77777777" w:rsidR="00F30E6E" w:rsidRPr="0088569A" w:rsidRDefault="00F30E6E" w:rsidP="00F30E6E">
            <w:pPr>
              <w:numPr>
                <w:ilvl w:val="12"/>
                <w:numId w:val="0"/>
              </w:numPr>
              <w:rPr>
                <w:rFonts w:cs="Arial"/>
                <w:szCs w:val="22"/>
              </w:rPr>
            </w:pPr>
            <w:r w:rsidRPr="00C446AD">
              <w:rPr>
                <w:rFonts w:cs="Arial"/>
                <w:szCs w:val="22"/>
              </w:rPr>
              <w:t>public void run()</w:t>
            </w:r>
          </w:p>
        </w:tc>
        <w:tc>
          <w:tcPr>
            <w:tcW w:w="4410" w:type="dxa"/>
            <w:tcBorders>
              <w:top w:val="single" w:sz="4" w:space="0" w:color="auto"/>
              <w:left w:val="single" w:sz="4" w:space="0" w:color="auto"/>
              <w:bottom w:val="single" w:sz="4" w:space="0" w:color="auto"/>
              <w:right w:val="single" w:sz="4" w:space="0" w:color="auto"/>
            </w:tcBorders>
          </w:tcPr>
          <w:p w14:paraId="3529FA14" w14:textId="77777777" w:rsidR="00F30E6E" w:rsidRDefault="00F30E6E" w:rsidP="00F30E6E">
            <w:pPr>
              <w:numPr>
                <w:ilvl w:val="12"/>
                <w:numId w:val="0"/>
              </w:numPr>
              <w:rPr>
                <w:rFonts w:cs="Arial"/>
                <w:szCs w:val="22"/>
              </w:rPr>
            </w:pPr>
            <w:r w:rsidRPr="00C446AD">
              <w:rPr>
                <w:rFonts w:cs="Arial"/>
                <w:szCs w:val="22"/>
              </w:rPr>
              <w:t>Must store this request in the databse and send a recording status to Myrio</w:t>
            </w:r>
          </w:p>
        </w:tc>
        <w:tc>
          <w:tcPr>
            <w:tcW w:w="2156" w:type="dxa"/>
            <w:tcBorders>
              <w:top w:val="single" w:sz="4" w:space="0" w:color="auto"/>
              <w:left w:val="single" w:sz="4" w:space="0" w:color="auto"/>
              <w:bottom w:val="single" w:sz="4" w:space="0" w:color="auto"/>
            </w:tcBorders>
          </w:tcPr>
          <w:p w14:paraId="266B9B12" w14:textId="77777777" w:rsidR="00F30E6E" w:rsidRDefault="00F30E6E" w:rsidP="00F30E6E">
            <w:pPr>
              <w:numPr>
                <w:ilvl w:val="12"/>
                <w:numId w:val="0"/>
              </w:numPr>
              <w:rPr>
                <w:rFonts w:cs="Arial"/>
                <w:szCs w:val="22"/>
              </w:rPr>
            </w:pPr>
            <w:r>
              <w:rPr>
                <w:rFonts w:cs="Arial"/>
                <w:szCs w:val="22"/>
              </w:rPr>
              <w:t>None</w:t>
            </w:r>
          </w:p>
        </w:tc>
      </w:tr>
    </w:tbl>
    <w:p w14:paraId="7FB9BF33" w14:textId="77777777" w:rsidR="00F30E6E" w:rsidRDefault="00F30E6E" w:rsidP="00F30E6E">
      <w:pPr>
        <w:pStyle w:val="BodyText"/>
        <w:rPr>
          <w:rFonts w:eastAsiaTheme="minorHAnsi" w:cs="Arial"/>
          <w:b/>
          <w:szCs w:val="22"/>
        </w:rPr>
      </w:pPr>
    </w:p>
    <w:p w14:paraId="13E90E54" w14:textId="77777777" w:rsidR="00F30E6E" w:rsidRDefault="00F30E6E" w:rsidP="00F30E6E">
      <w:pPr>
        <w:pStyle w:val="BodyText"/>
        <w:numPr>
          <w:ilvl w:val="0"/>
          <w:numId w:val="10"/>
        </w:numPr>
        <w:rPr>
          <w:rFonts w:eastAsiaTheme="minorHAnsi" w:cs="Arial"/>
          <w:b/>
          <w:szCs w:val="22"/>
        </w:rPr>
      </w:pPr>
      <w:r w:rsidRPr="001C7046">
        <w:rPr>
          <w:rFonts w:eastAsiaTheme="minorHAnsi" w:cs="Arial"/>
          <w:b/>
          <w:szCs w:val="22"/>
        </w:rPr>
        <w:t>com.siemens.he.npvrmediator.scheduler</w:t>
      </w:r>
      <w:r>
        <w:rPr>
          <w:rFonts w:eastAsiaTheme="minorHAnsi" w:cs="Arial"/>
          <w:b/>
          <w:szCs w:val="22"/>
        </w:rPr>
        <w:t>.</w:t>
      </w:r>
      <w:r w:rsidRPr="001C7046">
        <w:rPr>
          <w:rFonts w:eastAsiaTheme="minorHAnsi" w:cs="Arial"/>
          <w:b/>
          <w:szCs w:val="22"/>
        </w:rPr>
        <w:t>DRecordingUpdate</w:t>
      </w:r>
    </w:p>
    <w:p w14:paraId="116B8859" w14:textId="77777777" w:rsidR="006C3E69" w:rsidRDefault="006C3E69" w:rsidP="006C3E69">
      <w:pPr>
        <w:pStyle w:val="BodyText"/>
        <w:ind w:left="72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4B2BF3C8" w14:textId="77777777" w:rsidTr="001F0F7E">
        <w:tc>
          <w:tcPr>
            <w:tcW w:w="2698" w:type="dxa"/>
            <w:tcBorders>
              <w:top w:val="single" w:sz="4" w:space="0" w:color="auto"/>
              <w:bottom w:val="single" w:sz="4" w:space="0" w:color="auto"/>
              <w:right w:val="single" w:sz="4" w:space="0" w:color="auto"/>
            </w:tcBorders>
            <w:shd w:val="clear" w:color="auto" w:fill="000000"/>
          </w:tcPr>
          <w:p w14:paraId="6ED7574C"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563CF3F2"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7B677622"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F30E6E" w14:paraId="298AFA20" w14:textId="77777777" w:rsidTr="001F0F7E">
        <w:tc>
          <w:tcPr>
            <w:tcW w:w="2698" w:type="dxa"/>
            <w:tcBorders>
              <w:top w:val="single" w:sz="4" w:space="0" w:color="auto"/>
              <w:bottom w:val="single" w:sz="4" w:space="0" w:color="auto"/>
              <w:right w:val="single" w:sz="4" w:space="0" w:color="auto"/>
            </w:tcBorders>
          </w:tcPr>
          <w:p w14:paraId="70341C31" w14:textId="77777777" w:rsidR="00F30E6E" w:rsidRDefault="00F30E6E" w:rsidP="00F30E6E">
            <w:pPr>
              <w:numPr>
                <w:ilvl w:val="12"/>
                <w:numId w:val="0"/>
              </w:numPr>
              <w:rPr>
                <w:rFonts w:cs="Arial"/>
                <w:szCs w:val="22"/>
              </w:rPr>
            </w:pPr>
            <w:r w:rsidRPr="001C7046">
              <w:rPr>
                <w:rFonts w:cs="Arial"/>
                <w:szCs w:val="22"/>
              </w:rPr>
              <w:t>private void buildNPVRRequest(Hashtable requestHash)</w:t>
            </w:r>
          </w:p>
        </w:tc>
        <w:tc>
          <w:tcPr>
            <w:tcW w:w="4410" w:type="dxa"/>
            <w:tcBorders>
              <w:top w:val="single" w:sz="4" w:space="0" w:color="auto"/>
              <w:left w:val="single" w:sz="4" w:space="0" w:color="auto"/>
              <w:bottom w:val="single" w:sz="4" w:space="0" w:color="auto"/>
              <w:right w:val="single" w:sz="4" w:space="0" w:color="auto"/>
            </w:tcBorders>
          </w:tcPr>
          <w:p w14:paraId="1A2A6A28"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683738CD" w14:textId="77777777" w:rsidR="00F30E6E" w:rsidRDefault="00F30E6E" w:rsidP="00F30E6E">
            <w:pPr>
              <w:numPr>
                <w:ilvl w:val="12"/>
                <w:numId w:val="0"/>
              </w:numPr>
              <w:rPr>
                <w:rFonts w:cs="Arial"/>
                <w:szCs w:val="22"/>
              </w:rPr>
            </w:pPr>
            <w:r>
              <w:rPr>
                <w:rFonts w:cs="Arial"/>
                <w:szCs w:val="22"/>
              </w:rPr>
              <w:t xml:space="preserve">None </w:t>
            </w:r>
          </w:p>
        </w:tc>
      </w:tr>
    </w:tbl>
    <w:p w14:paraId="02F18EE5" w14:textId="77777777" w:rsidR="00D31E63" w:rsidRDefault="00D31E63" w:rsidP="00F30E6E">
      <w:pPr>
        <w:pStyle w:val="BodyText"/>
        <w:rPr>
          <w:rFonts w:eastAsiaTheme="minorHAnsi" w:cs="Arial"/>
          <w:b/>
          <w:szCs w:val="22"/>
        </w:rPr>
      </w:pPr>
    </w:p>
    <w:p w14:paraId="44C869F2" w14:textId="77777777" w:rsidR="00F30E6E" w:rsidRDefault="00F30E6E" w:rsidP="00F30E6E">
      <w:pPr>
        <w:pStyle w:val="BodyText"/>
        <w:numPr>
          <w:ilvl w:val="0"/>
          <w:numId w:val="10"/>
        </w:numPr>
        <w:rPr>
          <w:rFonts w:eastAsiaTheme="minorHAnsi" w:cs="Arial"/>
          <w:b/>
          <w:szCs w:val="22"/>
        </w:rPr>
      </w:pPr>
      <w:r w:rsidRPr="00124706">
        <w:rPr>
          <w:rFonts w:eastAsiaTheme="minorHAnsi" w:cs="Arial"/>
          <w:b/>
          <w:szCs w:val="22"/>
        </w:rPr>
        <w:t>com.siemens.he.npvrmediator.serveraccess</w:t>
      </w:r>
      <w:r>
        <w:rPr>
          <w:rFonts w:eastAsiaTheme="minorHAnsi" w:cs="Arial"/>
          <w:b/>
          <w:szCs w:val="22"/>
        </w:rPr>
        <w:t>.</w:t>
      </w:r>
      <w:r w:rsidRPr="00124706">
        <w:rPr>
          <w:rFonts w:eastAsiaTheme="minorHAnsi" w:cs="Arial"/>
          <w:b/>
          <w:szCs w:val="22"/>
        </w:rPr>
        <w:t>RGBServerAccess</w:t>
      </w:r>
    </w:p>
    <w:p w14:paraId="1DA16E33" w14:textId="77777777" w:rsidR="0027457D" w:rsidRDefault="0027457D" w:rsidP="0027457D">
      <w:pPr>
        <w:pStyle w:val="BodyText"/>
        <w:ind w:left="36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768F9CBD" w14:textId="77777777" w:rsidTr="001F0F7E">
        <w:tc>
          <w:tcPr>
            <w:tcW w:w="2698" w:type="dxa"/>
            <w:tcBorders>
              <w:top w:val="single" w:sz="4" w:space="0" w:color="auto"/>
              <w:bottom w:val="single" w:sz="4" w:space="0" w:color="auto"/>
              <w:right w:val="single" w:sz="4" w:space="0" w:color="auto"/>
            </w:tcBorders>
            <w:shd w:val="clear" w:color="auto" w:fill="000000"/>
          </w:tcPr>
          <w:p w14:paraId="57954CDE"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lastRenderedPageBreak/>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15B2C654"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066F4AA7"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F30E6E" w14:paraId="541C1A82" w14:textId="77777777" w:rsidTr="001F0F7E">
        <w:tc>
          <w:tcPr>
            <w:tcW w:w="2698" w:type="dxa"/>
            <w:tcBorders>
              <w:top w:val="single" w:sz="4" w:space="0" w:color="auto"/>
              <w:bottom w:val="single" w:sz="4" w:space="0" w:color="auto"/>
              <w:right w:val="single" w:sz="4" w:space="0" w:color="auto"/>
            </w:tcBorders>
          </w:tcPr>
          <w:p w14:paraId="7E7D0813" w14:textId="529FF467" w:rsidR="00F30E6E" w:rsidRDefault="00F30E6E" w:rsidP="00F30E6E">
            <w:pPr>
              <w:numPr>
                <w:ilvl w:val="12"/>
                <w:numId w:val="0"/>
              </w:numPr>
              <w:rPr>
                <w:rFonts w:cs="Arial"/>
                <w:szCs w:val="22"/>
              </w:rPr>
            </w:pPr>
            <w:r w:rsidRPr="001A6A36">
              <w:rPr>
                <w:rFonts w:cs="Arial"/>
                <w:szCs w:val="22"/>
              </w:rPr>
              <w:t>public Object buildCaptureRequest(RecordRequest recordRequest)</w:t>
            </w:r>
          </w:p>
        </w:tc>
        <w:tc>
          <w:tcPr>
            <w:tcW w:w="4410" w:type="dxa"/>
            <w:tcBorders>
              <w:top w:val="single" w:sz="4" w:space="0" w:color="auto"/>
              <w:left w:val="single" w:sz="4" w:space="0" w:color="auto"/>
              <w:bottom w:val="single" w:sz="4" w:space="0" w:color="auto"/>
              <w:right w:val="single" w:sz="4" w:space="0" w:color="auto"/>
            </w:tcBorders>
          </w:tcPr>
          <w:p w14:paraId="1DABC634" w14:textId="77777777" w:rsidR="00F30E6E" w:rsidRDefault="00F30E6E" w:rsidP="00F30E6E">
            <w:pPr>
              <w:numPr>
                <w:ilvl w:val="12"/>
                <w:numId w:val="0"/>
              </w:numPr>
              <w:rPr>
                <w:rFonts w:cs="Arial"/>
                <w:szCs w:val="22"/>
              </w:rPr>
            </w:pPr>
            <w:r w:rsidRPr="001A6A36">
              <w:rPr>
                <w:rFonts w:cs="Arial"/>
                <w:szCs w:val="22"/>
              </w:rPr>
              <w:t>Build the capture request on the basis of specified recordRequest</w:t>
            </w:r>
          </w:p>
        </w:tc>
        <w:tc>
          <w:tcPr>
            <w:tcW w:w="2156" w:type="dxa"/>
            <w:tcBorders>
              <w:top w:val="single" w:sz="4" w:space="0" w:color="auto"/>
              <w:left w:val="single" w:sz="4" w:space="0" w:color="auto"/>
              <w:bottom w:val="single" w:sz="4" w:space="0" w:color="auto"/>
            </w:tcBorders>
          </w:tcPr>
          <w:p w14:paraId="61DF71C2" w14:textId="77777777" w:rsidR="00F30E6E" w:rsidRDefault="00F30E6E" w:rsidP="00F30E6E">
            <w:pPr>
              <w:numPr>
                <w:ilvl w:val="12"/>
                <w:numId w:val="0"/>
              </w:numPr>
              <w:rPr>
                <w:rFonts w:cs="Arial"/>
                <w:szCs w:val="22"/>
              </w:rPr>
            </w:pPr>
            <w:r>
              <w:rPr>
                <w:rFonts w:cs="Arial"/>
                <w:szCs w:val="22"/>
              </w:rPr>
              <w:t xml:space="preserve">None </w:t>
            </w:r>
          </w:p>
        </w:tc>
      </w:tr>
    </w:tbl>
    <w:p w14:paraId="5531D0CE" w14:textId="77777777" w:rsidR="00F30E6E" w:rsidRDefault="00F30E6E" w:rsidP="00F30E6E">
      <w:pPr>
        <w:pStyle w:val="BodyText"/>
        <w:rPr>
          <w:rFonts w:eastAsiaTheme="minorHAnsi" w:cs="Arial"/>
          <w:b/>
          <w:szCs w:val="22"/>
        </w:rPr>
      </w:pPr>
    </w:p>
    <w:p w14:paraId="54522C02" w14:textId="77777777" w:rsidR="00F30E6E" w:rsidRDefault="00F30E6E" w:rsidP="00F30E6E">
      <w:pPr>
        <w:pStyle w:val="BodyText"/>
        <w:numPr>
          <w:ilvl w:val="0"/>
          <w:numId w:val="10"/>
        </w:numPr>
        <w:rPr>
          <w:rFonts w:eastAsiaTheme="minorHAnsi" w:cs="Arial"/>
          <w:b/>
          <w:szCs w:val="22"/>
        </w:rPr>
      </w:pPr>
      <w:r w:rsidRPr="003A36B1">
        <w:rPr>
          <w:rFonts w:eastAsiaTheme="minorHAnsi" w:cs="Arial"/>
          <w:b/>
          <w:szCs w:val="22"/>
        </w:rPr>
        <w:t>com.nsn.urh.beans.common.npvr</w:t>
      </w:r>
      <w:r>
        <w:rPr>
          <w:rFonts w:eastAsiaTheme="minorHAnsi" w:cs="Arial"/>
          <w:b/>
          <w:szCs w:val="22"/>
        </w:rPr>
        <w:t>.</w:t>
      </w:r>
      <w:r w:rsidRPr="003A36B1">
        <w:rPr>
          <w:rFonts w:eastAsiaTheme="minorHAnsi" w:cs="Arial"/>
          <w:b/>
          <w:szCs w:val="22"/>
        </w:rPr>
        <w:t>NpvrMediatorMDB</w:t>
      </w:r>
    </w:p>
    <w:p w14:paraId="6D5C9ABE" w14:textId="77777777" w:rsidR="005A51C6" w:rsidRDefault="005A51C6" w:rsidP="005A51C6">
      <w:pPr>
        <w:pStyle w:val="BodyText"/>
        <w:ind w:left="36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F30E6E" w14:paraId="6B1DECED" w14:textId="77777777" w:rsidTr="001F0F7E">
        <w:tc>
          <w:tcPr>
            <w:tcW w:w="2698" w:type="dxa"/>
            <w:tcBorders>
              <w:top w:val="single" w:sz="4" w:space="0" w:color="auto"/>
              <w:bottom w:val="single" w:sz="4" w:space="0" w:color="auto"/>
              <w:right w:val="single" w:sz="4" w:space="0" w:color="auto"/>
            </w:tcBorders>
            <w:shd w:val="clear" w:color="auto" w:fill="000000"/>
          </w:tcPr>
          <w:p w14:paraId="6F6F215D"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155FE86B"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1B641FA0" w14:textId="77777777" w:rsidR="00F30E6E" w:rsidRDefault="00F30E6E" w:rsidP="00F30E6E">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F30E6E" w14:paraId="1953C32F" w14:textId="77777777" w:rsidTr="001F0F7E">
        <w:tc>
          <w:tcPr>
            <w:tcW w:w="2698" w:type="dxa"/>
            <w:tcBorders>
              <w:top w:val="single" w:sz="4" w:space="0" w:color="auto"/>
              <w:bottom w:val="single" w:sz="4" w:space="0" w:color="auto"/>
              <w:right w:val="single" w:sz="4" w:space="0" w:color="auto"/>
            </w:tcBorders>
          </w:tcPr>
          <w:p w14:paraId="76173BF3" w14:textId="549BA700" w:rsidR="00F30E6E" w:rsidRDefault="00F30E6E" w:rsidP="00F30E6E">
            <w:pPr>
              <w:numPr>
                <w:ilvl w:val="12"/>
                <w:numId w:val="0"/>
              </w:numPr>
              <w:rPr>
                <w:rFonts w:cs="Arial"/>
                <w:szCs w:val="22"/>
              </w:rPr>
            </w:pPr>
            <w:r w:rsidRPr="00A703E0">
              <w:rPr>
                <w:rFonts w:cs="Arial"/>
                <w:szCs w:val="22"/>
              </w:rPr>
              <w:t>public void onMessage(final Message message)</w:t>
            </w:r>
          </w:p>
        </w:tc>
        <w:tc>
          <w:tcPr>
            <w:tcW w:w="4410" w:type="dxa"/>
            <w:tcBorders>
              <w:top w:val="single" w:sz="4" w:space="0" w:color="auto"/>
              <w:left w:val="single" w:sz="4" w:space="0" w:color="auto"/>
              <w:bottom w:val="single" w:sz="4" w:space="0" w:color="auto"/>
              <w:right w:val="single" w:sz="4" w:space="0" w:color="auto"/>
            </w:tcBorders>
          </w:tcPr>
          <w:p w14:paraId="7463E338"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3710C49E" w14:textId="08039114" w:rsidR="00F30E6E" w:rsidRDefault="00D31E63" w:rsidP="00F30E6E">
            <w:pPr>
              <w:numPr>
                <w:ilvl w:val="12"/>
                <w:numId w:val="0"/>
              </w:numPr>
              <w:rPr>
                <w:rFonts w:cs="Arial"/>
                <w:szCs w:val="22"/>
              </w:rPr>
            </w:pPr>
            <w:r>
              <w:rPr>
                <w:rFonts w:cs="Arial"/>
                <w:szCs w:val="22"/>
              </w:rPr>
              <w:t>None</w:t>
            </w:r>
          </w:p>
        </w:tc>
      </w:tr>
      <w:tr w:rsidR="00F30E6E" w14:paraId="066A7194" w14:textId="77777777" w:rsidTr="001F0F7E">
        <w:tc>
          <w:tcPr>
            <w:tcW w:w="2698" w:type="dxa"/>
            <w:tcBorders>
              <w:top w:val="single" w:sz="4" w:space="0" w:color="auto"/>
              <w:bottom w:val="single" w:sz="4" w:space="0" w:color="auto"/>
              <w:right w:val="single" w:sz="4" w:space="0" w:color="auto"/>
            </w:tcBorders>
          </w:tcPr>
          <w:p w14:paraId="4BF7C149" w14:textId="227653DB" w:rsidR="00F30E6E" w:rsidRPr="00A703E0" w:rsidRDefault="00F30E6E" w:rsidP="00DA28B9">
            <w:pPr>
              <w:numPr>
                <w:ilvl w:val="12"/>
                <w:numId w:val="0"/>
              </w:numPr>
              <w:rPr>
                <w:rFonts w:cs="Arial"/>
                <w:szCs w:val="22"/>
              </w:rPr>
            </w:pPr>
            <w:r w:rsidRPr="00A703E0">
              <w:rPr>
                <w:rFonts w:cs="Arial"/>
                <w:szCs w:val="22"/>
              </w:rPr>
              <w:t>private void notifyMediator(Long npvrAssetId, String multicastAddress, Long port, Long startTime, Long duration,</w:t>
            </w:r>
            <w:r w:rsidR="00DA28B9">
              <w:rPr>
                <w:rFonts w:cs="Arial"/>
                <w:szCs w:val="22"/>
              </w:rPr>
              <w:t xml:space="preserve"> </w:t>
            </w:r>
            <w:r w:rsidRPr="00A703E0">
              <w:rPr>
                <w:rFonts w:cs="Arial"/>
                <w:szCs w:val="22"/>
              </w:rPr>
              <w:t>Long bitrate, String filename, String epgVersion, String transportProtocol,                               String accessUrl, String recordingSubsystem, String mcSourceIPlist, String recordPath, String contentId)</w:t>
            </w:r>
          </w:p>
        </w:tc>
        <w:tc>
          <w:tcPr>
            <w:tcW w:w="4410" w:type="dxa"/>
            <w:tcBorders>
              <w:top w:val="single" w:sz="4" w:space="0" w:color="auto"/>
              <w:left w:val="single" w:sz="4" w:space="0" w:color="auto"/>
              <w:bottom w:val="single" w:sz="4" w:space="0" w:color="auto"/>
              <w:right w:val="single" w:sz="4" w:space="0" w:color="auto"/>
            </w:tcBorders>
          </w:tcPr>
          <w:p w14:paraId="7ABEE39C" w14:textId="77777777" w:rsidR="00F30E6E" w:rsidRDefault="00F30E6E" w:rsidP="00F30E6E">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082ECC90" w14:textId="0BE1745A" w:rsidR="00F30E6E" w:rsidRDefault="00D31E63" w:rsidP="00F30E6E">
            <w:pPr>
              <w:numPr>
                <w:ilvl w:val="12"/>
                <w:numId w:val="0"/>
              </w:numPr>
              <w:rPr>
                <w:rFonts w:cs="Arial"/>
                <w:szCs w:val="22"/>
              </w:rPr>
            </w:pPr>
            <w:r>
              <w:rPr>
                <w:rFonts w:cs="Arial"/>
                <w:szCs w:val="22"/>
              </w:rPr>
              <w:t>None</w:t>
            </w:r>
          </w:p>
        </w:tc>
      </w:tr>
    </w:tbl>
    <w:p w14:paraId="233F40D7" w14:textId="77777777" w:rsidR="00A31122" w:rsidRDefault="00A31122" w:rsidP="00A31122">
      <w:pPr>
        <w:pStyle w:val="BodyText"/>
        <w:ind w:left="360"/>
        <w:rPr>
          <w:rFonts w:eastAsiaTheme="minorHAnsi" w:cs="Arial"/>
          <w:b/>
          <w:szCs w:val="22"/>
        </w:rPr>
      </w:pPr>
    </w:p>
    <w:p w14:paraId="4CA74D4C" w14:textId="77777777" w:rsidR="00A31122" w:rsidRDefault="00A31122" w:rsidP="00A31122">
      <w:pPr>
        <w:pStyle w:val="BodyText"/>
        <w:numPr>
          <w:ilvl w:val="0"/>
          <w:numId w:val="10"/>
        </w:numPr>
        <w:rPr>
          <w:rFonts w:eastAsiaTheme="minorHAnsi" w:cs="Arial"/>
          <w:b/>
          <w:szCs w:val="22"/>
        </w:rPr>
      </w:pPr>
      <w:r w:rsidRPr="00CB1E7E">
        <w:rPr>
          <w:rFonts w:eastAsiaTheme="minorHAnsi" w:cs="Arial"/>
          <w:b/>
          <w:szCs w:val="22"/>
        </w:rPr>
        <w:t>com.nsn.urh.beans.common.rental</w:t>
      </w:r>
      <w:r>
        <w:rPr>
          <w:rFonts w:eastAsiaTheme="minorHAnsi" w:cs="Arial"/>
          <w:b/>
          <w:szCs w:val="22"/>
        </w:rPr>
        <w:t>.</w:t>
      </w:r>
      <w:r w:rsidRPr="00CB1E7E">
        <w:rPr>
          <w:rFonts w:eastAsiaTheme="minorHAnsi" w:cs="Arial"/>
          <w:b/>
          <w:szCs w:val="22"/>
        </w:rPr>
        <w:t>BundleRentalBeanImpl</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A31122" w14:paraId="36721F4E" w14:textId="77777777" w:rsidTr="001F0F7E">
        <w:tc>
          <w:tcPr>
            <w:tcW w:w="2698" w:type="dxa"/>
            <w:tcBorders>
              <w:top w:val="single" w:sz="4" w:space="0" w:color="auto"/>
              <w:bottom w:val="single" w:sz="4" w:space="0" w:color="auto"/>
              <w:right w:val="single" w:sz="4" w:space="0" w:color="auto"/>
            </w:tcBorders>
            <w:shd w:val="clear" w:color="auto" w:fill="000000"/>
          </w:tcPr>
          <w:p w14:paraId="237178C2"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53326A64"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502855D8"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A31122" w14:paraId="474D0EB7" w14:textId="77777777" w:rsidTr="001F0F7E">
        <w:tc>
          <w:tcPr>
            <w:tcW w:w="2698" w:type="dxa"/>
            <w:tcBorders>
              <w:top w:val="single" w:sz="4" w:space="0" w:color="auto"/>
              <w:bottom w:val="single" w:sz="4" w:space="0" w:color="auto"/>
              <w:right w:val="single" w:sz="4" w:space="0" w:color="auto"/>
            </w:tcBorders>
          </w:tcPr>
          <w:p w14:paraId="5327B306" w14:textId="77777777" w:rsidR="00A31122" w:rsidRDefault="00A31122" w:rsidP="00A31122">
            <w:pPr>
              <w:numPr>
                <w:ilvl w:val="12"/>
                <w:numId w:val="0"/>
              </w:numPr>
              <w:rPr>
                <w:rFonts w:cs="Arial"/>
                <w:szCs w:val="22"/>
              </w:rPr>
            </w:pPr>
            <w:r w:rsidRPr="00CB1E7E">
              <w:rPr>
                <w:rFonts w:cs="Arial"/>
                <w:szCs w:val="22"/>
              </w:rPr>
              <w:t>protected void doAfterProcess()</w:t>
            </w:r>
          </w:p>
        </w:tc>
        <w:tc>
          <w:tcPr>
            <w:tcW w:w="4410" w:type="dxa"/>
            <w:tcBorders>
              <w:top w:val="single" w:sz="4" w:space="0" w:color="auto"/>
              <w:left w:val="single" w:sz="4" w:space="0" w:color="auto"/>
              <w:bottom w:val="single" w:sz="4" w:space="0" w:color="auto"/>
              <w:right w:val="single" w:sz="4" w:space="0" w:color="auto"/>
            </w:tcBorders>
          </w:tcPr>
          <w:p w14:paraId="350BD628" w14:textId="77777777" w:rsidR="00A31122" w:rsidRDefault="00A31122" w:rsidP="00A3112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2223825E" w14:textId="77777777" w:rsidR="00A31122" w:rsidRDefault="00A31122" w:rsidP="00A31122">
            <w:pPr>
              <w:numPr>
                <w:ilvl w:val="12"/>
                <w:numId w:val="0"/>
              </w:numPr>
              <w:rPr>
                <w:rFonts w:cs="Arial"/>
                <w:szCs w:val="22"/>
              </w:rPr>
            </w:pPr>
            <w:r>
              <w:rPr>
                <w:rFonts w:cs="Arial"/>
                <w:szCs w:val="22"/>
              </w:rPr>
              <w:t xml:space="preserve">None </w:t>
            </w:r>
          </w:p>
        </w:tc>
      </w:tr>
    </w:tbl>
    <w:p w14:paraId="42B5CA02" w14:textId="77777777" w:rsidR="00A31122" w:rsidRDefault="00A31122" w:rsidP="00A31122">
      <w:pPr>
        <w:pStyle w:val="BodyText"/>
        <w:rPr>
          <w:rFonts w:eastAsiaTheme="minorHAnsi" w:cs="Arial"/>
          <w:b/>
          <w:szCs w:val="22"/>
        </w:rPr>
      </w:pPr>
    </w:p>
    <w:p w14:paraId="53138964" w14:textId="77777777" w:rsidR="00A31122" w:rsidRDefault="00A31122" w:rsidP="002B441F">
      <w:pPr>
        <w:pStyle w:val="BodyText"/>
        <w:numPr>
          <w:ilvl w:val="0"/>
          <w:numId w:val="10"/>
        </w:numPr>
        <w:rPr>
          <w:rFonts w:eastAsiaTheme="minorHAnsi" w:cs="Arial"/>
          <w:b/>
          <w:szCs w:val="22"/>
        </w:rPr>
      </w:pPr>
      <w:r w:rsidRPr="00684582">
        <w:rPr>
          <w:rFonts w:eastAsiaTheme="minorHAnsi" w:cs="Arial"/>
          <w:b/>
          <w:szCs w:val="22"/>
        </w:rPr>
        <w:t>com.nsn.urh.beans.common.rental</w:t>
      </w:r>
      <w:r>
        <w:rPr>
          <w:rFonts w:eastAsiaTheme="minorHAnsi" w:cs="Arial"/>
          <w:b/>
          <w:szCs w:val="22"/>
        </w:rPr>
        <w:t>.</w:t>
      </w:r>
      <w:r w:rsidRPr="00684582">
        <w:rPr>
          <w:rFonts w:eastAsiaTheme="minorHAnsi" w:cs="Arial"/>
          <w:b/>
          <w:szCs w:val="22"/>
        </w:rPr>
        <w:t>OnDemand</w:t>
      </w:r>
    </w:p>
    <w:p w14:paraId="2F8A92ED" w14:textId="77777777" w:rsidR="00A31122" w:rsidRDefault="00A31122" w:rsidP="00A31122">
      <w:pPr>
        <w:pStyle w:val="BodyText"/>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A31122" w14:paraId="5EB19F15" w14:textId="77777777" w:rsidTr="001F0F7E">
        <w:tc>
          <w:tcPr>
            <w:tcW w:w="2698" w:type="dxa"/>
            <w:tcBorders>
              <w:top w:val="single" w:sz="4" w:space="0" w:color="auto"/>
              <w:bottom w:val="single" w:sz="4" w:space="0" w:color="auto"/>
              <w:right w:val="single" w:sz="4" w:space="0" w:color="auto"/>
            </w:tcBorders>
            <w:shd w:val="clear" w:color="auto" w:fill="000000"/>
          </w:tcPr>
          <w:p w14:paraId="72336084"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380AA0AA"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0AC26537"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A31122" w14:paraId="61AC6466" w14:textId="77777777" w:rsidTr="001F0F7E">
        <w:tc>
          <w:tcPr>
            <w:tcW w:w="2698" w:type="dxa"/>
            <w:tcBorders>
              <w:top w:val="single" w:sz="4" w:space="0" w:color="auto"/>
              <w:bottom w:val="single" w:sz="4" w:space="0" w:color="auto"/>
              <w:right w:val="single" w:sz="4" w:space="0" w:color="auto"/>
            </w:tcBorders>
          </w:tcPr>
          <w:p w14:paraId="7027DEA8" w14:textId="29388EE0" w:rsidR="00A31122" w:rsidRDefault="00A31122" w:rsidP="00DA28B9">
            <w:pPr>
              <w:numPr>
                <w:ilvl w:val="12"/>
                <w:numId w:val="0"/>
              </w:numPr>
              <w:rPr>
                <w:rFonts w:cs="Arial"/>
                <w:szCs w:val="22"/>
              </w:rPr>
            </w:pPr>
            <w:r w:rsidRPr="006856A4">
              <w:rPr>
                <w:rFonts w:cs="Arial"/>
                <w:szCs w:val="22"/>
              </w:rPr>
              <w:t>private boolean dataProvisioningToVMXForAddEntitlement(Long transactionId,</w:t>
            </w:r>
            <w:r w:rsidRPr="006856A4">
              <w:rPr>
                <w:rFonts w:cs="Arial"/>
                <w:szCs w:val="22"/>
              </w:rPr>
              <w:tab/>
              <w:t>Long subscriberId, String packageId)</w:t>
            </w:r>
          </w:p>
        </w:tc>
        <w:tc>
          <w:tcPr>
            <w:tcW w:w="4410" w:type="dxa"/>
            <w:tcBorders>
              <w:top w:val="single" w:sz="4" w:space="0" w:color="auto"/>
              <w:left w:val="single" w:sz="4" w:space="0" w:color="auto"/>
              <w:bottom w:val="single" w:sz="4" w:space="0" w:color="auto"/>
              <w:right w:val="single" w:sz="4" w:space="0" w:color="auto"/>
            </w:tcBorders>
          </w:tcPr>
          <w:p w14:paraId="4495B6C3" w14:textId="77777777" w:rsidR="00A31122" w:rsidRDefault="00A31122" w:rsidP="00A31122">
            <w:pPr>
              <w:numPr>
                <w:ilvl w:val="12"/>
                <w:numId w:val="0"/>
              </w:numPr>
              <w:rPr>
                <w:rFonts w:cs="Arial"/>
                <w:szCs w:val="22"/>
              </w:rPr>
            </w:pPr>
            <w:r w:rsidRPr="006856A4">
              <w:rPr>
                <w:rFonts w:cs="Arial"/>
                <w:szCs w:val="22"/>
              </w:rPr>
              <w:t>This method does data provisioning to VMX server for renting process</w:t>
            </w:r>
          </w:p>
        </w:tc>
        <w:tc>
          <w:tcPr>
            <w:tcW w:w="2156" w:type="dxa"/>
            <w:tcBorders>
              <w:top w:val="single" w:sz="4" w:space="0" w:color="auto"/>
              <w:left w:val="single" w:sz="4" w:space="0" w:color="auto"/>
              <w:bottom w:val="single" w:sz="4" w:space="0" w:color="auto"/>
            </w:tcBorders>
          </w:tcPr>
          <w:p w14:paraId="3E9127B0" w14:textId="77777777" w:rsidR="00A31122" w:rsidRDefault="00A31122" w:rsidP="00A31122">
            <w:pPr>
              <w:numPr>
                <w:ilvl w:val="12"/>
                <w:numId w:val="0"/>
              </w:numPr>
              <w:rPr>
                <w:rFonts w:cs="Arial"/>
                <w:szCs w:val="22"/>
              </w:rPr>
            </w:pPr>
            <w:r>
              <w:rPr>
                <w:rFonts w:cs="Arial"/>
                <w:szCs w:val="22"/>
              </w:rPr>
              <w:t xml:space="preserve">None </w:t>
            </w:r>
          </w:p>
        </w:tc>
      </w:tr>
    </w:tbl>
    <w:p w14:paraId="4F85CEE8" w14:textId="77777777" w:rsidR="00A31122" w:rsidRDefault="00A31122" w:rsidP="00A31122">
      <w:pPr>
        <w:pStyle w:val="BodyText"/>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A31122" w14:paraId="17F83383" w14:textId="77777777" w:rsidTr="001F0F7E">
        <w:tc>
          <w:tcPr>
            <w:tcW w:w="2698" w:type="dxa"/>
            <w:tcBorders>
              <w:top w:val="single" w:sz="4" w:space="0" w:color="auto"/>
              <w:bottom w:val="single" w:sz="4" w:space="0" w:color="auto"/>
              <w:right w:val="single" w:sz="4" w:space="0" w:color="auto"/>
            </w:tcBorders>
            <w:shd w:val="clear" w:color="auto" w:fill="000000"/>
          </w:tcPr>
          <w:p w14:paraId="5B5F7A1D"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78DC9EF8"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42CB9AA3"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A31122" w14:paraId="6BA69B22" w14:textId="77777777" w:rsidTr="001F0F7E">
        <w:tc>
          <w:tcPr>
            <w:tcW w:w="2698" w:type="dxa"/>
            <w:tcBorders>
              <w:top w:val="single" w:sz="4" w:space="0" w:color="auto"/>
              <w:bottom w:val="single" w:sz="4" w:space="0" w:color="auto"/>
              <w:right w:val="single" w:sz="4" w:space="0" w:color="auto"/>
            </w:tcBorders>
          </w:tcPr>
          <w:p w14:paraId="1F3143D3" w14:textId="5FF81A39" w:rsidR="00A31122" w:rsidRDefault="00A31122" w:rsidP="00DA28B9">
            <w:pPr>
              <w:numPr>
                <w:ilvl w:val="12"/>
                <w:numId w:val="0"/>
              </w:numPr>
              <w:rPr>
                <w:rFonts w:cs="Arial"/>
                <w:szCs w:val="22"/>
              </w:rPr>
            </w:pPr>
            <w:r w:rsidRPr="006856A4">
              <w:rPr>
                <w:rFonts w:cs="Arial"/>
                <w:szCs w:val="22"/>
              </w:rPr>
              <w:t xml:space="preserve">public Transaction rent(String macAddress, Long currentViewerPin, String interfaceVersion, Long itemId, String itemSubType, Long </w:t>
            </w:r>
            <w:r w:rsidRPr="006856A4">
              <w:rPr>
                <w:rFonts w:cs="Arial"/>
                <w:szCs w:val="22"/>
              </w:rPr>
              <w:lastRenderedPageBreak/>
              <w:t>bundleId, Double rentCost,Boolean forcePostPay, Boolean allowPostPay, String rootCategory, Long rentalPeriod,Calendar startTimeStamp, Long channelId, String progRefNo, Long airingTime, String strFreeRental,String voucherCode, String... extraParameter)</w:t>
            </w:r>
          </w:p>
        </w:tc>
        <w:tc>
          <w:tcPr>
            <w:tcW w:w="4410" w:type="dxa"/>
            <w:tcBorders>
              <w:top w:val="single" w:sz="4" w:space="0" w:color="auto"/>
              <w:left w:val="single" w:sz="4" w:space="0" w:color="auto"/>
              <w:bottom w:val="single" w:sz="4" w:space="0" w:color="auto"/>
              <w:right w:val="single" w:sz="4" w:space="0" w:color="auto"/>
            </w:tcBorders>
          </w:tcPr>
          <w:p w14:paraId="4003B7F7" w14:textId="77777777" w:rsidR="00A31122" w:rsidRDefault="00A31122" w:rsidP="00A31122">
            <w:pPr>
              <w:numPr>
                <w:ilvl w:val="12"/>
                <w:numId w:val="0"/>
              </w:numPr>
              <w:rPr>
                <w:rFonts w:cs="Arial"/>
                <w:szCs w:val="22"/>
              </w:rPr>
            </w:pPr>
            <w:r w:rsidRPr="006856A4">
              <w:rPr>
                <w:rFonts w:cs="Arial"/>
                <w:szCs w:val="22"/>
              </w:rPr>
              <w:lastRenderedPageBreak/>
              <w:t>performs the rental</w:t>
            </w:r>
          </w:p>
        </w:tc>
        <w:tc>
          <w:tcPr>
            <w:tcW w:w="2156" w:type="dxa"/>
            <w:tcBorders>
              <w:top w:val="single" w:sz="4" w:space="0" w:color="auto"/>
              <w:left w:val="single" w:sz="4" w:space="0" w:color="auto"/>
              <w:bottom w:val="single" w:sz="4" w:space="0" w:color="auto"/>
            </w:tcBorders>
          </w:tcPr>
          <w:p w14:paraId="69B54F0D" w14:textId="77777777" w:rsidR="00A31122" w:rsidRDefault="00A31122" w:rsidP="00A31122">
            <w:pPr>
              <w:numPr>
                <w:ilvl w:val="12"/>
                <w:numId w:val="0"/>
              </w:numPr>
              <w:rPr>
                <w:rFonts w:cs="Arial"/>
                <w:szCs w:val="22"/>
              </w:rPr>
            </w:pPr>
            <w:r>
              <w:rPr>
                <w:rFonts w:cs="Arial"/>
                <w:szCs w:val="22"/>
              </w:rPr>
              <w:t xml:space="preserve">None </w:t>
            </w:r>
          </w:p>
        </w:tc>
      </w:tr>
      <w:tr w:rsidR="00A31122" w14:paraId="7AECB516" w14:textId="77777777" w:rsidTr="001F0F7E">
        <w:tc>
          <w:tcPr>
            <w:tcW w:w="2698" w:type="dxa"/>
            <w:tcBorders>
              <w:top w:val="single" w:sz="4" w:space="0" w:color="auto"/>
              <w:bottom w:val="single" w:sz="4" w:space="0" w:color="auto"/>
              <w:right w:val="single" w:sz="4" w:space="0" w:color="auto"/>
            </w:tcBorders>
          </w:tcPr>
          <w:p w14:paraId="257F43D9" w14:textId="0E090826" w:rsidR="00A31122" w:rsidRPr="00A703E0" w:rsidRDefault="00A31122" w:rsidP="00DA28B9">
            <w:pPr>
              <w:numPr>
                <w:ilvl w:val="12"/>
                <w:numId w:val="0"/>
              </w:numPr>
              <w:rPr>
                <w:rFonts w:cs="Arial"/>
                <w:szCs w:val="22"/>
              </w:rPr>
            </w:pPr>
            <w:r w:rsidRPr="006856A4">
              <w:rPr>
                <w:rFonts w:cs="Arial"/>
                <w:szCs w:val="22"/>
              </w:rPr>
              <w:lastRenderedPageBreak/>
              <w:t>protected Transaction processTransaction(String interfaceVersion, Long itemId, String itemSubType, Long bundleId, Boolean forcePostPay,                                             Boolean allowPostPay, Double price, String macAddress, Long rentalPeriod,Calendar startTimeStamp, Double rentCost, String voucherCode, Long channelId, String... extraParameter)</w:t>
            </w:r>
          </w:p>
        </w:tc>
        <w:tc>
          <w:tcPr>
            <w:tcW w:w="4410" w:type="dxa"/>
            <w:tcBorders>
              <w:top w:val="single" w:sz="4" w:space="0" w:color="auto"/>
              <w:left w:val="single" w:sz="4" w:space="0" w:color="auto"/>
              <w:bottom w:val="single" w:sz="4" w:space="0" w:color="auto"/>
              <w:right w:val="single" w:sz="4" w:space="0" w:color="auto"/>
            </w:tcBorders>
          </w:tcPr>
          <w:p w14:paraId="1E5AAEB5" w14:textId="77777777" w:rsidR="00A31122" w:rsidRDefault="00A31122" w:rsidP="00A31122">
            <w:pPr>
              <w:numPr>
                <w:ilvl w:val="12"/>
                <w:numId w:val="0"/>
              </w:numPr>
              <w:rPr>
                <w:rFonts w:cs="Arial"/>
                <w:szCs w:val="22"/>
              </w:rPr>
            </w:pPr>
            <w:r w:rsidRPr="006856A4">
              <w:rPr>
                <w:rFonts w:cs="Arial"/>
                <w:szCs w:val="22"/>
              </w:rPr>
              <w:t>creates the transaction in the DB</w:t>
            </w:r>
          </w:p>
        </w:tc>
        <w:tc>
          <w:tcPr>
            <w:tcW w:w="2156" w:type="dxa"/>
            <w:tcBorders>
              <w:top w:val="single" w:sz="4" w:space="0" w:color="auto"/>
              <w:left w:val="single" w:sz="4" w:space="0" w:color="auto"/>
              <w:bottom w:val="single" w:sz="4" w:space="0" w:color="auto"/>
            </w:tcBorders>
          </w:tcPr>
          <w:p w14:paraId="17ED0530" w14:textId="77777777" w:rsidR="00A31122" w:rsidRDefault="00A31122" w:rsidP="00A31122">
            <w:pPr>
              <w:numPr>
                <w:ilvl w:val="12"/>
                <w:numId w:val="0"/>
              </w:numPr>
              <w:rPr>
                <w:rFonts w:cs="Arial"/>
                <w:szCs w:val="22"/>
              </w:rPr>
            </w:pPr>
          </w:p>
        </w:tc>
      </w:tr>
    </w:tbl>
    <w:p w14:paraId="65EC051A" w14:textId="77777777" w:rsidR="00A31122" w:rsidRDefault="00A31122" w:rsidP="00A31122">
      <w:pPr>
        <w:pStyle w:val="BodyText"/>
        <w:rPr>
          <w:rFonts w:eastAsiaTheme="minorHAnsi" w:cs="Arial"/>
          <w:b/>
          <w:szCs w:val="22"/>
        </w:rPr>
      </w:pPr>
    </w:p>
    <w:p w14:paraId="6E8506CF" w14:textId="77777777" w:rsidR="00A31122" w:rsidRDefault="00A31122" w:rsidP="00A31122">
      <w:pPr>
        <w:pStyle w:val="BodyText"/>
        <w:numPr>
          <w:ilvl w:val="0"/>
          <w:numId w:val="10"/>
        </w:numPr>
        <w:rPr>
          <w:rFonts w:eastAsiaTheme="minorHAnsi" w:cs="Arial"/>
          <w:b/>
          <w:szCs w:val="22"/>
        </w:rPr>
      </w:pPr>
      <w:r w:rsidRPr="00CE34B0">
        <w:rPr>
          <w:rFonts w:eastAsiaTheme="minorHAnsi" w:cs="Arial"/>
          <w:b/>
          <w:szCs w:val="22"/>
        </w:rPr>
        <w:t>com.nsn.urh.beans.common.util</w:t>
      </w:r>
      <w:r>
        <w:rPr>
          <w:rFonts w:eastAsiaTheme="minorHAnsi" w:cs="Arial"/>
          <w:b/>
          <w:szCs w:val="22"/>
        </w:rPr>
        <w:t>.</w:t>
      </w:r>
      <w:r w:rsidRPr="00CE34B0">
        <w:rPr>
          <w:rFonts w:eastAsiaTheme="minorHAnsi" w:cs="Arial"/>
          <w:b/>
          <w:szCs w:val="22"/>
        </w:rPr>
        <w:t>NpvrRpcSender</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A31122" w14:paraId="677E9CA1" w14:textId="77777777" w:rsidTr="001F0F7E">
        <w:tc>
          <w:tcPr>
            <w:tcW w:w="2698" w:type="dxa"/>
            <w:tcBorders>
              <w:top w:val="single" w:sz="4" w:space="0" w:color="auto"/>
              <w:bottom w:val="single" w:sz="4" w:space="0" w:color="auto"/>
              <w:right w:val="single" w:sz="4" w:space="0" w:color="auto"/>
            </w:tcBorders>
            <w:shd w:val="clear" w:color="auto" w:fill="000000"/>
          </w:tcPr>
          <w:p w14:paraId="00632193"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760BA6F1"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381061A4"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A31122" w14:paraId="619AC485" w14:textId="77777777" w:rsidTr="001F0F7E">
        <w:tc>
          <w:tcPr>
            <w:tcW w:w="2698" w:type="dxa"/>
            <w:tcBorders>
              <w:top w:val="single" w:sz="4" w:space="0" w:color="auto"/>
              <w:bottom w:val="single" w:sz="4" w:space="0" w:color="auto"/>
              <w:right w:val="single" w:sz="4" w:space="0" w:color="auto"/>
            </w:tcBorders>
          </w:tcPr>
          <w:p w14:paraId="0BA1D07B" w14:textId="35E33B16" w:rsidR="00A31122" w:rsidRPr="007B2449" w:rsidRDefault="00A31122" w:rsidP="00A31122">
            <w:pPr>
              <w:numPr>
                <w:ilvl w:val="12"/>
                <w:numId w:val="0"/>
              </w:numPr>
              <w:rPr>
                <w:rFonts w:cs="Arial"/>
                <w:szCs w:val="22"/>
              </w:rPr>
            </w:pPr>
            <w:r w:rsidRPr="007B2449">
              <w:rPr>
                <w:rFonts w:cs="Arial"/>
                <w:szCs w:val="22"/>
              </w:rPr>
              <w:t xml:space="preserve">public Object sendCreate( Integer recordID, String channelIP, Integer udpPort, String startTime,Integer duration, Integer bitRate, </w:t>
            </w:r>
          </w:p>
          <w:p w14:paraId="6A4B293C" w14:textId="21767344" w:rsidR="00A31122" w:rsidRPr="007B2449" w:rsidRDefault="00A31122" w:rsidP="00A31122">
            <w:pPr>
              <w:numPr>
                <w:ilvl w:val="12"/>
                <w:numId w:val="0"/>
              </w:numPr>
              <w:rPr>
                <w:rFonts w:cs="Arial"/>
                <w:szCs w:val="22"/>
              </w:rPr>
            </w:pPr>
            <w:r w:rsidRPr="007B2449">
              <w:rPr>
                <w:rFonts w:cs="Arial"/>
                <w:szCs w:val="22"/>
              </w:rPr>
              <w:t>String fileName,String epgVersion,String transportProtocol,String accessUrl,  String recordingSubsystem,</w:t>
            </w:r>
          </w:p>
          <w:p w14:paraId="6079CC4B" w14:textId="77777777" w:rsidR="00A31122" w:rsidRPr="007B2449" w:rsidRDefault="00A31122" w:rsidP="00A31122">
            <w:pPr>
              <w:numPr>
                <w:ilvl w:val="12"/>
                <w:numId w:val="0"/>
              </w:numPr>
              <w:rPr>
                <w:rFonts w:cs="Arial"/>
                <w:szCs w:val="22"/>
              </w:rPr>
            </w:pPr>
            <w:r w:rsidRPr="007B2449">
              <w:rPr>
                <w:rFonts w:cs="Arial"/>
                <w:szCs w:val="22"/>
              </w:rPr>
              <w:t xml:space="preserve">    String mcSourceIPlist,</w:t>
            </w:r>
          </w:p>
          <w:p w14:paraId="3B9F4FDC" w14:textId="77777777" w:rsidR="00A31122" w:rsidRPr="007B2449" w:rsidRDefault="00A31122" w:rsidP="00A31122">
            <w:pPr>
              <w:numPr>
                <w:ilvl w:val="12"/>
                <w:numId w:val="0"/>
              </w:numPr>
              <w:rPr>
                <w:rFonts w:cs="Arial"/>
                <w:szCs w:val="22"/>
              </w:rPr>
            </w:pPr>
            <w:r w:rsidRPr="007B2449">
              <w:rPr>
                <w:rFonts w:cs="Arial"/>
                <w:szCs w:val="22"/>
              </w:rPr>
              <w:t xml:space="preserve">    String recordPath, </w:t>
            </w:r>
          </w:p>
          <w:p w14:paraId="69C77300" w14:textId="77777777" w:rsidR="00A31122" w:rsidRDefault="00A31122" w:rsidP="00A31122">
            <w:pPr>
              <w:numPr>
                <w:ilvl w:val="12"/>
                <w:numId w:val="0"/>
              </w:numPr>
              <w:rPr>
                <w:rFonts w:cs="Arial"/>
                <w:szCs w:val="22"/>
              </w:rPr>
            </w:pPr>
            <w:r w:rsidRPr="007B2449">
              <w:rPr>
                <w:rFonts w:cs="Arial"/>
                <w:szCs w:val="22"/>
              </w:rPr>
              <w:t>String contentId)</w:t>
            </w:r>
          </w:p>
        </w:tc>
        <w:tc>
          <w:tcPr>
            <w:tcW w:w="4410" w:type="dxa"/>
            <w:tcBorders>
              <w:top w:val="single" w:sz="4" w:space="0" w:color="auto"/>
              <w:left w:val="single" w:sz="4" w:space="0" w:color="auto"/>
              <w:bottom w:val="single" w:sz="4" w:space="0" w:color="auto"/>
              <w:right w:val="single" w:sz="4" w:space="0" w:color="auto"/>
            </w:tcBorders>
          </w:tcPr>
          <w:p w14:paraId="2393BD2A" w14:textId="77777777" w:rsidR="00A31122" w:rsidRPr="00300C9A" w:rsidRDefault="00A31122" w:rsidP="00A31122">
            <w:pPr>
              <w:numPr>
                <w:ilvl w:val="12"/>
                <w:numId w:val="0"/>
              </w:numPr>
              <w:rPr>
                <w:rFonts w:cs="Arial"/>
                <w:szCs w:val="22"/>
              </w:rPr>
            </w:pPr>
            <w:r w:rsidRPr="00300C9A">
              <w:rPr>
                <w:rFonts w:cs="Arial"/>
                <w:szCs w:val="22"/>
              </w:rPr>
              <w:t>Send an XML create request to the RecServerAddress given in the constructor.</w:t>
            </w:r>
          </w:p>
          <w:p w14:paraId="75CCB8E4" w14:textId="77777777" w:rsidR="00A31122" w:rsidRDefault="00A31122" w:rsidP="00A31122">
            <w:pPr>
              <w:numPr>
                <w:ilvl w:val="12"/>
                <w:numId w:val="0"/>
              </w:numPr>
              <w:rPr>
                <w:rFonts w:cs="Arial"/>
                <w:szCs w:val="22"/>
              </w:rPr>
            </w:pPr>
            <w:r w:rsidRPr="00300C9A">
              <w:rPr>
                <w:rFonts w:cs="Arial"/>
                <w:szCs w:val="22"/>
              </w:rPr>
              <w:t xml:space="preserve">     </w:t>
            </w:r>
          </w:p>
        </w:tc>
        <w:tc>
          <w:tcPr>
            <w:tcW w:w="2156" w:type="dxa"/>
            <w:tcBorders>
              <w:top w:val="single" w:sz="4" w:space="0" w:color="auto"/>
              <w:left w:val="single" w:sz="4" w:space="0" w:color="auto"/>
              <w:bottom w:val="single" w:sz="4" w:space="0" w:color="auto"/>
            </w:tcBorders>
          </w:tcPr>
          <w:p w14:paraId="49DDEB5A" w14:textId="77777777" w:rsidR="00A31122" w:rsidRDefault="00A31122" w:rsidP="00A31122">
            <w:pPr>
              <w:numPr>
                <w:ilvl w:val="12"/>
                <w:numId w:val="0"/>
              </w:numPr>
              <w:rPr>
                <w:rFonts w:cs="Arial"/>
                <w:szCs w:val="22"/>
              </w:rPr>
            </w:pPr>
            <w:r w:rsidRPr="00300C9A">
              <w:rPr>
                <w:rFonts w:cs="Arial"/>
                <w:szCs w:val="22"/>
              </w:rPr>
              <w:t>XmlRpcException, IOException</w:t>
            </w:r>
          </w:p>
        </w:tc>
      </w:tr>
    </w:tbl>
    <w:p w14:paraId="3C89E3B7" w14:textId="77777777" w:rsidR="00A31122" w:rsidRDefault="00A31122" w:rsidP="00A31122">
      <w:pPr>
        <w:pStyle w:val="BodyText"/>
        <w:rPr>
          <w:rFonts w:eastAsiaTheme="minorHAnsi" w:cs="Arial"/>
          <w:b/>
          <w:szCs w:val="22"/>
        </w:rPr>
      </w:pPr>
    </w:p>
    <w:p w14:paraId="10F1B229" w14:textId="77777777" w:rsidR="00A31122" w:rsidRDefault="00A31122" w:rsidP="00A31122">
      <w:pPr>
        <w:pStyle w:val="BodyText"/>
        <w:numPr>
          <w:ilvl w:val="0"/>
          <w:numId w:val="10"/>
        </w:numPr>
        <w:rPr>
          <w:rFonts w:eastAsiaTheme="minorHAnsi" w:cs="Arial"/>
          <w:b/>
          <w:szCs w:val="22"/>
        </w:rPr>
      </w:pPr>
      <w:r w:rsidRPr="0018426B">
        <w:rPr>
          <w:rFonts w:eastAsiaTheme="minorHAnsi" w:cs="Arial"/>
          <w:b/>
          <w:szCs w:val="22"/>
        </w:rPr>
        <w:t>com.nsn.urh.beans.features.npvr</w:t>
      </w:r>
      <w:r>
        <w:rPr>
          <w:rFonts w:eastAsiaTheme="minorHAnsi" w:cs="Arial"/>
          <w:b/>
          <w:szCs w:val="22"/>
        </w:rPr>
        <w:t>.</w:t>
      </w:r>
      <w:r w:rsidRPr="0018426B">
        <w:t xml:space="preserve"> </w:t>
      </w:r>
      <w:r w:rsidRPr="0018426B">
        <w:rPr>
          <w:rFonts w:eastAsiaTheme="minorHAnsi" w:cs="Arial"/>
          <w:b/>
          <w:szCs w:val="22"/>
        </w:rPr>
        <w:t>NpvrFeatureBeanImpl</w:t>
      </w:r>
    </w:p>
    <w:p w14:paraId="1E640575" w14:textId="77777777" w:rsidR="005355ED" w:rsidRDefault="005355ED" w:rsidP="005355ED">
      <w:pPr>
        <w:pStyle w:val="BodyText"/>
        <w:ind w:left="36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A31122" w14:paraId="607E82A9" w14:textId="77777777" w:rsidTr="001F0F7E">
        <w:tc>
          <w:tcPr>
            <w:tcW w:w="2698" w:type="dxa"/>
            <w:tcBorders>
              <w:top w:val="single" w:sz="4" w:space="0" w:color="auto"/>
              <w:bottom w:val="single" w:sz="4" w:space="0" w:color="auto"/>
              <w:right w:val="single" w:sz="4" w:space="0" w:color="auto"/>
            </w:tcBorders>
            <w:shd w:val="clear" w:color="auto" w:fill="000000"/>
          </w:tcPr>
          <w:p w14:paraId="234C77BC"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479A1A8C"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7DF94FFC"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A31122" w14:paraId="13B11FC7" w14:textId="77777777" w:rsidTr="001F0F7E">
        <w:tc>
          <w:tcPr>
            <w:tcW w:w="2698" w:type="dxa"/>
            <w:tcBorders>
              <w:top w:val="single" w:sz="4" w:space="0" w:color="auto"/>
              <w:bottom w:val="single" w:sz="4" w:space="0" w:color="auto"/>
              <w:right w:val="single" w:sz="4" w:space="0" w:color="auto"/>
            </w:tcBorders>
          </w:tcPr>
          <w:p w14:paraId="4E9E3185" w14:textId="29D06F5A" w:rsidR="00A31122" w:rsidRDefault="00DA28B9" w:rsidP="00DA28B9">
            <w:pPr>
              <w:numPr>
                <w:ilvl w:val="12"/>
                <w:numId w:val="0"/>
              </w:numPr>
              <w:rPr>
                <w:rFonts w:cs="Arial"/>
                <w:szCs w:val="22"/>
              </w:rPr>
            </w:pPr>
            <w:r>
              <w:rPr>
                <w:rFonts w:cs="Arial"/>
                <w:szCs w:val="22"/>
              </w:rPr>
              <w:lastRenderedPageBreak/>
              <w:t xml:space="preserve"> </w:t>
            </w:r>
            <w:r w:rsidR="00A31122" w:rsidRPr="00165159">
              <w:rPr>
                <w:rFonts w:cs="Arial"/>
                <w:szCs w:val="22"/>
              </w:rPr>
              <w:t>private void sendMediatorRequest(Long npvrAssetId, String multicastAddress, Long port, Long startTime, Long duration,                                     Long bitrate, String filename, String epgVersion, String transportProtocol,                                     String accessUrl, String recordingSubsystem, String mcSourceIPlist, String recordPath, String contentId)</w:t>
            </w:r>
          </w:p>
        </w:tc>
        <w:tc>
          <w:tcPr>
            <w:tcW w:w="4410" w:type="dxa"/>
            <w:tcBorders>
              <w:top w:val="single" w:sz="4" w:space="0" w:color="auto"/>
              <w:left w:val="single" w:sz="4" w:space="0" w:color="auto"/>
              <w:bottom w:val="single" w:sz="4" w:space="0" w:color="auto"/>
              <w:right w:val="single" w:sz="4" w:space="0" w:color="auto"/>
            </w:tcBorders>
          </w:tcPr>
          <w:p w14:paraId="25DEA544" w14:textId="77777777" w:rsidR="00A31122" w:rsidRDefault="00A31122" w:rsidP="00A3112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6976F565" w14:textId="77777777" w:rsidR="00A31122" w:rsidRDefault="00A31122" w:rsidP="00A31122">
            <w:pPr>
              <w:numPr>
                <w:ilvl w:val="12"/>
                <w:numId w:val="0"/>
              </w:numPr>
              <w:rPr>
                <w:rFonts w:cs="Arial"/>
                <w:szCs w:val="22"/>
              </w:rPr>
            </w:pPr>
            <w:r w:rsidRPr="00165159">
              <w:rPr>
                <w:rFonts w:cs="Arial"/>
                <w:szCs w:val="22"/>
              </w:rPr>
              <w:t>JMSException</w:t>
            </w:r>
          </w:p>
        </w:tc>
      </w:tr>
      <w:tr w:rsidR="00A31122" w14:paraId="20B0834B" w14:textId="77777777" w:rsidTr="001F0F7E">
        <w:tc>
          <w:tcPr>
            <w:tcW w:w="2698" w:type="dxa"/>
            <w:tcBorders>
              <w:top w:val="single" w:sz="4" w:space="0" w:color="auto"/>
              <w:bottom w:val="single" w:sz="4" w:space="0" w:color="auto"/>
              <w:right w:val="single" w:sz="4" w:space="0" w:color="auto"/>
            </w:tcBorders>
          </w:tcPr>
          <w:p w14:paraId="73F57A5B" w14:textId="72006C87" w:rsidR="00A31122" w:rsidRPr="00A703E0" w:rsidRDefault="00DA28B9" w:rsidP="00DA28B9">
            <w:pPr>
              <w:numPr>
                <w:ilvl w:val="12"/>
                <w:numId w:val="0"/>
              </w:numPr>
              <w:rPr>
                <w:rFonts w:cs="Arial"/>
                <w:szCs w:val="22"/>
              </w:rPr>
            </w:pPr>
            <w:r>
              <w:rPr>
                <w:rFonts w:cs="Arial"/>
                <w:szCs w:val="22"/>
              </w:rPr>
              <w:t xml:space="preserve"> </w:t>
            </w:r>
            <w:r w:rsidR="00A31122" w:rsidRPr="00165159">
              <w:rPr>
                <w:rFonts w:cs="Arial"/>
                <w:szCs w:val="22"/>
              </w:rPr>
              <w:t>public String recordAndResponse(String macAddress, Long currentViewerPin, Long channelId, String programRefNo,                                    Long programStartTimeMillis, Boolean deleteWhenSpaceNeeded, Long startDelta,                                    Boolean failed, Boolean enableCpvrSkipMode, Boolean highDefinition,                                    String securityMacrovision, String securityCgms, String securityWss,String interfaceVersion)</w:t>
            </w:r>
          </w:p>
        </w:tc>
        <w:tc>
          <w:tcPr>
            <w:tcW w:w="4410" w:type="dxa"/>
            <w:tcBorders>
              <w:top w:val="single" w:sz="4" w:space="0" w:color="auto"/>
              <w:left w:val="single" w:sz="4" w:space="0" w:color="auto"/>
              <w:bottom w:val="single" w:sz="4" w:space="0" w:color="auto"/>
              <w:right w:val="single" w:sz="4" w:space="0" w:color="auto"/>
            </w:tcBorders>
          </w:tcPr>
          <w:p w14:paraId="2B63FC28" w14:textId="77777777" w:rsidR="00A31122" w:rsidRDefault="00A31122" w:rsidP="00A3112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35CD5131" w14:textId="77777777" w:rsidR="00A31122" w:rsidRDefault="00A31122" w:rsidP="00A31122">
            <w:pPr>
              <w:numPr>
                <w:ilvl w:val="12"/>
                <w:numId w:val="0"/>
              </w:numPr>
              <w:rPr>
                <w:rFonts w:cs="Arial"/>
                <w:szCs w:val="22"/>
              </w:rPr>
            </w:pPr>
            <w:r>
              <w:rPr>
                <w:rFonts w:cs="Arial"/>
                <w:szCs w:val="22"/>
              </w:rPr>
              <w:t>None</w:t>
            </w:r>
          </w:p>
        </w:tc>
      </w:tr>
      <w:tr w:rsidR="00A31122" w14:paraId="1A0B1FCD" w14:textId="77777777" w:rsidTr="001F0F7E">
        <w:tc>
          <w:tcPr>
            <w:tcW w:w="2698" w:type="dxa"/>
            <w:tcBorders>
              <w:top w:val="single" w:sz="4" w:space="0" w:color="auto"/>
              <w:bottom w:val="single" w:sz="4" w:space="0" w:color="auto"/>
              <w:right w:val="single" w:sz="4" w:space="0" w:color="auto"/>
            </w:tcBorders>
          </w:tcPr>
          <w:p w14:paraId="32EE1ACB" w14:textId="6E2F1485" w:rsidR="00A31122" w:rsidRPr="00165159" w:rsidRDefault="00A31122" w:rsidP="00A31122">
            <w:pPr>
              <w:numPr>
                <w:ilvl w:val="12"/>
                <w:numId w:val="0"/>
              </w:numPr>
              <w:rPr>
                <w:rFonts w:cs="Arial"/>
                <w:szCs w:val="22"/>
              </w:rPr>
            </w:pPr>
            <w:r w:rsidRPr="00165159">
              <w:rPr>
                <w:rFonts w:cs="Arial"/>
                <w:szCs w:val="22"/>
              </w:rPr>
              <w:t>public UserNpvr record(Long</w:t>
            </w:r>
            <w:r w:rsidR="00DA28B9">
              <w:rPr>
                <w:rFonts w:cs="Arial"/>
                <w:szCs w:val="22"/>
              </w:rPr>
              <w:t xml:space="preserve"> </w:t>
            </w:r>
            <w:r w:rsidRPr="00165159">
              <w:rPr>
                <w:rFonts w:cs="Arial"/>
                <w:szCs w:val="22"/>
              </w:rPr>
              <w:t>subscriberId, Long currentViewerPin, Long channelId, String programRefNo,                           Long programStartTimeMillis, Boolean deleteWhenSpaceNeeded, Long startDelta, Boolean failed,                           Boolean enableCpvrSkipMode, Boolean highDefinition, String securityMacrovision,</w:t>
            </w:r>
          </w:p>
          <w:p w14:paraId="7386BCE7" w14:textId="10EE9334" w:rsidR="00A31122" w:rsidRPr="00A028D0" w:rsidRDefault="00A31122" w:rsidP="00A31122">
            <w:pPr>
              <w:numPr>
                <w:ilvl w:val="12"/>
                <w:numId w:val="0"/>
              </w:numPr>
              <w:rPr>
                <w:rFonts w:cs="Arial"/>
                <w:szCs w:val="22"/>
              </w:rPr>
            </w:pPr>
            <w:r w:rsidRPr="00165159">
              <w:rPr>
                <w:rFonts w:cs="Arial"/>
                <w:szCs w:val="22"/>
              </w:rPr>
              <w:t xml:space="preserve">String securityCgms, String securityWss, String subscriberType, </w:t>
            </w:r>
            <w:r w:rsidRPr="00165159">
              <w:rPr>
                <w:rFonts w:cs="Arial"/>
                <w:szCs w:val="22"/>
              </w:rPr>
              <w:lastRenderedPageBreak/>
              <w:t>String interfaceVersion, boolean isOPARequest)</w:t>
            </w:r>
          </w:p>
        </w:tc>
        <w:tc>
          <w:tcPr>
            <w:tcW w:w="4410" w:type="dxa"/>
            <w:tcBorders>
              <w:top w:val="single" w:sz="4" w:space="0" w:color="auto"/>
              <w:left w:val="single" w:sz="4" w:space="0" w:color="auto"/>
              <w:bottom w:val="single" w:sz="4" w:space="0" w:color="auto"/>
              <w:right w:val="single" w:sz="4" w:space="0" w:color="auto"/>
            </w:tcBorders>
          </w:tcPr>
          <w:p w14:paraId="1309DDFC" w14:textId="77777777" w:rsidR="00A31122" w:rsidRPr="00A028D0" w:rsidRDefault="00A31122" w:rsidP="00A3112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7C95CDF5" w14:textId="77777777" w:rsidR="00A31122" w:rsidRDefault="00A31122" w:rsidP="00A31122">
            <w:pPr>
              <w:numPr>
                <w:ilvl w:val="12"/>
                <w:numId w:val="0"/>
              </w:numPr>
              <w:rPr>
                <w:rFonts w:cs="Arial"/>
                <w:szCs w:val="22"/>
              </w:rPr>
            </w:pPr>
            <w:r>
              <w:rPr>
                <w:rFonts w:cs="Arial"/>
                <w:szCs w:val="22"/>
              </w:rPr>
              <w:t>None</w:t>
            </w:r>
          </w:p>
        </w:tc>
      </w:tr>
      <w:tr w:rsidR="00A31122" w14:paraId="2A1FDBA3" w14:textId="77777777" w:rsidTr="001F0F7E">
        <w:tc>
          <w:tcPr>
            <w:tcW w:w="2698" w:type="dxa"/>
            <w:tcBorders>
              <w:top w:val="single" w:sz="4" w:space="0" w:color="auto"/>
              <w:bottom w:val="single" w:sz="4" w:space="0" w:color="auto"/>
              <w:right w:val="single" w:sz="4" w:space="0" w:color="auto"/>
            </w:tcBorders>
          </w:tcPr>
          <w:p w14:paraId="3582F16F" w14:textId="38855F41" w:rsidR="00A31122" w:rsidRPr="00165159" w:rsidRDefault="00A31122" w:rsidP="00A31122">
            <w:pPr>
              <w:numPr>
                <w:ilvl w:val="12"/>
                <w:numId w:val="0"/>
              </w:numPr>
              <w:rPr>
                <w:rFonts w:cs="Arial"/>
                <w:szCs w:val="22"/>
              </w:rPr>
            </w:pPr>
            <w:r w:rsidRPr="00165159">
              <w:rPr>
                <w:rFonts w:cs="Arial"/>
                <w:szCs w:val="22"/>
              </w:rPr>
              <w:lastRenderedPageBreak/>
              <w:t>public SystemNpvrSeriesRecording recordSeries(Long subscriberId, Long currentViewerPin, Long channelId,String programRefNo, Long programStartTimeMillis,</w:t>
            </w:r>
          </w:p>
          <w:p w14:paraId="51D28EBE" w14:textId="16C7784D" w:rsidR="00A31122" w:rsidRPr="00A028D0" w:rsidRDefault="00A31122" w:rsidP="00DA28B9">
            <w:pPr>
              <w:numPr>
                <w:ilvl w:val="12"/>
                <w:numId w:val="0"/>
              </w:numPr>
              <w:rPr>
                <w:rFonts w:cs="Arial"/>
                <w:szCs w:val="22"/>
              </w:rPr>
            </w:pPr>
            <w:r w:rsidRPr="00165159">
              <w:rPr>
                <w:rFonts w:cs="Arial"/>
                <w:szCs w:val="22"/>
              </w:rPr>
              <w:t xml:space="preserve">Boolean deleteWhenSpaceNeeded, Boolean </w:t>
            </w:r>
            <w:r w:rsidR="00DA28B9">
              <w:rPr>
                <w:rFonts w:cs="Arial"/>
                <w:szCs w:val="22"/>
              </w:rPr>
              <w:t>c</w:t>
            </w:r>
            <w:r w:rsidRPr="00165159">
              <w:rPr>
                <w:rFonts w:cs="Arial"/>
                <w:szCs w:val="22"/>
              </w:rPr>
              <w:t>hannelBound,                                                  String episodeScope, String keepRecordings,                                                  Boolean enableCpvrSkipMode, Boolean highDefinition,                                                  String securityMacrovision, String securityCgms, String securityWss,                                                  String typeOfNpvr, String interfaceVersion)</w:t>
            </w:r>
          </w:p>
        </w:tc>
        <w:tc>
          <w:tcPr>
            <w:tcW w:w="4410" w:type="dxa"/>
            <w:tcBorders>
              <w:top w:val="single" w:sz="4" w:space="0" w:color="auto"/>
              <w:left w:val="single" w:sz="4" w:space="0" w:color="auto"/>
              <w:bottom w:val="single" w:sz="4" w:space="0" w:color="auto"/>
              <w:right w:val="single" w:sz="4" w:space="0" w:color="auto"/>
            </w:tcBorders>
          </w:tcPr>
          <w:p w14:paraId="15BAF7C7" w14:textId="77777777" w:rsidR="00A31122" w:rsidRPr="00A028D0" w:rsidRDefault="00A31122" w:rsidP="00A3112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40C03E39" w14:textId="77777777" w:rsidR="00A31122" w:rsidRDefault="00A31122" w:rsidP="00A31122">
            <w:pPr>
              <w:numPr>
                <w:ilvl w:val="12"/>
                <w:numId w:val="0"/>
              </w:numPr>
              <w:rPr>
                <w:rFonts w:cs="Arial"/>
                <w:szCs w:val="22"/>
              </w:rPr>
            </w:pPr>
            <w:r>
              <w:rPr>
                <w:rFonts w:cs="Arial"/>
                <w:szCs w:val="22"/>
              </w:rPr>
              <w:t>None</w:t>
            </w:r>
          </w:p>
        </w:tc>
      </w:tr>
      <w:tr w:rsidR="00A31122" w14:paraId="6F1C7BF1" w14:textId="77777777" w:rsidTr="001F0F7E">
        <w:tc>
          <w:tcPr>
            <w:tcW w:w="2698" w:type="dxa"/>
            <w:tcBorders>
              <w:top w:val="single" w:sz="4" w:space="0" w:color="auto"/>
              <w:bottom w:val="single" w:sz="4" w:space="0" w:color="auto"/>
              <w:right w:val="single" w:sz="4" w:space="0" w:color="auto"/>
            </w:tcBorders>
          </w:tcPr>
          <w:p w14:paraId="7CD3C619" w14:textId="12390992" w:rsidR="00A31122" w:rsidRPr="00165159" w:rsidRDefault="00A31122" w:rsidP="00DA28B9">
            <w:pPr>
              <w:numPr>
                <w:ilvl w:val="12"/>
                <w:numId w:val="0"/>
              </w:numPr>
              <w:rPr>
                <w:rFonts w:cs="Arial"/>
                <w:szCs w:val="22"/>
              </w:rPr>
            </w:pPr>
            <w:r w:rsidRPr="00165159">
              <w:rPr>
                <w:rFonts w:cs="Arial"/>
                <w:szCs w:val="22"/>
              </w:rPr>
              <w:t>private UserNpvr scheduleSystemNpvrRecording(Long subscriberId, DtvChannel channel, ScheduleFileSpec schedule,                                                 Boolean enableCpvrSkipMode, Boolean deleteWhenSpaceNeeded, String securityMacrovision, String securityCgms, String securityWss,                                                 Long seriesId, String epgVersion,                                                 EpgUpdateStatus epgStatus)</w:t>
            </w:r>
          </w:p>
        </w:tc>
        <w:tc>
          <w:tcPr>
            <w:tcW w:w="4410" w:type="dxa"/>
            <w:tcBorders>
              <w:top w:val="single" w:sz="4" w:space="0" w:color="auto"/>
              <w:left w:val="single" w:sz="4" w:space="0" w:color="auto"/>
              <w:bottom w:val="single" w:sz="4" w:space="0" w:color="auto"/>
              <w:right w:val="single" w:sz="4" w:space="0" w:color="auto"/>
            </w:tcBorders>
          </w:tcPr>
          <w:p w14:paraId="6363BB12" w14:textId="77777777" w:rsidR="00A31122" w:rsidRPr="00A028D0" w:rsidRDefault="00A31122" w:rsidP="00A3112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040C8379" w14:textId="77777777" w:rsidR="00A31122" w:rsidRDefault="00A31122" w:rsidP="00A31122">
            <w:pPr>
              <w:numPr>
                <w:ilvl w:val="12"/>
                <w:numId w:val="0"/>
              </w:numPr>
              <w:rPr>
                <w:rFonts w:cs="Arial"/>
                <w:szCs w:val="22"/>
              </w:rPr>
            </w:pPr>
            <w:r>
              <w:rPr>
                <w:rFonts w:cs="Arial"/>
                <w:szCs w:val="22"/>
              </w:rPr>
              <w:t>None</w:t>
            </w:r>
          </w:p>
        </w:tc>
      </w:tr>
      <w:tr w:rsidR="00A31122" w14:paraId="3DDE0D98" w14:textId="77777777" w:rsidTr="001F0F7E">
        <w:tc>
          <w:tcPr>
            <w:tcW w:w="2698" w:type="dxa"/>
            <w:tcBorders>
              <w:top w:val="single" w:sz="4" w:space="0" w:color="auto"/>
              <w:bottom w:val="single" w:sz="4" w:space="0" w:color="auto"/>
              <w:right w:val="single" w:sz="4" w:space="0" w:color="auto"/>
            </w:tcBorders>
          </w:tcPr>
          <w:p w14:paraId="32CBB53A" w14:textId="77777777" w:rsidR="00A31122" w:rsidRPr="00165159" w:rsidRDefault="00A31122" w:rsidP="00A31122">
            <w:pPr>
              <w:numPr>
                <w:ilvl w:val="12"/>
                <w:numId w:val="0"/>
              </w:numPr>
              <w:rPr>
                <w:rFonts w:cs="Arial"/>
                <w:szCs w:val="22"/>
              </w:rPr>
            </w:pPr>
            <w:r w:rsidRPr="00165159">
              <w:rPr>
                <w:rFonts w:cs="Arial"/>
                <w:szCs w:val="22"/>
              </w:rPr>
              <w:t>private void sendMediatorRequest(SystemNpvrRecording systemRec, String epgVersion)</w:t>
            </w:r>
          </w:p>
        </w:tc>
        <w:tc>
          <w:tcPr>
            <w:tcW w:w="4410" w:type="dxa"/>
            <w:tcBorders>
              <w:top w:val="single" w:sz="4" w:space="0" w:color="auto"/>
              <w:left w:val="single" w:sz="4" w:space="0" w:color="auto"/>
              <w:bottom w:val="single" w:sz="4" w:space="0" w:color="auto"/>
              <w:right w:val="single" w:sz="4" w:space="0" w:color="auto"/>
            </w:tcBorders>
          </w:tcPr>
          <w:p w14:paraId="4BF44278" w14:textId="77777777" w:rsidR="00A31122" w:rsidRPr="00A028D0" w:rsidRDefault="00A31122" w:rsidP="00A3112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74A6CB9C" w14:textId="77777777" w:rsidR="00A31122" w:rsidRDefault="00A31122" w:rsidP="00A31122">
            <w:pPr>
              <w:numPr>
                <w:ilvl w:val="12"/>
                <w:numId w:val="0"/>
              </w:numPr>
              <w:rPr>
                <w:rFonts w:cs="Arial"/>
                <w:szCs w:val="22"/>
              </w:rPr>
            </w:pPr>
            <w:r>
              <w:rPr>
                <w:rFonts w:cs="Arial"/>
                <w:szCs w:val="22"/>
              </w:rPr>
              <w:t>None</w:t>
            </w:r>
          </w:p>
        </w:tc>
      </w:tr>
      <w:tr w:rsidR="00A31122" w14:paraId="1F7E7ED1" w14:textId="77777777" w:rsidTr="001F0F7E">
        <w:tc>
          <w:tcPr>
            <w:tcW w:w="2698" w:type="dxa"/>
            <w:tcBorders>
              <w:top w:val="single" w:sz="4" w:space="0" w:color="auto"/>
              <w:bottom w:val="single" w:sz="4" w:space="0" w:color="auto"/>
              <w:right w:val="single" w:sz="4" w:space="0" w:color="auto"/>
            </w:tcBorders>
          </w:tcPr>
          <w:p w14:paraId="0ABC45AE" w14:textId="3C1FF247" w:rsidR="00A31122" w:rsidRPr="00165159" w:rsidRDefault="00A31122" w:rsidP="00A31122">
            <w:pPr>
              <w:numPr>
                <w:ilvl w:val="12"/>
                <w:numId w:val="0"/>
              </w:numPr>
              <w:rPr>
                <w:rFonts w:cs="Arial"/>
                <w:szCs w:val="22"/>
              </w:rPr>
            </w:pPr>
            <w:r w:rsidRPr="00165159">
              <w:rPr>
                <w:rFonts w:cs="Arial"/>
                <w:szCs w:val="22"/>
              </w:rPr>
              <w:t xml:space="preserve">private void sendMediatorRequest(SystemNpvrRecording systemRec, DtvChannel channel, String </w:t>
            </w:r>
            <w:r w:rsidRPr="00165159">
              <w:rPr>
                <w:rFonts w:cs="Arial"/>
                <w:szCs w:val="22"/>
              </w:rPr>
              <w:lastRenderedPageBreak/>
              <w:t>epgVersion, String contentId)</w:t>
            </w:r>
          </w:p>
        </w:tc>
        <w:tc>
          <w:tcPr>
            <w:tcW w:w="4410" w:type="dxa"/>
            <w:tcBorders>
              <w:top w:val="single" w:sz="4" w:space="0" w:color="auto"/>
              <w:left w:val="single" w:sz="4" w:space="0" w:color="auto"/>
              <w:bottom w:val="single" w:sz="4" w:space="0" w:color="auto"/>
              <w:right w:val="single" w:sz="4" w:space="0" w:color="auto"/>
            </w:tcBorders>
          </w:tcPr>
          <w:p w14:paraId="73C9E64B" w14:textId="77777777" w:rsidR="00A31122" w:rsidRPr="00A028D0" w:rsidRDefault="00A31122" w:rsidP="00A3112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2394D365" w14:textId="77777777" w:rsidR="00A31122" w:rsidRDefault="00A31122" w:rsidP="00A31122">
            <w:pPr>
              <w:numPr>
                <w:ilvl w:val="12"/>
                <w:numId w:val="0"/>
              </w:numPr>
              <w:rPr>
                <w:rFonts w:cs="Arial"/>
                <w:szCs w:val="22"/>
              </w:rPr>
            </w:pPr>
            <w:r>
              <w:rPr>
                <w:rFonts w:cs="Arial"/>
                <w:szCs w:val="22"/>
              </w:rPr>
              <w:t>None</w:t>
            </w:r>
          </w:p>
        </w:tc>
      </w:tr>
    </w:tbl>
    <w:p w14:paraId="3C6F29E7" w14:textId="77777777" w:rsidR="00A31122" w:rsidRDefault="00A31122" w:rsidP="00A31122">
      <w:pPr>
        <w:pStyle w:val="BodyText"/>
        <w:ind w:left="72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A31122" w14:paraId="63C9933D" w14:textId="77777777" w:rsidTr="002A33E7">
        <w:tc>
          <w:tcPr>
            <w:tcW w:w="2698" w:type="dxa"/>
            <w:tcBorders>
              <w:top w:val="single" w:sz="4" w:space="0" w:color="auto"/>
              <w:bottom w:val="single" w:sz="4" w:space="0" w:color="auto"/>
              <w:right w:val="single" w:sz="4" w:space="0" w:color="auto"/>
            </w:tcBorders>
            <w:shd w:val="clear" w:color="auto" w:fill="000000"/>
          </w:tcPr>
          <w:p w14:paraId="0FA74DED"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206529C2"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63FFB4D7" w14:textId="77777777" w:rsidR="00A31122" w:rsidRDefault="00A31122" w:rsidP="00A3112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A31122" w14:paraId="35BFA946" w14:textId="77777777" w:rsidTr="002A33E7">
        <w:tc>
          <w:tcPr>
            <w:tcW w:w="2698" w:type="dxa"/>
            <w:tcBorders>
              <w:top w:val="single" w:sz="4" w:space="0" w:color="auto"/>
              <w:bottom w:val="single" w:sz="4" w:space="0" w:color="auto"/>
              <w:right w:val="single" w:sz="4" w:space="0" w:color="auto"/>
            </w:tcBorders>
          </w:tcPr>
          <w:p w14:paraId="47228405" w14:textId="77777777" w:rsidR="00A31122" w:rsidRPr="00165159" w:rsidRDefault="00A31122" w:rsidP="00A31122">
            <w:pPr>
              <w:numPr>
                <w:ilvl w:val="12"/>
                <w:numId w:val="0"/>
              </w:numPr>
              <w:rPr>
                <w:rFonts w:cs="Arial"/>
                <w:szCs w:val="22"/>
              </w:rPr>
            </w:pPr>
            <w:r w:rsidRPr="00165159">
              <w:rPr>
                <w:rFonts w:cs="Arial"/>
                <w:szCs w:val="22"/>
              </w:rPr>
              <w:tab/>
              <w:t>private void dataProvisioningToVMXForAddRecording(</w:t>
            </w:r>
          </w:p>
          <w:p w14:paraId="122F8D22" w14:textId="77777777" w:rsidR="00A31122" w:rsidRPr="00165159" w:rsidRDefault="00A31122" w:rsidP="00A31122">
            <w:pPr>
              <w:numPr>
                <w:ilvl w:val="12"/>
                <w:numId w:val="0"/>
              </w:numPr>
              <w:rPr>
                <w:rFonts w:cs="Arial"/>
                <w:szCs w:val="22"/>
              </w:rPr>
            </w:pPr>
            <w:r w:rsidRPr="00165159">
              <w:rPr>
                <w:rFonts w:cs="Arial"/>
                <w:szCs w:val="22"/>
              </w:rPr>
              <w:tab/>
            </w:r>
            <w:r w:rsidRPr="00165159">
              <w:rPr>
                <w:rFonts w:cs="Arial"/>
                <w:szCs w:val="22"/>
              </w:rPr>
              <w:tab/>
            </w:r>
            <w:r w:rsidRPr="00165159">
              <w:rPr>
                <w:rFonts w:cs="Arial"/>
                <w:szCs w:val="22"/>
              </w:rPr>
              <w:tab/>
              <w:t>SystemNpvrRecording systemRec, DtvChannel channel,</w:t>
            </w:r>
          </w:p>
          <w:p w14:paraId="4546189C" w14:textId="77777777" w:rsidR="00A31122" w:rsidRDefault="00A31122" w:rsidP="00A31122">
            <w:pPr>
              <w:numPr>
                <w:ilvl w:val="12"/>
                <w:numId w:val="0"/>
              </w:numPr>
              <w:rPr>
                <w:rFonts w:cs="Arial"/>
                <w:szCs w:val="22"/>
              </w:rPr>
            </w:pPr>
            <w:r w:rsidRPr="00165159">
              <w:rPr>
                <w:rFonts w:cs="Arial"/>
                <w:szCs w:val="22"/>
              </w:rPr>
              <w:tab/>
            </w:r>
            <w:r w:rsidRPr="00165159">
              <w:rPr>
                <w:rFonts w:cs="Arial"/>
                <w:szCs w:val="22"/>
              </w:rPr>
              <w:tab/>
            </w:r>
            <w:r w:rsidRPr="00165159">
              <w:rPr>
                <w:rFonts w:cs="Arial"/>
                <w:szCs w:val="22"/>
              </w:rPr>
              <w:tab/>
              <w:t>DtvChannelItemAssignment item, String contentId, boolean isOPARequest)</w:t>
            </w:r>
          </w:p>
        </w:tc>
        <w:tc>
          <w:tcPr>
            <w:tcW w:w="4410" w:type="dxa"/>
            <w:tcBorders>
              <w:top w:val="single" w:sz="4" w:space="0" w:color="auto"/>
              <w:left w:val="single" w:sz="4" w:space="0" w:color="auto"/>
              <w:bottom w:val="single" w:sz="4" w:space="0" w:color="auto"/>
              <w:right w:val="single" w:sz="4" w:space="0" w:color="auto"/>
            </w:tcBorders>
          </w:tcPr>
          <w:p w14:paraId="2D2AE88C" w14:textId="77777777" w:rsidR="00A31122" w:rsidRDefault="00A31122" w:rsidP="00A31122">
            <w:pPr>
              <w:numPr>
                <w:ilvl w:val="12"/>
                <w:numId w:val="0"/>
              </w:numPr>
              <w:rPr>
                <w:rFonts w:cs="Arial"/>
                <w:szCs w:val="22"/>
              </w:rPr>
            </w:pPr>
            <w:r w:rsidRPr="00165159">
              <w:rPr>
                <w:rFonts w:cs="Arial"/>
                <w:szCs w:val="22"/>
              </w:rPr>
              <w:t>This method does data provisioning to VMX server for add recording</w:t>
            </w:r>
          </w:p>
        </w:tc>
        <w:tc>
          <w:tcPr>
            <w:tcW w:w="2156" w:type="dxa"/>
            <w:tcBorders>
              <w:top w:val="single" w:sz="4" w:space="0" w:color="auto"/>
              <w:left w:val="single" w:sz="4" w:space="0" w:color="auto"/>
              <w:bottom w:val="single" w:sz="4" w:space="0" w:color="auto"/>
            </w:tcBorders>
          </w:tcPr>
          <w:p w14:paraId="62280E76" w14:textId="77777777" w:rsidR="00A31122" w:rsidRDefault="00A31122" w:rsidP="00A31122">
            <w:pPr>
              <w:numPr>
                <w:ilvl w:val="12"/>
                <w:numId w:val="0"/>
              </w:numPr>
              <w:rPr>
                <w:rFonts w:cs="Arial"/>
                <w:szCs w:val="22"/>
              </w:rPr>
            </w:pPr>
            <w:r>
              <w:rPr>
                <w:rFonts w:cs="Arial"/>
                <w:szCs w:val="22"/>
              </w:rPr>
              <w:t xml:space="preserve">None </w:t>
            </w:r>
          </w:p>
        </w:tc>
      </w:tr>
      <w:tr w:rsidR="00A31122" w14:paraId="16F36DB4" w14:textId="77777777" w:rsidTr="002A33E7">
        <w:tc>
          <w:tcPr>
            <w:tcW w:w="2698" w:type="dxa"/>
            <w:tcBorders>
              <w:top w:val="single" w:sz="4" w:space="0" w:color="auto"/>
              <w:bottom w:val="single" w:sz="4" w:space="0" w:color="auto"/>
              <w:right w:val="single" w:sz="4" w:space="0" w:color="auto"/>
            </w:tcBorders>
          </w:tcPr>
          <w:p w14:paraId="14CDA532" w14:textId="77777777" w:rsidR="00A31122" w:rsidRPr="00165159" w:rsidRDefault="00A31122" w:rsidP="00A31122">
            <w:pPr>
              <w:numPr>
                <w:ilvl w:val="12"/>
                <w:numId w:val="0"/>
              </w:numPr>
              <w:rPr>
                <w:rFonts w:cs="Arial"/>
                <w:szCs w:val="22"/>
              </w:rPr>
            </w:pPr>
            <w:r w:rsidRPr="00165159">
              <w:rPr>
                <w:rFonts w:cs="Arial"/>
                <w:szCs w:val="22"/>
              </w:rPr>
              <w:tab/>
              <w:t>private boolean dataProvisioningToVMXForCreateContent(</w:t>
            </w:r>
          </w:p>
          <w:p w14:paraId="30471C92" w14:textId="77777777" w:rsidR="00A31122" w:rsidRPr="00165159" w:rsidRDefault="00A31122" w:rsidP="00A31122">
            <w:pPr>
              <w:numPr>
                <w:ilvl w:val="12"/>
                <w:numId w:val="0"/>
              </w:numPr>
              <w:rPr>
                <w:rFonts w:cs="Arial"/>
                <w:szCs w:val="22"/>
              </w:rPr>
            </w:pPr>
            <w:r w:rsidRPr="00165159">
              <w:rPr>
                <w:rFonts w:cs="Arial"/>
                <w:szCs w:val="22"/>
              </w:rPr>
              <w:tab/>
            </w:r>
            <w:r w:rsidRPr="00165159">
              <w:rPr>
                <w:rFonts w:cs="Arial"/>
                <w:szCs w:val="22"/>
              </w:rPr>
              <w:tab/>
            </w:r>
            <w:r w:rsidRPr="00165159">
              <w:rPr>
                <w:rFonts w:cs="Arial"/>
                <w:szCs w:val="22"/>
              </w:rPr>
              <w:tab/>
              <w:t>DtvChannel dtvChannel, DtvChannelItemAssignment dtvChItemAssign,</w:t>
            </w:r>
          </w:p>
          <w:p w14:paraId="331FE9BA" w14:textId="77777777" w:rsidR="00A31122" w:rsidRPr="00A703E0" w:rsidRDefault="00A31122" w:rsidP="00A31122">
            <w:pPr>
              <w:numPr>
                <w:ilvl w:val="12"/>
                <w:numId w:val="0"/>
              </w:numPr>
              <w:rPr>
                <w:rFonts w:cs="Arial"/>
                <w:szCs w:val="22"/>
              </w:rPr>
            </w:pPr>
            <w:r w:rsidRPr="00165159">
              <w:rPr>
                <w:rFonts w:cs="Arial"/>
                <w:szCs w:val="22"/>
              </w:rPr>
              <w:tab/>
            </w:r>
            <w:r w:rsidRPr="00165159">
              <w:rPr>
                <w:rFonts w:cs="Arial"/>
                <w:szCs w:val="22"/>
              </w:rPr>
              <w:tab/>
            </w:r>
            <w:r w:rsidRPr="00165159">
              <w:rPr>
                <w:rFonts w:cs="Arial"/>
                <w:szCs w:val="22"/>
              </w:rPr>
              <w:tab/>
              <w:t>String contentId, boolean isOPARequest)</w:t>
            </w:r>
          </w:p>
        </w:tc>
        <w:tc>
          <w:tcPr>
            <w:tcW w:w="4410" w:type="dxa"/>
            <w:tcBorders>
              <w:top w:val="single" w:sz="4" w:space="0" w:color="auto"/>
              <w:left w:val="single" w:sz="4" w:space="0" w:color="auto"/>
              <w:bottom w:val="single" w:sz="4" w:space="0" w:color="auto"/>
              <w:right w:val="single" w:sz="4" w:space="0" w:color="auto"/>
            </w:tcBorders>
          </w:tcPr>
          <w:p w14:paraId="6A56527E" w14:textId="77777777" w:rsidR="00A31122" w:rsidRDefault="00A31122" w:rsidP="00A31122">
            <w:pPr>
              <w:numPr>
                <w:ilvl w:val="12"/>
                <w:numId w:val="0"/>
              </w:numPr>
              <w:rPr>
                <w:rFonts w:cs="Arial"/>
                <w:szCs w:val="22"/>
              </w:rPr>
            </w:pPr>
            <w:r w:rsidRPr="00165159">
              <w:rPr>
                <w:rFonts w:cs="Arial"/>
                <w:szCs w:val="22"/>
              </w:rPr>
              <w:t>This method does data provisioning to VMX server for creating content</w:t>
            </w:r>
          </w:p>
        </w:tc>
        <w:tc>
          <w:tcPr>
            <w:tcW w:w="2156" w:type="dxa"/>
            <w:tcBorders>
              <w:top w:val="single" w:sz="4" w:space="0" w:color="auto"/>
              <w:left w:val="single" w:sz="4" w:space="0" w:color="auto"/>
              <w:bottom w:val="single" w:sz="4" w:space="0" w:color="auto"/>
            </w:tcBorders>
          </w:tcPr>
          <w:p w14:paraId="0CA7A862" w14:textId="77777777" w:rsidR="00A31122" w:rsidRDefault="00A31122" w:rsidP="00A31122">
            <w:pPr>
              <w:numPr>
                <w:ilvl w:val="12"/>
                <w:numId w:val="0"/>
              </w:numPr>
              <w:rPr>
                <w:rFonts w:cs="Arial"/>
                <w:szCs w:val="22"/>
              </w:rPr>
            </w:pPr>
            <w:r>
              <w:rPr>
                <w:rFonts w:cs="Arial"/>
                <w:szCs w:val="22"/>
              </w:rPr>
              <w:t>None</w:t>
            </w:r>
          </w:p>
        </w:tc>
      </w:tr>
      <w:tr w:rsidR="00A31122" w14:paraId="20EECC1E" w14:textId="77777777" w:rsidTr="002A33E7">
        <w:tc>
          <w:tcPr>
            <w:tcW w:w="2698" w:type="dxa"/>
            <w:tcBorders>
              <w:top w:val="single" w:sz="4" w:space="0" w:color="auto"/>
              <w:bottom w:val="single" w:sz="4" w:space="0" w:color="auto"/>
              <w:right w:val="single" w:sz="4" w:space="0" w:color="auto"/>
            </w:tcBorders>
          </w:tcPr>
          <w:p w14:paraId="13C44B6A" w14:textId="77777777" w:rsidR="00A31122" w:rsidRPr="00165159" w:rsidRDefault="00A31122" w:rsidP="00A31122">
            <w:pPr>
              <w:numPr>
                <w:ilvl w:val="12"/>
                <w:numId w:val="0"/>
              </w:numPr>
              <w:rPr>
                <w:rFonts w:cs="Arial"/>
                <w:szCs w:val="22"/>
              </w:rPr>
            </w:pPr>
            <w:r w:rsidRPr="00165159">
              <w:rPr>
                <w:rFonts w:cs="Arial"/>
                <w:szCs w:val="22"/>
              </w:rPr>
              <w:tab/>
              <w:t>private boolean dataProvisioningToVMXForAddItemsToPackage(</w:t>
            </w:r>
          </w:p>
          <w:p w14:paraId="6C8DDDBF" w14:textId="77777777" w:rsidR="00A31122" w:rsidRPr="00165159" w:rsidRDefault="00A31122" w:rsidP="00A31122">
            <w:pPr>
              <w:numPr>
                <w:ilvl w:val="12"/>
                <w:numId w:val="0"/>
              </w:numPr>
              <w:rPr>
                <w:rFonts w:cs="Arial"/>
                <w:szCs w:val="22"/>
              </w:rPr>
            </w:pPr>
            <w:r w:rsidRPr="00165159">
              <w:rPr>
                <w:rFonts w:cs="Arial"/>
                <w:szCs w:val="22"/>
              </w:rPr>
              <w:tab/>
            </w:r>
            <w:r w:rsidRPr="00165159">
              <w:rPr>
                <w:rFonts w:cs="Arial"/>
                <w:szCs w:val="22"/>
              </w:rPr>
              <w:tab/>
            </w:r>
            <w:r w:rsidRPr="00165159">
              <w:rPr>
                <w:rFonts w:cs="Arial"/>
                <w:szCs w:val="22"/>
              </w:rPr>
              <w:tab/>
              <w:t>List&lt;NpvrAsset&gt; npvrAssets, Long channelId, String contentId, boolean isOPARequest)</w:t>
            </w:r>
          </w:p>
        </w:tc>
        <w:tc>
          <w:tcPr>
            <w:tcW w:w="4410" w:type="dxa"/>
            <w:tcBorders>
              <w:top w:val="single" w:sz="4" w:space="0" w:color="auto"/>
              <w:left w:val="single" w:sz="4" w:space="0" w:color="auto"/>
              <w:bottom w:val="single" w:sz="4" w:space="0" w:color="auto"/>
              <w:right w:val="single" w:sz="4" w:space="0" w:color="auto"/>
            </w:tcBorders>
          </w:tcPr>
          <w:p w14:paraId="1980EA17" w14:textId="77777777" w:rsidR="00A31122" w:rsidRPr="00165159" w:rsidRDefault="00A31122" w:rsidP="00A31122">
            <w:pPr>
              <w:numPr>
                <w:ilvl w:val="12"/>
                <w:numId w:val="0"/>
              </w:numPr>
              <w:rPr>
                <w:rFonts w:cs="Arial"/>
                <w:szCs w:val="22"/>
              </w:rPr>
            </w:pPr>
            <w:r w:rsidRPr="00165159">
              <w:rPr>
                <w:rFonts w:cs="Arial"/>
                <w:szCs w:val="22"/>
              </w:rPr>
              <w:t>This method does data provisioning to VMX server for adding items to package</w:t>
            </w:r>
          </w:p>
        </w:tc>
        <w:tc>
          <w:tcPr>
            <w:tcW w:w="2156" w:type="dxa"/>
            <w:tcBorders>
              <w:top w:val="single" w:sz="4" w:space="0" w:color="auto"/>
              <w:left w:val="single" w:sz="4" w:space="0" w:color="auto"/>
              <w:bottom w:val="single" w:sz="4" w:space="0" w:color="auto"/>
            </w:tcBorders>
          </w:tcPr>
          <w:p w14:paraId="01A13805" w14:textId="77777777" w:rsidR="00A31122" w:rsidRDefault="00A31122" w:rsidP="00A31122">
            <w:pPr>
              <w:numPr>
                <w:ilvl w:val="12"/>
                <w:numId w:val="0"/>
              </w:numPr>
              <w:rPr>
                <w:rFonts w:cs="Arial"/>
                <w:szCs w:val="22"/>
              </w:rPr>
            </w:pPr>
            <w:r>
              <w:rPr>
                <w:rFonts w:cs="Arial"/>
                <w:szCs w:val="22"/>
              </w:rPr>
              <w:t>None</w:t>
            </w:r>
          </w:p>
        </w:tc>
      </w:tr>
      <w:tr w:rsidR="00A31122" w14:paraId="1615333F" w14:textId="77777777" w:rsidTr="002A33E7">
        <w:tc>
          <w:tcPr>
            <w:tcW w:w="2698" w:type="dxa"/>
            <w:tcBorders>
              <w:top w:val="single" w:sz="4" w:space="0" w:color="auto"/>
              <w:bottom w:val="single" w:sz="4" w:space="0" w:color="auto"/>
              <w:right w:val="single" w:sz="4" w:space="0" w:color="auto"/>
            </w:tcBorders>
          </w:tcPr>
          <w:p w14:paraId="04196C80" w14:textId="77777777" w:rsidR="00A31122" w:rsidRPr="00165159" w:rsidRDefault="00A31122" w:rsidP="00A31122">
            <w:pPr>
              <w:numPr>
                <w:ilvl w:val="12"/>
                <w:numId w:val="0"/>
              </w:numPr>
              <w:rPr>
                <w:rFonts w:cs="Arial"/>
                <w:szCs w:val="22"/>
              </w:rPr>
            </w:pPr>
            <w:r w:rsidRPr="00165159">
              <w:rPr>
                <w:rFonts w:cs="Arial"/>
                <w:szCs w:val="22"/>
              </w:rPr>
              <w:tab/>
              <w:t>private List&lt;Long&gt; getMtpIdsFromNpvrAssets(List&lt;NpvrAsset&gt; npvrAssets)</w:t>
            </w:r>
          </w:p>
        </w:tc>
        <w:tc>
          <w:tcPr>
            <w:tcW w:w="4410" w:type="dxa"/>
            <w:tcBorders>
              <w:top w:val="single" w:sz="4" w:space="0" w:color="auto"/>
              <w:left w:val="single" w:sz="4" w:space="0" w:color="auto"/>
              <w:bottom w:val="single" w:sz="4" w:space="0" w:color="auto"/>
              <w:right w:val="single" w:sz="4" w:space="0" w:color="auto"/>
            </w:tcBorders>
          </w:tcPr>
          <w:p w14:paraId="5E64220F" w14:textId="77777777" w:rsidR="00A31122" w:rsidRPr="00165159" w:rsidRDefault="00A31122" w:rsidP="00A31122">
            <w:pPr>
              <w:numPr>
                <w:ilvl w:val="12"/>
                <w:numId w:val="0"/>
              </w:numPr>
              <w:rPr>
                <w:rFonts w:cs="Arial"/>
                <w:szCs w:val="22"/>
              </w:rPr>
            </w:pPr>
            <w:r w:rsidRPr="00165159">
              <w:rPr>
                <w:rFonts w:cs="Arial"/>
                <w:szCs w:val="22"/>
              </w:rPr>
              <w:t>This method returns the list of mtpIds from the list of NpvrAssset.</w:t>
            </w:r>
          </w:p>
        </w:tc>
        <w:tc>
          <w:tcPr>
            <w:tcW w:w="2156" w:type="dxa"/>
            <w:tcBorders>
              <w:top w:val="single" w:sz="4" w:space="0" w:color="auto"/>
              <w:left w:val="single" w:sz="4" w:space="0" w:color="auto"/>
              <w:bottom w:val="single" w:sz="4" w:space="0" w:color="auto"/>
            </w:tcBorders>
          </w:tcPr>
          <w:p w14:paraId="427B7A72" w14:textId="77777777" w:rsidR="00A31122" w:rsidRDefault="00A31122" w:rsidP="00A31122">
            <w:pPr>
              <w:numPr>
                <w:ilvl w:val="12"/>
                <w:numId w:val="0"/>
              </w:numPr>
              <w:rPr>
                <w:rFonts w:cs="Arial"/>
                <w:szCs w:val="22"/>
              </w:rPr>
            </w:pPr>
            <w:r>
              <w:rPr>
                <w:rFonts w:cs="Arial"/>
                <w:szCs w:val="22"/>
              </w:rPr>
              <w:t>None</w:t>
            </w:r>
          </w:p>
        </w:tc>
      </w:tr>
    </w:tbl>
    <w:p w14:paraId="465BA478" w14:textId="77777777" w:rsidR="00A31122" w:rsidRDefault="00A31122" w:rsidP="00A31122">
      <w:pPr>
        <w:pStyle w:val="BodyText"/>
        <w:rPr>
          <w:rFonts w:eastAsiaTheme="minorHAnsi" w:cs="Arial"/>
          <w:b/>
          <w:szCs w:val="22"/>
        </w:rPr>
      </w:pPr>
    </w:p>
    <w:p w14:paraId="1BE08B87" w14:textId="77777777" w:rsidR="00DC00A6" w:rsidRPr="00F41541" w:rsidRDefault="00DC00A6" w:rsidP="00DC00A6">
      <w:pPr>
        <w:pStyle w:val="BodyText"/>
        <w:numPr>
          <w:ilvl w:val="0"/>
          <w:numId w:val="10"/>
        </w:numPr>
        <w:rPr>
          <w:rFonts w:eastAsiaTheme="minorHAnsi" w:cs="Arial"/>
          <w:b/>
          <w:szCs w:val="22"/>
        </w:rPr>
      </w:pPr>
      <w:r w:rsidRPr="00F41541">
        <w:rPr>
          <w:rFonts w:eastAsiaTheme="minorHAnsi" w:cs="Arial"/>
          <w:b/>
          <w:szCs w:val="22"/>
        </w:rPr>
        <w:t>com.myrio.tm.npvr.al.BackgroundTasks</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C00A6" w14:paraId="29224400" w14:textId="77777777" w:rsidTr="002A33E7">
        <w:tc>
          <w:tcPr>
            <w:tcW w:w="2698" w:type="dxa"/>
            <w:tcBorders>
              <w:top w:val="single" w:sz="4" w:space="0" w:color="auto"/>
              <w:bottom w:val="single" w:sz="4" w:space="0" w:color="auto"/>
              <w:right w:val="single" w:sz="4" w:space="0" w:color="auto"/>
            </w:tcBorders>
            <w:shd w:val="clear" w:color="auto" w:fill="000000"/>
          </w:tcPr>
          <w:p w14:paraId="3A096576"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158630CB"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580A95D0"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DC00A6" w14:paraId="5535688A" w14:textId="77777777" w:rsidTr="002A33E7">
        <w:tc>
          <w:tcPr>
            <w:tcW w:w="2698" w:type="dxa"/>
            <w:tcBorders>
              <w:top w:val="single" w:sz="4" w:space="0" w:color="auto"/>
              <w:bottom w:val="single" w:sz="4" w:space="0" w:color="auto"/>
              <w:right w:val="single" w:sz="4" w:space="0" w:color="auto"/>
            </w:tcBorders>
          </w:tcPr>
          <w:p w14:paraId="22977C02" w14:textId="2D1F6661" w:rsidR="00DC00A6" w:rsidRDefault="00DC00A6" w:rsidP="00281CC9">
            <w:pPr>
              <w:numPr>
                <w:ilvl w:val="12"/>
                <w:numId w:val="0"/>
              </w:numPr>
              <w:rPr>
                <w:rFonts w:cs="Arial"/>
                <w:szCs w:val="22"/>
              </w:rPr>
            </w:pPr>
            <w:r w:rsidRPr="00F41541">
              <w:rPr>
                <w:rFonts w:cs="Arial"/>
                <w:szCs w:val="22"/>
              </w:rPr>
              <w:t>public void sendUnsuccesfullRequests()</w:t>
            </w:r>
          </w:p>
        </w:tc>
        <w:tc>
          <w:tcPr>
            <w:tcW w:w="4410" w:type="dxa"/>
            <w:tcBorders>
              <w:top w:val="single" w:sz="4" w:space="0" w:color="auto"/>
              <w:left w:val="single" w:sz="4" w:space="0" w:color="auto"/>
              <w:bottom w:val="single" w:sz="4" w:space="0" w:color="auto"/>
              <w:right w:val="single" w:sz="4" w:space="0" w:color="auto"/>
            </w:tcBorders>
          </w:tcPr>
          <w:p w14:paraId="287D218F" w14:textId="77777777" w:rsidR="00DC00A6" w:rsidRDefault="00DC00A6" w:rsidP="00281CC9">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637D33B4" w14:textId="77777777" w:rsidR="00DC00A6" w:rsidRDefault="00DC00A6" w:rsidP="00281CC9">
            <w:pPr>
              <w:numPr>
                <w:ilvl w:val="12"/>
                <w:numId w:val="0"/>
              </w:numPr>
              <w:rPr>
                <w:rFonts w:cs="Arial"/>
                <w:szCs w:val="22"/>
              </w:rPr>
            </w:pPr>
            <w:r>
              <w:rPr>
                <w:rFonts w:cs="Arial"/>
                <w:szCs w:val="22"/>
              </w:rPr>
              <w:t xml:space="preserve">None </w:t>
            </w:r>
          </w:p>
        </w:tc>
      </w:tr>
    </w:tbl>
    <w:p w14:paraId="7CF86267" w14:textId="77777777" w:rsidR="00DC00A6" w:rsidRDefault="00DC00A6" w:rsidP="00DC00A6">
      <w:pPr>
        <w:pStyle w:val="BodyText"/>
        <w:rPr>
          <w:rFonts w:eastAsiaTheme="minorHAnsi" w:cs="Arial"/>
          <w:b/>
          <w:szCs w:val="22"/>
        </w:rPr>
      </w:pPr>
    </w:p>
    <w:p w14:paraId="7B7374C0" w14:textId="77777777" w:rsidR="00DC00A6" w:rsidRDefault="00DC00A6" w:rsidP="00DC00A6">
      <w:pPr>
        <w:pStyle w:val="BodyText"/>
        <w:numPr>
          <w:ilvl w:val="0"/>
          <w:numId w:val="10"/>
        </w:numPr>
        <w:rPr>
          <w:rFonts w:eastAsiaTheme="minorHAnsi" w:cs="Arial"/>
          <w:b/>
          <w:szCs w:val="22"/>
        </w:rPr>
      </w:pPr>
      <w:r w:rsidRPr="0072126C">
        <w:rPr>
          <w:rFonts w:eastAsiaTheme="minorHAnsi" w:cs="Arial"/>
          <w:b/>
          <w:szCs w:val="22"/>
        </w:rPr>
        <w:t>com.myrio.tm.npvr.al</w:t>
      </w:r>
      <w:r>
        <w:rPr>
          <w:rFonts w:eastAsiaTheme="minorHAnsi" w:cs="Arial"/>
          <w:b/>
          <w:szCs w:val="22"/>
        </w:rPr>
        <w:t>.</w:t>
      </w:r>
      <w:r w:rsidRPr="0072126C">
        <w:rPr>
          <w:rFonts w:eastAsiaTheme="minorHAnsi" w:cs="Arial"/>
          <w:b/>
          <w:szCs w:val="22"/>
        </w:rPr>
        <w:t>CNPVRBean</w:t>
      </w:r>
    </w:p>
    <w:p w14:paraId="1752E097" w14:textId="77777777" w:rsidR="00DC00A6" w:rsidRDefault="00DC00A6" w:rsidP="00DC00A6">
      <w:pPr>
        <w:pStyle w:val="BodyText"/>
        <w:ind w:left="72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C00A6" w14:paraId="69B5F22E" w14:textId="77777777" w:rsidTr="002A33E7">
        <w:tc>
          <w:tcPr>
            <w:tcW w:w="2698" w:type="dxa"/>
            <w:tcBorders>
              <w:top w:val="single" w:sz="4" w:space="0" w:color="auto"/>
              <w:bottom w:val="single" w:sz="4" w:space="0" w:color="auto"/>
              <w:right w:val="single" w:sz="4" w:space="0" w:color="auto"/>
            </w:tcBorders>
            <w:shd w:val="clear" w:color="auto" w:fill="000000"/>
          </w:tcPr>
          <w:p w14:paraId="617EB7A0"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55576CDC"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15F817CE"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DC00A6" w14:paraId="212CEBFF" w14:textId="77777777" w:rsidTr="002A33E7">
        <w:tc>
          <w:tcPr>
            <w:tcW w:w="2698" w:type="dxa"/>
            <w:tcBorders>
              <w:top w:val="single" w:sz="4" w:space="0" w:color="auto"/>
              <w:bottom w:val="single" w:sz="4" w:space="0" w:color="auto"/>
              <w:right w:val="single" w:sz="4" w:space="0" w:color="auto"/>
            </w:tcBorders>
          </w:tcPr>
          <w:p w14:paraId="0418BF55" w14:textId="28A75E62" w:rsidR="00DC00A6" w:rsidRDefault="00DC00A6" w:rsidP="00281CC9">
            <w:pPr>
              <w:numPr>
                <w:ilvl w:val="12"/>
                <w:numId w:val="0"/>
              </w:numPr>
              <w:rPr>
                <w:rFonts w:cs="Arial"/>
                <w:szCs w:val="22"/>
              </w:rPr>
            </w:pPr>
            <w:r w:rsidRPr="00AB2CB3">
              <w:rPr>
                <w:rFonts w:cs="Arial"/>
                <w:szCs w:val="22"/>
              </w:rPr>
              <w:lastRenderedPageBreak/>
              <w:t>private boolean dataProvisioningToVMXForDeleteContent</w:t>
            </w:r>
          </w:p>
        </w:tc>
        <w:tc>
          <w:tcPr>
            <w:tcW w:w="4410" w:type="dxa"/>
            <w:tcBorders>
              <w:top w:val="single" w:sz="4" w:space="0" w:color="auto"/>
              <w:left w:val="single" w:sz="4" w:space="0" w:color="auto"/>
              <w:bottom w:val="single" w:sz="4" w:space="0" w:color="auto"/>
              <w:right w:val="single" w:sz="4" w:space="0" w:color="auto"/>
            </w:tcBorders>
          </w:tcPr>
          <w:p w14:paraId="4470D394" w14:textId="77777777" w:rsidR="00DC00A6" w:rsidRDefault="00DC00A6" w:rsidP="00281CC9">
            <w:pPr>
              <w:numPr>
                <w:ilvl w:val="12"/>
                <w:numId w:val="0"/>
              </w:numPr>
              <w:rPr>
                <w:rFonts w:cs="Arial"/>
                <w:szCs w:val="22"/>
              </w:rPr>
            </w:pPr>
            <w:r w:rsidRPr="00AB2CB3">
              <w:rPr>
                <w:rFonts w:cs="Arial"/>
                <w:szCs w:val="22"/>
              </w:rPr>
              <w:t>This method does data provisioning to VMX server for delete content</w:t>
            </w:r>
          </w:p>
        </w:tc>
        <w:tc>
          <w:tcPr>
            <w:tcW w:w="2156" w:type="dxa"/>
            <w:tcBorders>
              <w:top w:val="single" w:sz="4" w:space="0" w:color="auto"/>
              <w:left w:val="single" w:sz="4" w:space="0" w:color="auto"/>
              <w:bottom w:val="single" w:sz="4" w:space="0" w:color="auto"/>
            </w:tcBorders>
          </w:tcPr>
          <w:p w14:paraId="3771BB58" w14:textId="77777777" w:rsidR="00DC00A6" w:rsidRDefault="00DC00A6" w:rsidP="00281CC9">
            <w:pPr>
              <w:numPr>
                <w:ilvl w:val="12"/>
                <w:numId w:val="0"/>
              </w:numPr>
              <w:rPr>
                <w:rFonts w:cs="Arial"/>
                <w:szCs w:val="22"/>
              </w:rPr>
            </w:pPr>
            <w:r>
              <w:rPr>
                <w:rFonts w:cs="Arial"/>
                <w:szCs w:val="22"/>
              </w:rPr>
              <w:t xml:space="preserve">None </w:t>
            </w:r>
          </w:p>
        </w:tc>
      </w:tr>
      <w:tr w:rsidR="00DC00A6" w14:paraId="4A16DC98" w14:textId="77777777" w:rsidTr="002A33E7">
        <w:tc>
          <w:tcPr>
            <w:tcW w:w="2698" w:type="dxa"/>
            <w:tcBorders>
              <w:top w:val="single" w:sz="4" w:space="0" w:color="auto"/>
              <w:bottom w:val="single" w:sz="4" w:space="0" w:color="auto"/>
              <w:right w:val="single" w:sz="4" w:space="0" w:color="auto"/>
            </w:tcBorders>
          </w:tcPr>
          <w:p w14:paraId="536664FC" w14:textId="37DCAE35" w:rsidR="00DC00A6" w:rsidRPr="00A703E0" w:rsidRDefault="00DC00A6" w:rsidP="00281CC9">
            <w:pPr>
              <w:numPr>
                <w:ilvl w:val="12"/>
                <w:numId w:val="0"/>
              </w:numPr>
              <w:rPr>
                <w:rFonts w:cs="Arial"/>
                <w:szCs w:val="22"/>
              </w:rPr>
            </w:pPr>
            <w:r w:rsidRPr="00AB2CB3">
              <w:rPr>
                <w:rFonts w:cs="Arial"/>
                <w:szCs w:val="22"/>
              </w:rPr>
              <w:t>private void dataProvisioningToVMXForCreateContent</w:t>
            </w:r>
          </w:p>
        </w:tc>
        <w:tc>
          <w:tcPr>
            <w:tcW w:w="4410" w:type="dxa"/>
            <w:tcBorders>
              <w:top w:val="single" w:sz="4" w:space="0" w:color="auto"/>
              <w:left w:val="single" w:sz="4" w:space="0" w:color="auto"/>
              <w:bottom w:val="single" w:sz="4" w:space="0" w:color="auto"/>
              <w:right w:val="single" w:sz="4" w:space="0" w:color="auto"/>
            </w:tcBorders>
          </w:tcPr>
          <w:p w14:paraId="1A3CFF1A" w14:textId="77777777" w:rsidR="00DC00A6" w:rsidRDefault="00DC00A6" w:rsidP="00281CC9">
            <w:pPr>
              <w:numPr>
                <w:ilvl w:val="12"/>
                <w:numId w:val="0"/>
              </w:numPr>
              <w:rPr>
                <w:rFonts w:cs="Arial"/>
                <w:szCs w:val="22"/>
              </w:rPr>
            </w:pPr>
            <w:r w:rsidRPr="00AB2CB3">
              <w:rPr>
                <w:rFonts w:cs="Arial"/>
                <w:szCs w:val="22"/>
              </w:rPr>
              <w:t>This method does data provisioning to VMX server for create content</w:t>
            </w:r>
          </w:p>
        </w:tc>
        <w:tc>
          <w:tcPr>
            <w:tcW w:w="2156" w:type="dxa"/>
            <w:tcBorders>
              <w:top w:val="single" w:sz="4" w:space="0" w:color="auto"/>
              <w:left w:val="single" w:sz="4" w:space="0" w:color="auto"/>
              <w:bottom w:val="single" w:sz="4" w:space="0" w:color="auto"/>
            </w:tcBorders>
          </w:tcPr>
          <w:p w14:paraId="31133CF9" w14:textId="77777777" w:rsidR="00DC00A6" w:rsidRDefault="00DC00A6" w:rsidP="00281CC9">
            <w:pPr>
              <w:numPr>
                <w:ilvl w:val="12"/>
                <w:numId w:val="0"/>
              </w:numPr>
              <w:rPr>
                <w:rFonts w:cs="Arial"/>
                <w:szCs w:val="22"/>
              </w:rPr>
            </w:pPr>
            <w:r>
              <w:rPr>
                <w:rFonts w:cs="Arial"/>
                <w:szCs w:val="22"/>
              </w:rPr>
              <w:t xml:space="preserve">None </w:t>
            </w:r>
          </w:p>
        </w:tc>
      </w:tr>
    </w:tbl>
    <w:p w14:paraId="6A199FA3" w14:textId="77777777" w:rsidR="00DC00A6" w:rsidRDefault="00DC00A6" w:rsidP="00DC00A6">
      <w:pPr>
        <w:pStyle w:val="BodyText"/>
        <w:ind w:left="720"/>
        <w:rPr>
          <w:rFonts w:eastAsiaTheme="minorHAnsi" w:cs="Arial"/>
          <w:b/>
          <w:szCs w:val="22"/>
        </w:rPr>
      </w:pPr>
    </w:p>
    <w:p w14:paraId="740E2A0C" w14:textId="77777777" w:rsidR="00DC00A6" w:rsidRDefault="00DC00A6" w:rsidP="00DC00A6">
      <w:pPr>
        <w:pStyle w:val="BodyText"/>
        <w:ind w:left="72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C00A6" w14:paraId="1B23CA95" w14:textId="77777777" w:rsidTr="002A33E7">
        <w:tc>
          <w:tcPr>
            <w:tcW w:w="2698" w:type="dxa"/>
            <w:tcBorders>
              <w:top w:val="single" w:sz="4" w:space="0" w:color="auto"/>
              <w:bottom w:val="single" w:sz="4" w:space="0" w:color="auto"/>
              <w:right w:val="single" w:sz="4" w:space="0" w:color="auto"/>
            </w:tcBorders>
            <w:shd w:val="clear" w:color="auto" w:fill="000000"/>
          </w:tcPr>
          <w:p w14:paraId="5E6FF589"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82B6742"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04250454"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DC00A6" w14:paraId="60B94982" w14:textId="77777777" w:rsidTr="002A33E7">
        <w:tc>
          <w:tcPr>
            <w:tcW w:w="2698" w:type="dxa"/>
            <w:tcBorders>
              <w:top w:val="single" w:sz="4" w:space="0" w:color="auto"/>
              <w:bottom w:val="single" w:sz="4" w:space="0" w:color="auto"/>
              <w:right w:val="single" w:sz="4" w:space="0" w:color="auto"/>
            </w:tcBorders>
          </w:tcPr>
          <w:p w14:paraId="471F7538" w14:textId="46435587" w:rsidR="00DC00A6" w:rsidRDefault="00DC00A6" w:rsidP="00281CC9">
            <w:pPr>
              <w:numPr>
                <w:ilvl w:val="12"/>
                <w:numId w:val="0"/>
              </w:numPr>
              <w:rPr>
                <w:rFonts w:cs="Arial"/>
                <w:szCs w:val="22"/>
              </w:rPr>
            </w:pPr>
            <w:r w:rsidRPr="00AB2CB3">
              <w:rPr>
                <w:rFonts w:cs="Arial"/>
                <w:szCs w:val="22"/>
              </w:rPr>
              <w:t>public void deleteSystemRecording(INPVRSystemRecEntity systemRec)</w:t>
            </w:r>
          </w:p>
        </w:tc>
        <w:tc>
          <w:tcPr>
            <w:tcW w:w="4410" w:type="dxa"/>
            <w:tcBorders>
              <w:top w:val="single" w:sz="4" w:space="0" w:color="auto"/>
              <w:left w:val="single" w:sz="4" w:space="0" w:color="auto"/>
              <w:bottom w:val="single" w:sz="4" w:space="0" w:color="auto"/>
              <w:right w:val="single" w:sz="4" w:space="0" w:color="auto"/>
            </w:tcBorders>
          </w:tcPr>
          <w:p w14:paraId="1CE0BCF0" w14:textId="77777777" w:rsidR="00DC00A6" w:rsidRDefault="00DC00A6" w:rsidP="00281CC9">
            <w:pPr>
              <w:numPr>
                <w:ilvl w:val="12"/>
                <w:numId w:val="0"/>
              </w:numPr>
              <w:rPr>
                <w:rFonts w:cs="Arial"/>
                <w:szCs w:val="22"/>
              </w:rPr>
            </w:pPr>
            <w:r w:rsidRPr="00AB2CB3">
              <w:rPr>
                <w:rFonts w:cs="Arial"/>
                <w:szCs w:val="22"/>
              </w:rPr>
              <w:t>Deletes SystemRecording, meta-information of the program, and forwards delete request to RecServer</w:t>
            </w:r>
          </w:p>
        </w:tc>
        <w:tc>
          <w:tcPr>
            <w:tcW w:w="2156" w:type="dxa"/>
            <w:tcBorders>
              <w:top w:val="single" w:sz="4" w:space="0" w:color="auto"/>
              <w:left w:val="single" w:sz="4" w:space="0" w:color="auto"/>
              <w:bottom w:val="single" w:sz="4" w:space="0" w:color="auto"/>
            </w:tcBorders>
          </w:tcPr>
          <w:p w14:paraId="74BD039F" w14:textId="77777777" w:rsidR="00DC00A6" w:rsidRPr="00AB2CB3" w:rsidRDefault="00DC00A6" w:rsidP="00281CC9">
            <w:pPr>
              <w:numPr>
                <w:ilvl w:val="12"/>
                <w:numId w:val="0"/>
              </w:numPr>
              <w:rPr>
                <w:rFonts w:cs="Arial"/>
                <w:szCs w:val="22"/>
              </w:rPr>
            </w:pPr>
            <w:r>
              <w:rPr>
                <w:rFonts w:cs="Arial"/>
                <w:szCs w:val="22"/>
              </w:rPr>
              <w:t>RemoteException,</w:t>
            </w:r>
            <w:r w:rsidRPr="00AB2CB3">
              <w:rPr>
                <w:rFonts w:cs="Arial"/>
                <w:szCs w:val="22"/>
              </w:rPr>
              <w:t xml:space="preserve">                                               RemoveException,</w:t>
            </w:r>
          </w:p>
          <w:p w14:paraId="1240F30F" w14:textId="77777777" w:rsidR="00DC00A6" w:rsidRDefault="00DC00A6" w:rsidP="00281CC9">
            <w:pPr>
              <w:numPr>
                <w:ilvl w:val="12"/>
                <w:numId w:val="0"/>
              </w:numPr>
              <w:rPr>
                <w:rFonts w:cs="Arial"/>
                <w:szCs w:val="22"/>
              </w:rPr>
            </w:pPr>
            <w:r>
              <w:rPr>
                <w:rFonts w:cs="Arial"/>
                <w:szCs w:val="22"/>
              </w:rPr>
              <w:t xml:space="preserve">CException </w:t>
            </w:r>
          </w:p>
        </w:tc>
      </w:tr>
      <w:tr w:rsidR="00DC00A6" w14:paraId="6CA9F0EF" w14:textId="77777777" w:rsidTr="002A33E7">
        <w:tc>
          <w:tcPr>
            <w:tcW w:w="2698" w:type="dxa"/>
            <w:tcBorders>
              <w:top w:val="single" w:sz="4" w:space="0" w:color="auto"/>
              <w:bottom w:val="single" w:sz="4" w:space="0" w:color="auto"/>
              <w:right w:val="single" w:sz="4" w:space="0" w:color="auto"/>
            </w:tcBorders>
          </w:tcPr>
          <w:p w14:paraId="3F45EFDF" w14:textId="2E7A2C0D" w:rsidR="00DC00A6" w:rsidRPr="00AB2CB3" w:rsidRDefault="00DC00A6" w:rsidP="00281CC9">
            <w:pPr>
              <w:numPr>
                <w:ilvl w:val="12"/>
                <w:numId w:val="0"/>
              </w:numPr>
              <w:rPr>
                <w:rFonts w:cs="Arial"/>
                <w:szCs w:val="22"/>
              </w:rPr>
            </w:pPr>
            <w:r w:rsidRPr="00AB2CB3">
              <w:rPr>
                <w:rFonts w:cs="Arial"/>
                <w:szCs w:val="22"/>
              </w:rPr>
              <w:t>public void rescheduleRecordings()</w:t>
            </w:r>
          </w:p>
        </w:tc>
        <w:tc>
          <w:tcPr>
            <w:tcW w:w="4410" w:type="dxa"/>
            <w:tcBorders>
              <w:top w:val="single" w:sz="4" w:space="0" w:color="auto"/>
              <w:left w:val="single" w:sz="4" w:space="0" w:color="auto"/>
              <w:bottom w:val="single" w:sz="4" w:space="0" w:color="auto"/>
              <w:right w:val="single" w:sz="4" w:space="0" w:color="auto"/>
            </w:tcBorders>
          </w:tcPr>
          <w:p w14:paraId="79100A36" w14:textId="77777777" w:rsidR="00DC00A6" w:rsidRPr="00AB2CB3" w:rsidRDefault="00DC00A6" w:rsidP="00281CC9">
            <w:pPr>
              <w:numPr>
                <w:ilvl w:val="12"/>
                <w:numId w:val="0"/>
              </w:numPr>
              <w:rPr>
                <w:rFonts w:cs="Arial"/>
                <w:szCs w:val="22"/>
              </w:rPr>
            </w:pPr>
            <w:r w:rsidRPr="00AB2CB3">
              <w:rPr>
                <w:rFonts w:cs="Arial"/>
                <w:szCs w:val="22"/>
              </w:rPr>
              <w:t>TriggeredProcess: when the schedule is updated</w:t>
            </w:r>
          </w:p>
        </w:tc>
        <w:tc>
          <w:tcPr>
            <w:tcW w:w="2156" w:type="dxa"/>
            <w:tcBorders>
              <w:top w:val="single" w:sz="4" w:space="0" w:color="auto"/>
              <w:left w:val="single" w:sz="4" w:space="0" w:color="auto"/>
              <w:bottom w:val="single" w:sz="4" w:space="0" w:color="auto"/>
            </w:tcBorders>
          </w:tcPr>
          <w:p w14:paraId="7764AF67" w14:textId="77777777" w:rsidR="00DC00A6" w:rsidRDefault="00DC00A6" w:rsidP="00281CC9">
            <w:pPr>
              <w:numPr>
                <w:ilvl w:val="12"/>
                <w:numId w:val="0"/>
              </w:numPr>
              <w:rPr>
                <w:rFonts w:cs="Arial"/>
                <w:szCs w:val="22"/>
              </w:rPr>
            </w:pPr>
            <w:r w:rsidRPr="00AB2CB3">
              <w:rPr>
                <w:rFonts w:cs="Arial"/>
                <w:szCs w:val="22"/>
              </w:rPr>
              <w:t>RemoteException</w:t>
            </w:r>
          </w:p>
        </w:tc>
      </w:tr>
    </w:tbl>
    <w:p w14:paraId="4E8CFE07" w14:textId="77777777" w:rsidR="00DC00A6" w:rsidRDefault="00DC00A6" w:rsidP="00DC00A6">
      <w:pPr>
        <w:pStyle w:val="BodyText"/>
        <w:rPr>
          <w:rFonts w:eastAsiaTheme="minorHAnsi" w:cs="Arial"/>
          <w:b/>
          <w:szCs w:val="22"/>
        </w:rPr>
      </w:pPr>
    </w:p>
    <w:p w14:paraId="11FA4077" w14:textId="77777777" w:rsidR="00DC00A6" w:rsidRDefault="00DC00A6" w:rsidP="00DC00A6">
      <w:pPr>
        <w:pStyle w:val="BodyText"/>
        <w:rPr>
          <w:rFonts w:eastAsiaTheme="minorHAnsi" w:cs="Arial"/>
          <w:b/>
          <w:szCs w:val="22"/>
        </w:rPr>
      </w:pPr>
    </w:p>
    <w:p w14:paraId="4887DA9D" w14:textId="77777777" w:rsidR="00DC00A6" w:rsidRDefault="00DC00A6" w:rsidP="00DC00A6">
      <w:pPr>
        <w:pStyle w:val="BodyText"/>
        <w:numPr>
          <w:ilvl w:val="0"/>
          <w:numId w:val="10"/>
        </w:numPr>
        <w:rPr>
          <w:rFonts w:eastAsiaTheme="minorHAnsi" w:cs="Arial"/>
          <w:b/>
          <w:szCs w:val="22"/>
        </w:rPr>
      </w:pPr>
      <w:r w:rsidRPr="00A60E6D">
        <w:rPr>
          <w:rFonts w:eastAsiaTheme="minorHAnsi" w:cs="Arial"/>
          <w:b/>
          <w:szCs w:val="22"/>
        </w:rPr>
        <w:t>com.myrio.tm.npvr.al.recservercom</w:t>
      </w:r>
      <w:r>
        <w:rPr>
          <w:rFonts w:eastAsiaTheme="minorHAnsi" w:cs="Arial"/>
          <w:b/>
          <w:szCs w:val="22"/>
        </w:rPr>
        <w:t>.</w:t>
      </w:r>
      <w:r w:rsidRPr="00A60E6D">
        <w:rPr>
          <w:rFonts w:eastAsiaTheme="minorHAnsi" w:cs="Arial"/>
          <w:b/>
          <w:szCs w:val="22"/>
        </w:rPr>
        <w:t>ChangeList</w:t>
      </w: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C00A6" w14:paraId="12390EA9" w14:textId="77777777" w:rsidTr="002A33E7">
        <w:tc>
          <w:tcPr>
            <w:tcW w:w="2698" w:type="dxa"/>
            <w:tcBorders>
              <w:top w:val="single" w:sz="4" w:space="0" w:color="auto"/>
              <w:bottom w:val="single" w:sz="4" w:space="0" w:color="auto"/>
              <w:right w:val="single" w:sz="4" w:space="0" w:color="auto"/>
            </w:tcBorders>
            <w:shd w:val="clear" w:color="auto" w:fill="000000"/>
          </w:tcPr>
          <w:p w14:paraId="1EDA9A85"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43669FDB"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530F6F98"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DC00A6" w14:paraId="0D704004" w14:textId="77777777" w:rsidTr="002A33E7">
        <w:tc>
          <w:tcPr>
            <w:tcW w:w="2698" w:type="dxa"/>
            <w:tcBorders>
              <w:top w:val="single" w:sz="4" w:space="0" w:color="auto"/>
              <w:bottom w:val="single" w:sz="4" w:space="0" w:color="auto"/>
              <w:right w:val="single" w:sz="4" w:space="0" w:color="auto"/>
            </w:tcBorders>
          </w:tcPr>
          <w:p w14:paraId="31F42736" w14:textId="77777777" w:rsidR="00DC00A6" w:rsidRDefault="00DC00A6" w:rsidP="00281CC9">
            <w:pPr>
              <w:numPr>
                <w:ilvl w:val="12"/>
                <w:numId w:val="0"/>
              </w:numPr>
              <w:rPr>
                <w:rFonts w:cs="Arial"/>
                <w:szCs w:val="22"/>
              </w:rPr>
            </w:pPr>
            <w:r w:rsidRPr="00BE10DF">
              <w:rPr>
                <w:rFonts w:cs="Arial"/>
                <w:szCs w:val="22"/>
              </w:rPr>
              <w:t>contentId</w:t>
            </w:r>
          </w:p>
        </w:tc>
        <w:tc>
          <w:tcPr>
            <w:tcW w:w="4410" w:type="dxa"/>
            <w:tcBorders>
              <w:top w:val="single" w:sz="4" w:space="0" w:color="auto"/>
              <w:left w:val="single" w:sz="4" w:space="0" w:color="auto"/>
              <w:bottom w:val="single" w:sz="4" w:space="0" w:color="auto"/>
              <w:right w:val="single" w:sz="4" w:space="0" w:color="auto"/>
            </w:tcBorders>
          </w:tcPr>
          <w:p w14:paraId="7E9116D5" w14:textId="77777777" w:rsidR="00DC00A6" w:rsidRDefault="00DC00A6" w:rsidP="00281CC9">
            <w:pPr>
              <w:numPr>
                <w:ilvl w:val="12"/>
                <w:numId w:val="0"/>
              </w:numPr>
              <w:rPr>
                <w:rFonts w:cs="Arial"/>
                <w:szCs w:val="22"/>
              </w:rPr>
            </w:pPr>
            <w:r>
              <w:rPr>
                <w:rFonts w:cs="Arial"/>
                <w:szCs w:val="22"/>
              </w:rPr>
              <w:t>Private boolean</w:t>
            </w:r>
          </w:p>
        </w:tc>
        <w:tc>
          <w:tcPr>
            <w:tcW w:w="2156" w:type="dxa"/>
            <w:tcBorders>
              <w:top w:val="single" w:sz="4" w:space="0" w:color="auto"/>
              <w:left w:val="single" w:sz="4" w:space="0" w:color="auto"/>
              <w:bottom w:val="single" w:sz="4" w:space="0" w:color="auto"/>
            </w:tcBorders>
          </w:tcPr>
          <w:p w14:paraId="1F25EFE1" w14:textId="77777777" w:rsidR="00DC00A6" w:rsidRDefault="00DC00A6" w:rsidP="00281CC9">
            <w:pPr>
              <w:numPr>
                <w:ilvl w:val="12"/>
                <w:numId w:val="0"/>
              </w:numPr>
              <w:rPr>
                <w:rFonts w:cs="Arial"/>
                <w:szCs w:val="22"/>
              </w:rPr>
            </w:pPr>
            <w:r w:rsidRPr="00C446AD">
              <w:rPr>
                <w:rFonts w:cs="Arial"/>
                <w:szCs w:val="22"/>
              </w:rPr>
              <w:t>contentId</w:t>
            </w:r>
          </w:p>
        </w:tc>
      </w:tr>
    </w:tbl>
    <w:p w14:paraId="5E02B096" w14:textId="77777777" w:rsidR="00DC00A6" w:rsidRDefault="00DC00A6" w:rsidP="00DC00A6">
      <w:pPr>
        <w:pStyle w:val="BodyText"/>
        <w:ind w:left="720"/>
        <w:rPr>
          <w:rFonts w:eastAsiaTheme="minorHAnsi" w:cs="Arial"/>
          <w:b/>
          <w:szCs w:val="22"/>
        </w:rPr>
      </w:pPr>
    </w:p>
    <w:p w14:paraId="283D56B1" w14:textId="77777777" w:rsidR="00DC00A6" w:rsidRDefault="00DC00A6" w:rsidP="00DC00A6">
      <w:pPr>
        <w:pStyle w:val="BodyText"/>
        <w:ind w:left="72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C00A6" w14:paraId="25E56880" w14:textId="77777777" w:rsidTr="002A33E7">
        <w:tc>
          <w:tcPr>
            <w:tcW w:w="2698" w:type="dxa"/>
            <w:tcBorders>
              <w:top w:val="single" w:sz="4" w:space="0" w:color="auto"/>
              <w:bottom w:val="single" w:sz="4" w:space="0" w:color="auto"/>
              <w:right w:val="single" w:sz="4" w:space="0" w:color="auto"/>
            </w:tcBorders>
            <w:shd w:val="clear" w:color="auto" w:fill="000000"/>
          </w:tcPr>
          <w:p w14:paraId="543382DD"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57304BD3"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72D9BAEF"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DC00A6" w14:paraId="4BB52217" w14:textId="77777777" w:rsidTr="002A33E7">
        <w:tc>
          <w:tcPr>
            <w:tcW w:w="2698" w:type="dxa"/>
            <w:tcBorders>
              <w:top w:val="single" w:sz="4" w:space="0" w:color="auto"/>
              <w:bottom w:val="single" w:sz="4" w:space="0" w:color="auto"/>
              <w:right w:val="single" w:sz="4" w:space="0" w:color="auto"/>
            </w:tcBorders>
          </w:tcPr>
          <w:p w14:paraId="6CE6ABC6" w14:textId="77777777" w:rsidR="00DC00A6" w:rsidRDefault="00DC00A6" w:rsidP="00281CC9">
            <w:pPr>
              <w:numPr>
                <w:ilvl w:val="12"/>
                <w:numId w:val="0"/>
              </w:numPr>
              <w:rPr>
                <w:rFonts w:cs="Arial"/>
                <w:szCs w:val="22"/>
              </w:rPr>
            </w:pPr>
            <w:r w:rsidRPr="00072422">
              <w:rPr>
                <w:rFonts w:cs="Arial"/>
                <w:szCs w:val="22"/>
              </w:rPr>
              <w:t>public boolean is_contentId()</w:t>
            </w:r>
          </w:p>
        </w:tc>
        <w:tc>
          <w:tcPr>
            <w:tcW w:w="4410" w:type="dxa"/>
            <w:tcBorders>
              <w:top w:val="single" w:sz="4" w:space="0" w:color="auto"/>
              <w:left w:val="single" w:sz="4" w:space="0" w:color="auto"/>
              <w:bottom w:val="single" w:sz="4" w:space="0" w:color="auto"/>
              <w:right w:val="single" w:sz="4" w:space="0" w:color="auto"/>
            </w:tcBorders>
          </w:tcPr>
          <w:p w14:paraId="6858AA63" w14:textId="77777777" w:rsidR="00DC00A6" w:rsidRDefault="00DC00A6" w:rsidP="00281CC9">
            <w:pPr>
              <w:numPr>
                <w:ilvl w:val="12"/>
                <w:numId w:val="0"/>
              </w:numPr>
              <w:rPr>
                <w:rFonts w:cs="Arial"/>
                <w:szCs w:val="22"/>
              </w:rPr>
            </w:pPr>
            <w:r w:rsidRPr="00072422">
              <w:rPr>
                <w:rFonts w:cs="Arial"/>
                <w:szCs w:val="22"/>
              </w:rPr>
              <w:t>Gets content id</w:t>
            </w:r>
          </w:p>
        </w:tc>
        <w:tc>
          <w:tcPr>
            <w:tcW w:w="2156" w:type="dxa"/>
            <w:tcBorders>
              <w:top w:val="single" w:sz="4" w:space="0" w:color="auto"/>
              <w:left w:val="single" w:sz="4" w:space="0" w:color="auto"/>
              <w:bottom w:val="single" w:sz="4" w:space="0" w:color="auto"/>
            </w:tcBorders>
          </w:tcPr>
          <w:p w14:paraId="2C8D81B1" w14:textId="77777777" w:rsidR="00DC00A6" w:rsidRDefault="00DC00A6" w:rsidP="00281CC9">
            <w:pPr>
              <w:numPr>
                <w:ilvl w:val="12"/>
                <w:numId w:val="0"/>
              </w:numPr>
              <w:rPr>
                <w:rFonts w:cs="Arial"/>
                <w:szCs w:val="22"/>
              </w:rPr>
            </w:pPr>
            <w:r>
              <w:rPr>
                <w:rFonts w:cs="Arial"/>
                <w:szCs w:val="22"/>
              </w:rPr>
              <w:t xml:space="preserve">None </w:t>
            </w:r>
          </w:p>
        </w:tc>
      </w:tr>
      <w:tr w:rsidR="00DC00A6" w14:paraId="189500E2" w14:textId="77777777" w:rsidTr="002A33E7">
        <w:tc>
          <w:tcPr>
            <w:tcW w:w="2698" w:type="dxa"/>
            <w:tcBorders>
              <w:top w:val="single" w:sz="4" w:space="0" w:color="auto"/>
              <w:bottom w:val="single" w:sz="4" w:space="0" w:color="auto"/>
              <w:right w:val="single" w:sz="4" w:space="0" w:color="auto"/>
            </w:tcBorders>
          </w:tcPr>
          <w:p w14:paraId="7EE9AE6F" w14:textId="77777777" w:rsidR="00DC00A6" w:rsidRPr="00A703E0" w:rsidRDefault="00DC00A6" w:rsidP="00281CC9">
            <w:pPr>
              <w:numPr>
                <w:ilvl w:val="12"/>
                <w:numId w:val="0"/>
              </w:numPr>
              <w:rPr>
                <w:rFonts w:cs="Arial"/>
                <w:szCs w:val="22"/>
              </w:rPr>
            </w:pPr>
          </w:p>
        </w:tc>
        <w:tc>
          <w:tcPr>
            <w:tcW w:w="4410" w:type="dxa"/>
            <w:tcBorders>
              <w:top w:val="single" w:sz="4" w:space="0" w:color="auto"/>
              <w:left w:val="single" w:sz="4" w:space="0" w:color="auto"/>
              <w:bottom w:val="single" w:sz="4" w:space="0" w:color="auto"/>
              <w:right w:val="single" w:sz="4" w:space="0" w:color="auto"/>
            </w:tcBorders>
          </w:tcPr>
          <w:p w14:paraId="65D5CF9C" w14:textId="77777777" w:rsidR="00DC00A6" w:rsidRDefault="00DC00A6" w:rsidP="00281CC9">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568A741B" w14:textId="77777777" w:rsidR="00DC00A6" w:rsidRDefault="00DC00A6" w:rsidP="00281CC9">
            <w:pPr>
              <w:numPr>
                <w:ilvl w:val="12"/>
                <w:numId w:val="0"/>
              </w:numPr>
              <w:rPr>
                <w:rFonts w:cs="Arial"/>
                <w:szCs w:val="22"/>
              </w:rPr>
            </w:pPr>
          </w:p>
        </w:tc>
      </w:tr>
    </w:tbl>
    <w:p w14:paraId="35A44901" w14:textId="77777777" w:rsidR="00DC00A6" w:rsidRDefault="00DC00A6" w:rsidP="00DC00A6">
      <w:pPr>
        <w:pStyle w:val="BodyText"/>
        <w:ind w:left="72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C00A6" w14:paraId="34FFC721" w14:textId="77777777" w:rsidTr="002A33E7">
        <w:tc>
          <w:tcPr>
            <w:tcW w:w="2698" w:type="dxa"/>
            <w:tcBorders>
              <w:top w:val="single" w:sz="4" w:space="0" w:color="auto"/>
              <w:bottom w:val="single" w:sz="4" w:space="0" w:color="auto"/>
              <w:right w:val="single" w:sz="4" w:space="0" w:color="auto"/>
            </w:tcBorders>
            <w:shd w:val="clear" w:color="auto" w:fill="000000"/>
          </w:tcPr>
          <w:p w14:paraId="7A91741E"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39208B0D"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308337C8"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DC00A6" w14:paraId="3725C65B" w14:textId="77777777" w:rsidTr="002A33E7">
        <w:tc>
          <w:tcPr>
            <w:tcW w:w="2698" w:type="dxa"/>
            <w:tcBorders>
              <w:top w:val="single" w:sz="4" w:space="0" w:color="auto"/>
              <w:bottom w:val="single" w:sz="4" w:space="0" w:color="auto"/>
              <w:right w:val="single" w:sz="4" w:space="0" w:color="auto"/>
            </w:tcBorders>
          </w:tcPr>
          <w:p w14:paraId="5386FDCD" w14:textId="4F73928C" w:rsidR="00DC00A6" w:rsidRPr="00072422" w:rsidRDefault="00DC00A6" w:rsidP="00281CC9">
            <w:pPr>
              <w:numPr>
                <w:ilvl w:val="12"/>
                <w:numId w:val="0"/>
              </w:numPr>
              <w:rPr>
                <w:rFonts w:cs="Arial"/>
                <w:szCs w:val="22"/>
              </w:rPr>
            </w:pPr>
            <w:r w:rsidRPr="00072422">
              <w:rPr>
                <w:rFonts w:cs="Arial"/>
                <w:szCs w:val="22"/>
              </w:rPr>
              <w:t>public ChangeList(boolean channelip, boolean port, boolean time, boolean duration, boolean bitrate,</w:t>
            </w:r>
          </w:p>
          <w:p w14:paraId="7CC37FE1" w14:textId="108CF8F8" w:rsidR="00DC00A6" w:rsidRPr="00072422" w:rsidRDefault="00DC00A6" w:rsidP="00281CC9">
            <w:pPr>
              <w:numPr>
                <w:ilvl w:val="12"/>
                <w:numId w:val="0"/>
              </w:numPr>
              <w:rPr>
                <w:rFonts w:cs="Arial"/>
                <w:szCs w:val="22"/>
              </w:rPr>
            </w:pPr>
            <w:r w:rsidRPr="00072422">
              <w:rPr>
                <w:rFonts w:cs="Arial"/>
                <w:szCs w:val="22"/>
              </w:rPr>
              <w:t>boolean fileName, boolean epgVersion, boolean</w:t>
            </w:r>
            <w:r w:rsidR="00F82635">
              <w:rPr>
                <w:rFonts w:cs="Arial"/>
                <w:szCs w:val="22"/>
              </w:rPr>
              <w:t xml:space="preserve"> </w:t>
            </w:r>
            <w:r w:rsidRPr="00072422">
              <w:rPr>
                <w:rFonts w:cs="Arial"/>
                <w:szCs w:val="22"/>
              </w:rPr>
              <w:t xml:space="preserve"> transportProtocol, boolean accessUrl,</w:t>
            </w:r>
          </w:p>
          <w:p w14:paraId="730DD5D8" w14:textId="4C0B61E1" w:rsidR="00DC00A6" w:rsidRDefault="00DC00A6" w:rsidP="00281CC9">
            <w:pPr>
              <w:numPr>
                <w:ilvl w:val="12"/>
                <w:numId w:val="0"/>
              </w:numPr>
              <w:rPr>
                <w:rFonts w:cs="Arial"/>
                <w:szCs w:val="22"/>
              </w:rPr>
            </w:pPr>
            <w:r w:rsidRPr="00072422">
              <w:rPr>
                <w:rFonts w:cs="Arial"/>
                <w:szCs w:val="22"/>
              </w:rPr>
              <w:t>boolean recordingSubsystem, boolean npvrAssetId, boolean contentId)</w:t>
            </w:r>
          </w:p>
        </w:tc>
        <w:tc>
          <w:tcPr>
            <w:tcW w:w="4410" w:type="dxa"/>
            <w:tcBorders>
              <w:top w:val="single" w:sz="4" w:space="0" w:color="auto"/>
              <w:left w:val="single" w:sz="4" w:space="0" w:color="auto"/>
              <w:bottom w:val="single" w:sz="4" w:space="0" w:color="auto"/>
              <w:right w:val="single" w:sz="4" w:space="0" w:color="auto"/>
            </w:tcBorders>
          </w:tcPr>
          <w:p w14:paraId="74D1AA17" w14:textId="77777777" w:rsidR="00DC00A6" w:rsidRDefault="00DC00A6" w:rsidP="00281CC9">
            <w:pPr>
              <w:numPr>
                <w:ilvl w:val="12"/>
                <w:numId w:val="0"/>
              </w:numPr>
              <w:rPr>
                <w:rFonts w:cs="Arial"/>
                <w:szCs w:val="22"/>
              </w:rPr>
            </w:pPr>
            <w:r w:rsidRPr="00072422">
              <w:rPr>
                <w:rFonts w:cs="Arial"/>
                <w:szCs w:val="22"/>
              </w:rPr>
              <w:t>Creates a new ChangeList object</w:t>
            </w:r>
          </w:p>
        </w:tc>
        <w:tc>
          <w:tcPr>
            <w:tcW w:w="2156" w:type="dxa"/>
            <w:tcBorders>
              <w:top w:val="single" w:sz="4" w:space="0" w:color="auto"/>
              <w:left w:val="single" w:sz="4" w:space="0" w:color="auto"/>
              <w:bottom w:val="single" w:sz="4" w:space="0" w:color="auto"/>
            </w:tcBorders>
          </w:tcPr>
          <w:p w14:paraId="2A77207B" w14:textId="77777777" w:rsidR="00DC00A6" w:rsidRDefault="00DC00A6" w:rsidP="00281CC9">
            <w:pPr>
              <w:numPr>
                <w:ilvl w:val="12"/>
                <w:numId w:val="0"/>
              </w:numPr>
              <w:rPr>
                <w:rFonts w:cs="Arial"/>
                <w:szCs w:val="22"/>
              </w:rPr>
            </w:pPr>
            <w:r>
              <w:rPr>
                <w:rFonts w:cs="Arial"/>
                <w:szCs w:val="22"/>
              </w:rPr>
              <w:t>None</w:t>
            </w:r>
          </w:p>
        </w:tc>
      </w:tr>
      <w:tr w:rsidR="00DC00A6" w14:paraId="341B570D" w14:textId="77777777" w:rsidTr="002A33E7">
        <w:tc>
          <w:tcPr>
            <w:tcW w:w="2698" w:type="dxa"/>
            <w:tcBorders>
              <w:top w:val="single" w:sz="4" w:space="0" w:color="auto"/>
              <w:bottom w:val="single" w:sz="4" w:space="0" w:color="auto"/>
              <w:right w:val="single" w:sz="4" w:space="0" w:color="auto"/>
            </w:tcBorders>
          </w:tcPr>
          <w:p w14:paraId="161699C2" w14:textId="7F3E4145" w:rsidR="00DC00A6" w:rsidRPr="00072422" w:rsidRDefault="00DC00A6" w:rsidP="00281CC9">
            <w:pPr>
              <w:numPr>
                <w:ilvl w:val="12"/>
                <w:numId w:val="0"/>
              </w:numPr>
              <w:rPr>
                <w:rFonts w:cs="Arial"/>
                <w:szCs w:val="22"/>
              </w:rPr>
            </w:pPr>
            <w:r w:rsidRPr="00072422">
              <w:rPr>
                <w:rFonts w:cs="Arial"/>
                <w:szCs w:val="22"/>
              </w:rPr>
              <w:t xml:space="preserve">public ChangeList(boolean channelip, boolean port, boolean time, boolean duration, boolean bitrate, boolean fileName, boolean epgVersion, </w:t>
            </w:r>
            <w:r w:rsidRPr="00072422">
              <w:rPr>
                <w:rFonts w:cs="Arial"/>
                <w:szCs w:val="22"/>
              </w:rPr>
              <w:lastRenderedPageBreak/>
              <w:t>boolean transportProtocol, boolean accessUrl, boolean recordingSubsystem, boolean npvrAssetId, boolean mcSourceIPlist, boolean contentId)</w:t>
            </w:r>
          </w:p>
        </w:tc>
        <w:tc>
          <w:tcPr>
            <w:tcW w:w="4410" w:type="dxa"/>
            <w:tcBorders>
              <w:top w:val="single" w:sz="4" w:space="0" w:color="auto"/>
              <w:left w:val="single" w:sz="4" w:space="0" w:color="auto"/>
              <w:bottom w:val="single" w:sz="4" w:space="0" w:color="auto"/>
              <w:right w:val="single" w:sz="4" w:space="0" w:color="auto"/>
            </w:tcBorders>
          </w:tcPr>
          <w:p w14:paraId="7C156DD5" w14:textId="77777777" w:rsidR="00DC00A6" w:rsidRPr="00072422" w:rsidRDefault="00DC00A6" w:rsidP="00281CC9">
            <w:pPr>
              <w:numPr>
                <w:ilvl w:val="12"/>
                <w:numId w:val="0"/>
              </w:numPr>
              <w:rPr>
                <w:rFonts w:cs="Arial"/>
                <w:szCs w:val="22"/>
              </w:rPr>
            </w:pPr>
            <w:r w:rsidRPr="00072422">
              <w:rPr>
                <w:rFonts w:cs="Arial"/>
                <w:szCs w:val="22"/>
              </w:rPr>
              <w:lastRenderedPageBreak/>
              <w:t>Creates a new ChangeList object</w:t>
            </w:r>
          </w:p>
        </w:tc>
        <w:tc>
          <w:tcPr>
            <w:tcW w:w="2156" w:type="dxa"/>
            <w:tcBorders>
              <w:top w:val="single" w:sz="4" w:space="0" w:color="auto"/>
              <w:left w:val="single" w:sz="4" w:space="0" w:color="auto"/>
              <w:bottom w:val="single" w:sz="4" w:space="0" w:color="auto"/>
            </w:tcBorders>
          </w:tcPr>
          <w:p w14:paraId="5D2373B9" w14:textId="77777777" w:rsidR="00DC00A6" w:rsidRDefault="00DC00A6" w:rsidP="00281CC9">
            <w:pPr>
              <w:numPr>
                <w:ilvl w:val="12"/>
                <w:numId w:val="0"/>
              </w:numPr>
              <w:rPr>
                <w:rFonts w:cs="Arial"/>
                <w:szCs w:val="22"/>
              </w:rPr>
            </w:pPr>
            <w:r>
              <w:rPr>
                <w:rFonts w:cs="Arial"/>
                <w:szCs w:val="22"/>
              </w:rPr>
              <w:t>None</w:t>
            </w:r>
          </w:p>
        </w:tc>
      </w:tr>
      <w:tr w:rsidR="00DC00A6" w14:paraId="0A41FFBD" w14:textId="77777777" w:rsidTr="002A33E7">
        <w:tc>
          <w:tcPr>
            <w:tcW w:w="2698" w:type="dxa"/>
            <w:tcBorders>
              <w:top w:val="single" w:sz="4" w:space="0" w:color="auto"/>
              <w:bottom w:val="single" w:sz="4" w:space="0" w:color="auto"/>
              <w:right w:val="single" w:sz="4" w:space="0" w:color="auto"/>
            </w:tcBorders>
          </w:tcPr>
          <w:p w14:paraId="17E75535" w14:textId="587ADD6C" w:rsidR="00DC00A6" w:rsidRPr="00072422" w:rsidRDefault="00DC00A6" w:rsidP="00281CC9">
            <w:pPr>
              <w:numPr>
                <w:ilvl w:val="12"/>
                <w:numId w:val="0"/>
              </w:numPr>
              <w:rPr>
                <w:rFonts w:cs="Arial"/>
                <w:szCs w:val="22"/>
              </w:rPr>
            </w:pPr>
            <w:r w:rsidRPr="00072422">
              <w:rPr>
                <w:rFonts w:cs="Arial"/>
                <w:szCs w:val="22"/>
              </w:rPr>
              <w:lastRenderedPageBreak/>
              <w:t>public String getDetails()</w:t>
            </w:r>
          </w:p>
        </w:tc>
        <w:tc>
          <w:tcPr>
            <w:tcW w:w="4410" w:type="dxa"/>
            <w:tcBorders>
              <w:top w:val="single" w:sz="4" w:space="0" w:color="auto"/>
              <w:left w:val="single" w:sz="4" w:space="0" w:color="auto"/>
              <w:bottom w:val="single" w:sz="4" w:space="0" w:color="auto"/>
              <w:right w:val="single" w:sz="4" w:space="0" w:color="auto"/>
            </w:tcBorders>
          </w:tcPr>
          <w:p w14:paraId="20BC90AC" w14:textId="77777777" w:rsidR="00DC00A6" w:rsidRPr="00072422" w:rsidRDefault="00DC00A6" w:rsidP="00281CC9">
            <w:pPr>
              <w:numPr>
                <w:ilvl w:val="12"/>
                <w:numId w:val="0"/>
              </w:numPr>
              <w:rPr>
                <w:rFonts w:cs="Arial"/>
                <w:szCs w:val="22"/>
              </w:rPr>
            </w:pPr>
            <w:r w:rsidRPr="00072422">
              <w:rPr>
                <w:rFonts w:cs="Arial"/>
                <w:szCs w:val="22"/>
              </w:rPr>
              <w:t>Returns $param.name$</w:t>
            </w:r>
          </w:p>
        </w:tc>
        <w:tc>
          <w:tcPr>
            <w:tcW w:w="2156" w:type="dxa"/>
            <w:tcBorders>
              <w:top w:val="single" w:sz="4" w:space="0" w:color="auto"/>
              <w:left w:val="single" w:sz="4" w:space="0" w:color="auto"/>
              <w:bottom w:val="single" w:sz="4" w:space="0" w:color="auto"/>
            </w:tcBorders>
          </w:tcPr>
          <w:p w14:paraId="7D06D5B8" w14:textId="77777777" w:rsidR="00DC00A6" w:rsidRDefault="00DC00A6" w:rsidP="00281CC9">
            <w:pPr>
              <w:numPr>
                <w:ilvl w:val="12"/>
                <w:numId w:val="0"/>
              </w:numPr>
              <w:rPr>
                <w:rFonts w:cs="Arial"/>
                <w:szCs w:val="22"/>
              </w:rPr>
            </w:pPr>
            <w:r>
              <w:rPr>
                <w:rFonts w:cs="Arial"/>
                <w:szCs w:val="22"/>
              </w:rPr>
              <w:t>None</w:t>
            </w:r>
          </w:p>
        </w:tc>
      </w:tr>
    </w:tbl>
    <w:p w14:paraId="18A96D1D" w14:textId="77777777" w:rsidR="00DC00A6" w:rsidRDefault="00DC00A6" w:rsidP="00DC00A6">
      <w:pPr>
        <w:pStyle w:val="BodyText"/>
        <w:rPr>
          <w:rFonts w:eastAsiaTheme="minorHAnsi" w:cs="Arial"/>
          <w:b/>
          <w:szCs w:val="22"/>
        </w:rPr>
      </w:pPr>
    </w:p>
    <w:p w14:paraId="36CBA95C" w14:textId="77777777" w:rsidR="00DC00A6" w:rsidRDefault="00DC00A6" w:rsidP="00DC00A6">
      <w:pPr>
        <w:pStyle w:val="BodyText"/>
        <w:numPr>
          <w:ilvl w:val="0"/>
          <w:numId w:val="10"/>
        </w:numPr>
        <w:rPr>
          <w:rFonts w:eastAsiaTheme="minorHAnsi" w:cs="Arial"/>
          <w:b/>
          <w:szCs w:val="22"/>
        </w:rPr>
      </w:pPr>
      <w:r w:rsidRPr="006A4303">
        <w:rPr>
          <w:rFonts w:eastAsiaTheme="minorHAnsi" w:cs="Arial"/>
          <w:b/>
          <w:szCs w:val="22"/>
        </w:rPr>
        <w:t>com.myrio.tm.npvr.al.recservercom</w:t>
      </w:r>
      <w:r>
        <w:rPr>
          <w:rFonts w:eastAsiaTheme="minorHAnsi" w:cs="Arial"/>
          <w:b/>
          <w:szCs w:val="22"/>
        </w:rPr>
        <w:t>.</w:t>
      </w:r>
      <w:r w:rsidRPr="006A4303">
        <w:rPr>
          <w:rFonts w:eastAsiaTheme="minorHAnsi" w:cs="Arial"/>
          <w:b/>
          <w:szCs w:val="22"/>
        </w:rPr>
        <w:t>RpcMessages</w:t>
      </w:r>
    </w:p>
    <w:p w14:paraId="3E2CEE43" w14:textId="77777777" w:rsidR="00DC00A6" w:rsidRDefault="00DC00A6" w:rsidP="00DC00A6">
      <w:pPr>
        <w:pStyle w:val="BodyText"/>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C00A6" w14:paraId="7747155A" w14:textId="77777777" w:rsidTr="002A33E7">
        <w:tc>
          <w:tcPr>
            <w:tcW w:w="2698" w:type="dxa"/>
            <w:tcBorders>
              <w:top w:val="single" w:sz="4" w:space="0" w:color="auto"/>
              <w:bottom w:val="single" w:sz="4" w:space="0" w:color="auto"/>
              <w:right w:val="single" w:sz="4" w:space="0" w:color="auto"/>
            </w:tcBorders>
            <w:shd w:val="clear" w:color="auto" w:fill="000000"/>
          </w:tcPr>
          <w:p w14:paraId="5CBD50E3"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65D4F86B"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364B068D"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DC00A6" w14:paraId="6BFE4C79" w14:textId="77777777" w:rsidTr="002A33E7">
        <w:tc>
          <w:tcPr>
            <w:tcW w:w="2698" w:type="dxa"/>
            <w:tcBorders>
              <w:top w:val="single" w:sz="4" w:space="0" w:color="auto"/>
              <w:bottom w:val="single" w:sz="4" w:space="0" w:color="auto"/>
              <w:right w:val="single" w:sz="4" w:space="0" w:color="auto"/>
            </w:tcBorders>
          </w:tcPr>
          <w:p w14:paraId="7D0B1E7E" w14:textId="77777777" w:rsidR="00DC00A6" w:rsidRDefault="00DC00A6" w:rsidP="00281CC9">
            <w:pPr>
              <w:numPr>
                <w:ilvl w:val="12"/>
                <w:numId w:val="0"/>
              </w:numPr>
              <w:rPr>
                <w:rFonts w:cs="Arial"/>
                <w:szCs w:val="22"/>
              </w:rPr>
            </w:pPr>
            <w:r w:rsidRPr="00F8077F">
              <w:rPr>
                <w:rFonts w:cs="Arial"/>
                <w:szCs w:val="22"/>
              </w:rPr>
              <w:t>_Content_Id</w:t>
            </w:r>
          </w:p>
        </w:tc>
        <w:tc>
          <w:tcPr>
            <w:tcW w:w="4410" w:type="dxa"/>
            <w:tcBorders>
              <w:top w:val="single" w:sz="4" w:space="0" w:color="auto"/>
              <w:left w:val="single" w:sz="4" w:space="0" w:color="auto"/>
              <w:bottom w:val="single" w:sz="4" w:space="0" w:color="auto"/>
              <w:right w:val="single" w:sz="4" w:space="0" w:color="auto"/>
            </w:tcBorders>
          </w:tcPr>
          <w:p w14:paraId="2E9DD145" w14:textId="77777777" w:rsidR="00DC00A6" w:rsidRDefault="00DC00A6" w:rsidP="00281CC9">
            <w:pPr>
              <w:numPr>
                <w:ilvl w:val="12"/>
                <w:numId w:val="0"/>
              </w:numPr>
              <w:rPr>
                <w:rFonts w:cs="Arial"/>
                <w:szCs w:val="22"/>
              </w:rPr>
            </w:pPr>
            <w:r>
              <w:rPr>
                <w:rFonts w:cs="Arial"/>
                <w:szCs w:val="22"/>
              </w:rPr>
              <w:t>Public String</w:t>
            </w:r>
          </w:p>
        </w:tc>
        <w:tc>
          <w:tcPr>
            <w:tcW w:w="2156" w:type="dxa"/>
            <w:tcBorders>
              <w:top w:val="single" w:sz="4" w:space="0" w:color="auto"/>
              <w:left w:val="single" w:sz="4" w:space="0" w:color="auto"/>
              <w:bottom w:val="single" w:sz="4" w:space="0" w:color="auto"/>
            </w:tcBorders>
          </w:tcPr>
          <w:p w14:paraId="77720387" w14:textId="77777777" w:rsidR="00DC00A6" w:rsidRDefault="00DC00A6" w:rsidP="00281CC9">
            <w:pPr>
              <w:numPr>
                <w:ilvl w:val="12"/>
                <w:numId w:val="0"/>
              </w:numPr>
              <w:rPr>
                <w:rFonts w:cs="Arial"/>
                <w:szCs w:val="22"/>
              </w:rPr>
            </w:pPr>
            <w:r w:rsidRPr="00F8077F">
              <w:rPr>
                <w:rFonts w:cs="Arial"/>
                <w:szCs w:val="22"/>
              </w:rPr>
              <w:t>_Content_Id</w:t>
            </w:r>
          </w:p>
        </w:tc>
      </w:tr>
    </w:tbl>
    <w:p w14:paraId="639F3C83" w14:textId="77777777" w:rsidR="00DC00A6" w:rsidRDefault="00DC00A6" w:rsidP="00DC00A6">
      <w:pPr>
        <w:pStyle w:val="BodyText"/>
        <w:ind w:left="72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C00A6" w14:paraId="2E08720A" w14:textId="77777777" w:rsidTr="002A33E7">
        <w:tc>
          <w:tcPr>
            <w:tcW w:w="2698" w:type="dxa"/>
            <w:tcBorders>
              <w:top w:val="single" w:sz="4" w:space="0" w:color="auto"/>
              <w:bottom w:val="single" w:sz="4" w:space="0" w:color="auto"/>
              <w:right w:val="single" w:sz="4" w:space="0" w:color="auto"/>
            </w:tcBorders>
            <w:shd w:val="clear" w:color="auto" w:fill="000000"/>
          </w:tcPr>
          <w:p w14:paraId="6EE15F8E"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Existing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571BAEFD"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5C150908"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DC00A6" w14:paraId="362D7CBF" w14:textId="77777777" w:rsidTr="002A33E7">
        <w:tc>
          <w:tcPr>
            <w:tcW w:w="2698" w:type="dxa"/>
            <w:tcBorders>
              <w:top w:val="single" w:sz="4" w:space="0" w:color="auto"/>
              <w:bottom w:val="single" w:sz="4" w:space="0" w:color="auto"/>
              <w:right w:val="single" w:sz="4" w:space="0" w:color="auto"/>
            </w:tcBorders>
          </w:tcPr>
          <w:p w14:paraId="150BC652" w14:textId="77777777" w:rsidR="00DC00A6" w:rsidRDefault="00DC00A6" w:rsidP="00281CC9">
            <w:pPr>
              <w:numPr>
                <w:ilvl w:val="12"/>
                <w:numId w:val="0"/>
              </w:numPr>
              <w:rPr>
                <w:rFonts w:cs="Arial"/>
                <w:szCs w:val="22"/>
              </w:rPr>
            </w:pPr>
            <w:r w:rsidRPr="00D0461C">
              <w:rPr>
                <w:rFonts w:cs="Arial"/>
                <w:szCs w:val="22"/>
              </w:rPr>
              <w:t>public static Vector getCreateParams(SendEntry entry)</w:t>
            </w:r>
          </w:p>
        </w:tc>
        <w:tc>
          <w:tcPr>
            <w:tcW w:w="4410" w:type="dxa"/>
            <w:tcBorders>
              <w:top w:val="single" w:sz="4" w:space="0" w:color="auto"/>
              <w:left w:val="single" w:sz="4" w:space="0" w:color="auto"/>
              <w:bottom w:val="single" w:sz="4" w:space="0" w:color="auto"/>
              <w:right w:val="single" w:sz="4" w:space="0" w:color="auto"/>
            </w:tcBorders>
          </w:tcPr>
          <w:p w14:paraId="7FC405B6" w14:textId="77777777" w:rsidR="00DC00A6" w:rsidRDefault="00DC00A6" w:rsidP="00281CC9">
            <w:pPr>
              <w:numPr>
                <w:ilvl w:val="12"/>
                <w:numId w:val="0"/>
              </w:numPr>
              <w:rPr>
                <w:rFonts w:cs="Arial"/>
                <w:szCs w:val="22"/>
              </w:rPr>
            </w:pPr>
            <w:r w:rsidRPr="00D0461C">
              <w:rPr>
                <w:rFonts w:cs="Arial"/>
                <w:szCs w:val="22"/>
              </w:rPr>
              <w:t>Creates Vector of proprietary create message</w:t>
            </w:r>
          </w:p>
        </w:tc>
        <w:tc>
          <w:tcPr>
            <w:tcW w:w="2156" w:type="dxa"/>
            <w:tcBorders>
              <w:top w:val="single" w:sz="4" w:space="0" w:color="auto"/>
              <w:left w:val="single" w:sz="4" w:space="0" w:color="auto"/>
              <w:bottom w:val="single" w:sz="4" w:space="0" w:color="auto"/>
            </w:tcBorders>
          </w:tcPr>
          <w:p w14:paraId="1E1C13BA" w14:textId="77777777" w:rsidR="00DC00A6" w:rsidRDefault="00DC00A6" w:rsidP="00281CC9">
            <w:pPr>
              <w:numPr>
                <w:ilvl w:val="12"/>
                <w:numId w:val="0"/>
              </w:numPr>
              <w:rPr>
                <w:rFonts w:cs="Arial"/>
                <w:szCs w:val="22"/>
              </w:rPr>
            </w:pPr>
            <w:r w:rsidRPr="00D0461C">
              <w:rPr>
                <w:rFonts w:cs="Arial"/>
                <w:szCs w:val="22"/>
              </w:rPr>
              <w:t>RemoteException, CException</w:t>
            </w:r>
          </w:p>
        </w:tc>
      </w:tr>
      <w:tr w:rsidR="00DC00A6" w14:paraId="3094B921" w14:textId="77777777" w:rsidTr="002A33E7">
        <w:tc>
          <w:tcPr>
            <w:tcW w:w="2698" w:type="dxa"/>
            <w:tcBorders>
              <w:top w:val="single" w:sz="4" w:space="0" w:color="auto"/>
              <w:bottom w:val="single" w:sz="4" w:space="0" w:color="auto"/>
              <w:right w:val="single" w:sz="4" w:space="0" w:color="auto"/>
            </w:tcBorders>
          </w:tcPr>
          <w:p w14:paraId="0B094523" w14:textId="5CAC859C" w:rsidR="00DC00A6" w:rsidRPr="00D0461C" w:rsidRDefault="00DC00A6" w:rsidP="00DF092B">
            <w:pPr>
              <w:numPr>
                <w:ilvl w:val="12"/>
                <w:numId w:val="0"/>
              </w:numPr>
              <w:rPr>
                <w:rFonts w:cs="Arial"/>
                <w:szCs w:val="22"/>
              </w:rPr>
            </w:pPr>
            <w:r w:rsidRPr="00D0461C">
              <w:rPr>
                <w:rFonts w:cs="Arial"/>
                <w:szCs w:val="22"/>
              </w:rPr>
              <w:t>private static Vector getCreateParams(Integer assetId, String channelIP, int udpPort, String startTime, int duration,int bitrate, String fileName, String epgVersion, String transportProtocol,                                          String assetURL, String recordingSubsystem, String multicastSources, String contentId)</w:t>
            </w:r>
          </w:p>
        </w:tc>
        <w:tc>
          <w:tcPr>
            <w:tcW w:w="4410" w:type="dxa"/>
            <w:tcBorders>
              <w:top w:val="single" w:sz="4" w:space="0" w:color="auto"/>
              <w:left w:val="single" w:sz="4" w:space="0" w:color="auto"/>
              <w:bottom w:val="single" w:sz="4" w:space="0" w:color="auto"/>
              <w:right w:val="single" w:sz="4" w:space="0" w:color="auto"/>
            </w:tcBorders>
          </w:tcPr>
          <w:p w14:paraId="7DAE0FC6" w14:textId="77777777" w:rsidR="00DC00A6" w:rsidRPr="00D0461C" w:rsidRDefault="00DC00A6" w:rsidP="00281CC9">
            <w:pPr>
              <w:numPr>
                <w:ilvl w:val="12"/>
                <w:numId w:val="0"/>
              </w:numPr>
              <w:rPr>
                <w:rFonts w:cs="Arial"/>
                <w:szCs w:val="22"/>
              </w:rPr>
            </w:pPr>
            <w:r w:rsidRPr="00D0461C">
              <w:rPr>
                <w:rFonts w:cs="Arial"/>
                <w:szCs w:val="22"/>
              </w:rPr>
              <w:t>Creates Vector of proprietary create message</w:t>
            </w:r>
          </w:p>
        </w:tc>
        <w:tc>
          <w:tcPr>
            <w:tcW w:w="2156" w:type="dxa"/>
            <w:tcBorders>
              <w:top w:val="single" w:sz="4" w:space="0" w:color="auto"/>
              <w:left w:val="single" w:sz="4" w:space="0" w:color="auto"/>
              <w:bottom w:val="single" w:sz="4" w:space="0" w:color="auto"/>
            </w:tcBorders>
          </w:tcPr>
          <w:p w14:paraId="19A02AC0" w14:textId="77777777" w:rsidR="00DC00A6" w:rsidRPr="00D0461C" w:rsidRDefault="00DC00A6" w:rsidP="00281CC9">
            <w:pPr>
              <w:numPr>
                <w:ilvl w:val="12"/>
                <w:numId w:val="0"/>
              </w:numPr>
              <w:rPr>
                <w:rFonts w:cs="Arial"/>
                <w:szCs w:val="22"/>
              </w:rPr>
            </w:pPr>
            <w:r>
              <w:rPr>
                <w:rFonts w:cs="Arial"/>
                <w:szCs w:val="22"/>
              </w:rPr>
              <w:t xml:space="preserve">None </w:t>
            </w:r>
          </w:p>
        </w:tc>
      </w:tr>
      <w:tr w:rsidR="00DC00A6" w14:paraId="5BBDF0B7" w14:textId="77777777" w:rsidTr="002A33E7">
        <w:tc>
          <w:tcPr>
            <w:tcW w:w="2698" w:type="dxa"/>
            <w:tcBorders>
              <w:top w:val="single" w:sz="4" w:space="0" w:color="auto"/>
              <w:bottom w:val="single" w:sz="4" w:space="0" w:color="auto"/>
              <w:right w:val="single" w:sz="4" w:space="0" w:color="auto"/>
            </w:tcBorders>
          </w:tcPr>
          <w:p w14:paraId="548EF55D" w14:textId="3A8D481C" w:rsidR="00DC00A6" w:rsidRPr="00D0461C" w:rsidRDefault="00DC00A6" w:rsidP="00281CC9">
            <w:pPr>
              <w:numPr>
                <w:ilvl w:val="12"/>
                <w:numId w:val="0"/>
              </w:numPr>
              <w:rPr>
                <w:rFonts w:cs="Arial"/>
                <w:szCs w:val="22"/>
              </w:rPr>
            </w:pPr>
            <w:r w:rsidRPr="00D0461C">
              <w:rPr>
                <w:rFonts w:cs="Arial"/>
                <w:szCs w:val="22"/>
              </w:rPr>
              <w:t>public static Vector getUpdateParams(SendEntry entry)</w:t>
            </w:r>
          </w:p>
        </w:tc>
        <w:tc>
          <w:tcPr>
            <w:tcW w:w="4410" w:type="dxa"/>
            <w:tcBorders>
              <w:top w:val="single" w:sz="4" w:space="0" w:color="auto"/>
              <w:left w:val="single" w:sz="4" w:space="0" w:color="auto"/>
              <w:bottom w:val="single" w:sz="4" w:space="0" w:color="auto"/>
              <w:right w:val="single" w:sz="4" w:space="0" w:color="auto"/>
            </w:tcBorders>
          </w:tcPr>
          <w:p w14:paraId="0B67CA7A" w14:textId="77777777" w:rsidR="00DC00A6" w:rsidRPr="00D0461C" w:rsidRDefault="00DC00A6" w:rsidP="00281CC9">
            <w:pPr>
              <w:numPr>
                <w:ilvl w:val="12"/>
                <w:numId w:val="0"/>
              </w:numPr>
              <w:rPr>
                <w:rFonts w:cs="Arial"/>
                <w:szCs w:val="22"/>
              </w:rPr>
            </w:pPr>
            <w:r w:rsidRPr="00D0461C">
              <w:rPr>
                <w:rFonts w:cs="Arial"/>
                <w:szCs w:val="22"/>
              </w:rPr>
              <w:t>Creates Vector of proprietary update message</w:t>
            </w:r>
          </w:p>
        </w:tc>
        <w:tc>
          <w:tcPr>
            <w:tcW w:w="2156" w:type="dxa"/>
            <w:tcBorders>
              <w:top w:val="single" w:sz="4" w:space="0" w:color="auto"/>
              <w:left w:val="single" w:sz="4" w:space="0" w:color="auto"/>
              <w:bottom w:val="single" w:sz="4" w:space="0" w:color="auto"/>
            </w:tcBorders>
          </w:tcPr>
          <w:p w14:paraId="27CF6E0F" w14:textId="77777777" w:rsidR="00DC00A6" w:rsidRDefault="00DC00A6" w:rsidP="00281CC9">
            <w:pPr>
              <w:numPr>
                <w:ilvl w:val="12"/>
                <w:numId w:val="0"/>
              </w:numPr>
              <w:rPr>
                <w:rFonts w:cs="Arial"/>
                <w:szCs w:val="22"/>
              </w:rPr>
            </w:pPr>
            <w:r w:rsidRPr="00D0461C">
              <w:rPr>
                <w:rFonts w:cs="Arial"/>
                <w:szCs w:val="22"/>
              </w:rPr>
              <w:t>RemoteException, CException</w:t>
            </w:r>
          </w:p>
        </w:tc>
      </w:tr>
      <w:tr w:rsidR="00DC00A6" w14:paraId="538CF59C" w14:textId="77777777" w:rsidTr="002A33E7">
        <w:tc>
          <w:tcPr>
            <w:tcW w:w="2698" w:type="dxa"/>
            <w:tcBorders>
              <w:top w:val="single" w:sz="4" w:space="0" w:color="auto"/>
              <w:bottom w:val="single" w:sz="4" w:space="0" w:color="auto"/>
              <w:right w:val="single" w:sz="4" w:space="0" w:color="auto"/>
            </w:tcBorders>
          </w:tcPr>
          <w:p w14:paraId="6C8E518F" w14:textId="26745871" w:rsidR="00DC00A6" w:rsidRPr="00D0461C" w:rsidRDefault="00DC00A6" w:rsidP="00537A1A">
            <w:pPr>
              <w:numPr>
                <w:ilvl w:val="12"/>
                <w:numId w:val="0"/>
              </w:numPr>
              <w:rPr>
                <w:rFonts w:cs="Arial"/>
                <w:szCs w:val="22"/>
              </w:rPr>
            </w:pPr>
            <w:r w:rsidRPr="00D0461C">
              <w:rPr>
                <w:rFonts w:cs="Arial"/>
                <w:szCs w:val="22"/>
              </w:rPr>
              <w:t>private static Vector getUpdateParams(ChangeList list, Integer npvrAssetId, String channelIP, int udpPort,                                          String startTime, int duration, int bitRate, String fileName,                                          String epgVersion, String transportProtocol, String assetUrl,</w:t>
            </w:r>
            <w:r w:rsidR="00537A1A">
              <w:rPr>
                <w:rFonts w:cs="Arial"/>
                <w:szCs w:val="22"/>
              </w:rPr>
              <w:t xml:space="preserve"> </w:t>
            </w:r>
            <w:r w:rsidRPr="00D0461C">
              <w:rPr>
                <w:rFonts w:cs="Arial"/>
                <w:szCs w:val="22"/>
              </w:rPr>
              <w:t>String recordingSubsystem, String multicastSources, String contentId)</w:t>
            </w:r>
          </w:p>
        </w:tc>
        <w:tc>
          <w:tcPr>
            <w:tcW w:w="4410" w:type="dxa"/>
            <w:tcBorders>
              <w:top w:val="single" w:sz="4" w:space="0" w:color="auto"/>
              <w:left w:val="single" w:sz="4" w:space="0" w:color="auto"/>
              <w:bottom w:val="single" w:sz="4" w:space="0" w:color="auto"/>
              <w:right w:val="single" w:sz="4" w:space="0" w:color="auto"/>
            </w:tcBorders>
          </w:tcPr>
          <w:p w14:paraId="2ADBD2C3" w14:textId="77777777" w:rsidR="00DC00A6" w:rsidRPr="00D0461C" w:rsidRDefault="00DC00A6" w:rsidP="00281CC9">
            <w:pPr>
              <w:numPr>
                <w:ilvl w:val="12"/>
                <w:numId w:val="0"/>
              </w:numPr>
              <w:rPr>
                <w:rFonts w:cs="Arial"/>
                <w:szCs w:val="22"/>
              </w:rPr>
            </w:pPr>
            <w:r w:rsidRPr="00D0461C">
              <w:rPr>
                <w:rFonts w:cs="Arial"/>
                <w:szCs w:val="22"/>
              </w:rPr>
              <w:t>Creates Vector of proprietary update message</w:t>
            </w:r>
          </w:p>
        </w:tc>
        <w:tc>
          <w:tcPr>
            <w:tcW w:w="2156" w:type="dxa"/>
            <w:tcBorders>
              <w:top w:val="single" w:sz="4" w:space="0" w:color="auto"/>
              <w:left w:val="single" w:sz="4" w:space="0" w:color="auto"/>
              <w:bottom w:val="single" w:sz="4" w:space="0" w:color="auto"/>
            </w:tcBorders>
          </w:tcPr>
          <w:p w14:paraId="4E314766" w14:textId="77777777" w:rsidR="00DC00A6" w:rsidRPr="00D0461C" w:rsidRDefault="00DC00A6" w:rsidP="00281CC9">
            <w:pPr>
              <w:numPr>
                <w:ilvl w:val="12"/>
                <w:numId w:val="0"/>
              </w:numPr>
              <w:rPr>
                <w:rFonts w:cs="Arial"/>
                <w:szCs w:val="22"/>
              </w:rPr>
            </w:pPr>
          </w:p>
        </w:tc>
      </w:tr>
    </w:tbl>
    <w:p w14:paraId="504D016A" w14:textId="77777777" w:rsidR="00DC00A6" w:rsidRDefault="00DC00A6" w:rsidP="00DC00A6">
      <w:pPr>
        <w:pStyle w:val="BodyText"/>
        <w:rPr>
          <w:rFonts w:eastAsiaTheme="minorHAnsi" w:cs="Arial"/>
          <w:b/>
          <w:szCs w:val="22"/>
        </w:rPr>
      </w:pPr>
    </w:p>
    <w:p w14:paraId="353C0DF5" w14:textId="77777777" w:rsidR="00DC00A6" w:rsidRDefault="00DC00A6" w:rsidP="00DC00A6">
      <w:pPr>
        <w:pStyle w:val="BodyText"/>
        <w:numPr>
          <w:ilvl w:val="0"/>
          <w:numId w:val="10"/>
        </w:numPr>
        <w:rPr>
          <w:rFonts w:eastAsiaTheme="minorHAnsi" w:cs="Arial"/>
          <w:b/>
          <w:szCs w:val="22"/>
        </w:rPr>
      </w:pPr>
      <w:r w:rsidRPr="00A028D0">
        <w:rPr>
          <w:rFonts w:eastAsiaTheme="minorHAnsi" w:cs="Arial"/>
          <w:b/>
          <w:szCs w:val="22"/>
        </w:rPr>
        <w:t>com.myrio.tm.npvr.dba</w:t>
      </w:r>
      <w:r>
        <w:rPr>
          <w:rFonts w:eastAsiaTheme="minorHAnsi" w:cs="Arial"/>
          <w:b/>
          <w:szCs w:val="22"/>
        </w:rPr>
        <w:t>.</w:t>
      </w:r>
      <w:r w:rsidRPr="00A028D0">
        <w:rPr>
          <w:rFonts w:eastAsiaTheme="minorHAnsi" w:cs="Arial"/>
          <w:b/>
          <w:szCs w:val="22"/>
        </w:rPr>
        <w:t>CNPVRSystemRecEntityBean</w:t>
      </w:r>
    </w:p>
    <w:p w14:paraId="2D534960" w14:textId="77777777" w:rsidR="00DC00A6" w:rsidRDefault="00DC00A6" w:rsidP="00DC00A6">
      <w:pPr>
        <w:pStyle w:val="BodyText"/>
        <w:ind w:left="72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C00A6" w14:paraId="36379A55" w14:textId="77777777" w:rsidTr="002A33E7">
        <w:tc>
          <w:tcPr>
            <w:tcW w:w="2698" w:type="dxa"/>
            <w:tcBorders>
              <w:top w:val="single" w:sz="4" w:space="0" w:color="auto"/>
              <w:bottom w:val="single" w:sz="4" w:space="0" w:color="auto"/>
              <w:right w:val="single" w:sz="4" w:space="0" w:color="auto"/>
            </w:tcBorders>
            <w:shd w:val="clear" w:color="auto" w:fill="000000"/>
          </w:tcPr>
          <w:p w14:paraId="6F32A384"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4B7EF46"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1F630EB3"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DC00A6" w14:paraId="6C1A9550" w14:textId="77777777" w:rsidTr="002A33E7">
        <w:tc>
          <w:tcPr>
            <w:tcW w:w="2698" w:type="dxa"/>
            <w:tcBorders>
              <w:top w:val="single" w:sz="4" w:space="0" w:color="auto"/>
              <w:bottom w:val="single" w:sz="4" w:space="0" w:color="auto"/>
              <w:right w:val="single" w:sz="4" w:space="0" w:color="auto"/>
            </w:tcBorders>
          </w:tcPr>
          <w:p w14:paraId="0E28764A" w14:textId="29BD5CC7" w:rsidR="00DC00A6" w:rsidRDefault="00DC00A6" w:rsidP="002C5475">
            <w:pPr>
              <w:numPr>
                <w:ilvl w:val="12"/>
                <w:numId w:val="0"/>
              </w:numPr>
              <w:rPr>
                <w:rFonts w:cs="Arial"/>
                <w:szCs w:val="22"/>
              </w:rPr>
            </w:pPr>
            <w:r w:rsidRPr="00A028D0">
              <w:rPr>
                <w:rFonts w:cs="Arial"/>
                <w:szCs w:val="22"/>
              </w:rPr>
              <w:t>public abstract int getVmxSYNC()</w:t>
            </w:r>
          </w:p>
        </w:tc>
        <w:tc>
          <w:tcPr>
            <w:tcW w:w="4410" w:type="dxa"/>
            <w:tcBorders>
              <w:top w:val="single" w:sz="4" w:space="0" w:color="auto"/>
              <w:left w:val="single" w:sz="4" w:space="0" w:color="auto"/>
              <w:bottom w:val="single" w:sz="4" w:space="0" w:color="auto"/>
              <w:right w:val="single" w:sz="4" w:space="0" w:color="auto"/>
            </w:tcBorders>
          </w:tcPr>
          <w:p w14:paraId="414EAC54" w14:textId="77777777" w:rsidR="00DC00A6" w:rsidRDefault="00DC00A6" w:rsidP="00281CC9">
            <w:pPr>
              <w:numPr>
                <w:ilvl w:val="12"/>
                <w:numId w:val="0"/>
              </w:numPr>
              <w:rPr>
                <w:rFonts w:cs="Arial"/>
                <w:szCs w:val="22"/>
              </w:rPr>
            </w:pPr>
            <w:r w:rsidRPr="00A028D0">
              <w:rPr>
                <w:rFonts w:cs="Arial"/>
                <w:szCs w:val="22"/>
              </w:rPr>
              <w:t>Gets the vmxSYNC</w:t>
            </w:r>
          </w:p>
        </w:tc>
        <w:tc>
          <w:tcPr>
            <w:tcW w:w="2156" w:type="dxa"/>
            <w:tcBorders>
              <w:top w:val="single" w:sz="4" w:space="0" w:color="auto"/>
              <w:left w:val="single" w:sz="4" w:space="0" w:color="auto"/>
              <w:bottom w:val="single" w:sz="4" w:space="0" w:color="auto"/>
            </w:tcBorders>
          </w:tcPr>
          <w:p w14:paraId="0235FC3E" w14:textId="77777777" w:rsidR="00DC00A6" w:rsidRDefault="00DC00A6" w:rsidP="00281CC9">
            <w:pPr>
              <w:numPr>
                <w:ilvl w:val="12"/>
                <w:numId w:val="0"/>
              </w:numPr>
              <w:rPr>
                <w:rFonts w:cs="Arial"/>
                <w:szCs w:val="22"/>
              </w:rPr>
            </w:pPr>
            <w:r>
              <w:rPr>
                <w:rFonts w:cs="Arial"/>
                <w:szCs w:val="22"/>
              </w:rPr>
              <w:t xml:space="preserve">None </w:t>
            </w:r>
          </w:p>
        </w:tc>
      </w:tr>
      <w:tr w:rsidR="00DC00A6" w14:paraId="76D4FDD9" w14:textId="77777777" w:rsidTr="002A33E7">
        <w:tc>
          <w:tcPr>
            <w:tcW w:w="2698" w:type="dxa"/>
            <w:tcBorders>
              <w:top w:val="single" w:sz="4" w:space="0" w:color="auto"/>
              <w:bottom w:val="single" w:sz="4" w:space="0" w:color="auto"/>
              <w:right w:val="single" w:sz="4" w:space="0" w:color="auto"/>
            </w:tcBorders>
          </w:tcPr>
          <w:p w14:paraId="52DF0025" w14:textId="77777777" w:rsidR="00DC00A6" w:rsidRPr="00A703E0" w:rsidRDefault="00DC00A6" w:rsidP="002C5475">
            <w:pPr>
              <w:numPr>
                <w:ilvl w:val="12"/>
                <w:numId w:val="0"/>
              </w:numPr>
              <w:rPr>
                <w:rFonts w:cs="Arial"/>
                <w:szCs w:val="22"/>
              </w:rPr>
            </w:pPr>
            <w:r w:rsidRPr="00A028D0">
              <w:rPr>
                <w:rFonts w:cs="Arial"/>
                <w:szCs w:val="22"/>
              </w:rPr>
              <w:t>public abstract void setVmxSYNC(int vmxSYNC)</w:t>
            </w:r>
          </w:p>
        </w:tc>
        <w:tc>
          <w:tcPr>
            <w:tcW w:w="4410" w:type="dxa"/>
            <w:tcBorders>
              <w:top w:val="single" w:sz="4" w:space="0" w:color="auto"/>
              <w:left w:val="single" w:sz="4" w:space="0" w:color="auto"/>
              <w:bottom w:val="single" w:sz="4" w:space="0" w:color="auto"/>
              <w:right w:val="single" w:sz="4" w:space="0" w:color="auto"/>
            </w:tcBorders>
          </w:tcPr>
          <w:p w14:paraId="5015735E" w14:textId="77777777" w:rsidR="00DC00A6" w:rsidRDefault="00DC00A6" w:rsidP="00281CC9">
            <w:pPr>
              <w:numPr>
                <w:ilvl w:val="12"/>
                <w:numId w:val="0"/>
              </w:numPr>
              <w:rPr>
                <w:rFonts w:cs="Arial"/>
                <w:szCs w:val="22"/>
              </w:rPr>
            </w:pPr>
            <w:r w:rsidRPr="00A028D0">
              <w:rPr>
                <w:rFonts w:cs="Arial"/>
                <w:szCs w:val="22"/>
              </w:rPr>
              <w:t>Sets the VMXSYNC</w:t>
            </w:r>
          </w:p>
        </w:tc>
        <w:tc>
          <w:tcPr>
            <w:tcW w:w="2156" w:type="dxa"/>
            <w:tcBorders>
              <w:top w:val="single" w:sz="4" w:space="0" w:color="auto"/>
              <w:left w:val="single" w:sz="4" w:space="0" w:color="auto"/>
              <w:bottom w:val="single" w:sz="4" w:space="0" w:color="auto"/>
            </w:tcBorders>
          </w:tcPr>
          <w:p w14:paraId="61F7B483" w14:textId="77777777" w:rsidR="00DC00A6" w:rsidRDefault="00DC00A6" w:rsidP="00281CC9">
            <w:pPr>
              <w:numPr>
                <w:ilvl w:val="12"/>
                <w:numId w:val="0"/>
              </w:numPr>
              <w:rPr>
                <w:rFonts w:cs="Arial"/>
                <w:szCs w:val="22"/>
              </w:rPr>
            </w:pPr>
            <w:r>
              <w:rPr>
                <w:rFonts w:cs="Arial"/>
                <w:szCs w:val="22"/>
              </w:rPr>
              <w:t>None</w:t>
            </w:r>
          </w:p>
        </w:tc>
      </w:tr>
      <w:tr w:rsidR="00DC00A6" w14:paraId="41D98951" w14:textId="77777777" w:rsidTr="002A33E7">
        <w:tc>
          <w:tcPr>
            <w:tcW w:w="2698" w:type="dxa"/>
            <w:tcBorders>
              <w:top w:val="single" w:sz="4" w:space="0" w:color="auto"/>
              <w:bottom w:val="single" w:sz="4" w:space="0" w:color="auto"/>
              <w:right w:val="single" w:sz="4" w:space="0" w:color="auto"/>
            </w:tcBorders>
          </w:tcPr>
          <w:p w14:paraId="641B5C20" w14:textId="77777777" w:rsidR="00DC00A6" w:rsidRPr="00A028D0" w:rsidRDefault="00DC00A6" w:rsidP="002C5475">
            <w:pPr>
              <w:numPr>
                <w:ilvl w:val="12"/>
                <w:numId w:val="0"/>
              </w:numPr>
              <w:rPr>
                <w:rFonts w:cs="Arial"/>
                <w:szCs w:val="22"/>
              </w:rPr>
            </w:pPr>
            <w:r w:rsidRPr="00A028D0">
              <w:rPr>
                <w:rFonts w:cs="Arial"/>
                <w:szCs w:val="22"/>
              </w:rPr>
              <w:t>public abstract String getContentId()</w:t>
            </w:r>
          </w:p>
        </w:tc>
        <w:tc>
          <w:tcPr>
            <w:tcW w:w="4410" w:type="dxa"/>
            <w:tcBorders>
              <w:top w:val="single" w:sz="4" w:space="0" w:color="auto"/>
              <w:left w:val="single" w:sz="4" w:space="0" w:color="auto"/>
              <w:bottom w:val="single" w:sz="4" w:space="0" w:color="auto"/>
              <w:right w:val="single" w:sz="4" w:space="0" w:color="auto"/>
            </w:tcBorders>
          </w:tcPr>
          <w:p w14:paraId="08AA1FDB" w14:textId="77777777" w:rsidR="00DC00A6" w:rsidRPr="00A028D0" w:rsidRDefault="00DC00A6" w:rsidP="00281CC9">
            <w:pPr>
              <w:numPr>
                <w:ilvl w:val="12"/>
                <w:numId w:val="0"/>
              </w:numPr>
              <w:rPr>
                <w:rFonts w:cs="Arial"/>
                <w:szCs w:val="22"/>
              </w:rPr>
            </w:pPr>
            <w:r w:rsidRPr="00A028D0">
              <w:rPr>
                <w:rFonts w:cs="Arial"/>
                <w:szCs w:val="22"/>
              </w:rPr>
              <w:t>Gets the content id</w:t>
            </w:r>
          </w:p>
        </w:tc>
        <w:tc>
          <w:tcPr>
            <w:tcW w:w="2156" w:type="dxa"/>
            <w:tcBorders>
              <w:top w:val="single" w:sz="4" w:space="0" w:color="auto"/>
              <w:left w:val="single" w:sz="4" w:space="0" w:color="auto"/>
              <w:bottom w:val="single" w:sz="4" w:space="0" w:color="auto"/>
            </w:tcBorders>
          </w:tcPr>
          <w:p w14:paraId="0194BB13" w14:textId="77777777" w:rsidR="00DC00A6" w:rsidRDefault="00DC00A6" w:rsidP="00281CC9">
            <w:pPr>
              <w:numPr>
                <w:ilvl w:val="12"/>
                <w:numId w:val="0"/>
              </w:numPr>
              <w:rPr>
                <w:rFonts w:cs="Arial"/>
                <w:szCs w:val="22"/>
              </w:rPr>
            </w:pPr>
            <w:r>
              <w:rPr>
                <w:rFonts w:cs="Arial"/>
                <w:szCs w:val="22"/>
              </w:rPr>
              <w:t>None</w:t>
            </w:r>
          </w:p>
        </w:tc>
      </w:tr>
      <w:tr w:rsidR="00DC00A6" w14:paraId="5117D3CB" w14:textId="77777777" w:rsidTr="002A33E7">
        <w:tc>
          <w:tcPr>
            <w:tcW w:w="2698" w:type="dxa"/>
            <w:tcBorders>
              <w:top w:val="single" w:sz="4" w:space="0" w:color="auto"/>
              <w:bottom w:val="single" w:sz="4" w:space="0" w:color="auto"/>
              <w:right w:val="single" w:sz="4" w:space="0" w:color="auto"/>
            </w:tcBorders>
          </w:tcPr>
          <w:p w14:paraId="5175B1DB" w14:textId="609D15BC" w:rsidR="00DC00A6" w:rsidRPr="00A028D0" w:rsidRDefault="00DC00A6" w:rsidP="002C5475">
            <w:pPr>
              <w:numPr>
                <w:ilvl w:val="12"/>
                <w:numId w:val="0"/>
              </w:numPr>
              <w:rPr>
                <w:rFonts w:cs="Arial"/>
                <w:szCs w:val="22"/>
              </w:rPr>
            </w:pPr>
            <w:r w:rsidRPr="00A028D0">
              <w:rPr>
                <w:rFonts w:cs="Arial"/>
                <w:szCs w:val="22"/>
              </w:rPr>
              <w:t>public abstract void setContentId(String contentId)</w:t>
            </w:r>
          </w:p>
        </w:tc>
        <w:tc>
          <w:tcPr>
            <w:tcW w:w="4410" w:type="dxa"/>
            <w:tcBorders>
              <w:top w:val="single" w:sz="4" w:space="0" w:color="auto"/>
              <w:left w:val="single" w:sz="4" w:space="0" w:color="auto"/>
              <w:bottom w:val="single" w:sz="4" w:space="0" w:color="auto"/>
              <w:right w:val="single" w:sz="4" w:space="0" w:color="auto"/>
            </w:tcBorders>
          </w:tcPr>
          <w:p w14:paraId="2B35042A" w14:textId="77777777" w:rsidR="00DC00A6" w:rsidRPr="00A028D0" w:rsidRDefault="00DC00A6" w:rsidP="00281CC9">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2BED7E6D" w14:textId="77777777" w:rsidR="00DC00A6" w:rsidRDefault="00DC00A6" w:rsidP="00281CC9">
            <w:pPr>
              <w:numPr>
                <w:ilvl w:val="12"/>
                <w:numId w:val="0"/>
              </w:numPr>
              <w:rPr>
                <w:rFonts w:cs="Arial"/>
                <w:szCs w:val="22"/>
              </w:rPr>
            </w:pPr>
            <w:r>
              <w:rPr>
                <w:rFonts w:cs="Arial"/>
                <w:szCs w:val="22"/>
              </w:rPr>
              <w:t>None</w:t>
            </w:r>
          </w:p>
        </w:tc>
      </w:tr>
    </w:tbl>
    <w:p w14:paraId="16E838E8" w14:textId="77777777" w:rsidR="00DC00A6" w:rsidRDefault="00DC00A6" w:rsidP="00DC00A6">
      <w:pPr>
        <w:pStyle w:val="BodyText"/>
        <w:rPr>
          <w:rFonts w:eastAsiaTheme="minorHAnsi" w:cs="Arial"/>
          <w:b/>
          <w:szCs w:val="22"/>
        </w:rPr>
      </w:pPr>
    </w:p>
    <w:p w14:paraId="65DBDBBE" w14:textId="77777777" w:rsidR="00DC00A6" w:rsidRDefault="00DC00A6" w:rsidP="00DC00A6">
      <w:pPr>
        <w:pStyle w:val="BodyText"/>
        <w:numPr>
          <w:ilvl w:val="0"/>
          <w:numId w:val="10"/>
        </w:numPr>
        <w:rPr>
          <w:rFonts w:eastAsiaTheme="minorHAnsi" w:cs="Arial"/>
          <w:b/>
          <w:szCs w:val="22"/>
        </w:rPr>
      </w:pPr>
      <w:r w:rsidRPr="00E74DCD">
        <w:rPr>
          <w:rFonts w:eastAsiaTheme="minorHAnsi" w:cs="Arial"/>
          <w:b/>
          <w:szCs w:val="22"/>
        </w:rPr>
        <w:t>com.myrio.tm.npvr.dba</w:t>
      </w:r>
      <w:r>
        <w:rPr>
          <w:rFonts w:eastAsiaTheme="minorHAnsi" w:cs="Arial"/>
          <w:b/>
          <w:szCs w:val="22"/>
        </w:rPr>
        <w:t>.</w:t>
      </w:r>
      <w:r w:rsidRPr="00E74DCD">
        <w:rPr>
          <w:rFonts w:eastAsiaTheme="minorHAnsi" w:cs="Arial"/>
          <w:b/>
          <w:szCs w:val="22"/>
        </w:rPr>
        <w:t>CUserDAO</w:t>
      </w:r>
    </w:p>
    <w:p w14:paraId="3E8A0275" w14:textId="77777777" w:rsidR="00DC00A6" w:rsidRDefault="00DC00A6" w:rsidP="00DC00A6">
      <w:pPr>
        <w:pStyle w:val="BodyText"/>
        <w:ind w:left="72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C00A6" w14:paraId="4E3394B6" w14:textId="77777777" w:rsidTr="002A33E7">
        <w:tc>
          <w:tcPr>
            <w:tcW w:w="2698" w:type="dxa"/>
            <w:tcBorders>
              <w:top w:val="single" w:sz="4" w:space="0" w:color="auto"/>
              <w:bottom w:val="single" w:sz="4" w:space="0" w:color="auto"/>
              <w:right w:val="single" w:sz="4" w:space="0" w:color="auto"/>
            </w:tcBorders>
            <w:shd w:val="clear" w:color="auto" w:fill="000000"/>
          </w:tcPr>
          <w:p w14:paraId="4F8D14B3"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725FFAD4"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6726951E"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DC00A6" w14:paraId="4EA499D6" w14:textId="77777777" w:rsidTr="002A33E7">
        <w:tc>
          <w:tcPr>
            <w:tcW w:w="2698" w:type="dxa"/>
            <w:tcBorders>
              <w:top w:val="single" w:sz="4" w:space="0" w:color="auto"/>
              <w:bottom w:val="single" w:sz="4" w:space="0" w:color="auto"/>
              <w:right w:val="single" w:sz="4" w:space="0" w:color="auto"/>
            </w:tcBorders>
          </w:tcPr>
          <w:p w14:paraId="2BDCEAC7" w14:textId="6EA44062" w:rsidR="00DC00A6" w:rsidRDefault="00DC00A6" w:rsidP="00281CC9">
            <w:pPr>
              <w:numPr>
                <w:ilvl w:val="12"/>
                <w:numId w:val="0"/>
              </w:numPr>
              <w:rPr>
                <w:rFonts w:cs="Arial"/>
                <w:szCs w:val="22"/>
              </w:rPr>
            </w:pPr>
            <w:r w:rsidRPr="00E74DCD">
              <w:rPr>
                <w:rFonts w:cs="Arial"/>
                <w:szCs w:val="22"/>
              </w:rPr>
              <w:t>public static List&lt;String&gt; getChannelDescAndDisplayNumber(int channelId)</w:t>
            </w:r>
          </w:p>
        </w:tc>
        <w:tc>
          <w:tcPr>
            <w:tcW w:w="4410" w:type="dxa"/>
            <w:tcBorders>
              <w:top w:val="single" w:sz="4" w:space="0" w:color="auto"/>
              <w:left w:val="single" w:sz="4" w:space="0" w:color="auto"/>
              <w:bottom w:val="single" w:sz="4" w:space="0" w:color="auto"/>
              <w:right w:val="single" w:sz="4" w:space="0" w:color="auto"/>
            </w:tcBorders>
          </w:tcPr>
          <w:p w14:paraId="552793E8" w14:textId="77777777" w:rsidR="00DC00A6" w:rsidRDefault="00DC00A6" w:rsidP="00281CC9">
            <w:pPr>
              <w:numPr>
                <w:ilvl w:val="12"/>
                <w:numId w:val="0"/>
              </w:numPr>
              <w:rPr>
                <w:rFonts w:cs="Arial"/>
                <w:szCs w:val="22"/>
              </w:rPr>
            </w:pPr>
            <w:r w:rsidRPr="00E74DCD">
              <w:rPr>
                <w:rFonts w:cs="Arial"/>
                <w:szCs w:val="22"/>
              </w:rPr>
              <w:t>This method gives the details of channel description and display channel number</w:t>
            </w:r>
          </w:p>
        </w:tc>
        <w:tc>
          <w:tcPr>
            <w:tcW w:w="2156" w:type="dxa"/>
            <w:tcBorders>
              <w:top w:val="single" w:sz="4" w:space="0" w:color="auto"/>
              <w:left w:val="single" w:sz="4" w:space="0" w:color="auto"/>
              <w:bottom w:val="single" w:sz="4" w:space="0" w:color="auto"/>
            </w:tcBorders>
          </w:tcPr>
          <w:p w14:paraId="6A620D49" w14:textId="77777777" w:rsidR="00DC00A6" w:rsidRDefault="00DC00A6" w:rsidP="00281CC9">
            <w:pPr>
              <w:numPr>
                <w:ilvl w:val="12"/>
                <w:numId w:val="0"/>
              </w:numPr>
              <w:rPr>
                <w:rFonts w:cs="Arial"/>
                <w:szCs w:val="22"/>
              </w:rPr>
            </w:pPr>
            <w:r w:rsidRPr="00E74DCD">
              <w:rPr>
                <w:rFonts w:cs="Arial"/>
                <w:szCs w:val="22"/>
              </w:rPr>
              <w:t>SQLException</w:t>
            </w:r>
          </w:p>
        </w:tc>
      </w:tr>
    </w:tbl>
    <w:p w14:paraId="1CAFA384" w14:textId="77777777" w:rsidR="00DC00A6" w:rsidRDefault="00DC00A6" w:rsidP="00DC00A6">
      <w:pPr>
        <w:pStyle w:val="BodyText"/>
        <w:rPr>
          <w:rFonts w:eastAsiaTheme="minorHAnsi" w:cs="Arial"/>
          <w:b/>
          <w:szCs w:val="22"/>
        </w:rPr>
      </w:pPr>
    </w:p>
    <w:p w14:paraId="1920B042" w14:textId="77777777" w:rsidR="00DC00A6" w:rsidRDefault="00DC00A6" w:rsidP="00DC00A6">
      <w:pPr>
        <w:pStyle w:val="BodyText"/>
        <w:numPr>
          <w:ilvl w:val="0"/>
          <w:numId w:val="10"/>
        </w:numPr>
        <w:rPr>
          <w:rFonts w:eastAsiaTheme="minorHAnsi" w:cs="Arial"/>
          <w:b/>
          <w:szCs w:val="22"/>
        </w:rPr>
      </w:pPr>
      <w:r w:rsidRPr="00104A73">
        <w:rPr>
          <w:rFonts w:eastAsiaTheme="minorHAnsi" w:cs="Arial"/>
          <w:b/>
          <w:szCs w:val="22"/>
        </w:rPr>
        <w:t>com.myrio.tm.npvr.dba</w:t>
      </w:r>
      <w:r>
        <w:rPr>
          <w:rFonts w:eastAsiaTheme="minorHAnsi" w:cs="Arial"/>
          <w:b/>
          <w:szCs w:val="22"/>
        </w:rPr>
        <w:t>.</w:t>
      </w:r>
      <w:r w:rsidRPr="00104A73">
        <w:rPr>
          <w:rFonts w:eastAsiaTheme="minorHAnsi" w:cs="Arial"/>
          <w:b/>
          <w:szCs w:val="22"/>
        </w:rPr>
        <w:t>INPVRSystemRecEntity</w:t>
      </w:r>
    </w:p>
    <w:p w14:paraId="16169B63" w14:textId="77777777" w:rsidR="00DC00A6" w:rsidRDefault="00DC00A6" w:rsidP="00DC00A6">
      <w:pPr>
        <w:pStyle w:val="BodyText"/>
        <w:ind w:left="72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C00A6" w14:paraId="24DB386D" w14:textId="77777777" w:rsidTr="002A33E7">
        <w:tc>
          <w:tcPr>
            <w:tcW w:w="2698" w:type="dxa"/>
            <w:tcBorders>
              <w:top w:val="single" w:sz="4" w:space="0" w:color="auto"/>
              <w:bottom w:val="single" w:sz="4" w:space="0" w:color="auto"/>
              <w:right w:val="single" w:sz="4" w:space="0" w:color="auto"/>
            </w:tcBorders>
            <w:shd w:val="clear" w:color="auto" w:fill="000000"/>
          </w:tcPr>
          <w:p w14:paraId="7C53DC69"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383B91DF"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6057D6E0"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DC00A6" w14:paraId="10C0DD82" w14:textId="77777777" w:rsidTr="002A33E7">
        <w:tc>
          <w:tcPr>
            <w:tcW w:w="2698" w:type="dxa"/>
            <w:tcBorders>
              <w:top w:val="single" w:sz="4" w:space="0" w:color="auto"/>
              <w:bottom w:val="single" w:sz="4" w:space="0" w:color="auto"/>
              <w:right w:val="single" w:sz="4" w:space="0" w:color="auto"/>
            </w:tcBorders>
          </w:tcPr>
          <w:p w14:paraId="09107A67" w14:textId="56131944" w:rsidR="00DC00A6" w:rsidRDefault="00DC00A6" w:rsidP="00281CC9">
            <w:pPr>
              <w:numPr>
                <w:ilvl w:val="12"/>
                <w:numId w:val="0"/>
              </w:numPr>
              <w:rPr>
                <w:rFonts w:cs="Arial"/>
                <w:szCs w:val="22"/>
              </w:rPr>
            </w:pPr>
            <w:r w:rsidRPr="00E90235">
              <w:rPr>
                <w:rFonts w:cs="Arial"/>
                <w:szCs w:val="22"/>
              </w:rPr>
              <w:t>int getVmxSYNC()</w:t>
            </w:r>
          </w:p>
        </w:tc>
        <w:tc>
          <w:tcPr>
            <w:tcW w:w="4410" w:type="dxa"/>
            <w:tcBorders>
              <w:top w:val="single" w:sz="4" w:space="0" w:color="auto"/>
              <w:left w:val="single" w:sz="4" w:space="0" w:color="auto"/>
              <w:bottom w:val="single" w:sz="4" w:space="0" w:color="auto"/>
              <w:right w:val="single" w:sz="4" w:space="0" w:color="auto"/>
            </w:tcBorders>
          </w:tcPr>
          <w:p w14:paraId="58347BDC" w14:textId="77777777" w:rsidR="00DC00A6" w:rsidRDefault="00DC00A6" w:rsidP="00281CC9">
            <w:pPr>
              <w:numPr>
                <w:ilvl w:val="12"/>
                <w:numId w:val="0"/>
              </w:numPr>
              <w:rPr>
                <w:rFonts w:cs="Arial"/>
                <w:szCs w:val="22"/>
              </w:rPr>
            </w:pPr>
            <w:r w:rsidRPr="00E90235">
              <w:rPr>
                <w:rFonts w:cs="Arial"/>
                <w:szCs w:val="22"/>
              </w:rPr>
              <w:t>Gets the vmxSYNC</w:t>
            </w:r>
          </w:p>
        </w:tc>
        <w:tc>
          <w:tcPr>
            <w:tcW w:w="2156" w:type="dxa"/>
            <w:tcBorders>
              <w:top w:val="single" w:sz="4" w:space="0" w:color="auto"/>
              <w:left w:val="single" w:sz="4" w:space="0" w:color="auto"/>
              <w:bottom w:val="single" w:sz="4" w:space="0" w:color="auto"/>
            </w:tcBorders>
          </w:tcPr>
          <w:p w14:paraId="70809AD5" w14:textId="77777777" w:rsidR="00DC00A6" w:rsidRDefault="00DC00A6" w:rsidP="00281CC9">
            <w:pPr>
              <w:numPr>
                <w:ilvl w:val="12"/>
                <w:numId w:val="0"/>
              </w:numPr>
              <w:rPr>
                <w:rFonts w:cs="Arial"/>
                <w:szCs w:val="22"/>
              </w:rPr>
            </w:pPr>
            <w:r>
              <w:rPr>
                <w:rFonts w:cs="Arial"/>
                <w:szCs w:val="22"/>
              </w:rPr>
              <w:t xml:space="preserve">None </w:t>
            </w:r>
          </w:p>
        </w:tc>
      </w:tr>
      <w:tr w:rsidR="00DC00A6" w14:paraId="5C07F161" w14:textId="77777777" w:rsidTr="002A33E7">
        <w:tc>
          <w:tcPr>
            <w:tcW w:w="2698" w:type="dxa"/>
            <w:tcBorders>
              <w:top w:val="single" w:sz="4" w:space="0" w:color="auto"/>
              <w:bottom w:val="single" w:sz="4" w:space="0" w:color="auto"/>
              <w:right w:val="single" w:sz="4" w:space="0" w:color="auto"/>
            </w:tcBorders>
          </w:tcPr>
          <w:p w14:paraId="51FE8F14" w14:textId="77777777" w:rsidR="00DC00A6" w:rsidRPr="00A703E0" w:rsidRDefault="00DC00A6" w:rsidP="00281CC9">
            <w:pPr>
              <w:numPr>
                <w:ilvl w:val="12"/>
                <w:numId w:val="0"/>
              </w:numPr>
              <w:rPr>
                <w:rFonts w:cs="Arial"/>
                <w:szCs w:val="22"/>
              </w:rPr>
            </w:pPr>
            <w:r w:rsidRPr="00E90235">
              <w:rPr>
                <w:rFonts w:cs="Arial"/>
                <w:szCs w:val="22"/>
              </w:rPr>
              <w:t>void setVmxSYNC(int vmxSYNC)</w:t>
            </w:r>
          </w:p>
        </w:tc>
        <w:tc>
          <w:tcPr>
            <w:tcW w:w="4410" w:type="dxa"/>
            <w:tcBorders>
              <w:top w:val="single" w:sz="4" w:space="0" w:color="auto"/>
              <w:left w:val="single" w:sz="4" w:space="0" w:color="auto"/>
              <w:bottom w:val="single" w:sz="4" w:space="0" w:color="auto"/>
              <w:right w:val="single" w:sz="4" w:space="0" w:color="auto"/>
            </w:tcBorders>
          </w:tcPr>
          <w:p w14:paraId="2DC3DDB7" w14:textId="77777777" w:rsidR="00DC00A6" w:rsidRDefault="00DC00A6" w:rsidP="00281CC9">
            <w:pPr>
              <w:numPr>
                <w:ilvl w:val="12"/>
                <w:numId w:val="0"/>
              </w:numPr>
              <w:rPr>
                <w:rFonts w:cs="Arial"/>
                <w:szCs w:val="22"/>
              </w:rPr>
            </w:pPr>
            <w:r w:rsidRPr="00E90235">
              <w:rPr>
                <w:rFonts w:cs="Arial"/>
                <w:szCs w:val="22"/>
              </w:rPr>
              <w:t>Sets the VMXSYNC</w:t>
            </w:r>
          </w:p>
        </w:tc>
        <w:tc>
          <w:tcPr>
            <w:tcW w:w="2156" w:type="dxa"/>
            <w:tcBorders>
              <w:top w:val="single" w:sz="4" w:space="0" w:color="auto"/>
              <w:left w:val="single" w:sz="4" w:space="0" w:color="auto"/>
              <w:bottom w:val="single" w:sz="4" w:space="0" w:color="auto"/>
            </w:tcBorders>
          </w:tcPr>
          <w:p w14:paraId="4E1D7B17" w14:textId="77777777" w:rsidR="00DC00A6" w:rsidRDefault="00DC00A6" w:rsidP="00281CC9">
            <w:pPr>
              <w:numPr>
                <w:ilvl w:val="12"/>
                <w:numId w:val="0"/>
              </w:numPr>
              <w:rPr>
                <w:rFonts w:cs="Arial"/>
                <w:szCs w:val="22"/>
              </w:rPr>
            </w:pPr>
            <w:r w:rsidRPr="00E90235">
              <w:rPr>
                <w:rFonts w:cs="Arial"/>
                <w:szCs w:val="22"/>
              </w:rPr>
              <w:t>RemoteException</w:t>
            </w:r>
          </w:p>
        </w:tc>
      </w:tr>
      <w:tr w:rsidR="00DC00A6" w14:paraId="43DB4B41" w14:textId="77777777" w:rsidTr="002A33E7">
        <w:tc>
          <w:tcPr>
            <w:tcW w:w="2698" w:type="dxa"/>
            <w:tcBorders>
              <w:top w:val="single" w:sz="4" w:space="0" w:color="auto"/>
              <w:bottom w:val="single" w:sz="4" w:space="0" w:color="auto"/>
              <w:right w:val="single" w:sz="4" w:space="0" w:color="auto"/>
            </w:tcBorders>
          </w:tcPr>
          <w:p w14:paraId="37C3EFC7" w14:textId="77777777" w:rsidR="00DC00A6" w:rsidRPr="00A028D0" w:rsidRDefault="00DC00A6" w:rsidP="00281CC9">
            <w:pPr>
              <w:numPr>
                <w:ilvl w:val="12"/>
                <w:numId w:val="0"/>
              </w:numPr>
              <w:rPr>
                <w:rFonts w:cs="Arial"/>
                <w:szCs w:val="22"/>
              </w:rPr>
            </w:pPr>
            <w:r w:rsidRPr="00E90235">
              <w:rPr>
                <w:rFonts w:cs="Arial"/>
                <w:szCs w:val="22"/>
              </w:rPr>
              <w:t>String getContentId()</w:t>
            </w:r>
          </w:p>
        </w:tc>
        <w:tc>
          <w:tcPr>
            <w:tcW w:w="4410" w:type="dxa"/>
            <w:tcBorders>
              <w:top w:val="single" w:sz="4" w:space="0" w:color="auto"/>
              <w:left w:val="single" w:sz="4" w:space="0" w:color="auto"/>
              <w:bottom w:val="single" w:sz="4" w:space="0" w:color="auto"/>
              <w:right w:val="single" w:sz="4" w:space="0" w:color="auto"/>
            </w:tcBorders>
          </w:tcPr>
          <w:p w14:paraId="72D28174" w14:textId="77777777" w:rsidR="00DC00A6" w:rsidRPr="00A028D0" w:rsidRDefault="00DC00A6" w:rsidP="00281CC9">
            <w:pPr>
              <w:numPr>
                <w:ilvl w:val="12"/>
                <w:numId w:val="0"/>
              </w:numPr>
              <w:rPr>
                <w:rFonts w:cs="Arial"/>
                <w:szCs w:val="22"/>
              </w:rPr>
            </w:pPr>
            <w:r w:rsidRPr="00E90235">
              <w:rPr>
                <w:rFonts w:cs="Arial"/>
                <w:szCs w:val="22"/>
              </w:rPr>
              <w:t>Gets the content id</w:t>
            </w:r>
          </w:p>
        </w:tc>
        <w:tc>
          <w:tcPr>
            <w:tcW w:w="2156" w:type="dxa"/>
            <w:tcBorders>
              <w:top w:val="single" w:sz="4" w:space="0" w:color="auto"/>
              <w:left w:val="single" w:sz="4" w:space="0" w:color="auto"/>
              <w:bottom w:val="single" w:sz="4" w:space="0" w:color="auto"/>
            </w:tcBorders>
          </w:tcPr>
          <w:p w14:paraId="10BD2904" w14:textId="77777777" w:rsidR="00DC00A6" w:rsidRDefault="00DC00A6" w:rsidP="00281CC9">
            <w:pPr>
              <w:numPr>
                <w:ilvl w:val="12"/>
                <w:numId w:val="0"/>
              </w:numPr>
              <w:rPr>
                <w:rFonts w:cs="Arial"/>
                <w:szCs w:val="22"/>
              </w:rPr>
            </w:pPr>
            <w:r w:rsidRPr="00E90235">
              <w:rPr>
                <w:rFonts w:cs="Arial"/>
                <w:szCs w:val="22"/>
              </w:rPr>
              <w:t>RemoteException</w:t>
            </w:r>
          </w:p>
        </w:tc>
      </w:tr>
      <w:tr w:rsidR="00DC00A6" w14:paraId="7C7B2EDF" w14:textId="77777777" w:rsidTr="002A33E7">
        <w:tc>
          <w:tcPr>
            <w:tcW w:w="2698" w:type="dxa"/>
            <w:tcBorders>
              <w:top w:val="single" w:sz="4" w:space="0" w:color="auto"/>
              <w:bottom w:val="single" w:sz="4" w:space="0" w:color="auto"/>
              <w:right w:val="single" w:sz="4" w:space="0" w:color="auto"/>
            </w:tcBorders>
          </w:tcPr>
          <w:p w14:paraId="4EE2DD6C" w14:textId="77777777" w:rsidR="00DC00A6" w:rsidRPr="00A028D0" w:rsidRDefault="00DC00A6" w:rsidP="00281CC9">
            <w:pPr>
              <w:numPr>
                <w:ilvl w:val="12"/>
                <w:numId w:val="0"/>
              </w:numPr>
              <w:rPr>
                <w:rFonts w:cs="Arial"/>
                <w:szCs w:val="22"/>
              </w:rPr>
            </w:pPr>
            <w:r w:rsidRPr="00E90235">
              <w:rPr>
                <w:rFonts w:cs="Arial"/>
                <w:szCs w:val="22"/>
              </w:rPr>
              <w:t>void setContentId(String contentId)</w:t>
            </w:r>
          </w:p>
        </w:tc>
        <w:tc>
          <w:tcPr>
            <w:tcW w:w="4410" w:type="dxa"/>
            <w:tcBorders>
              <w:top w:val="single" w:sz="4" w:space="0" w:color="auto"/>
              <w:left w:val="single" w:sz="4" w:space="0" w:color="auto"/>
              <w:bottom w:val="single" w:sz="4" w:space="0" w:color="auto"/>
              <w:right w:val="single" w:sz="4" w:space="0" w:color="auto"/>
            </w:tcBorders>
          </w:tcPr>
          <w:p w14:paraId="705545C8" w14:textId="77777777" w:rsidR="00DC00A6" w:rsidRPr="00A028D0" w:rsidRDefault="00DC00A6" w:rsidP="00281CC9">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126309C9" w14:textId="77777777" w:rsidR="00DC00A6" w:rsidRDefault="00DC00A6" w:rsidP="00281CC9">
            <w:pPr>
              <w:numPr>
                <w:ilvl w:val="12"/>
                <w:numId w:val="0"/>
              </w:numPr>
              <w:rPr>
                <w:rFonts w:cs="Arial"/>
                <w:szCs w:val="22"/>
              </w:rPr>
            </w:pPr>
            <w:r>
              <w:rPr>
                <w:rFonts w:cs="Arial"/>
                <w:szCs w:val="22"/>
              </w:rPr>
              <w:t xml:space="preserve">None </w:t>
            </w:r>
          </w:p>
        </w:tc>
      </w:tr>
    </w:tbl>
    <w:p w14:paraId="0D215151" w14:textId="77777777" w:rsidR="00393246" w:rsidRDefault="00393246" w:rsidP="0015506F">
      <w:pPr>
        <w:pStyle w:val="ListParagraph"/>
        <w:rPr>
          <w:rFonts w:cs="Arial"/>
          <w:b/>
          <w:bCs/>
          <w:szCs w:val="22"/>
        </w:rPr>
      </w:pPr>
    </w:p>
    <w:p w14:paraId="1AFFF579" w14:textId="3A4C37CB" w:rsidR="00E62E6C" w:rsidRDefault="00E62E6C" w:rsidP="0039515D">
      <w:pPr>
        <w:pStyle w:val="BodyText"/>
        <w:numPr>
          <w:ilvl w:val="0"/>
          <w:numId w:val="28"/>
        </w:numPr>
        <w:rPr>
          <w:rFonts w:eastAsiaTheme="minorHAnsi" w:cs="Arial"/>
          <w:b/>
          <w:szCs w:val="22"/>
        </w:rPr>
      </w:pPr>
      <w:r w:rsidRPr="00E62E6C">
        <w:rPr>
          <w:rFonts w:eastAsiaTheme="minorHAnsi" w:cs="Arial"/>
          <w:b/>
          <w:szCs w:val="22"/>
        </w:rPr>
        <w:t>com</w:t>
      </w:r>
      <w:r>
        <w:rPr>
          <w:rFonts w:eastAsiaTheme="minorHAnsi" w:cs="Arial"/>
          <w:b/>
          <w:szCs w:val="22"/>
        </w:rPr>
        <w:t>.</w:t>
      </w:r>
      <w:r w:rsidRPr="00E62E6C">
        <w:rPr>
          <w:rFonts w:eastAsiaTheme="minorHAnsi" w:cs="Arial"/>
          <w:b/>
          <w:szCs w:val="22"/>
        </w:rPr>
        <w:t>myrio</w:t>
      </w:r>
      <w:r>
        <w:rPr>
          <w:rFonts w:eastAsiaTheme="minorHAnsi" w:cs="Arial"/>
          <w:b/>
          <w:szCs w:val="22"/>
        </w:rPr>
        <w:t>.</w:t>
      </w:r>
      <w:r w:rsidRPr="00E62E6C">
        <w:rPr>
          <w:rFonts w:eastAsiaTheme="minorHAnsi" w:cs="Arial"/>
          <w:b/>
          <w:szCs w:val="22"/>
        </w:rPr>
        <w:t>tm</w:t>
      </w:r>
      <w:r>
        <w:rPr>
          <w:rFonts w:eastAsiaTheme="minorHAnsi" w:cs="Arial"/>
          <w:b/>
          <w:szCs w:val="22"/>
        </w:rPr>
        <w:t>.</w:t>
      </w:r>
      <w:r w:rsidRPr="00E62E6C">
        <w:rPr>
          <w:rFonts w:eastAsiaTheme="minorHAnsi" w:cs="Arial"/>
          <w:b/>
          <w:szCs w:val="22"/>
        </w:rPr>
        <w:t>npvr</w:t>
      </w:r>
      <w:r>
        <w:rPr>
          <w:rFonts w:eastAsiaTheme="minorHAnsi" w:cs="Arial"/>
          <w:b/>
          <w:szCs w:val="22"/>
        </w:rPr>
        <w:t>.util.</w:t>
      </w:r>
      <w:r w:rsidRPr="00E62E6C">
        <w:rPr>
          <w:rFonts w:eastAsiaTheme="minorHAnsi" w:cs="Arial"/>
          <w:b/>
          <w:szCs w:val="22"/>
        </w:rPr>
        <w:t>CSystemRecording</w:t>
      </w:r>
    </w:p>
    <w:p w14:paraId="26A04583" w14:textId="77777777" w:rsidR="00554C37" w:rsidRPr="00E62E6C" w:rsidRDefault="00554C37" w:rsidP="00554C37">
      <w:pPr>
        <w:pStyle w:val="BodyText"/>
        <w:ind w:left="72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E62E6C" w14:paraId="41DD1095" w14:textId="77777777" w:rsidTr="002A33E7">
        <w:tc>
          <w:tcPr>
            <w:tcW w:w="2698" w:type="dxa"/>
            <w:tcBorders>
              <w:top w:val="single" w:sz="4" w:space="0" w:color="auto"/>
              <w:bottom w:val="single" w:sz="4" w:space="0" w:color="auto"/>
              <w:right w:val="single" w:sz="4" w:space="0" w:color="auto"/>
            </w:tcBorders>
            <w:shd w:val="clear" w:color="auto" w:fill="000000"/>
          </w:tcPr>
          <w:p w14:paraId="5A7B411E" w14:textId="77777777" w:rsidR="00E62E6C" w:rsidRDefault="00E62E6C" w:rsidP="004413E2">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457DF4D7" w14:textId="77777777" w:rsidR="00E62E6C" w:rsidRDefault="00E62E6C" w:rsidP="004413E2">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0C26A6E3" w14:textId="77777777" w:rsidR="00E62E6C" w:rsidRDefault="00E62E6C" w:rsidP="004413E2">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E62E6C" w14:paraId="4F0195D9" w14:textId="77777777" w:rsidTr="002A33E7">
        <w:tc>
          <w:tcPr>
            <w:tcW w:w="2698" w:type="dxa"/>
            <w:tcBorders>
              <w:top w:val="single" w:sz="4" w:space="0" w:color="auto"/>
              <w:bottom w:val="single" w:sz="4" w:space="0" w:color="auto"/>
              <w:right w:val="single" w:sz="4" w:space="0" w:color="auto"/>
            </w:tcBorders>
          </w:tcPr>
          <w:p w14:paraId="58D1EDDB" w14:textId="77777777" w:rsidR="00E62E6C" w:rsidRDefault="00E62E6C" w:rsidP="004413E2">
            <w:pPr>
              <w:numPr>
                <w:ilvl w:val="12"/>
                <w:numId w:val="0"/>
              </w:numPr>
              <w:rPr>
                <w:rFonts w:cs="Arial"/>
                <w:szCs w:val="22"/>
              </w:rPr>
            </w:pPr>
            <w:r w:rsidRPr="00A17D53">
              <w:rPr>
                <w:rFonts w:cs="Arial"/>
                <w:szCs w:val="22"/>
              </w:rPr>
              <w:t>vmxSync</w:t>
            </w:r>
          </w:p>
        </w:tc>
        <w:tc>
          <w:tcPr>
            <w:tcW w:w="4410" w:type="dxa"/>
            <w:tcBorders>
              <w:top w:val="single" w:sz="4" w:space="0" w:color="auto"/>
              <w:left w:val="single" w:sz="4" w:space="0" w:color="auto"/>
              <w:bottom w:val="single" w:sz="4" w:space="0" w:color="auto"/>
              <w:right w:val="single" w:sz="4" w:space="0" w:color="auto"/>
            </w:tcBorders>
          </w:tcPr>
          <w:p w14:paraId="089EE093" w14:textId="77777777" w:rsidR="00E62E6C" w:rsidRDefault="00E62E6C" w:rsidP="004413E2">
            <w:pPr>
              <w:numPr>
                <w:ilvl w:val="12"/>
                <w:numId w:val="0"/>
              </w:numPr>
              <w:rPr>
                <w:rFonts w:cs="Arial"/>
                <w:szCs w:val="22"/>
              </w:rPr>
            </w:pPr>
            <w:r>
              <w:rPr>
                <w:rFonts w:cs="Arial"/>
                <w:szCs w:val="22"/>
              </w:rPr>
              <w:t>Private int</w:t>
            </w:r>
          </w:p>
        </w:tc>
        <w:tc>
          <w:tcPr>
            <w:tcW w:w="2156" w:type="dxa"/>
            <w:tcBorders>
              <w:top w:val="single" w:sz="4" w:space="0" w:color="auto"/>
              <w:left w:val="single" w:sz="4" w:space="0" w:color="auto"/>
              <w:bottom w:val="single" w:sz="4" w:space="0" w:color="auto"/>
            </w:tcBorders>
          </w:tcPr>
          <w:p w14:paraId="521A1E19" w14:textId="77777777" w:rsidR="00E62E6C" w:rsidRDefault="00E62E6C" w:rsidP="004413E2">
            <w:pPr>
              <w:numPr>
                <w:ilvl w:val="12"/>
                <w:numId w:val="0"/>
              </w:numPr>
              <w:rPr>
                <w:rFonts w:cs="Arial"/>
                <w:szCs w:val="22"/>
              </w:rPr>
            </w:pPr>
            <w:r w:rsidRPr="00A17D53">
              <w:rPr>
                <w:rFonts w:cs="Arial"/>
                <w:szCs w:val="22"/>
              </w:rPr>
              <w:t>vmxSync</w:t>
            </w:r>
          </w:p>
        </w:tc>
      </w:tr>
      <w:tr w:rsidR="00E62E6C" w14:paraId="1A5F5049" w14:textId="77777777" w:rsidTr="002A33E7">
        <w:tc>
          <w:tcPr>
            <w:tcW w:w="2698" w:type="dxa"/>
            <w:tcBorders>
              <w:top w:val="single" w:sz="4" w:space="0" w:color="auto"/>
              <w:bottom w:val="single" w:sz="4" w:space="0" w:color="auto"/>
              <w:right w:val="single" w:sz="4" w:space="0" w:color="auto"/>
            </w:tcBorders>
          </w:tcPr>
          <w:p w14:paraId="0ADE8DD6" w14:textId="77777777" w:rsidR="00E62E6C" w:rsidRPr="00A17D53" w:rsidRDefault="00E62E6C" w:rsidP="004413E2">
            <w:pPr>
              <w:numPr>
                <w:ilvl w:val="12"/>
                <w:numId w:val="0"/>
              </w:numPr>
              <w:rPr>
                <w:rFonts w:cs="Arial"/>
                <w:szCs w:val="22"/>
              </w:rPr>
            </w:pPr>
            <w:r w:rsidRPr="00571C6E">
              <w:rPr>
                <w:rFonts w:cs="Arial"/>
                <w:szCs w:val="22"/>
              </w:rPr>
              <w:t>contentId</w:t>
            </w:r>
          </w:p>
        </w:tc>
        <w:tc>
          <w:tcPr>
            <w:tcW w:w="4410" w:type="dxa"/>
            <w:tcBorders>
              <w:top w:val="single" w:sz="4" w:space="0" w:color="auto"/>
              <w:left w:val="single" w:sz="4" w:space="0" w:color="auto"/>
              <w:bottom w:val="single" w:sz="4" w:space="0" w:color="auto"/>
              <w:right w:val="single" w:sz="4" w:space="0" w:color="auto"/>
            </w:tcBorders>
          </w:tcPr>
          <w:p w14:paraId="16F402B7" w14:textId="77777777" w:rsidR="00E62E6C" w:rsidRDefault="00E62E6C" w:rsidP="004413E2">
            <w:pPr>
              <w:numPr>
                <w:ilvl w:val="12"/>
                <w:numId w:val="0"/>
              </w:numPr>
              <w:rPr>
                <w:rFonts w:cs="Arial"/>
                <w:szCs w:val="22"/>
              </w:rPr>
            </w:pPr>
            <w:r>
              <w:rPr>
                <w:rFonts w:cs="Arial"/>
                <w:szCs w:val="22"/>
              </w:rPr>
              <w:t>Private String</w:t>
            </w:r>
          </w:p>
        </w:tc>
        <w:tc>
          <w:tcPr>
            <w:tcW w:w="2156" w:type="dxa"/>
            <w:tcBorders>
              <w:top w:val="single" w:sz="4" w:space="0" w:color="auto"/>
              <w:left w:val="single" w:sz="4" w:space="0" w:color="auto"/>
              <w:bottom w:val="single" w:sz="4" w:space="0" w:color="auto"/>
            </w:tcBorders>
          </w:tcPr>
          <w:p w14:paraId="2A18F442" w14:textId="77777777" w:rsidR="00E62E6C" w:rsidRPr="00A17D53" w:rsidRDefault="00E62E6C" w:rsidP="004413E2">
            <w:pPr>
              <w:numPr>
                <w:ilvl w:val="12"/>
                <w:numId w:val="0"/>
              </w:numPr>
              <w:rPr>
                <w:rFonts w:cs="Arial"/>
                <w:szCs w:val="22"/>
              </w:rPr>
            </w:pPr>
            <w:r w:rsidRPr="00571C6E">
              <w:rPr>
                <w:rFonts w:cs="Arial"/>
                <w:szCs w:val="22"/>
              </w:rPr>
              <w:t>contentId</w:t>
            </w:r>
          </w:p>
        </w:tc>
      </w:tr>
    </w:tbl>
    <w:p w14:paraId="3981DC8F" w14:textId="77777777" w:rsidR="00E62E6C" w:rsidRDefault="00E62E6C" w:rsidP="00E62E6C">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E62E6C" w14:paraId="1B3AC184" w14:textId="77777777" w:rsidTr="002A33E7">
        <w:tc>
          <w:tcPr>
            <w:tcW w:w="2698" w:type="dxa"/>
            <w:tcBorders>
              <w:top w:val="single" w:sz="4" w:space="0" w:color="auto"/>
              <w:bottom w:val="single" w:sz="4" w:space="0" w:color="auto"/>
              <w:right w:val="single" w:sz="4" w:space="0" w:color="auto"/>
            </w:tcBorders>
            <w:shd w:val="clear" w:color="auto" w:fill="000000"/>
          </w:tcPr>
          <w:p w14:paraId="45F71D3C" w14:textId="77777777" w:rsidR="00E62E6C" w:rsidRDefault="00E62E6C" w:rsidP="004413E2">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342964FC" w14:textId="77777777" w:rsidR="00E62E6C" w:rsidRDefault="00E62E6C" w:rsidP="004413E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3313D763" w14:textId="77777777" w:rsidR="00E62E6C" w:rsidRDefault="00E62E6C" w:rsidP="004413E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E62E6C" w14:paraId="5DC4711F" w14:textId="77777777" w:rsidTr="002A33E7">
        <w:tc>
          <w:tcPr>
            <w:tcW w:w="2698" w:type="dxa"/>
            <w:tcBorders>
              <w:top w:val="single" w:sz="4" w:space="0" w:color="auto"/>
              <w:bottom w:val="single" w:sz="4" w:space="0" w:color="auto"/>
              <w:right w:val="single" w:sz="4" w:space="0" w:color="auto"/>
            </w:tcBorders>
          </w:tcPr>
          <w:p w14:paraId="381EA28C" w14:textId="77777777" w:rsidR="00E62E6C" w:rsidRDefault="00E62E6C" w:rsidP="004413E2">
            <w:pPr>
              <w:numPr>
                <w:ilvl w:val="12"/>
                <w:numId w:val="0"/>
              </w:numPr>
              <w:rPr>
                <w:rFonts w:cs="Arial"/>
                <w:szCs w:val="22"/>
              </w:rPr>
            </w:pPr>
            <w:r w:rsidRPr="00A87B56">
              <w:rPr>
                <w:rFonts w:cs="Arial"/>
                <w:szCs w:val="22"/>
              </w:rPr>
              <w:t>public String getContentId()</w:t>
            </w:r>
          </w:p>
        </w:tc>
        <w:tc>
          <w:tcPr>
            <w:tcW w:w="4410" w:type="dxa"/>
            <w:tcBorders>
              <w:top w:val="single" w:sz="4" w:space="0" w:color="auto"/>
              <w:left w:val="single" w:sz="4" w:space="0" w:color="auto"/>
              <w:bottom w:val="single" w:sz="4" w:space="0" w:color="auto"/>
              <w:right w:val="single" w:sz="4" w:space="0" w:color="auto"/>
            </w:tcBorders>
          </w:tcPr>
          <w:p w14:paraId="0A4E942D" w14:textId="77777777" w:rsidR="00E62E6C" w:rsidRDefault="00E62E6C" w:rsidP="004413E2">
            <w:pPr>
              <w:numPr>
                <w:ilvl w:val="12"/>
                <w:numId w:val="0"/>
              </w:numPr>
              <w:rPr>
                <w:rFonts w:cs="Arial"/>
                <w:szCs w:val="22"/>
              </w:rPr>
            </w:pPr>
            <w:r w:rsidRPr="00A87B56">
              <w:rPr>
                <w:rFonts w:cs="Arial"/>
                <w:szCs w:val="22"/>
              </w:rPr>
              <w:t>Gets the content id</w:t>
            </w:r>
          </w:p>
        </w:tc>
        <w:tc>
          <w:tcPr>
            <w:tcW w:w="2156" w:type="dxa"/>
            <w:tcBorders>
              <w:top w:val="single" w:sz="4" w:space="0" w:color="auto"/>
              <w:left w:val="single" w:sz="4" w:space="0" w:color="auto"/>
              <w:bottom w:val="single" w:sz="4" w:space="0" w:color="auto"/>
            </w:tcBorders>
          </w:tcPr>
          <w:p w14:paraId="0397487C" w14:textId="77777777" w:rsidR="00E62E6C" w:rsidRDefault="00E62E6C" w:rsidP="004413E2">
            <w:pPr>
              <w:numPr>
                <w:ilvl w:val="12"/>
                <w:numId w:val="0"/>
              </w:numPr>
              <w:rPr>
                <w:rFonts w:cs="Arial"/>
                <w:szCs w:val="22"/>
              </w:rPr>
            </w:pPr>
          </w:p>
        </w:tc>
      </w:tr>
      <w:tr w:rsidR="00E62E6C" w14:paraId="4FC0D10D" w14:textId="77777777" w:rsidTr="002A33E7">
        <w:tc>
          <w:tcPr>
            <w:tcW w:w="2698" w:type="dxa"/>
            <w:tcBorders>
              <w:top w:val="single" w:sz="4" w:space="0" w:color="auto"/>
              <w:bottom w:val="single" w:sz="4" w:space="0" w:color="auto"/>
              <w:right w:val="single" w:sz="4" w:space="0" w:color="auto"/>
            </w:tcBorders>
          </w:tcPr>
          <w:p w14:paraId="54349551" w14:textId="77777777" w:rsidR="00E62E6C" w:rsidRPr="00A87B56" w:rsidRDefault="00E62E6C" w:rsidP="004413E2">
            <w:pPr>
              <w:numPr>
                <w:ilvl w:val="12"/>
                <w:numId w:val="0"/>
              </w:numPr>
              <w:rPr>
                <w:rFonts w:cs="Arial"/>
                <w:szCs w:val="22"/>
              </w:rPr>
            </w:pPr>
            <w:r w:rsidRPr="00A87B56">
              <w:rPr>
                <w:rFonts w:cs="Arial"/>
                <w:szCs w:val="22"/>
              </w:rPr>
              <w:t>public void setContentId(String contentId</w:t>
            </w:r>
          </w:p>
        </w:tc>
        <w:tc>
          <w:tcPr>
            <w:tcW w:w="4410" w:type="dxa"/>
            <w:tcBorders>
              <w:top w:val="single" w:sz="4" w:space="0" w:color="auto"/>
              <w:left w:val="single" w:sz="4" w:space="0" w:color="auto"/>
              <w:bottom w:val="single" w:sz="4" w:space="0" w:color="auto"/>
              <w:right w:val="single" w:sz="4" w:space="0" w:color="auto"/>
            </w:tcBorders>
          </w:tcPr>
          <w:p w14:paraId="00512337" w14:textId="77777777" w:rsidR="00E62E6C" w:rsidRDefault="00E62E6C" w:rsidP="004413E2">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43C09FD7" w14:textId="77777777" w:rsidR="00E62E6C" w:rsidRDefault="00E62E6C" w:rsidP="004413E2">
            <w:pPr>
              <w:numPr>
                <w:ilvl w:val="12"/>
                <w:numId w:val="0"/>
              </w:numPr>
              <w:rPr>
                <w:rFonts w:cs="Arial"/>
                <w:szCs w:val="22"/>
              </w:rPr>
            </w:pPr>
          </w:p>
        </w:tc>
      </w:tr>
      <w:tr w:rsidR="00E62E6C" w14:paraId="3A3FEE03" w14:textId="77777777" w:rsidTr="002A33E7">
        <w:tc>
          <w:tcPr>
            <w:tcW w:w="2698" w:type="dxa"/>
            <w:tcBorders>
              <w:top w:val="single" w:sz="4" w:space="0" w:color="auto"/>
              <w:bottom w:val="single" w:sz="4" w:space="0" w:color="auto"/>
              <w:right w:val="single" w:sz="4" w:space="0" w:color="auto"/>
            </w:tcBorders>
          </w:tcPr>
          <w:p w14:paraId="3320AEB3" w14:textId="2DA19ACD" w:rsidR="00E62E6C" w:rsidRPr="00A87B56" w:rsidRDefault="00E62E6C" w:rsidP="004413E2">
            <w:pPr>
              <w:numPr>
                <w:ilvl w:val="12"/>
                <w:numId w:val="0"/>
              </w:numPr>
              <w:rPr>
                <w:rFonts w:cs="Arial"/>
                <w:szCs w:val="22"/>
              </w:rPr>
            </w:pPr>
            <w:r w:rsidRPr="00A87B56">
              <w:rPr>
                <w:rFonts w:cs="Arial"/>
                <w:szCs w:val="22"/>
              </w:rPr>
              <w:t>public int getVmxSYNC(</w:t>
            </w:r>
          </w:p>
        </w:tc>
        <w:tc>
          <w:tcPr>
            <w:tcW w:w="4410" w:type="dxa"/>
            <w:tcBorders>
              <w:top w:val="single" w:sz="4" w:space="0" w:color="auto"/>
              <w:left w:val="single" w:sz="4" w:space="0" w:color="auto"/>
              <w:bottom w:val="single" w:sz="4" w:space="0" w:color="auto"/>
              <w:right w:val="single" w:sz="4" w:space="0" w:color="auto"/>
            </w:tcBorders>
          </w:tcPr>
          <w:p w14:paraId="07DACDBE" w14:textId="77777777" w:rsidR="00E62E6C" w:rsidRDefault="00E62E6C" w:rsidP="004413E2">
            <w:pPr>
              <w:numPr>
                <w:ilvl w:val="12"/>
                <w:numId w:val="0"/>
              </w:numPr>
              <w:rPr>
                <w:rFonts w:cs="Arial"/>
                <w:szCs w:val="22"/>
              </w:rPr>
            </w:pPr>
            <w:r w:rsidRPr="00A87B56">
              <w:rPr>
                <w:rFonts w:cs="Arial"/>
                <w:szCs w:val="22"/>
              </w:rPr>
              <w:t>Gets the vmxSYNC</w:t>
            </w:r>
          </w:p>
        </w:tc>
        <w:tc>
          <w:tcPr>
            <w:tcW w:w="2156" w:type="dxa"/>
            <w:tcBorders>
              <w:top w:val="single" w:sz="4" w:space="0" w:color="auto"/>
              <w:left w:val="single" w:sz="4" w:space="0" w:color="auto"/>
              <w:bottom w:val="single" w:sz="4" w:space="0" w:color="auto"/>
            </w:tcBorders>
          </w:tcPr>
          <w:p w14:paraId="701394CA" w14:textId="77777777" w:rsidR="00E62E6C" w:rsidRDefault="00E62E6C" w:rsidP="004413E2">
            <w:pPr>
              <w:numPr>
                <w:ilvl w:val="12"/>
                <w:numId w:val="0"/>
              </w:numPr>
              <w:rPr>
                <w:rFonts w:cs="Arial"/>
                <w:szCs w:val="22"/>
              </w:rPr>
            </w:pPr>
          </w:p>
        </w:tc>
      </w:tr>
      <w:tr w:rsidR="00E62E6C" w14:paraId="7C4E3491" w14:textId="77777777" w:rsidTr="002A33E7">
        <w:trPr>
          <w:trHeight w:hRule="exact" w:val="793"/>
        </w:trPr>
        <w:tc>
          <w:tcPr>
            <w:tcW w:w="2698" w:type="dxa"/>
            <w:tcBorders>
              <w:top w:val="single" w:sz="4" w:space="0" w:color="auto"/>
              <w:bottom w:val="single" w:sz="4" w:space="0" w:color="auto"/>
              <w:right w:val="single" w:sz="4" w:space="0" w:color="auto"/>
            </w:tcBorders>
          </w:tcPr>
          <w:p w14:paraId="419AC0D5" w14:textId="77777777" w:rsidR="00E62E6C" w:rsidRPr="00A87B56" w:rsidRDefault="00E62E6C" w:rsidP="004413E2">
            <w:pPr>
              <w:numPr>
                <w:ilvl w:val="12"/>
                <w:numId w:val="0"/>
              </w:numPr>
              <w:rPr>
                <w:rFonts w:cs="Arial"/>
                <w:szCs w:val="22"/>
              </w:rPr>
            </w:pPr>
            <w:r w:rsidRPr="00A87B56">
              <w:rPr>
                <w:rFonts w:cs="Arial"/>
                <w:szCs w:val="22"/>
              </w:rPr>
              <w:t>public void setVmxSYNC(int vmxSYNC</w:t>
            </w:r>
          </w:p>
        </w:tc>
        <w:tc>
          <w:tcPr>
            <w:tcW w:w="4410" w:type="dxa"/>
            <w:tcBorders>
              <w:top w:val="single" w:sz="4" w:space="0" w:color="auto"/>
              <w:left w:val="single" w:sz="4" w:space="0" w:color="auto"/>
              <w:bottom w:val="single" w:sz="4" w:space="0" w:color="auto"/>
              <w:right w:val="single" w:sz="4" w:space="0" w:color="auto"/>
            </w:tcBorders>
          </w:tcPr>
          <w:p w14:paraId="68E479C0" w14:textId="77777777" w:rsidR="00E62E6C" w:rsidRDefault="00E62E6C" w:rsidP="004413E2">
            <w:pPr>
              <w:numPr>
                <w:ilvl w:val="12"/>
                <w:numId w:val="0"/>
              </w:numPr>
              <w:rPr>
                <w:rFonts w:cs="Arial"/>
                <w:szCs w:val="22"/>
              </w:rPr>
            </w:pPr>
            <w:r w:rsidRPr="00A87B56">
              <w:rPr>
                <w:rFonts w:cs="Arial"/>
                <w:szCs w:val="22"/>
              </w:rPr>
              <w:t>Sets vmxSYNC</w:t>
            </w:r>
          </w:p>
        </w:tc>
        <w:tc>
          <w:tcPr>
            <w:tcW w:w="2156" w:type="dxa"/>
            <w:tcBorders>
              <w:top w:val="single" w:sz="4" w:space="0" w:color="auto"/>
              <w:left w:val="single" w:sz="4" w:space="0" w:color="auto"/>
              <w:bottom w:val="single" w:sz="4" w:space="0" w:color="auto"/>
            </w:tcBorders>
          </w:tcPr>
          <w:p w14:paraId="201FBACE" w14:textId="77777777" w:rsidR="00E62E6C" w:rsidRDefault="00E62E6C" w:rsidP="004413E2">
            <w:pPr>
              <w:numPr>
                <w:ilvl w:val="12"/>
                <w:numId w:val="0"/>
              </w:numPr>
              <w:rPr>
                <w:rFonts w:cs="Arial"/>
                <w:szCs w:val="22"/>
              </w:rPr>
            </w:pPr>
          </w:p>
        </w:tc>
      </w:tr>
    </w:tbl>
    <w:p w14:paraId="79966DD1" w14:textId="77777777" w:rsidR="00E62E6C" w:rsidRDefault="00E62E6C" w:rsidP="0015506F">
      <w:pPr>
        <w:pStyle w:val="ListParagraph"/>
        <w:rPr>
          <w:rFonts w:cs="Arial"/>
          <w:b/>
          <w:bCs/>
          <w:szCs w:val="22"/>
        </w:rPr>
      </w:pPr>
    </w:p>
    <w:p w14:paraId="29D1DED9" w14:textId="77777777" w:rsidR="003A439A" w:rsidRDefault="003A439A" w:rsidP="0015506F">
      <w:pPr>
        <w:pStyle w:val="ListParagraph"/>
        <w:rPr>
          <w:rFonts w:cs="Arial"/>
          <w:b/>
          <w:bCs/>
          <w:szCs w:val="22"/>
        </w:rPr>
      </w:pPr>
    </w:p>
    <w:p w14:paraId="6A1256D5" w14:textId="77777777" w:rsidR="00DC00A6" w:rsidRPr="00F548AE" w:rsidRDefault="00DC00A6" w:rsidP="0039515D">
      <w:pPr>
        <w:pStyle w:val="BodyText"/>
        <w:numPr>
          <w:ilvl w:val="0"/>
          <w:numId w:val="28"/>
        </w:numPr>
        <w:rPr>
          <w:rFonts w:eastAsiaTheme="minorHAnsi" w:cs="Arial"/>
          <w:szCs w:val="22"/>
        </w:rPr>
      </w:pPr>
      <w:r>
        <w:rPr>
          <w:rFonts w:eastAsiaTheme="minorHAnsi" w:cs="Arial"/>
          <w:b/>
          <w:szCs w:val="22"/>
        </w:rPr>
        <w:lastRenderedPageBreak/>
        <w:t>com.</w:t>
      </w:r>
      <w:r w:rsidRPr="003A439A">
        <w:rPr>
          <w:rFonts w:eastAsiaTheme="minorHAnsi" w:cs="Arial"/>
          <w:b/>
          <w:szCs w:val="22"/>
        </w:rPr>
        <w:t>nsn</w:t>
      </w:r>
      <w:r>
        <w:rPr>
          <w:rFonts w:eastAsiaTheme="minorHAnsi" w:cs="Arial"/>
          <w:b/>
          <w:szCs w:val="22"/>
        </w:rPr>
        <w:t>.</w:t>
      </w:r>
      <w:r w:rsidRPr="003A439A">
        <w:rPr>
          <w:rFonts w:eastAsiaTheme="minorHAnsi" w:cs="Arial"/>
          <w:b/>
          <w:szCs w:val="22"/>
        </w:rPr>
        <w:t>udal</w:t>
      </w:r>
      <w:r>
        <w:rPr>
          <w:rFonts w:eastAsiaTheme="minorHAnsi" w:cs="Arial"/>
          <w:b/>
          <w:szCs w:val="22"/>
        </w:rPr>
        <w:t>.</w:t>
      </w:r>
      <w:r w:rsidRPr="003A439A">
        <w:rPr>
          <w:rFonts w:eastAsiaTheme="minorHAnsi" w:cs="Arial"/>
          <w:b/>
          <w:szCs w:val="22"/>
        </w:rPr>
        <w:t>dao</w:t>
      </w:r>
      <w:r>
        <w:rPr>
          <w:rFonts w:eastAsiaTheme="minorHAnsi" w:cs="Arial"/>
          <w:b/>
          <w:szCs w:val="22"/>
        </w:rPr>
        <w:t>.</w:t>
      </w:r>
      <w:r w:rsidRPr="003A439A">
        <w:rPr>
          <w:rFonts w:eastAsiaTheme="minorHAnsi" w:cs="Arial"/>
          <w:b/>
          <w:szCs w:val="22"/>
        </w:rPr>
        <w:t>PvrDao</w:t>
      </w:r>
    </w:p>
    <w:p w14:paraId="031A985C" w14:textId="77777777" w:rsidR="00F548AE" w:rsidRPr="003A439A" w:rsidRDefault="00F548AE" w:rsidP="00F548AE">
      <w:pPr>
        <w:pStyle w:val="BodyText"/>
        <w:ind w:left="720"/>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C00A6" w14:paraId="4C814BC0" w14:textId="77777777" w:rsidTr="002A33E7">
        <w:tc>
          <w:tcPr>
            <w:tcW w:w="2698" w:type="dxa"/>
            <w:tcBorders>
              <w:top w:val="single" w:sz="4" w:space="0" w:color="auto"/>
              <w:bottom w:val="single" w:sz="4" w:space="0" w:color="auto"/>
              <w:right w:val="single" w:sz="4" w:space="0" w:color="auto"/>
            </w:tcBorders>
            <w:shd w:val="clear" w:color="auto" w:fill="000000"/>
          </w:tcPr>
          <w:p w14:paraId="5C9A14F9"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1E238E5E"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551973EE"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DC00A6" w14:paraId="0B13CFC7" w14:textId="77777777" w:rsidTr="002A33E7">
        <w:tc>
          <w:tcPr>
            <w:tcW w:w="2698" w:type="dxa"/>
            <w:tcBorders>
              <w:top w:val="single" w:sz="4" w:space="0" w:color="auto"/>
              <w:bottom w:val="single" w:sz="4" w:space="0" w:color="auto"/>
              <w:right w:val="single" w:sz="4" w:space="0" w:color="auto"/>
            </w:tcBorders>
          </w:tcPr>
          <w:p w14:paraId="1743D9DF" w14:textId="6CCB1510" w:rsidR="00DC00A6" w:rsidRDefault="00DC00A6" w:rsidP="00281CC9">
            <w:pPr>
              <w:numPr>
                <w:ilvl w:val="12"/>
                <w:numId w:val="0"/>
              </w:numPr>
              <w:rPr>
                <w:rFonts w:cs="Arial"/>
                <w:szCs w:val="22"/>
              </w:rPr>
            </w:pPr>
            <w:r w:rsidRPr="00DC00A6">
              <w:rPr>
                <w:rFonts w:cs="Arial"/>
                <w:szCs w:val="22"/>
              </w:rPr>
              <w:t>void updateOngoingRecord(Long subscriberId, Long recordId, Long oldUserStartDelta, Long newUserStartDelta, Long newStartDelta, Long actualrecseconds);</w:t>
            </w:r>
          </w:p>
        </w:tc>
        <w:tc>
          <w:tcPr>
            <w:tcW w:w="4410" w:type="dxa"/>
            <w:tcBorders>
              <w:top w:val="single" w:sz="4" w:space="0" w:color="auto"/>
              <w:left w:val="single" w:sz="4" w:space="0" w:color="auto"/>
              <w:bottom w:val="single" w:sz="4" w:space="0" w:color="auto"/>
              <w:right w:val="single" w:sz="4" w:space="0" w:color="auto"/>
            </w:tcBorders>
          </w:tcPr>
          <w:p w14:paraId="210A00AD" w14:textId="3C5D0F93" w:rsidR="00DC00A6" w:rsidRDefault="00DC00A6" w:rsidP="00281CC9">
            <w:pPr>
              <w:numPr>
                <w:ilvl w:val="12"/>
                <w:numId w:val="0"/>
              </w:numPr>
              <w:rPr>
                <w:rFonts w:cs="Arial"/>
                <w:szCs w:val="22"/>
              </w:rPr>
            </w:pPr>
            <w:r w:rsidRPr="00DC00A6">
              <w:rPr>
                <w:rFonts w:cs="Arial"/>
                <w:szCs w:val="22"/>
              </w:rPr>
              <w:t>updates start delta while rescheduling a already deleted recording</w:t>
            </w:r>
          </w:p>
        </w:tc>
        <w:tc>
          <w:tcPr>
            <w:tcW w:w="2156" w:type="dxa"/>
            <w:tcBorders>
              <w:top w:val="single" w:sz="4" w:space="0" w:color="auto"/>
              <w:left w:val="single" w:sz="4" w:space="0" w:color="auto"/>
              <w:bottom w:val="single" w:sz="4" w:space="0" w:color="auto"/>
            </w:tcBorders>
          </w:tcPr>
          <w:p w14:paraId="17C8BD53" w14:textId="77777777" w:rsidR="00DC00A6" w:rsidRDefault="00DC00A6" w:rsidP="00281CC9">
            <w:pPr>
              <w:numPr>
                <w:ilvl w:val="12"/>
                <w:numId w:val="0"/>
              </w:numPr>
              <w:rPr>
                <w:rFonts w:cs="Arial"/>
                <w:szCs w:val="22"/>
              </w:rPr>
            </w:pPr>
          </w:p>
        </w:tc>
      </w:tr>
    </w:tbl>
    <w:p w14:paraId="1D0CC5A3" w14:textId="77777777" w:rsidR="003A439A" w:rsidRDefault="003A439A" w:rsidP="0015506F">
      <w:pPr>
        <w:pStyle w:val="ListParagraph"/>
        <w:rPr>
          <w:rFonts w:cs="Arial"/>
          <w:b/>
          <w:bCs/>
          <w:szCs w:val="22"/>
        </w:rPr>
      </w:pPr>
    </w:p>
    <w:p w14:paraId="0E06B78A" w14:textId="77777777" w:rsidR="003A439A" w:rsidRDefault="003A439A" w:rsidP="0015506F">
      <w:pPr>
        <w:pStyle w:val="ListParagraph"/>
        <w:rPr>
          <w:rFonts w:cs="Arial"/>
          <w:b/>
          <w:bCs/>
          <w:szCs w:val="22"/>
        </w:rPr>
      </w:pPr>
    </w:p>
    <w:p w14:paraId="6BC90151" w14:textId="19054C5A" w:rsidR="003A439A" w:rsidRPr="003A439A" w:rsidRDefault="003A439A" w:rsidP="0039515D">
      <w:pPr>
        <w:pStyle w:val="BodyText"/>
        <w:numPr>
          <w:ilvl w:val="0"/>
          <w:numId w:val="28"/>
        </w:numPr>
        <w:rPr>
          <w:rFonts w:eastAsiaTheme="minorHAnsi" w:cs="Arial"/>
          <w:b/>
          <w:szCs w:val="22"/>
        </w:rPr>
      </w:pPr>
      <w:r w:rsidRPr="003A439A">
        <w:rPr>
          <w:rFonts w:eastAsiaTheme="minorHAnsi" w:cs="Arial"/>
          <w:b/>
          <w:szCs w:val="22"/>
        </w:rPr>
        <w:t>com</w:t>
      </w:r>
      <w:r>
        <w:rPr>
          <w:rFonts w:eastAsiaTheme="minorHAnsi" w:cs="Arial"/>
          <w:b/>
          <w:szCs w:val="22"/>
        </w:rPr>
        <w:t>.</w:t>
      </w:r>
      <w:r w:rsidRPr="003A439A">
        <w:rPr>
          <w:rFonts w:eastAsiaTheme="minorHAnsi" w:cs="Arial"/>
          <w:b/>
          <w:szCs w:val="22"/>
        </w:rPr>
        <w:t>nsn</w:t>
      </w:r>
      <w:r>
        <w:rPr>
          <w:rFonts w:eastAsiaTheme="minorHAnsi" w:cs="Arial"/>
          <w:b/>
          <w:szCs w:val="22"/>
        </w:rPr>
        <w:t>.</w:t>
      </w:r>
      <w:r w:rsidRPr="003A439A">
        <w:rPr>
          <w:rFonts w:eastAsiaTheme="minorHAnsi" w:cs="Arial"/>
          <w:b/>
          <w:szCs w:val="22"/>
        </w:rPr>
        <w:t>udal</w:t>
      </w:r>
      <w:r>
        <w:rPr>
          <w:rFonts w:eastAsiaTheme="minorHAnsi" w:cs="Arial"/>
          <w:b/>
          <w:szCs w:val="22"/>
        </w:rPr>
        <w:t>.</w:t>
      </w:r>
      <w:r w:rsidRPr="003A439A">
        <w:rPr>
          <w:rFonts w:eastAsiaTheme="minorHAnsi" w:cs="Arial"/>
          <w:b/>
          <w:szCs w:val="22"/>
        </w:rPr>
        <w:t>dao</w:t>
      </w:r>
      <w:r>
        <w:rPr>
          <w:rFonts w:eastAsiaTheme="minorHAnsi" w:cs="Arial"/>
          <w:b/>
          <w:szCs w:val="22"/>
        </w:rPr>
        <w:t>.</w:t>
      </w:r>
      <w:r w:rsidRPr="003A439A">
        <w:rPr>
          <w:rFonts w:eastAsiaTheme="minorHAnsi" w:cs="Arial"/>
          <w:b/>
          <w:szCs w:val="22"/>
        </w:rPr>
        <w:t>PvrDaoImpl</w:t>
      </w:r>
    </w:p>
    <w:p w14:paraId="19446BE0" w14:textId="77777777" w:rsidR="003A439A" w:rsidRDefault="003A439A" w:rsidP="003A439A">
      <w:pPr>
        <w:pStyle w:val="BodyText"/>
        <w:rPr>
          <w:rFonts w:eastAsiaTheme="minorHAnsi" w:cs="Arial"/>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3A439A" w14:paraId="28377013" w14:textId="77777777" w:rsidTr="002A33E7">
        <w:tc>
          <w:tcPr>
            <w:tcW w:w="2698" w:type="dxa"/>
            <w:tcBorders>
              <w:top w:val="single" w:sz="4" w:space="0" w:color="auto"/>
              <w:bottom w:val="single" w:sz="4" w:space="0" w:color="auto"/>
              <w:right w:val="single" w:sz="4" w:space="0" w:color="auto"/>
            </w:tcBorders>
            <w:shd w:val="clear" w:color="auto" w:fill="000000"/>
          </w:tcPr>
          <w:p w14:paraId="70EB3621" w14:textId="77777777" w:rsidR="003A439A" w:rsidRDefault="003A439A" w:rsidP="004413E2">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0A889451" w14:textId="77777777" w:rsidR="003A439A" w:rsidRDefault="003A439A" w:rsidP="004413E2">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34AE9283" w14:textId="77777777" w:rsidR="003A439A" w:rsidRDefault="003A439A" w:rsidP="004413E2">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3A439A" w14:paraId="2007BB57" w14:textId="77777777" w:rsidTr="002A33E7">
        <w:tc>
          <w:tcPr>
            <w:tcW w:w="2698" w:type="dxa"/>
            <w:tcBorders>
              <w:top w:val="single" w:sz="4" w:space="0" w:color="auto"/>
              <w:bottom w:val="single" w:sz="4" w:space="0" w:color="auto"/>
              <w:right w:val="single" w:sz="4" w:space="0" w:color="auto"/>
            </w:tcBorders>
          </w:tcPr>
          <w:p w14:paraId="71D3637D" w14:textId="14E34667" w:rsidR="003A439A" w:rsidRDefault="00DC00A6" w:rsidP="004413E2">
            <w:pPr>
              <w:numPr>
                <w:ilvl w:val="12"/>
                <w:numId w:val="0"/>
              </w:numPr>
              <w:rPr>
                <w:rFonts w:cs="Arial"/>
                <w:szCs w:val="22"/>
              </w:rPr>
            </w:pPr>
            <w:r w:rsidRPr="00DC00A6">
              <w:rPr>
                <w:rFonts w:cs="Arial"/>
                <w:szCs w:val="22"/>
              </w:rPr>
              <w:t>public boolean isHTTPMDPAvailableByChannelIdAndMtpIds(Long channelId, List&lt;Long&gt; mtpIds) {</w:t>
            </w:r>
          </w:p>
        </w:tc>
        <w:tc>
          <w:tcPr>
            <w:tcW w:w="4410" w:type="dxa"/>
            <w:tcBorders>
              <w:top w:val="single" w:sz="4" w:space="0" w:color="auto"/>
              <w:left w:val="single" w:sz="4" w:space="0" w:color="auto"/>
              <w:bottom w:val="single" w:sz="4" w:space="0" w:color="auto"/>
              <w:right w:val="single" w:sz="4" w:space="0" w:color="auto"/>
            </w:tcBorders>
          </w:tcPr>
          <w:p w14:paraId="559CA367" w14:textId="77777777" w:rsidR="003A439A" w:rsidRDefault="003A439A" w:rsidP="004413E2">
            <w:pPr>
              <w:numPr>
                <w:ilvl w:val="12"/>
                <w:numId w:val="0"/>
              </w:numPr>
              <w:rPr>
                <w:rFonts w:cs="Arial"/>
                <w:szCs w:val="22"/>
              </w:rPr>
            </w:pPr>
            <w:r w:rsidRPr="008648E5">
              <w:rPr>
                <w:rFonts w:cs="Arial"/>
                <w:szCs w:val="22"/>
              </w:rPr>
              <w:t>This method returns true or false if MDP of type 'HTTP' is available for given channelId and mtpIds</w:t>
            </w:r>
          </w:p>
        </w:tc>
        <w:tc>
          <w:tcPr>
            <w:tcW w:w="2156" w:type="dxa"/>
            <w:tcBorders>
              <w:top w:val="single" w:sz="4" w:space="0" w:color="auto"/>
              <w:left w:val="single" w:sz="4" w:space="0" w:color="auto"/>
              <w:bottom w:val="single" w:sz="4" w:space="0" w:color="auto"/>
            </w:tcBorders>
          </w:tcPr>
          <w:p w14:paraId="75357CF5" w14:textId="77777777" w:rsidR="003A439A" w:rsidRDefault="003A439A" w:rsidP="004413E2">
            <w:pPr>
              <w:numPr>
                <w:ilvl w:val="12"/>
                <w:numId w:val="0"/>
              </w:numPr>
              <w:rPr>
                <w:rFonts w:cs="Arial"/>
                <w:szCs w:val="22"/>
              </w:rPr>
            </w:pPr>
          </w:p>
        </w:tc>
      </w:tr>
    </w:tbl>
    <w:p w14:paraId="63AAC7A7" w14:textId="77777777" w:rsidR="003A439A" w:rsidRDefault="003A439A" w:rsidP="003A439A">
      <w:pPr>
        <w:pStyle w:val="BodyText"/>
        <w:rPr>
          <w:rFonts w:eastAsiaTheme="minorHAnsi" w:cs="Arial"/>
          <w:szCs w:val="22"/>
        </w:rPr>
      </w:pPr>
    </w:p>
    <w:p w14:paraId="7644D631" w14:textId="77777777" w:rsidR="00DC00A6" w:rsidRDefault="00DC00A6" w:rsidP="00DC00A6">
      <w:pPr>
        <w:pStyle w:val="BodyText"/>
        <w:numPr>
          <w:ilvl w:val="0"/>
          <w:numId w:val="10"/>
        </w:numPr>
        <w:rPr>
          <w:rFonts w:eastAsiaTheme="minorHAnsi" w:cs="Arial"/>
          <w:b/>
          <w:szCs w:val="22"/>
        </w:rPr>
      </w:pPr>
      <w:r w:rsidRPr="002E5C58">
        <w:rPr>
          <w:rFonts w:eastAsiaTheme="minorHAnsi" w:cs="Arial"/>
          <w:b/>
          <w:szCs w:val="22"/>
        </w:rPr>
        <w:t>com.nsn.udal.model.pvr</w:t>
      </w:r>
      <w:r>
        <w:rPr>
          <w:rFonts w:eastAsiaTheme="minorHAnsi" w:cs="Arial"/>
          <w:b/>
          <w:szCs w:val="22"/>
        </w:rPr>
        <w:t>.</w:t>
      </w:r>
      <w:r w:rsidRPr="002E5C58">
        <w:rPr>
          <w:rFonts w:eastAsiaTheme="minorHAnsi" w:cs="Arial"/>
          <w:b/>
          <w:szCs w:val="22"/>
        </w:rPr>
        <w:t>SystemNpvrRecording</w:t>
      </w:r>
    </w:p>
    <w:p w14:paraId="49DA0F09" w14:textId="77777777" w:rsidR="00DC00A6" w:rsidRDefault="00DC00A6" w:rsidP="00DC00A6">
      <w:pPr>
        <w:pStyle w:val="BodyText"/>
        <w:ind w:left="720"/>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C00A6" w14:paraId="21050F9B" w14:textId="77777777" w:rsidTr="003541D5">
        <w:tc>
          <w:tcPr>
            <w:tcW w:w="2698" w:type="dxa"/>
            <w:tcBorders>
              <w:top w:val="single" w:sz="4" w:space="0" w:color="auto"/>
              <w:bottom w:val="single" w:sz="4" w:space="0" w:color="auto"/>
              <w:right w:val="single" w:sz="4" w:space="0" w:color="auto"/>
            </w:tcBorders>
            <w:shd w:val="clear" w:color="auto" w:fill="000000"/>
          </w:tcPr>
          <w:p w14:paraId="4D7FA236"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Creating Attributes</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347ED892"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Attribute Type</w:t>
            </w:r>
          </w:p>
        </w:tc>
        <w:tc>
          <w:tcPr>
            <w:tcW w:w="2156" w:type="dxa"/>
            <w:tcBorders>
              <w:top w:val="single" w:sz="4" w:space="0" w:color="auto"/>
              <w:left w:val="single" w:sz="4" w:space="0" w:color="auto"/>
              <w:bottom w:val="single" w:sz="4" w:space="0" w:color="auto"/>
            </w:tcBorders>
            <w:shd w:val="clear" w:color="auto" w:fill="000000"/>
          </w:tcPr>
          <w:p w14:paraId="0147228C"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Description</w:t>
            </w:r>
          </w:p>
        </w:tc>
      </w:tr>
      <w:tr w:rsidR="00DC00A6" w14:paraId="03B35FFD" w14:textId="77777777" w:rsidTr="003541D5">
        <w:tc>
          <w:tcPr>
            <w:tcW w:w="2698" w:type="dxa"/>
            <w:tcBorders>
              <w:top w:val="single" w:sz="4" w:space="0" w:color="auto"/>
              <w:bottom w:val="single" w:sz="4" w:space="0" w:color="auto"/>
              <w:right w:val="single" w:sz="4" w:space="0" w:color="auto"/>
            </w:tcBorders>
          </w:tcPr>
          <w:p w14:paraId="5A34705F" w14:textId="77777777" w:rsidR="00DC00A6" w:rsidRDefault="00DC00A6" w:rsidP="00281CC9">
            <w:pPr>
              <w:numPr>
                <w:ilvl w:val="12"/>
                <w:numId w:val="0"/>
              </w:numPr>
              <w:rPr>
                <w:rFonts w:cs="Arial"/>
                <w:szCs w:val="22"/>
              </w:rPr>
            </w:pPr>
            <w:r w:rsidRPr="00BB7600">
              <w:rPr>
                <w:rFonts w:cs="Arial"/>
                <w:szCs w:val="22"/>
              </w:rPr>
              <w:t>vmxSync</w:t>
            </w:r>
          </w:p>
        </w:tc>
        <w:tc>
          <w:tcPr>
            <w:tcW w:w="4410" w:type="dxa"/>
            <w:tcBorders>
              <w:top w:val="single" w:sz="4" w:space="0" w:color="auto"/>
              <w:left w:val="single" w:sz="4" w:space="0" w:color="auto"/>
              <w:bottom w:val="single" w:sz="4" w:space="0" w:color="auto"/>
              <w:right w:val="single" w:sz="4" w:space="0" w:color="auto"/>
            </w:tcBorders>
          </w:tcPr>
          <w:p w14:paraId="28C7C14B" w14:textId="77777777" w:rsidR="00DC00A6" w:rsidRDefault="00DC00A6" w:rsidP="00281CC9">
            <w:pPr>
              <w:numPr>
                <w:ilvl w:val="12"/>
                <w:numId w:val="0"/>
              </w:numPr>
              <w:rPr>
                <w:rFonts w:cs="Arial"/>
                <w:szCs w:val="22"/>
              </w:rPr>
            </w:pPr>
            <w:r w:rsidRPr="00BB7600">
              <w:rPr>
                <w:rFonts w:cs="Arial"/>
                <w:szCs w:val="22"/>
              </w:rPr>
              <w:t>private Long</w:t>
            </w:r>
          </w:p>
        </w:tc>
        <w:tc>
          <w:tcPr>
            <w:tcW w:w="2156" w:type="dxa"/>
            <w:tcBorders>
              <w:top w:val="single" w:sz="4" w:space="0" w:color="auto"/>
              <w:left w:val="single" w:sz="4" w:space="0" w:color="auto"/>
              <w:bottom w:val="single" w:sz="4" w:space="0" w:color="auto"/>
            </w:tcBorders>
          </w:tcPr>
          <w:p w14:paraId="124F3510" w14:textId="77777777" w:rsidR="00DC00A6" w:rsidRDefault="00DC00A6" w:rsidP="00281CC9">
            <w:pPr>
              <w:numPr>
                <w:ilvl w:val="12"/>
                <w:numId w:val="0"/>
              </w:numPr>
              <w:rPr>
                <w:rFonts w:cs="Arial"/>
                <w:szCs w:val="22"/>
              </w:rPr>
            </w:pPr>
            <w:r w:rsidRPr="00BB7600">
              <w:rPr>
                <w:rFonts w:cs="Arial"/>
                <w:szCs w:val="22"/>
              </w:rPr>
              <w:t>vmxSync</w:t>
            </w:r>
          </w:p>
        </w:tc>
      </w:tr>
      <w:tr w:rsidR="00DC00A6" w14:paraId="2514BB28" w14:textId="77777777" w:rsidTr="003541D5">
        <w:trPr>
          <w:trHeight w:val="143"/>
        </w:trPr>
        <w:tc>
          <w:tcPr>
            <w:tcW w:w="2698" w:type="dxa"/>
            <w:tcBorders>
              <w:top w:val="single" w:sz="4" w:space="0" w:color="auto"/>
              <w:bottom w:val="single" w:sz="4" w:space="0" w:color="auto"/>
              <w:right w:val="single" w:sz="4" w:space="0" w:color="auto"/>
            </w:tcBorders>
          </w:tcPr>
          <w:p w14:paraId="137610BB" w14:textId="77777777" w:rsidR="00DC00A6" w:rsidRPr="00A17D53" w:rsidRDefault="00DC00A6" w:rsidP="00281CC9">
            <w:pPr>
              <w:numPr>
                <w:ilvl w:val="12"/>
                <w:numId w:val="0"/>
              </w:numPr>
              <w:rPr>
                <w:rFonts w:cs="Arial"/>
                <w:szCs w:val="22"/>
              </w:rPr>
            </w:pPr>
            <w:r w:rsidRPr="00BB7600">
              <w:rPr>
                <w:rFonts w:cs="Arial"/>
                <w:szCs w:val="22"/>
              </w:rPr>
              <w:t>contentId</w:t>
            </w:r>
          </w:p>
        </w:tc>
        <w:tc>
          <w:tcPr>
            <w:tcW w:w="4410" w:type="dxa"/>
            <w:tcBorders>
              <w:top w:val="single" w:sz="4" w:space="0" w:color="auto"/>
              <w:left w:val="single" w:sz="4" w:space="0" w:color="auto"/>
              <w:bottom w:val="single" w:sz="4" w:space="0" w:color="auto"/>
              <w:right w:val="single" w:sz="4" w:space="0" w:color="auto"/>
            </w:tcBorders>
          </w:tcPr>
          <w:p w14:paraId="336C82AB" w14:textId="77777777" w:rsidR="00DC00A6" w:rsidRDefault="00DC00A6" w:rsidP="00281CC9">
            <w:pPr>
              <w:numPr>
                <w:ilvl w:val="12"/>
                <w:numId w:val="0"/>
              </w:numPr>
              <w:rPr>
                <w:rFonts w:cs="Arial"/>
                <w:szCs w:val="22"/>
              </w:rPr>
            </w:pPr>
            <w:r w:rsidRPr="00BB7600">
              <w:rPr>
                <w:rFonts w:cs="Arial"/>
                <w:szCs w:val="22"/>
              </w:rPr>
              <w:t>private String</w:t>
            </w:r>
          </w:p>
        </w:tc>
        <w:tc>
          <w:tcPr>
            <w:tcW w:w="2156" w:type="dxa"/>
            <w:tcBorders>
              <w:top w:val="single" w:sz="4" w:space="0" w:color="auto"/>
              <w:left w:val="single" w:sz="4" w:space="0" w:color="auto"/>
              <w:bottom w:val="single" w:sz="4" w:space="0" w:color="auto"/>
            </w:tcBorders>
          </w:tcPr>
          <w:p w14:paraId="64DD9E74" w14:textId="77777777" w:rsidR="00DC00A6" w:rsidRPr="00A17D53" w:rsidRDefault="00DC00A6" w:rsidP="00281CC9">
            <w:pPr>
              <w:numPr>
                <w:ilvl w:val="12"/>
                <w:numId w:val="0"/>
              </w:numPr>
              <w:rPr>
                <w:rFonts w:cs="Arial"/>
                <w:szCs w:val="22"/>
              </w:rPr>
            </w:pPr>
            <w:r w:rsidRPr="00BB7600">
              <w:rPr>
                <w:rFonts w:cs="Arial"/>
                <w:szCs w:val="22"/>
              </w:rPr>
              <w:t>contentId</w:t>
            </w:r>
          </w:p>
        </w:tc>
      </w:tr>
    </w:tbl>
    <w:p w14:paraId="323C0EF1" w14:textId="77777777" w:rsidR="00DC00A6" w:rsidRDefault="00DC00A6" w:rsidP="00DC00A6">
      <w:pPr>
        <w:pStyle w:val="BodyText"/>
        <w:rPr>
          <w:rFonts w:eastAsiaTheme="minorHAnsi" w:cs="Arial"/>
          <w:b/>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8"/>
        <w:gridCol w:w="4410"/>
        <w:gridCol w:w="2156"/>
      </w:tblGrid>
      <w:tr w:rsidR="00DC00A6" w14:paraId="6EE3D40B" w14:textId="77777777" w:rsidTr="003541D5">
        <w:tc>
          <w:tcPr>
            <w:tcW w:w="2698" w:type="dxa"/>
            <w:tcBorders>
              <w:top w:val="single" w:sz="4" w:space="0" w:color="auto"/>
              <w:bottom w:val="single" w:sz="4" w:space="0" w:color="auto"/>
              <w:right w:val="single" w:sz="4" w:space="0" w:color="auto"/>
            </w:tcBorders>
            <w:shd w:val="clear" w:color="auto" w:fill="000000"/>
          </w:tcPr>
          <w:p w14:paraId="4515FDA8"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Creating  Method</w:t>
            </w:r>
          </w:p>
        </w:tc>
        <w:tc>
          <w:tcPr>
            <w:tcW w:w="4410" w:type="dxa"/>
            <w:tcBorders>
              <w:top w:val="single" w:sz="4" w:space="0" w:color="auto"/>
              <w:left w:val="single" w:sz="4" w:space="0" w:color="auto"/>
              <w:bottom w:val="single" w:sz="4" w:space="0" w:color="auto"/>
              <w:right w:val="single" w:sz="4" w:space="0" w:color="auto"/>
            </w:tcBorders>
            <w:shd w:val="clear" w:color="auto" w:fill="000000"/>
          </w:tcPr>
          <w:p w14:paraId="77B0E228"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Change Description</w:t>
            </w:r>
          </w:p>
        </w:tc>
        <w:tc>
          <w:tcPr>
            <w:tcW w:w="2156" w:type="dxa"/>
            <w:tcBorders>
              <w:top w:val="single" w:sz="4" w:space="0" w:color="auto"/>
              <w:left w:val="single" w:sz="4" w:space="0" w:color="auto"/>
              <w:bottom w:val="single" w:sz="4" w:space="0" w:color="auto"/>
            </w:tcBorders>
            <w:shd w:val="clear" w:color="auto" w:fill="000000"/>
          </w:tcPr>
          <w:p w14:paraId="57E10759" w14:textId="77777777" w:rsidR="00DC00A6" w:rsidRDefault="00DC00A6" w:rsidP="00281CC9">
            <w:pPr>
              <w:numPr>
                <w:ilvl w:val="12"/>
                <w:numId w:val="0"/>
              </w:numPr>
              <w:spacing w:line="276" w:lineRule="auto"/>
              <w:jc w:val="center"/>
              <w:rPr>
                <w:rFonts w:eastAsiaTheme="minorHAnsi" w:cs="Arial"/>
                <w:b/>
                <w:bCs/>
                <w:i/>
                <w:iCs/>
                <w:color w:val="FFFFFF"/>
                <w:sz w:val="20"/>
              </w:rPr>
            </w:pPr>
            <w:r>
              <w:rPr>
                <w:b/>
                <w:bCs/>
                <w:i/>
                <w:iCs/>
                <w:color w:val="FFFFFF"/>
                <w:sz w:val="20"/>
              </w:rPr>
              <w:t>Exception</w:t>
            </w:r>
          </w:p>
        </w:tc>
      </w:tr>
      <w:tr w:rsidR="00DC00A6" w14:paraId="5932F3E8" w14:textId="77777777" w:rsidTr="003541D5">
        <w:tc>
          <w:tcPr>
            <w:tcW w:w="2698" w:type="dxa"/>
            <w:tcBorders>
              <w:top w:val="single" w:sz="4" w:space="0" w:color="auto"/>
              <w:bottom w:val="single" w:sz="4" w:space="0" w:color="auto"/>
              <w:right w:val="single" w:sz="4" w:space="0" w:color="auto"/>
            </w:tcBorders>
          </w:tcPr>
          <w:p w14:paraId="354AADB9" w14:textId="31BB9D5A" w:rsidR="00DC00A6" w:rsidRDefault="00DC00A6" w:rsidP="00281CC9">
            <w:pPr>
              <w:numPr>
                <w:ilvl w:val="12"/>
                <w:numId w:val="0"/>
              </w:numPr>
              <w:rPr>
                <w:rFonts w:cs="Arial"/>
                <w:szCs w:val="22"/>
              </w:rPr>
            </w:pPr>
            <w:r w:rsidRPr="00BB7600">
              <w:rPr>
                <w:rFonts w:cs="Arial"/>
                <w:szCs w:val="22"/>
              </w:rPr>
              <w:t>public Boolean getVmxSync()</w:t>
            </w:r>
          </w:p>
        </w:tc>
        <w:tc>
          <w:tcPr>
            <w:tcW w:w="4410" w:type="dxa"/>
            <w:tcBorders>
              <w:top w:val="single" w:sz="4" w:space="0" w:color="auto"/>
              <w:left w:val="single" w:sz="4" w:space="0" w:color="auto"/>
              <w:bottom w:val="single" w:sz="4" w:space="0" w:color="auto"/>
              <w:right w:val="single" w:sz="4" w:space="0" w:color="auto"/>
            </w:tcBorders>
          </w:tcPr>
          <w:p w14:paraId="0CF75246" w14:textId="77777777" w:rsidR="00DC00A6" w:rsidRDefault="00DC00A6" w:rsidP="00281CC9">
            <w:pPr>
              <w:numPr>
                <w:ilvl w:val="12"/>
                <w:numId w:val="0"/>
              </w:numPr>
              <w:rPr>
                <w:rFonts w:cs="Arial"/>
                <w:szCs w:val="22"/>
              </w:rPr>
            </w:pPr>
            <w:r w:rsidRPr="00BB7600">
              <w:rPr>
                <w:rFonts w:cs="Arial"/>
                <w:szCs w:val="22"/>
              </w:rPr>
              <w:t>* This method gets the value of vmxSync</w:t>
            </w:r>
          </w:p>
        </w:tc>
        <w:tc>
          <w:tcPr>
            <w:tcW w:w="2156" w:type="dxa"/>
            <w:tcBorders>
              <w:top w:val="single" w:sz="4" w:space="0" w:color="auto"/>
              <w:left w:val="single" w:sz="4" w:space="0" w:color="auto"/>
              <w:bottom w:val="single" w:sz="4" w:space="0" w:color="auto"/>
            </w:tcBorders>
          </w:tcPr>
          <w:p w14:paraId="071C0686" w14:textId="77777777" w:rsidR="00DC00A6" w:rsidRDefault="00DC00A6" w:rsidP="00281CC9">
            <w:pPr>
              <w:numPr>
                <w:ilvl w:val="12"/>
                <w:numId w:val="0"/>
              </w:numPr>
              <w:rPr>
                <w:rFonts w:cs="Arial"/>
                <w:szCs w:val="22"/>
              </w:rPr>
            </w:pPr>
            <w:r>
              <w:rPr>
                <w:rFonts w:cs="Arial"/>
                <w:szCs w:val="22"/>
              </w:rPr>
              <w:t>None</w:t>
            </w:r>
          </w:p>
        </w:tc>
      </w:tr>
      <w:tr w:rsidR="00DC00A6" w14:paraId="46202049" w14:textId="77777777" w:rsidTr="003541D5">
        <w:tc>
          <w:tcPr>
            <w:tcW w:w="2698" w:type="dxa"/>
            <w:tcBorders>
              <w:top w:val="single" w:sz="4" w:space="0" w:color="auto"/>
              <w:bottom w:val="single" w:sz="4" w:space="0" w:color="auto"/>
              <w:right w:val="single" w:sz="4" w:space="0" w:color="auto"/>
            </w:tcBorders>
          </w:tcPr>
          <w:p w14:paraId="12C3F216" w14:textId="059064A2" w:rsidR="00DC00A6" w:rsidRPr="00A703E0" w:rsidRDefault="00DC00A6" w:rsidP="00281CC9">
            <w:pPr>
              <w:numPr>
                <w:ilvl w:val="12"/>
                <w:numId w:val="0"/>
              </w:numPr>
              <w:rPr>
                <w:rFonts w:cs="Arial"/>
                <w:szCs w:val="22"/>
              </w:rPr>
            </w:pPr>
            <w:r w:rsidRPr="00BB7600">
              <w:rPr>
                <w:rFonts w:cs="Arial"/>
                <w:szCs w:val="22"/>
              </w:rPr>
              <w:t>public void setVmxSync(Boolean vmxSync)</w:t>
            </w:r>
          </w:p>
        </w:tc>
        <w:tc>
          <w:tcPr>
            <w:tcW w:w="4410" w:type="dxa"/>
            <w:tcBorders>
              <w:top w:val="single" w:sz="4" w:space="0" w:color="auto"/>
              <w:left w:val="single" w:sz="4" w:space="0" w:color="auto"/>
              <w:bottom w:val="single" w:sz="4" w:space="0" w:color="auto"/>
              <w:right w:val="single" w:sz="4" w:space="0" w:color="auto"/>
            </w:tcBorders>
          </w:tcPr>
          <w:p w14:paraId="022AF190" w14:textId="77777777" w:rsidR="00DC00A6" w:rsidRDefault="00DC00A6" w:rsidP="00281CC9">
            <w:pPr>
              <w:numPr>
                <w:ilvl w:val="12"/>
                <w:numId w:val="0"/>
              </w:numPr>
              <w:rPr>
                <w:rFonts w:cs="Arial"/>
                <w:szCs w:val="22"/>
              </w:rPr>
            </w:pPr>
            <w:r w:rsidRPr="00BB7600">
              <w:rPr>
                <w:rFonts w:cs="Arial"/>
                <w:szCs w:val="22"/>
              </w:rPr>
              <w:t>This method sets vmxSync</w:t>
            </w:r>
          </w:p>
        </w:tc>
        <w:tc>
          <w:tcPr>
            <w:tcW w:w="2156" w:type="dxa"/>
            <w:tcBorders>
              <w:top w:val="single" w:sz="4" w:space="0" w:color="auto"/>
              <w:left w:val="single" w:sz="4" w:space="0" w:color="auto"/>
              <w:bottom w:val="single" w:sz="4" w:space="0" w:color="auto"/>
            </w:tcBorders>
          </w:tcPr>
          <w:p w14:paraId="4481E44C" w14:textId="77777777" w:rsidR="00DC00A6" w:rsidRDefault="00DC00A6" w:rsidP="00281CC9">
            <w:pPr>
              <w:numPr>
                <w:ilvl w:val="12"/>
                <w:numId w:val="0"/>
              </w:numPr>
              <w:rPr>
                <w:rFonts w:cs="Arial"/>
                <w:szCs w:val="22"/>
              </w:rPr>
            </w:pPr>
            <w:r>
              <w:rPr>
                <w:rFonts w:cs="Arial"/>
                <w:szCs w:val="22"/>
              </w:rPr>
              <w:t>None</w:t>
            </w:r>
          </w:p>
        </w:tc>
      </w:tr>
      <w:tr w:rsidR="00DC00A6" w14:paraId="0C5293E6" w14:textId="77777777" w:rsidTr="003541D5">
        <w:tc>
          <w:tcPr>
            <w:tcW w:w="2698" w:type="dxa"/>
            <w:tcBorders>
              <w:top w:val="single" w:sz="4" w:space="0" w:color="auto"/>
              <w:bottom w:val="single" w:sz="4" w:space="0" w:color="auto"/>
              <w:right w:val="single" w:sz="4" w:space="0" w:color="auto"/>
            </w:tcBorders>
          </w:tcPr>
          <w:p w14:paraId="598377D8" w14:textId="0F7153A7" w:rsidR="00DC00A6" w:rsidRPr="00A028D0" w:rsidRDefault="00DC00A6" w:rsidP="00281CC9">
            <w:pPr>
              <w:numPr>
                <w:ilvl w:val="12"/>
                <w:numId w:val="0"/>
              </w:numPr>
              <w:rPr>
                <w:rFonts w:cs="Arial"/>
                <w:szCs w:val="22"/>
              </w:rPr>
            </w:pPr>
            <w:r w:rsidRPr="00BB7600">
              <w:rPr>
                <w:rFonts w:cs="Arial"/>
                <w:szCs w:val="22"/>
              </w:rPr>
              <w:t>public String getContentId()</w:t>
            </w:r>
          </w:p>
        </w:tc>
        <w:tc>
          <w:tcPr>
            <w:tcW w:w="4410" w:type="dxa"/>
            <w:tcBorders>
              <w:top w:val="single" w:sz="4" w:space="0" w:color="auto"/>
              <w:left w:val="single" w:sz="4" w:space="0" w:color="auto"/>
              <w:bottom w:val="single" w:sz="4" w:space="0" w:color="auto"/>
              <w:right w:val="single" w:sz="4" w:space="0" w:color="auto"/>
            </w:tcBorders>
          </w:tcPr>
          <w:p w14:paraId="239985D1" w14:textId="77777777" w:rsidR="00DC00A6" w:rsidRPr="00A028D0" w:rsidRDefault="00DC00A6" w:rsidP="00281CC9">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53AF6F6D" w14:textId="77777777" w:rsidR="00DC00A6" w:rsidRDefault="00DC00A6" w:rsidP="00281CC9">
            <w:pPr>
              <w:numPr>
                <w:ilvl w:val="12"/>
                <w:numId w:val="0"/>
              </w:numPr>
              <w:rPr>
                <w:rFonts w:cs="Arial"/>
                <w:szCs w:val="22"/>
              </w:rPr>
            </w:pPr>
            <w:r>
              <w:rPr>
                <w:rFonts w:cs="Arial"/>
                <w:szCs w:val="22"/>
              </w:rPr>
              <w:t>None</w:t>
            </w:r>
          </w:p>
        </w:tc>
      </w:tr>
      <w:tr w:rsidR="00DC00A6" w14:paraId="708FE11C" w14:textId="77777777" w:rsidTr="003541D5">
        <w:tc>
          <w:tcPr>
            <w:tcW w:w="2698" w:type="dxa"/>
            <w:tcBorders>
              <w:top w:val="single" w:sz="4" w:space="0" w:color="auto"/>
              <w:bottom w:val="single" w:sz="4" w:space="0" w:color="auto"/>
              <w:right w:val="single" w:sz="4" w:space="0" w:color="auto"/>
            </w:tcBorders>
          </w:tcPr>
          <w:p w14:paraId="5700963A" w14:textId="09A2D502" w:rsidR="00DC00A6" w:rsidRPr="00A028D0" w:rsidRDefault="00DC00A6" w:rsidP="00281CC9">
            <w:pPr>
              <w:numPr>
                <w:ilvl w:val="12"/>
                <w:numId w:val="0"/>
              </w:numPr>
              <w:rPr>
                <w:rFonts w:cs="Arial"/>
                <w:szCs w:val="22"/>
              </w:rPr>
            </w:pPr>
            <w:r w:rsidRPr="00BB7600">
              <w:rPr>
                <w:rFonts w:cs="Arial"/>
                <w:szCs w:val="22"/>
              </w:rPr>
              <w:t>public void setContentId(String contentId)</w:t>
            </w:r>
          </w:p>
        </w:tc>
        <w:tc>
          <w:tcPr>
            <w:tcW w:w="4410" w:type="dxa"/>
            <w:tcBorders>
              <w:top w:val="single" w:sz="4" w:space="0" w:color="auto"/>
              <w:left w:val="single" w:sz="4" w:space="0" w:color="auto"/>
              <w:bottom w:val="single" w:sz="4" w:space="0" w:color="auto"/>
              <w:right w:val="single" w:sz="4" w:space="0" w:color="auto"/>
            </w:tcBorders>
          </w:tcPr>
          <w:p w14:paraId="4C900756" w14:textId="77777777" w:rsidR="00DC00A6" w:rsidRPr="00A028D0" w:rsidRDefault="00DC00A6" w:rsidP="00281CC9">
            <w:pPr>
              <w:numPr>
                <w:ilvl w:val="12"/>
                <w:numId w:val="0"/>
              </w:numPr>
              <w:rPr>
                <w:rFonts w:cs="Arial"/>
                <w:szCs w:val="22"/>
              </w:rPr>
            </w:pPr>
          </w:p>
        </w:tc>
        <w:tc>
          <w:tcPr>
            <w:tcW w:w="2156" w:type="dxa"/>
            <w:tcBorders>
              <w:top w:val="single" w:sz="4" w:space="0" w:color="auto"/>
              <w:left w:val="single" w:sz="4" w:space="0" w:color="auto"/>
              <w:bottom w:val="single" w:sz="4" w:space="0" w:color="auto"/>
            </w:tcBorders>
          </w:tcPr>
          <w:p w14:paraId="4C764708" w14:textId="77777777" w:rsidR="00DC00A6" w:rsidRDefault="00DC00A6" w:rsidP="00281CC9">
            <w:pPr>
              <w:numPr>
                <w:ilvl w:val="12"/>
                <w:numId w:val="0"/>
              </w:numPr>
              <w:rPr>
                <w:rFonts w:cs="Arial"/>
                <w:szCs w:val="22"/>
              </w:rPr>
            </w:pPr>
            <w:r>
              <w:rPr>
                <w:rFonts w:cs="Arial"/>
                <w:szCs w:val="22"/>
              </w:rPr>
              <w:t xml:space="preserve">None </w:t>
            </w:r>
          </w:p>
        </w:tc>
      </w:tr>
    </w:tbl>
    <w:p w14:paraId="0BD45932" w14:textId="77777777" w:rsidR="00422AAE" w:rsidRDefault="00422AAE" w:rsidP="0015506F">
      <w:pPr>
        <w:pStyle w:val="ListParagraph"/>
        <w:rPr>
          <w:rFonts w:cs="Arial"/>
          <w:b/>
          <w:bCs/>
          <w:szCs w:val="22"/>
        </w:rPr>
      </w:pPr>
    </w:p>
    <w:p w14:paraId="46DD118A" w14:textId="77777777" w:rsidR="007C2BEA" w:rsidRDefault="007C2BEA" w:rsidP="007C2BEA">
      <w:pPr>
        <w:rPr>
          <w:szCs w:val="22"/>
        </w:rPr>
      </w:pPr>
    </w:p>
    <w:p w14:paraId="29F6C382" w14:textId="77777777" w:rsidR="007C2BEA" w:rsidRDefault="007C2BEA" w:rsidP="007C2BEA">
      <w:pPr>
        <w:widowControl w:val="0"/>
        <w:numPr>
          <w:ilvl w:val="0"/>
          <w:numId w:val="9"/>
        </w:numPr>
        <w:autoSpaceDE w:val="0"/>
        <w:autoSpaceDN w:val="0"/>
        <w:adjustRightInd w:val="0"/>
        <w:rPr>
          <w:rFonts w:cs="Arial"/>
          <w:b/>
          <w:bCs/>
          <w:szCs w:val="22"/>
        </w:rPr>
      </w:pPr>
      <w:r w:rsidRPr="001346A6">
        <w:rPr>
          <w:rFonts w:cs="Arial"/>
          <w:b/>
          <w:bCs/>
          <w:szCs w:val="22"/>
        </w:rPr>
        <w:t>com.myrio.tm.company.dba.</w:t>
      </w:r>
      <w:r w:rsidRPr="001346A6">
        <w:t xml:space="preserve"> </w:t>
      </w:r>
      <w:r w:rsidRPr="001346A6">
        <w:rPr>
          <w:rFonts w:cs="Arial"/>
          <w:b/>
          <w:bCs/>
          <w:szCs w:val="22"/>
        </w:rPr>
        <w:t>CTMApiRobustDAO</w:t>
      </w:r>
    </w:p>
    <w:p w14:paraId="7AB72D09" w14:textId="77777777" w:rsidR="007C2BEA" w:rsidRDefault="007C2BEA" w:rsidP="007C2BEA">
      <w:pPr>
        <w:widowControl w:val="0"/>
        <w:autoSpaceDE w:val="0"/>
        <w:autoSpaceDN w:val="0"/>
        <w:adjustRightInd w:val="0"/>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169"/>
        <w:gridCol w:w="3543"/>
        <w:gridCol w:w="2552"/>
      </w:tblGrid>
      <w:tr w:rsidR="007C2BEA" w14:paraId="69AB7943" w14:textId="77777777" w:rsidTr="001B4F46">
        <w:tc>
          <w:tcPr>
            <w:tcW w:w="3169" w:type="dxa"/>
            <w:tcBorders>
              <w:top w:val="single" w:sz="4" w:space="0" w:color="auto"/>
              <w:bottom w:val="single" w:sz="4" w:space="0" w:color="auto"/>
              <w:right w:val="single" w:sz="4" w:space="0" w:color="auto"/>
            </w:tcBorders>
            <w:shd w:val="clear" w:color="auto" w:fill="000000"/>
          </w:tcPr>
          <w:p w14:paraId="6047B82A" w14:textId="77777777" w:rsidR="007C2BEA" w:rsidRDefault="007C2BEA" w:rsidP="001B4F46">
            <w:pPr>
              <w:numPr>
                <w:ilvl w:val="12"/>
                <w:numId w:val="0"/>
              </w:numPr>
              <w:tabs>
                <w:tab w:val="right" w:pos="3960"/>
              </w:tabs>
              <w:jc w:val="center"/>
              <w:rPr>
                <w:rFonts w:cs="Arial"/>
                <w:b/>
                <w:bCs/>
                <w:i/>
                <w:iCs/>
                <w:color w:val="FFFFFF"/>
                <w:sz w:val="20"/>
              </w:rPr>
            </w:pPr>
            <w:r>
              <w:rPr>
                <w:rFonts w:cs="Arial"/>
                <w:b/>
                <w:bCs/>
                <w:i/>
                <w:iCs/>
                <w:color w:val="FFFFFF"/>
                <w:sz w:val="20"/>
              </w:rPr>
              <w:t>Creating Attributes</w:t>
            </w:r>
          </w:p>
        </w:tc>
        <w:tc>
          <w:tcPr>
            <w:tcW w:w="3543" w:type="dxa"/>
            <w:tcBorders>
              <w:top w:val="single" w:sz="4" w:space="0" w:color="auto"/>
              <w:left w:val="single" w:sz="4" w:space="0" w:color="auto"/>
              <w:bottom w:val="single" w:sz="4" w:space="0" w:color="auto"/>
              <w:right w:val="single" w:sz="4" w:space="0" w:color="auto"/>
            </w:tcBorders>
            <w:shd w:val="clear" w:color="auto" w:fill="000000"/>
          </w:tcPr>
          <w:p w14:paraId="3A7113E0" w14:textId="77777777" w:rsidR="007C2BEA" w:rsidRDefault="007C2BEA" w:rsidP="001B4F46">
            <w:pPr>
              <w:numPr>
                <w:ilvl w:val="12"/>
                <w:numId w:val="0"/>
              </w:numPr>
              <w:tabs>
                <w:tab w:val="right" w:pos="3960"/>
              </w:tabs>
              <w:jc w:val="center"/>
              <w:rPr>
                <w:rFonts w:cs="Arial"/>
                <w:b/>
                <w:bCs/>
                <w:i/>
                <w:iCs/>
                <w:color w:val="FFFFFF"/>
                <w:sz w:val="20"/>
              </w:rPr>
            </w:pPr>
            <w:r>
              <w:rPr>
                <w:rFonts w:cs="Arial"/>
                <w:b/>
                <w:bCs/>
                <w:i/>
                <w:iCs/>
                <w:color w:val="FFFFFF"/>
                <w:sz w:val="20"/>
              </w:rPr>
              <w:t>Attribute Type</w:t>
            </w:r>
          </w:p>
        </w:tc>
        <w:tc>
          <w:tcPr>
            <w:tcW w:w="2552" w:type="dxa"/>
            <w:tcBorders>
              <w:top w:val="single" w:sz="4" w:space="0" w:color="auto"/>
              <w:left w:val="single" w:sz="4" w:space="0" w:color="auto"/>
              <w:bottom w:val="single" w:sz="4" w:space="0" w:color="auto"/>
              <w:right w:val="single" w:sz="4" w:space="0" w:color="auto"/>
            </w:tcBorders>
            <w:shd w:val="clear" w:color="auto" w:fill="000000"/>
          </w:tcPr>
          <w:p w14:paraId="1F145271" w14:textId="77777777" w:rsidR="007C2BEA" w:rsidRDefault="007C2BEA" w:rsidP="001B4F46">
            <w:pPr>
              <w:numPr>
                <w:ilvl w:val="12"/>
                <w:numId w:val="0"/>
              </w:numPr>
              <w:tabs>
                <w:tab w:val="right" w:pos="3960"/>
              </w:tabs>
              <w:jc w:val="center"/>
              <w:rPr>
                <w:rFonts w:cs="Arial"/>
                <w:b/>
                <w:bCs/>
                <w:i/>
                <w:iCs/>
                <w:color w:val="FFFFFF"/>
                <w:sz w:val="20"/>
              </w:rPr>
            </w:pPr>
            <w:r w:rsidRPr="006A1A07">
              <w:rPr>
                <w:rFonts w:cs="Arial"/>
                <w:b/>
                <w:bCs/>
                <w:i/>
                <w:iCs/>
                <w:color w:val="FFFFFF"/>
                <w:sz w:val="20"/>
              </w:rPr>
              <w:t>Default Value</w:t>
            </w:r>
          </w:p>
        </w:tc>
      </w:tr>
      <w:tr w:rsidR="007C2BEA" w14:paraId="41241E83" w14:textId="77777777" w:rsidTr="001B4F46">
        <w:tc>
          <w:tcPr>
            <w:tcW w:w="3169" w:type="dxa"/>
            <w:tcBorders>
              <w:top w:val="single" w:sz="4" w:space="0" w:color="auto"/>
              <w:bottom w:val="single" w:sz="4" w:space="0" w:color="auto"/>
              <w:right w:val="single" w:sz="4" w:space="0" w:color="auto"/>
            </w:tcBorders>
          </w:tcPr>
          <w:p w14:paraId="7257F2BA" w14:textId="77777777" w:rsidR="007C2BEA" w:rsidRDefault="007C2BEA" w:rsidP="001B4F46">
            <w:pPr>
              <w:numPr>
                <w:ilvl w:val="12"/>
                <w:numId w:val="0"/>
              </w:numPr>
              <w:rPr>
                <w:rFonts w:cs="Arial"/>
                <w:szCs w:val="22"/>
              </w:rPr>
            </w:pPr>
            <w:r w:rsidRPr="000849DC">
              <w:rPr>
                <w:rFonts w:cs="Arial"/>
                <w:szCs w:val="22"/>
              </w:rPr>
              <w:t>CTMApiRobustDAO instance</w:t>
            </w:r>
          </w:p>
        </w:tc>
        <w:tc>
          <w:tcPr>
            <w:tcW w:w="3543" w:type="dxa"/>
            <w:tcBorders>
              <w:top w:val="single" w:sz="4" w:space="0" w:color="auto"/>
              <w:left w:val="single" w:sz="4" w:space="0" w:color="auto"/>
              <w:bottom w:val="single" w:sz="4" w:space="0" w:color="auto"/>
              <w:right w:val="single" w:sz="4" w:space="0" w:color="auto"/>
            </w:tcBorders>
          </w:tcPr>
          <w:p w14:paraId="3307BF49" w14:textId="77777777" w:rsidR="007C2BEA" w:rsidRDefault="007C2BEA" w:rsidP="001B4F46">
            <w:pPr>
              <w:numPr>
                <w:ilvl w:val="12"/>
                <w:numId w:val="0"/>
              </w:numPr>
              <w:rPr>
                <w:rFonts w:cs="Arial"/>
                <w:szCs w:val="22"/>
              </w:rPr>
            </w:pPr>
            <w:r w:rsidRPr="000849DC">
              <w:rPr>
                <w:rFonts w:cs="Arial"/>
                <w:szCs w:val="22"/>
              </w:rPr>
              <w:t>private static</w:t>
            </w:r>
          </w:p>
        </w:tc>
        <w:tc>
          <w:tcPr>
            <w:tcW w:w="2552" w:type="dxa"/>
            <w:tcBorders>
              <w:top w:val="single" w:sz="4" w:space="0" w:color="auto"/>
              <w:left w:val="single" w:sz="4" w:space="0" w:color="auto"/>
              <w:bottom w:val="single" w:sz="4" w:space="0" w:color="auto"/>
              <w:right w:val="single" w:sz="4" w:space="0" w:color="auto"/>
            </w:tcBorders>
          </w:tcPr>
          <w:p w14:paraId="4B4214C8" w14:textId="022FA337" w:rsidR="007C2BEA" w:rsidRDefault="004C2CA7" w:rsidP="001B4F46">
            <w:pPr>
              <w:numPr>
                <w:ilvl w:val="12"/>
                <w:numId w:val="0"/>
              </w:numPr>
              <w:rPr>
                <w:rFonts w:cs="Arial"/>
                <w:szCs w:val="22"/>
              </w:rPr>
            </w:pPr>
            <w:r w:rsidRPr="008A7B9B">
              <w:rPr>
                <w:rFonts w:cs="Arial"/>
                <w:szCs w:val="22"/>
              </w:rPr>
              <w:t>N</w:t>
            </w:r>
            <w:r w:rsidR="007C2BEA" w:rsidRPr="008A7B9B">
              <w:rPr>
                <w:rFonts w:cs="Arial"/>
                <w:szCs w:val="22"/>
              </w:rPr>
              <w:t>ull</w:t>
            </w:r>
          </w:p>
        </w:tc>
      </w:tr>
      <w:tr w:rsidR="007C2BEA" w14:paraId="1071C9F1" w14:textId="77777777" w:rsidTr="001B4F46">
        <w:tc>
          <w:tcPr>
            <w:tcW w:w="3169" w:type="dxa"/>
            <w:tcBorders>
              <w:top w:val="single" w:sz="4" w:space="0" w:color="auto"/>
              <w:bottom w:val="single" w:sz="4" w:space="0" w:color="auto"/>
              <w:right w:val="single" w:sz="4" w:space="0" w:color="auto"/>
            </w:tcBorders>
          </w:tcPr>
          <w:p w14:paraId="21B369F9" w14:textId="77777777" w:rsidR="007C2BEA" w:rsidRDefault="007C2BEA" w:rsidP="001B4F46">
            <w:pPr>
              <w:numPr>
                <w:ilvl w:val="12"/>
                <w:numId w:val="0"/>
              </w:numPr>
              <w:rPr>
                <w:rFonts w:cs="Arial"/>
                <w:szCs w:val="22"/>
              </w:rPr>
            </w:pPr>
            <w:r w:rsidRPr="000849DC">
              <w:rPr>
                <w:rFonts w:cs="Arial"/>
                <w:szCs w:val="22"/>
              </w:rPr>
              <w:t>isTruncateThreadAlive</w:t>
            </w:r>
          </w:p>
        </w:tc>
        <w:tc>
          <w:tcPr>
            <w:tcW w:w="3543" w:type="dxa"/>
            <w:tcBorders>
              <w:top w:val="single" w:sz="4" w:space="0" w:color="auto"/>
              <w:left w:val="single" w:sz="4" w:space="0" w:color="auto"/>
              <w:bottom w:val="single" w:sz="4" w:space="0" w:color="auto"/>
              <w:right w:val="single" w:sz="4" w:space="0" w:color="auto"/>
            </w:tcBorders>
          </w:tcPr>
          <w:p w14:paraId="7AF53BE3" w14:textId="77777777" w:rsidR="007C2BEA" w:rsidRDefault="007C2BEA" w:rsidP="001B4F46">
            <w:pPr>
              <w:numPr>
                <w:ilvl w:val="12"/>
                <w:numId w:val="0"/>
              </w:numPr>
              <w:rPr>
                <w:rFonts w:cs="Arial"/>
                <w:szCs w:val="22"/>
              </w:rPr>
            </w:pPr>
            <w:r w:rsidRPr="000849DC">
              <w:rPr>
                <w:rFonts w:cs="Arial"/>
                <w:szCs w:val="22"/>
              </w:rPr>
              <w:t>private boolean</w:t>
            </w:r>
          </w:p>
        </w:tc>
        <w:tc>
          <w:tcPr>
            <w:tcW w:w="2552" w:type="dxa"/>
            <w:tcBorders>
              <w:top w:val="single" w:sz="4" w:space="0" w:color="auto"/>
              <w:left w:val="single" w:sz="4" w:space="0" w:color="auto"/>
              <w:bottom w:val="single" w:sz="4" w:space="0" w:color="auto"/>
              <w:right w:val="single" w:sz="4" w:space="0" w:color="auto"/>
            </w:tcBorders>
          </w:tcPr>
          <w:p w14:paraId="2D0769C7" w14:textId="0B387976" w:rsidR="007C2BEA" w:rsidRDefault="004C2CA7" w:rsidP="001B4F46">
            <w:pPr>
              <w:numPr>
                <w:ilvl w:val="12"/>
                <w:numId w:val="0"/>
              </w:numPr>
              <w:rPr>
                <w:rFonts w:cs="Arial"/>
                <w:szCs w:val="22"/>
              </w:rPr>
            </w:pPr>
            <w:r w:rsidRPr="008A7B9B">
              <w:rPr>
                <w:rFonts w:cs="Arial"/>
                <w:szCs w:val="22"/>
              </w:rPr>
              <w:t>F</w:t>
            </w:r>
            <w:r w:rsidR="007C2BEA" w:rsidRPr="008A7B9B">
              <w:rPr>
                <w:rFonts w:cs="Arial"/>
                <w:szCs w:val="22"/>
              </w:rPr>
              <w:t>alse</w:t>
            </w:r>
          </w:p>
        </w:tc>
      </w:tr>
    </w:tbl>
    <w:p w14:paraId="785CE370" w14:textId="77777777" w:rsidR="007C2BEA" w:rsidRDefault="007C2BEA" w:rsidP="007C2BEA">
      <w:pPr>
        <w:widowControl w:val="0"/>
        <w:autoSpaceDE w:val="0"/>
        <w:autoSpaceDN w:val="0"/>
        <w:adjustRightInd w:val="0"/>
        <w:rPr>
          <w:rFonts w:cs="Arial"/>
          <w:b/>
          <w:bCs/>
          <w:szCs w:val="22"/>
        </w:rPr>
      </w:pPr>
    </w:p>
    <w:p w14:paraId="1E8E2511" w14:textId="77777777" w:rsidR="007C2BEA" w:rsidRDefault="007C2BEA" w:rsidP="007C2BEA">
      <w:pPr>
        <w:widowControl w:val="0"/>
        <w:autoSpaceDE w:val="0"/>
        <w:autoSpaceDN w:val="0"/>
        <w:adjustRightInd w:val="0"/>
        <w:rPr>
          <w:rFonts w:cs="Arial"/>
          <w:b/>
          <w:bCs/>
          <w:szCs w:val="22"/>
        </w:rPr>
      </w:pPr>
    </w:p>
    <w:p w14:paraId="4E30CDDF" w14:textId="77777777" w:rsidR="007C2BEA" w:rsidRDefault="007C2BEA" w:rsidP="007C2BEA">
      <w:pPr>
        <w:widowControl w:val="0"/>
        <w:autoSpaceDE w:val="0"/>
        <w:autoSpaceDN w:val="0"/>
        <w:adjustRightInd w:val="0"/>
        <w:rPr>
          <w:rFonts w:cs="Arial"/>
          <w:b/>
          <w:bCs/>
          <w:szCs w:val="22"/>
        </w:rPr>
      </w:pPr>
    </w:p>
    <w:tbl>
      <w:tblPr>
        <w:tblW w:w="9264" w:type="dxa"/>
        <w:tblInd w:w="200"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169"/>
        <w:gridCol w:w="3543"/>
        <w:gridCol w:w="2552"/>
      </w:tblGrid>
      <w:tr w:rsidR="007C2BEA" w14:paraId="368FD1F2" w14:textId="77777777" w:rsidTr="001B4F46">
        <w:tc>
          <w:tcPr>
            <w:tcW w:w="3169" w:type="dxa"/>
            <w:tcBorders>
              <w:top w:val="single" w:sz="4" w:space="0" w:color="auto"/>
              <w:bottom w:val="single" w:sz="4" w:space="0" w:color="auto"/>
              <w:right w:val="single" w:sz="4" w:space="0" w:color="auto"/>
            </w:tcBorders>
            <w:shd w:val="clear" w:color="auto" w:fill="000000"/>
          </w:tcPr>
          <w:p w14:paraId="4156D5E7" w14:textId="77777777" w:rsidR="007C2BEA" w:rsidRDefault="007C2BEA" w:rsidP="001B4F46">
            <w:pPr>
              <w:numPr>
                <w:ilvl w:val="12"/>
                <w:numId w:val="0"/>
              </w:numPr>
              <w:tabs>
                <w:tab w:val="right" w:pos="3960"/>
              </w:tabs>
              <w:jc w:val="center"/>
              <w:rPr>
                <w:b/>
                <w:bCs/>
                <w:i/>
                <w:iCs/>
                <w:color w:val="FFFFFF"/>
                <w:sz w:val="20"/>
              </w:rPr>
            </w:pPr>
            <w:r>
              <w:rPr>
                <w:b/>
                <w:bCs/>
                <w:i/>
                <w:iCs/>
                <w:color w:val="FFFFFF"/>
                <w:sz w:val="20"/>
              </w:rPr>
              <w:lastRenderedPageBreak/>
              <w:t>Creating Method</w:t>
            </w:r>
          </w:p>
        </w:tc>
        <w:tc>
          <w:tcPr>
            <w:tcW w:w="3543" w:type="dxa"/>
            <w:tcBorders>
              <w:top w:val="single" w:sz="4" w:space="0" w:color="auto"/>
              <w:left w:val="single" w:sz="4" w:space="0" w:color="auto"/>
              <w:bottom w:val="single" w:sz="4" w:space="0" w:color="auto"/>
              <w:right w:val="single" w:sz="4" w:space="0" w:color="auto"/>
            </w:tcBorders>
            <w:shd w:val="clear" w:color="auto" w:fill="000000"/>
          </w:tcPr>
          <w:p w14:paraId="3B58DC5B" w14:textId="77777777" w:rsidR="007C2BEA" w:rsidRDefault="007C2BEA" w:rsidP="001B4F46">
            <w:pPr>
              <w:numPr>
                <w:ilvl w:val="12"/>
                <w:numId w:val="0"/>
              </w:numPr>
              <w:tabs>
                <w:tab w:val="right" w:pos="3960"/>
              </w:tabs>
              <w:rPr>
                <w:b/>
                <w:bCs/>
                <w:i/>
                <w:iCs/>
                <w:color w:val="FFFFFF"/>
                <w:sz w:val="20"/>
              </w:rPr>
            </w:pPr>
            <w:r>
              <w:rPr>
                <w:b/>
                <w:bCs/>
                <w:i/>
                <w:iCs/>
                <w:color w:val="FFFFFF"/>
                <w:sz w:val="20"/>
              </w:rPr>
              <w:t xml:space="preserve">                      Description</w:t>
            </w:r>
          </w:p>
        </w:tc>
        <w:tc>
          <w:tcPr>
            <w:tcW w:w="2552" w:type="dxa"/>
            <w:tcBorders>
              <w:top w:val="single" w:sz="4" w:space="0" w:color="auto"/>
              <w:left w:val="single" w:sz="4" w:space="0" w:color="auto"/>
              <w:bottom w:val="single" w:sz="4" w:space="0" w:color="auto"/>
            </w:tcBorders>
            <w:shd w:val="clear" w:color="auto" w:fill="000000"/>
          </w:tcPr>
          <w:p w14:paraId="5B0A55F0" w14:textId="77777777" w:rsidR="007C2BEA" w:rsidRDefault="007C2BEA" w:rsidP="001B4F46">
            <w:pPr>
              <w:numPr>
                <w:ilvl w:val="12"/>
                <w:numId w:val="0"/>
              </w:numPr>
              <w:tabs>
                <w:tab w:val="right" w:pos="3960"/>
              </w:tabs>
              <w:jc w:val="center"/>
              <w:rPr>
                <w:b/>
                <w:bCs/>
                <w:i/>
                <w:iCs/>
                <w:color w:val="FFFFFF"/>
                <w:sz w:val="20"/>
              </w:rPr>
            </w:pPr>
            <w:r>
              <w:rPr>
                <w:b/>
                <w:bCs/>
                <w:i/>
                <w:iCs/>
                <w:color w:val="FFFFFF"/>
                <w:sz w:val="20"/>
              </w:rPr>
              <w:t>Exception</w:t>
            </w:r>
          </w:p>
        </w:tc>
      </w:tr>
      <w:tr w:rsidR="007C2BEA" w14:paraId="704BDA9A" w14:textId="77777777" w:rsidTr="001B4F46">
        <w:tc>
          <w:tcPr>
            <w:tcW w:w="3169" w:type="dxa"/>
            <w:tcBorders>
              <w:top w:val="single" w:sz="4" w:space="0" w:color="auto"/>
              <w:bottom w:val="single" w:sz="4" w:space="0" w:color="auto"/>
              <w:right w:val="single" w:sz="4" w:space="0" w:color="auto"/>
            </w:tcBorders>
          </w:tcPr>
          <w:p w14:paraId="4676111F" w14:textId="77777777" w:rsidR="007C2BEA" w:rsidRDefault="007C2BEA" w:rsidP="001B4F46">
            <w:pPr>
              <w:numPr>
                <w:ilvl w:val="12"/>
                <w:numId w:val="0"/>
              </w:numPr>
              <w:rPr>
                <w:rFonts w:cs="Arial"/>
                <w:szCs w:val="22"/>
              </w:rPr>
            </w:pPr>
            <w:r w:rsidRPr="001346A6">
              <w:rPr>
                <w:rFonts w:cs="Arial"/>
                <w:szCs w:val="22"/>
              </w:rPr>
              <w:t>public static CTMApiRobustDAO getInstance()</w:t>
            </w:r>
          </w:p>
        </w:tc>
        <w:tc>
          <w:tcPr>
            <w:tcW w:w="3543" w:type="dxa"/>
            <w:tcBorders>
              <w:top w:val="single" w:sz="4" w:space="0" w:color="auto"/>
              <w:left w:val="single" w:sz="4" w:space="0" w:color="auto"/>
              <w:bottom w:val="single" w:sz="4" w:space="0" w:color="auto"/>
              <w:right w:val="single" w:sz="4" w:space="0" w:color="auto"/>
            </w:tcBorders>
          </w:tcPr>
          <w:p w14:paraId="3A7BB4CB" w14:textId="77777777" w:rsidR="007C2BEA" w:rsidRDefault="007C2BEA" w:rsidP="001B4F46">
            <w:pPr>
              <w:numPr>
                <w:ilvl w:val="12"/>
                <w:numId w:val="0"/>
              </w:numPr>
              <w:rPr>
                <w:rFonts w:cs="Arial"/>
                <w:szCs w:val="22"/>
              </w:rPr>
            </w:pPr>
            <w:r w:rsidRPr="000849DC">
              <w:rPr>
                <w:rFonts w:cs="Arial"/>
                <w:szCs w:val="22"/>
              </w:rPr>
              <w:t>Gets singleton instance</w:t>
            </w:r>
          </w:p>
        </w:tc>
        <w:tc>
          <w:tcPr>
            <w:tcW w:w="2552" w:type="dxa"/>
            <w:tcBorders>
              <w:top w:val="single" w:sz="4" w:space="0" w:color="auto"/>
              <w:left w:val="single" w:sz="4" w:space="0" w:color="auto"/>
              <w:bottom w:val="single" w:sz="4" w:space="0" w:color="auto"/>
            </w:tcBorders>
          </w:tcPr>
          <w:p w14:paraId="36D3A41E" w14:textId="77777777" w:rsidR="007C2BEA" w:rsidRDefault="007C2BEA" w:rsidP="001B4F46">
            <w:pPr>
              <w:numPr>
                <w:ilvl w:val="12"/>
                <w:numId w:val="0"/>
              </w:numPr>
              <w:rPr>
                <w:rFonts w:cs="Arial"/>
                <w:szCs w:val="22"/>
              </w:rPr>
            </w:pPr>
            <w:r>
              <w:rPr>
                <w:rFonts w:cs="Arial"/>
                <w:szCs w:val="22"/>
              </w:rPr>
              <w:t>None</w:t>
            </w:r>
          </w:p>
        </w:tc>
      </w:tr>
      <w:tr w:rsidR="007C2BEA" w14:paraId="44A508B4" w14:textId="77777777" w:rsidTr="001B4F46">
        <w:tc>
          <w:tcPr>
            <w:tcW w:w="3169" w:type="dxa"/>
            <w:tcBorders>
              <w:top w:val="single" w:sz="4" w:space="0" w:color="auto"/>
              <w:bottom w:val="single" w:sz="4" w:space="0" w:color="auto"/>
              <w:right w:val="single" w:sz="4" w:space="0" w:color="auto"/>
            </w:tcBorders>
          </w:tcPr>
          <w:p w14:paraId="290E3FA1" w14:textId="77777777" w:rsidR="007C2BEA" w:rsidRPr="001346A6" w:rsidRDefault="007C2BEA" w:rsidP="001B4F46">
            <w:pPr>
              <w:numPr>
                <w:ilvl w:val="12"/>
                <w:numId w:val="0"/>
              </w:numPr>
              <w:rPr>
                <w:rFonts w:cs="Arial"/>
                <w:szCs w:val="22"/>
              </w:rPr>
            </w:pPr>
            <w:r w:rsidRPr="000849DC">
              <w:rPr>
                <w:rFonts w:cs="Arial"/>
                <w:szCs w:val="22"/>
              </w:rPr>
              <w:t>public boolean checkTMApiProtected()</w:t>
            </w:r>
          </w:p>
        </w:tc>
        <w:tc>
          <w:tcPr>
            <w:tcW w:w="3543" w:type="dxa"/>
            <w:tcBorders>
              <w:top w:val="single" w:sz="4" w:space="0" w:color="auto"/>
              <w:left w:val="single" w:sz="4" w:space="0" w:color="auto"/>
              <w:bottom w:val="single" w:sz="4" w:space="0" w:color="auto"/>
              <w:right w:val="single" w:sz="4" w:space="0" w:color="auto"/>
            </w:tcBorders>
          </w:tcPr>
          <w:p w14:paraId="22ABDCBB" w14:textId="77777777" w:rsidR="007C2BEA" w:rsidRPr="000849DC" w:rsidRDefault="007C2BEA" w:rsidP="001B4F46">
            <w:pPr>
              <w:numPr>
                <w:ilvl w:val="12"/>
                <w:numId w:val="0"/>
              </w:numPr>
              <w:rPr>
                <w:rFonts w:cs="Arial"/>
                <w:szCs w:val="22"/>
              </w:rPr>
            </w:pPr>
            <w:r w:rsidRPr="000849DC">
              <w:rPr>
                <w:rFonts w:cs="Arial"/>
                <w:szCs w:val="22"/>
              </w:rPr>
              <w:t>Checks if TM API's are Protected</w:t>
            </w:r>
          </w:p>
        </w:tc>
        <w:tc>
          <w:tcPr>
            <w:tcW w:w="2552" w:type="dxa"/>
            <w:tcBorders>
              <w:top w:val="single" w:sz="4" w:space="0" w:color="auto"/>
              <w:left w:val="single" w:sz="4" w:space="0" w:color="auto"/>
              <w:bottom w:val="single" w:sz="4" w:space="0" w:color="auto"/>
            </w:tcBorders>
          </w:tcPr>
          <w:p w14:paraId="363FB239" w14:textId="77777777" w:rsidR="007C2BEA" w:rsidRDefault="007C2BEA" w:rsidP="001B4F46">
            <w:pPr>
              <w:numPr>
                <w:ilvl w:val="12"/>
                <w:numId w:val="0"/>
              </w:numPr>
              <w:rPr>
                <w:rFonts w:cs="Arial"/>
                <w:szCs w:val="22"/>
              </w:rPr>
            </w:pPr>
            <w:r>
              <w:rPr>
                <w:rFonts w:cs="Arial"/>
                <w:szCs w:val="22"/>
              </w:rPr>
              <w:t>None</w:t>
            </w:r>
          </w:p>
        </w:tc>
      </w:tr>
      <w:tr w:rsidR="007C2BEA" w14:paraId="466DE437" w14:textId="77777777" w:rsidTr="001B4F46">
        <w:tc>
          <w:tcPr>
            <w:tcW w:w="3169" w:type="dxa"/>
            <w:tcBorders>
              <w:top w:val="single" w:sz="4" w:space="0" w:color="auto"/>
              <w:bottom w:val="single" w:sz="4" w:space="0" w:color="auto"/>
              <w:right w:val="single" w:sz="4" w:space="0" w:color="auto"/>
            </w:tcBorders>
          </w:tcPr>
          <w:p w14:paraId="0A4BAC9F" w14:textId="77777777" w:rsidR="007C2BEA" w:rsidRPr="001346A6" w:rsidRDefault="007C2BEA" w:rsidP="001B4F46">
            <w:pPr>
              <w:numPr>
                <w:ilvl w:val="12"/>
                <w:numId w:val="0"/>
              </w:numPr>
              <w:rPr>
                <w:rFonts w:cs="Arial"/>
                <w:szCs w:val="22"/>
              </w:rPr>
            </w:pPr>
            <w:r w:rsidRPr="000849DC">
              <w:rPr>
                <w:rFonts w:cs="Arial"/>
                <w:szCs w:val="22"/>
              </w:rPr>
              <w:t>public void heavyProcessStartEntry(String processname)</w:t>
            </w:r>
          </w:p>
        </w:tc>
        <w:tc>
          <w:tcPr>
            <w:tcW w:w="3543" w:type="dxa"/>
            <w:tcBorders>
              <w:top w:val="single" w:sz="4" w:space="0" w:color="auto"/>
              <w:left w:val="single" w:sz="4" w:space="0" w:color="auto"/>
              <w:bottom w:val="single" w:sz="4" w:space="0" w:color="auto"/>
              <w:right w:val="single" w:sz="4" w:space="0" w:color="auto"/>
            </w:tcBorders>
          </w:tcPr>
          <w:p w14:paraId="142A1154" w14:textId="77777777" w:rsidR="007C2BEA" w:rsidRPr="000849DC" w:rsidRDefault="007C2BEA" w:rsidP="001B4F46">
            <w:pPr>
              <w:numPr>
                <w:ilvl w:val="12"/>
                <w:numId w:val="0"/>
              </w:numPr>
              <w:rPr>
                <w:rFonts w:cs="Arial"/>
                <w:szCs w:val="22"/>
              </w:rPr>
            </w:pPr>
            <w:r w:rsidRPr="000849DC">
              <w:rPr>
                <w:rFonts w:cs="Arial"/>
                <w:szCs w:val="22"/>
              </w:rPr>
              <w:t>To insert heavy Process Entry</w:t>
            </w:r>
          </w:p>
        </w:tc>
        <w:tc>
          <w:tcPr>
            <w:tcW w:w="2552" w:type="dxa"/>
            <w:tcBorders>
              <w:top w:val="single" w:sz="4" w:space="0" w:color="auto"/>
              <w:left w:val="single" w:sz="4" w:space="0" w:color="auto"/>
              <w:bottom w:val="single" w:sz="4" w:space="0" w:color="auto"/>
            </w:tcBorders>
          </w:tcPr>
          <w:p w14:paraId="2CE77485" w14:textId="77777777" w:rsidR="007C2BEA" w:rsidRDefault="007C2BEA" w:rsidP="001B4F46">
            <w:pPr>
              <w:numPr>
                <w:ilvl w:val="12"/>
                <w:numId w:val="0"/>
              </w:numPr>
              <w:rPr>
                <w:rFonts w:cs="Arial"/>
                <w:szCs w:val="22"/>
              </w:rPr>
            </w:pPr>
            <w:r>
              <w:rPr>
                <w:rFonts w:cs="Arial"/>
                <w:szCs w:val="22"/>
              </w:rPr>
              <w:t>None</w:t>
            </w:r>
          </w:p>
        </w:tc>
      </w:tr>
      <w:tr w:rsidR="007C2BEA" w14:paraId="747D11BD" w14:textId="77777777" w:rsidTr="001B4F46">
        <w:tc>
          <w:tcPr>
            <w:tcW w:w="3169" w:type="dxa"/>
            <w:tcBorders>
              <w:top w:val="single" w:sz="4" w:space="0" w:color="auto"/>
              <w:bottom w:val="single" w:sz="4" w:space="0" w:color="auto"/>
              <w:right w:val="single" w:sz="4" w:space="0" w:color="auto"/>
            </w:tcBorders>
          </w:tcPr>
          <w:p w14:paraId="00D8D9EA" w14:textId="77777777" w:rsidR="007C2BEA" w:rsidRPr="001346A6" w:rsidRDefault="007C2BEA" w:rsidP="001B4F46">
            <w:pPr>
              <w:numPr>
                <w:ilvl w:val="12"/>
                <w:numId w:val="0"/>
              </w:numPr>
              <w:rPr>
                <w:rFonts w:cs="Arial"/>
                <w:szCs w:val="22"/>
              </w:rPr>
            </w:pPr>
            <w:r w:rsidRPr="000849DC">
              <w:rPr>
                <w:rFonts w:cs="Arial"/>
                <w:szCs w:val="22"/>
              </w:rPr>
              <w:t>public void heavyProcessEndDeletion(String processname,boolean truncate)</w:t>
            </w:r>
          </w:p>
        </w:tc>
        <w:tc>
          <w:tcPr>
            <w:tcW w:w="3543" w:type="dxa"/>
            <w:tcBorders>
              <w:top w:val="single" w:sz="4" w:space="0" w:color="auto"/>
              <w:left w:val="single" w:sz="4" w:space="0" w:color="auto"/>
              <w:bottom w:val="single" w:sz="4" w:space="0" w:color="auto"/>
              <w:right w:val="single" w:sz="4" w:space="0" w:color="auto"/>
            </w:tcBorders>
          </w:tcPr>
          <w:p w14:paraId="1A2CA7DF" w14:textId="77777777" w:rsidR="007C2BEA" w:rsidRPr="000849DC" w:rsidRDefault="007C2BEA" w:rsidP="001B4F46">
            <w:pPr>
              <w:numPr>
                <w:ilvl w:val="12"/>
                <w:numId w:val="0"/>
              </w:numPr>
              <w:rPr>
                <w:rFonts w:cs="Arial"/>
                <w:szCs w:val="22"/>
              </w:rPr>
            </w:pPr>
            <w:r w:rsidRPr="000849DC">
              <w:rPr>
                <w:rFonts w:cs="Arial"/>
                <w:szCs w:val="22"/>
              </w:rPr>
              <w:t>To Delete Heavy Process Entry</w:t>
            </w:r>
          </w:p>
        </w:tc>
        <w:tc>
          <w:tcPr>
            <w:tcW w:w="2552" w:type="dxa"/>
            <w:tcBorders>
              <w:top w:val="single" w:sz="4" w:space="0" w:color="auto"/>
              <w:left w:val="single" w:sz="4" w:space="0" w:color="auto"/>
              <w:bottom w:val="single" w:sz="4" w:space="0" w:color="auto"/>
            </w:tcBorders>
          </w:tcPr>
          <w:p w14:paraId="3E30E2E4" w14:textId="77777777" w:rsidR="007C2BEA" w:rsidRDefault="007C2BEA" w:rsidP="001B4F46">
            <w:pPr>
              <w:numPr>
                <w:ilvl w:val="12"/>
                <w:numId w:val="0"/>
              </w:numPr>
              <w:rPr>
                <w:rFonts w:cs="Arial"/>
                <w:szCs w:val="22"/>
              </w:rPr>
            </w:pPr>
            <w:r>
              <w:rPr>
                <w:rFonts w:cs="Arial"/>
                <w:szCs w:val="22"/>
              </w:rPr>
              <w:t>None</w:t>
            </w:r>
          </w:p>
        </w:tc>
      </w:tr>
      <w:tr w:rsidR="007C2BEA" w14:paraId="0EF90E20" w14:textId="77777777" w:rsidTr="001B4F46">
        <w:tc>
          <w:tcPr>
            <w:tcW w:w="3169" w:type="dxa"/>
            <w:tcBorders>
              <w:top w:val="single" w:sz="4" w:space="0" w:color="auto"/>
              <w:bottom w:val="single" w:sz="4" w:space="0" w:color="auto"/>
              <w:right w:val="single" w:sz="4" w:space="0" w:color="auto"/>
            </w:tcBorders>
          </w:tcPr>
          <w:p w14:paraId="7D1E7E23" w14:textId="77777777" w:rsidR="007C2BEA" w:rsidRPr="000849DC" w:rsidRDefault="007C2BEA" w:rsidP="001B4F46">
            <w:pPr>
              <w:numPr>
                <w:ilvl w:val="12"/>
                <w:numId w:val="0"/>
              </w:numPr>
              <w:rPr>
                <w:rFonts w:cs="Arial"/>
                <w:szCs w:val="22"/>
              </w:rPr>
            </w:pPr>
            <w:r w:rsidRPr="000849DC">
              <w:rPr>
                <w:rFonts w:cs="Arial"/>
                <w:szCs w:val="22"/>
              </w:rPr>
              <w:t>public boolean isheavyProcessRunning()</w:t>
            </w:r>
          </w:p>
        </w:tc>
        <w:tc>
          <w:tcPr>
            <w:tcW w:w="3543" w:type="dxa"/>
            <w:tcBorders>
              <w:top w:val="single" w:sz="4" w:space="0" w:color="auto"/>
              <w:left w:val="single" w:sz="4" w:space="0" w:color="auto"/>
              <w:bottom w:val="single" w:sz="4" w:space="0" w:color="auto"/>
              <w:right w:val="single" w:sz="4" w:space="0" w:color="auto"/>
            </w:tcBorders>
          </w:tcPr>
          <w:p w14:paraId="15D9F5EF" w14:textId="77777777" w:rsidR="007C2BEA" w:rsidRPr="000849DC" w:rsidRDefault="007C2BEA" w:rsidP="001B4F46">
            <w:pPr>
              <w:numPr>
                <w:ilvl w:val="12"/>
                <w:numId w:val="0"/>
              </w:numPr>
              <w:rPr>
                <w:rFonts w:cs="Arial"/>
                <w:szCs w:val="22"/>
              </w:rPr>
            </w:pPr>
            <w:r w:rsidRPr="000849DC">
              <w:rPr>
                <w:rFonts w:cs="Arial"/>
                <w:szCs w:val="22"/>
              </w:rPr>
              <w:t>Check whether heavy process is running</w:t>
            </w:r>
          </w:p>
        </w:tc>
        <w:tc>
          <w:tcPr>
            <w:tcW w:w="2552" w:type="dxa"/>
            <w:tcBorders>
              <w:top w:val="single" w:sz="4" w:space="0" w:color="auto"/>
              <w:left w:val="single" w:sz="4" w:space="0" w:color="auto"/>
              <w:bottom w:val="single" w:sz="4" w:space="0" w:color="auto"/>
            </w:tcBorders>
          </w:tcPr>
          <w:p w14:paraId="65BC96FB" w14:textId="77777777" w:rsidR="007C2BEA" w:rsidRDefault="007C2BEA" w:rsidP="001B4F46">
            <w:pPr>
              <w:numPr>
                <w:ilvl w:val="12"/>
                <w:numId w:val="0"/>
              </w:numPr>
              <w:rPr>
                <w:rFonts w:cs="Arial"/>
                <w:szCs w:val="22"/>
              </w:rPr>
            </w:pPr>
            <w:r>
              <w:rPr>
                <w:rFonts w:cs="Arial"/>
                <w:szCs w:val="22"/>
              </w:rPr>
              <w:t>None</w:t>
            </w:r>
          </w:p>
        </w:tc>
      </w:tr>
      <w:tr w:rsidR="007C2BEA" w14:paraId="64639735" w14:textId="77777777" w:rsidTr="001B4F46">
        <w:tc>
          <w:tcPr>
            <w:tcW w:w="3169" w:type="dxa"/>
            <w:tcBorders>
              <w:top w:val="single" w:sz="4" w:space="0" w:color="auto"/>
              <w:bottom w:val="single" w:sz="4" w:space="0" w:color="auto"/>
              <w:right w:val="single" w:sz="4" w:space="0" w:color="auto"/>
            </w:tcBorders>
          </w:tcPr>
          <w:p w14:paraId="039FAD88" w14:textId="77777777" w:rsidR="007C2BEA" w:rsidRPr="000849DC" w:rsidRDefault="007C2BEA" w:rsidP="001B4F46">
            <w:pPr>
              <w:numPr>
                <w:ilvl w:val="12"/>
                <w:numId w:val="0"/>
              </w:numPr>
              <w:rPr>
                <w:rFonts w:cs="Arial"/>
                <w:szCs w:val="22"/>
              </w:rPr>
            </w:pPr>
            <w:r w:rsidRPr="000849DC">
              <w:rPr>
                <w:rFonts w:cs="Arial"/>
                <w:szCs w:val="22"/>
              </w:rPr>
              <w:t>public void heavyProcessTruncate()</w:t>
            </w:r>
          </w:p>
        </w:tc>
        <w:tc>
          <w:tcPr>
            <w:tcW w:w="3543" w:type="dxa"/>
            <w:tcBorders>
              <w:top w:val="single" w:sz="4" w:space="0" w:color="auto"/>
              <w:left w:val="single" w:sz="4" w:space="0" w:color="auto"/>
              <w:bottom w:val="single" w:sz="4" w:space="0" w:color="auto"/>
              <w:right w:val="single" w:sz="4" w:space="0" w:color="auto"/>
            </w:tcBorders>
          </w:tcPr>
          <w:p w14:paraId="1FD0EDF6" w14:textId="77777777" w:rsidR="007C2BEA" w:rsidRPr="000849DC" w:rsidRDefault="007C2BEA" w:rsidP="001B4F46">
            <w:pPr>
              <w:numPr>
                <w:ilvl w:val="12"/>
                <w:numId w:val="0"/>
              </w:numPr>
              <w:rPr>
                <w:rFonts w:cs="Arial"/>
                <w:szCs w:val="22"/>
              </w:rPr>
            </w:pPr>
            <w:r w:rsidRPr="000849DC">
              <w:rPr>
                <w:rFonts w:cs="Arial"/>
                <w:szCs w:val="22"/>
              </w:rPr>
              <w:t>To Truncate Heavy Process Entry</w:t>
            </w:r>
          </w:p>
        </w:tc>
        <w:tc>
          <w:tcPr>
            <w:tcW w:w="2552" w:type="dxa"/>
            <w:tcBorders>
              <w:top w:val="single" w:sz="4" w:space="0" w:color="auto"/>
              <w:left w:val="single" w:sz="4" w:space="0" w:color="auto"/>
              <w:bottom w:val="single" w:sz="4" w:space="0" w:color="auto"/>
            </w:tcBorders>
          </w:tcPr>
          <w:p w14:paraId="2D45A8A5" w14:textId="77777777" w:rsidR="007C2BEA" w:rsidRDefault="007C2BEA" w:rsidP="001B4F46">
            <w:pPr>
              <w:numPr>
                <w:ilvl w:val="12"/>
                <w:numId w:val="0"/>
              </w:numPr>
              <w:rPr>
                <w:rFonts w:cs="Arial"/>
                <w:szCs w:val="22"/>
              </w:rPr>
            </w:pPr>
            <w:r w:rsidRPr="000849DC">
              <w:rPr>
                <w:rFonts w:cs="Arial"/>
                <w:szCs w:val="22"/>
              </w:rPr>
              <w:t>SQLException</w:t>
            </w:r>
          </w:p>
        </w:tc>
      </w:tr>
    </w:tbl>
    <w:p w14:paraId="5BACC137" w14:textId="77777777" w:rsidR="007C2BEA" w:rsidRPr="001346A6" w:rsidRDefault="007C2BEA" w:rsidP="007C2BEA">
      <w:pPr>
        <w:widowControl w:val="0"/>
        <w:autoSpaceDE w:val="0"/>
        <w:autoSpaceDN w:val="0"/>
        <w:adjustRightInd w:val="0"/>
        <w:rPr>
          <w:rFonts w:cs="Arial"/>
          <w:b/>
          <w:bCs/>
          <w:szCs w:val="22"/>
        </w:rPr>
      </w:pPr>
    </w:p>
    <w:p w14:paraId="32BBDAE3" w14:textId="77777777" w:rsidR="003A439A" w:rsidRDefault="003A439A" w:rsidP="0015506F">
      <w:pPr>
        <w:pStyle w:val="ListParagraph"/>
        <w:rPr>
          <w:rFonts w:cs="Arial"/>
          <w:b/>
          <w:bCs/>
          <w:szCs w:val="22"/>
        </w:rPr>
      </w:pPr>
    </w:p>
    <w:p w14:paraId="27BF6AA3" w14:textId="77777777" w:rsidR="0015506F" w:rsidRPr="00102D3A" w:rsidRDefault="0015506F" w:rsidP="0039515D">
      <w:pPr>
        <w:pStyle w:val="ListParagraph"/>
        <w:numPr>
          <w:ilvl w:val="0"/>
          <w:numId w:val="28"/>
        </w:numPr>
        <w:rPr>
          <w:b/>
        </w:rPr>
      </w:pPr>
      <w:r w:rsidRPr="00102D3A">
        <w:rPr>
          <w:b/>
        </w:rPr>
        <w:t>dev/tm/build.xml</w:t>
      </w:r>
    </w:p>
    <w:p w14:paraId="756AABD4" w14:textId="77777777" w:rsidR="0015506F" w:rsidRDefault="0015506F" w:rsidP="0015506F">
      <w:pPr>
        <w:rPr>
          <w:b/>
        </w:rPr>
      </w:pPr>
    </w:p>
    <w:p w14:paraId="184EE233" w14:textId="77777777" w:rsidR="0015506F" w:rsidRPr="0011284A" w:rsidRDefault="0015506F" w:rsidP="0015506F">
      <w:r w:rsidRPr="0011284A">
        <w:t>&lt;ant dir="../omiclient"&gt;&lt;/ant&gt;</w:t>
      </w:r>
    </w:p>
    <w:p w14:paraId="25486D82" w14:textId="77777777" w:rsidR="0015506F" w:rsidRDefault="0015506F" w:rsidP="0015506F">
      <w:r w:rsidRPr="0011284A">
        <w:t>&lt;fileset dir="../omiclient/build" includes="omiclient.jar"/&gt;</w:t>
      </w:r>
    </w:p>
    <w:p w14:paraId="669DE9CB" w14:textId="77777777" w:rsidR="0015506F" w:rsidRDefault="0015506F" w:rsidP="0015506F">
      <w:r w:rsidRPr="0011284A">
        <w:t>&lt;fileset dir="../omiclient/build" includes="omiclient.jar"/&gt;</w:t>
      </w:r>
    </w:p>
    <w:p w14:paraId="531EFB38" w14:textId="77777777" w:rsidR="0015506F" w:rsidRDefault="0015506F" w:rsidP="0015506F">
      <w:r w:rsidRPr="0011284A">
        <w:t>&lt;attribute name="Dependencies" value="org.jboss.remote-naming, org.hornetq"/&gt;</w:t>
      </w:r>
    </w:p>
    <w:p w14:paraId="66987174" w14:textId="77777777" w:rsidR="0015506F" w:rsidRPr="0011284A" w:rsidRDefault="0015506F" w:rsidP="0015506F">
      <w:r w:rsidRPr="0011284A">
        <w:t>com/myrio/common/util/omi/*.java,</w:t>
      </w:r>
    </w:p>
    <w:p w14:paraId="01454E61" w14:textId="77777777" w:rsidR="0015506F" w:rsidRDefault="0015506F" w:rsidP="0015506F">
      <w:pPr>
        <w:rPr>
          <w:b/>
        </w:rPr>
      </w:pPr>
    </w:p>
    <w:p w14:paraId="5ADC8D8B" w14:textId="77777777" w:rsidR="0015506F" w:rsidRDefault="0015506F" w:rsidP="0015506F">
      <w:pPr>
        <w:rPr>
          <w:b/>
        </w:rPr>
      </w:pPr>
    </w:p>
    <w:p w14:paraId="5A2EF113" w14:textId="77777777" w:rsidR="0015506F" w:rsidRPr="00102D3A" w:rsidRDefault="0015506F" w:rsidP="0039515D">
      <w:pPr>
        <w:pStyle w:val="ListParagraph"/>
        <w:numPr>
          <w:ilvl w:val="0"/>
          <w:numId w:val="28"/>
        </w:numPr>
        <w:rPr>
          <w:b/>
        </w:rPr>
      </w:pPr>
      <w:r w:rsidRPr="00102D3A">
        <w:rPr>
          <w:b/>
        </w:rPr>
        <w:t>dev/tm/etc/totalmanage/application.xml</w:t>
      </w:r>
    </w:p>
    <w:p w14:paraId="55E35A91" w14:textId="77777777" w:rsidR="0015506F" w:rsidRDefault="0015506F" w:rsidP="0015506F">
      <w:pPr>
        <w:rPr>
          <w:b/>
        </w:rPr>
      </w:pPr>
    </w:p>
    <w:p w14:paraId="0E163F66" w14:textId="77777777" w:rsidR="0015506F" w:rsidRPr="000348A1" w:rsidRDefault="0015506F" w:rsidP="0015506F">
      <w:r w:rsidRPr="000348A1">
        <w:rPr>
          <w:b/>
        </w:rPr>
        <w:tab/>
      </w:r>
      <w:r w:rsidRPr="000348A1">
        <w:t>&lt;module&gt;</w:t>
      </w:r>
    </w:p>
    <w:p w14:paraId="068AF3EA" w14:textId="77777777" w:rsidR="0015506F" w:rsidRPr="000348A1" w:rsidRDefault="0015506F" w:rsidP="0015506F">
      <w:r w:rsidRPr="000348A1">
        <w:tab/>
      </w:r>
      <w:r w:rsidRPr="000348A1">
        <w:tab/>
        <w:t>&lt;ejb&gt;</w:t>
      </w:r>
    </w:p>
    <w:p w14:paraId="1BBC12E7" w14:textId="77777777" w:rsidR="0015506F" w:rsidRPr="000348A1" w:rsidRDefault="0015506F" w:rsidP="0015506F">
      <w:r w:rsidRPr="000348A1">
        <w:tab/>
      </w:r>
      <w:r w:rsidRPr="000348A1">
        <w:tab/>
      </w:r>
      <w:r w:rsidRPr="000348A1">
        <w:tab/>
        <w:t>omiclient.jar</w:t>
      </w:r>
    </w:p>
    <w:p w14:paraId="192DF8EB" w14:textId="77777777" w:rsidR="0015506F" w:rsidRPr="000348A1" w:rsidRDefault="0015506F" w:rsidP="0015506F">
      <w:r w:rsidRPr="000348A1">
        <w:tab/>
      </w:r>
      <w:r w:rsidRPr="000348A1">
        <w:tab/>
        <w:t>&lt;/ejb&gt;</w:t>
      </w:r>
    </w:p>
    <w:p w14:paraId="13B31069" w14:textId="77777777" w:rsidR="0015506F" w:rsidRPr="000348A1" w:rsidRDefault="0015506F" w:rsidP="0015506F">
      <w:r w:rsidRPr="000348A1">
        <w:tab/>
        <w:t>&lt;/module&gt;</w:t>
      </w:r>
    </w:p>
    <w:p w14:paraId="57895918" w14:textId="77777777" w:rsidR="0015506F" w:rsidRDefault="0015506F" w:rsidP="0015506F">
      <w:pPr>
        <w:rPr>
          <w:b/>
        </w:rPr>
      </w:pPr>
    </w:p>
    <w:p w14:paraId="4B2BDC76" w14:textId="77777777" w:rsidR="0015506F" w:rsidRPr="00102D3A" w:rsidRDefault="0015506F" w:rsidP="0039515D">
      <w:pPr>
        <w:pStyle w:val="ListParagraph"/>
        <w:numPr>
          <w:ilvl w:val="0"/>
          <w:numId w:val="28"/>
        </w:numPr>
        <w:rPr>
          <w:b/>
        </w:rPr>
      </w:pPr>
      <w:r w:rsidRPr="00102D3A">
        <w:rPr>
          <w:b/>
        </w:rPr>
        <w:t>dev/jbossconfig/standalone/configuration/standalone-full-tm.xml</w:t>
      </w:r>
    </w:p>
    <w:p w14:paraId="6CB58689" w14:textId="77777777" w:rsidR="0015506F" w:rsidRDefault="0015506F" w:rsidP="0015506F">
      <w:pPr>
        <w:rPr>
          <w:b/>
        </w:rPr>
      </w:pPr>
    </w:p>
    <w:p w14:paraId="0AF736A6" w14:textId="77777777" w:rsidR="0015506F" w:rsidRPr="004D57B1" w:rsidRDefault="0015506F" w:rsidP="0015506F">
      <w:r w:rsidRPr="004D57B1">
        <w:t>&lt;system-properties&gt;</w:t>
      </w:r>
    </w:p>
    <w:p w14:paraId="48F841F7" w14:textId="77777777" w:rsidR="0015506F" w:rsidRPr="004D57B1" w:rsidRDefault="0015506F" w:rsidP="0015506F">
      <w:r w:rsidRPr="004D57B1">
        <w:t xml:space="preserve">        &lt;property name="omi.jms.queue.manager.host" value="localhost"/&gt;</w:t>
      </w:r>
    </w:p>
    <w:p w14:paraId="77077B64" w14:textId="77777777" w:rsidR="0015506F" w:rsidRPr="004D57B1" w:rsidRDefault="0015506F" w:rsidP="0015506F">
      <w:r w:rsidRPr="004D57B1">
        <w:t xml:space="preserve">        &lt;property name="omi-transaction-timeout" value="3600"/&gt;</w:t>
      </w:r>
    </w:p>
    <w:p w14:paraId="7515A349" w14:textId="77777777" w:rsidR="0015506F" w:rsidRPr="004D57B1" w:rsidRDefault="0015506F" w:rsidP="0015506F">
      <w:r w:rsidRPr="004D57B1">
        <w:t xml:space="preserve">    &lt;/system-properties&gt;</w:t>
      </w:r>
    </w:p>
    <w:p w14:paraId="5A262061" w14:textId="77777777" w:rsidR="0015506F" w:rsidRDefault="0015506F" w:rsidP="0015506F">
      <w:pPr>
        <w:rPr>
          <w:b/>
        </w:rPr>
      </w:pPr>
    </w:p>
    <w:p w14:paraId="03B502A2" w14:textId="77777777" w:rsidR="0015506F" w:rsidRPr="00102D3A" w:rsidRDefault="0015506F" w:rsidP="0039515D">
      <w:pPr>
        <w:pStyle w:val="ListParagraph"/>
        <w:numPr>
          <w:ilvl w:val="0"/>
          <w:numId w:val="28"/>
        </w:numPr>
        <w:rPr>
          <w:b/>
        </w:rPr>
      </w:pPr>
      <w:r w:rsidRPr="00102D3A">
        <w:rPr>
          <w:b/>
        </w:rPr>
        <w:t>dev/jbossconfig/standalone/configuration/standalone-full-tm_urh.xml</w:t>
      </w:r>
    </w:p>
    <w:p w14:paraId="5232A8B6" w14:textId="77777777" w:rsidR="0015506F" w:rsidRDefault="0015506F" w:rsidP="0015506F">
      <w:pPr>
        <w:rPr>
          <w:b/>
        </w:rPr>
      </w:pPr>
    </w:p>
    <w:p w14:paraId="7C7F403B" w14:textId="77777777" w:rsidR="0015506F" w:rsidRPr="004D57B1" w:rsidRDefault="0015506F" w:rsidP="0015506F">
      <w:r>
        <w:t xml:space="preserve">    </w:t>
      </w:r>
      <w:r w:rsidRPr="004D57B1">
        <w:t>&lt;property name="omi.jms.queue.manager.host" value="localhost"/&gt;</w:t>
      </w:r>
    </w:p>
    <w:p w14:paraId="38D009C6" w14:textId="77777777" w:rsidR="0015506F" w:rsidRDefault="0015506F" w:rsidP="0015506F">
      <w:r>
        <w:t xml:space="preserve">   </w:t>
      </w:r>
      <w:r w:rsidRPr="004D57B1">
        <w:t>&lt;property name="omi-transaction-timeout" value="3600"/&gt;</w:t>
      </w:r>
    </w:p>
    <w:p w14:paraId="2013D1F7" w14:textId="77777777" w:rsidR="0015506F" w:rsidRDefault="0015506F" w:rsidP="0015506F"/>
    <w:p w14:paraId="336AACD3" w14:textId="77777777" w:rsidR="0015506F" w:rsidRPr="00102D3A" w:rsidRDefault="0015506F" w:rsidP="0039515D">
      <w:pPr>
        <w:pStyle w:val="ListParagraph"/>
        <w:numPr>
          <w:ilvl w:val="0"/>
          <w:numId w:val="28"/>
        </w:numPr>
        <w:rPr>
          <w:b/>
        </w:rPr>
      </w:pPr>
      <w:r w:rsidRPr="00102D3A">
        <w:rPr>
          <w:b/>
        </w:rPr>
        <w:t>dev/jbossconfig/standalone/configuration/standalone-full-urh.xml</w:t>
      </w:r>
    </w:p>
    <w:p w14:paraId="1E74E80E" w14:textId="77777777" w:rsidR="0015506F" w:rsidRDefault="0015506F" w:rsidP="0015506F"/>
    <w:p w14:paraId="05F72CEB" w14:textId="77777777" w:rsidR="0015506F" w:rsidRDefault="0015506F" w:rsidP="0015506F">
      <w:r>
        <w:tab/>
        <w:t>&lt;property name="omi.jms.queue.manager.host" value="localhost"/&gt;</w:t>
      </w:r>
    </w:p>
    <w:p w14:paraId="7682DFF3" w14:textId="77777777" w:rsidR="0015506F" w:rsidRDefault="0015506F" w:rsidP="0015506F">
      <w:r>
        <w:t xml:space="preserve">        &lt;property name="omi-transaction-timeout" value="3600"/&gt;</w:t>
      </w:r>
    </w:p>
    <w:p w14:paraId="15D67068" w14:textId="77777777" w:rsidR="0015506F" w:rsidRDefault="0015506F" w:rsidP="0015506F"/>
    <w:p w14:paraId="5EA2F476" w14:textId="77777777" w:rsidR="0015506F" w:rsidRPr="00102D3A" w:rsidRDefault="0015506F" w:rsidP="0039515D">
      <w:pPr>
        <w:pStyle w:val="ListParagraph"/>
        <w:numPr>
          <w:ilvl w:val="0"/>
          <w:numId w:val="28"/>
        </w:numPr>
        <w:rPr>
          <w:b/>
        </w:rPr>
      </w:pPr>
      <w:r w:rsidRPr="00102D3A">
        <w:rPr>
          <w:b/>
        </w:rPr>
        <w:t>dev/omiclient/build.xml</w:t>
      </w:r>
    </w:p>
    <w:p w14:paraId="2C8932ED" w14:textId="77777777" w:rsidR="0015506F" w:rsidRDefault="0015506F" w:rsidP="0015506F">
      <w:pPr>
        <w:rPr>
          <w:b/>
        </w:rPr>
      </w:pPr>
    </w:p>
    <w:p w14:paraId="267382B2" w14:textId="77777777" w:rsidR="0015506F" w:rsidRPr="00D75F43" w:rsidRDefault="0015506F" w:rsidP="00D75F43">
      <w:r w:rsidRPr="00D75F43">
        <w:t>&lt;project name="omiclient" default="jar.omiclient" basedir="."&gt;</w:t>
      </w:r>
    </w:p>
    <w:p w14:paraId="38699CEA" w14:textId="77777777" w:rsidR="0015506F" w:rsidRPr="00D75F43" w:rsidRDefault="0015506F" w:rsidP="00D75F43">
      <w:r w:rsidRPr="00D75F43">
        <w:t xml:space="preserve">- &lt;!-- </w:t>
      </w:r>
    </w:p>
    <w:p w14:paraId="46B583F7" w14:textId="77777777" w:rsidR="0015506F" w:rsidRPr="00D75F43" w:rsidRDefault="0015506F" w:rsidP="00D75F43">
      <w:r w:rsidRPr="00D75F43">
        <w:t xml:space="preserve"> Path with JBoss libs </w:t>
      </w:r>
    </w:p>
    <w:p w14:paraId="3C947518" w14:textId="77777777" w:rsidR="0015506F" w:rsidRPr="00D75F43" w:rsidRDefault="0015506F" w:rsidP="00D75F43">
      <w:r w:rsidRPr="00D75F43">
        <w:t xml:space="preserve">  --&gt; </w:t>
      </w:r>
    </w:p>
    <w:p w14:paraId="265CF5CF" w14:textId="77777777" w:rsidR="0015506F" w:rsidRPr="00D75F43" w:rsidRDefault="00167C2C" w:rsidP="00D75F43">
      <w:hyperlink r:id="rId105" w:history="1">
        <w:r w:rsidR="0015506F" w:rsidRPr="00D75F43">
          <w:t>-</w:t>
        </w:r>
      </w:hyperlink>
      <w:r w:rsidR="0015506F" w:rsidRPr="00D75F43">
        <w:t xml:space="preserve"> &lt;target name="init"&gt;</w:t>
      </w:r>
    </w:p>
    <w:p w14:paraId="574EC2BD" w14:textId="77777777" w:rsidR="0015506F" w:rsidRPr="00D75F43" w:rsidRDefault="0015506F" w:rsidP="00D75F43">
      <w:r w:rsidRPr="00D75F43">
        <w:t xml:space="preserve">  &lt;tstamp /&gt; </w:t>
      </w:r>
    </w:p>
    <w:p w14:paraId="0391C3E0" w14:textId="77777777" w:rsidR="0015506F" w:rsidRPr="00D75F43" w:rsidRDefault="0015506F" w:rsidP="00D75F43">
      <w:r w:rsidRPr="00D75F43">
        <w:t xml:space="preserve">  &lt;property name="lib.dir.omi" value="lib" /&gt; </w:t>
      </w:r>
    </w:p>
    <w:p w14:paraId="0A141B7B" w14:textId="77777777" w:rsidR="0015506F" w:rsidRPr="00D75F43" w:rsidRDefault="0015506F" w:rsidP="00D75F43">
      <w:r w:rsidRPr="00D75F43">
        <w:t xml:space="preserve">  &lt;property name="build.dir.omi" value="build" /&gt; </w:t>
      </w:r>
    </w:p>
    <w:p w14:paraId="406EEC84" w14:textId="77777777" w:rsidR="0015506F" w:rsidRPr="00D75F43" w:rsidRDefault="0015506F" w:rsidP="00D75F43">
      <w:r w:rsidRPr="00D75F43">
        <w:t xml:space="preserve">  &lt;property name="etc.dir.omi" value="etc" /&gt; </w:t>
      </w:r>
    </w:p>
    <w:p w14:paraId="7A744B95" w14:textId="77777777" w:rsidR="0015506F" w:rsidRPr="00D75F43" w:rsidRDefault="0015506F" w:rsidP="00D75F43">
      <w:r w:rsidRPr="00D75F43">
        <w:t xml:space="preserve">  &lt;property name="classes.dir.omi" value="${build.dir.omi}/classes" /&gt; </w:t>
      </w:r>
    </w:p>
    <w:p w14:paraId="5A8485D8" w14:textId="77777777" w:rsidR="0015506F" w:rsidRPr="00D75F43" w:rsidRDefault="0015506F" w:rsidP="00D75F43">
      <w:r w:rsidRPr="00D75F43">
        <w:t xml:space="preserve">  &lt;property name="xsd.dest.java.dir.omi" value="${build.dir.omi}/xsd" /&gt; </w:t>
      </w:r>
    </w:p>
    <w:p w14:paraId="290F8CE8" w14:textId="77777777" w:rsidR="0015506F" w:rsidRPr="00D75F43" w:rsidRDefault="0015506F" w:rsidP="00D75F43">
      <w:r w:rsidRPr="00D75F43">
        <w:t xml:space="preserve">  &lt;property name="src.dir.omi" value="src" /&gt; </w:t>
      </w:r>
    </w:p>
    <w:p w14:paraId="549D672A" w14:textId="77777777" w:rsidR="0015506F" w:rsidRPr="00D75F43" w:rsidRDefault="0015506F" w:rsidP="00D75F43">
      <w:r w:rsidRPr="00D75F43">
        <w:t xml:space="preserve">  &lt;property name="xsd.dir.omi" value="xsd" /&gt; </w:t>
      </w:r>
    </w:p>
    <w:p w14:paraId="358B89A7" w14:textId="77777777" w:rsidR="0015506F" w:rsidRPr="00D75F43" w:rsidRDefault="0015506F" w:rsidP="00D75F43">
      <w:r w:rsidRPr="00D75F43">
        <w:t xml:space="preserve">  &lt;property name="xsd.dest.dir.omi" value="src/com/acn/omiclient/common/jaxb" /&gt; </w:t>
      </w:r>
    </w:p>
    <w:p w14:paraId="452CABE0" w14:textId="77777777" w:rsidR="0015506F" w:rsidRPr="00D75F43" w:rsidRDefault="0015506F" w:rsidP="00D75F43">
      <w:r w:rsidRPr="00D75F43">
        <w:t xml:space="preserve">  &lt;property name="xsd.dest.packag.omi" value="/com/acn/omiclient/common/jaxb" /&gt; </w:t>
      </w:r>
    </w:p>
    <w:p w14:paraId="5DCA92E7" w14:textId="77777777" w:rsidR="0015506F" w:rsidRPr="00D75F43" w:rsidRDefault="0015506F" w:rsidP="00D75F43">
      <w:r w:rsidRPr="00D75F43">
        <w:t>  &lt;/target&gt;</w:t>
      </w:r>
    </w:p>
    <w:p w14:paraId="3F72A2A7" w14:textId="77777777" w:rsidR="0015506F" w:rsidRPr="00D75F43" w:rsidRDefault="00167C2C" w:rsidP="00D75F43">
      <w:hyperlink r:id="rId106" w:history="1">
        <w:r w:rsidR="0015506F" w:rsidRPr="00D75F43">
          <w:t>-</w:t>
        </w:r>
      </w:hyperlink>
      <w:r w:rsidR="0015506F" w:rsidRPr="00D75F43">
        <w:t xml:space="preserve"> &lt;path id="compile.classpath"&gt;</w:t>
      </w:r>
    </w:p>
    <w:p w14:paraId="2BD6A860" w14:textId="77777777" w:rsidR="0015506F" w:rsidRPr="00D75F43" w:rsidRDefault="0015506F" w:rsidP="00D75F43">
      <w:r w:rsidRPr="00D75F43">
        <w:t xml:space="preserve">  &lt;fileset dir="lib" includes="*.jar" /&gt; </w:t>
      </w:r>
    </w:p>
    <w:p w14:paraId="65063E31" w14:textId="77777777" w:rsidR="0015506F" w:rsidRPr="00D75F43" w:rsidRDefault="0015506F" w:rsidP="00D75F43">
      <w:r w:rsidRPr="00D75F43">
        <w:t>  &lt;/path&gt;</w:t>
      </w:r>
    </w:p>
    <w:p w14:paraId="3B8CDD67" w14:textId="77777777" w:rsidR="0015506F" w:rsidRPr="00D75F43" w:rsidRDefault="0015506F" w:rsidP="00D75F43">
      <w:r w:rsidRPr="00D75F43">
        <w:t xml:space="preserve">  &lt;taskdef name="xjc" classname="com.sun.tools.xjc.XJCTask" classpathref="compile.classpath" /&gt; </w:t>
      </w:r>
    </w:p>
    <w:p w14:paraId="26169F12" w14:textId="77777777" w:rsidR="0015506F" w:rsidRPr="00D75F43" w:rsidRDefault="0015506F" w:rsidP="00D75F43">
      <w:r w:rsidRPr="00D75F43">
        <w:t xml:space="preserve">- &lt;!-- </w:t>
      </w:r>
    </w:p>
    <w:p w14:paraId="4CE14989" w14:textId="77777777" w:rsidR="0015506F" w:rsidRPr="00D75F43" w:rsidRDefault="0015506F" w:rsidP="00D75F43">
      <w:r w:rsidRPr="00D75F43">
        <w:t xml:space="preserve"> Generates the source code from the test.xsd schema using jaxb </w:t>
      </w:r>
    </w:p>
    <w:p w14:paraId="79CED7FF" w14:textId="77777777" w:rsidR="0015506F" w:rsidRPr="00D75F43" w:rsidRDefault="0015506F" w:rsidP="00D75F43">
      <w:r w:rsidRPr="00D75F43">
        <w:t xml:space="preserve">  --&gt; </w:t>
      </w:r>
    </w:p>
    <w:p w14:paraId="0F413991" w14:textId="77777777" w:rsidR="0015506F" w:rsidRPr="00D75F43" w:rsidRDefault="00167C2C" w:rsidP="00D75F43">
      <w:hyperlink r:id="rId107" w:history="1">
        <w:r w:rsidR="0015506F" w:rsidRPr="00D75F43">
          <w:t>-</w:t>
        </w:r>
      </w:hyperlink>
      <w:r w:rsidR="0015506F" w:rsidRPr="00D75F43">
        <w:t xml:space="preserve"> &lt;target name="option-generate" description="Generates the source code" depends="init"&gt;</w:t>
      </w:r>
    </w:p>
    <w:p w14:paraId="544A20C1" w14:textId="77777777" w:rsidR="0015506F" w:rsidRPr="00D75F43" w:rsidRDefault="0015506F" w:rsidP="00D75F43">
      <w:r w:rsidRPr="00D75F43">
        <w:t xml:space="preserve">  &lt;mkdir dir="${xsd.dest.java.dir.omi}" /&gt; </w:t>
      </w:r>
    </w:p>
    <w:p w14:paraId="3AD764FB" w14:textId="77777777" w:rsidR="0015506F" w:rsidRPr="00D75F43" w:rsidRDefault="00167C2C" w:rsidP="00D75F43">
      <w:hyperlink r:id="rId108" w:history="1">
        <w:r w:rsidR="0015506F" w:rsidRPr="00D75F43">
          <w:t>-</w:t>
        </w:r>
      </w:hyperlink>
      <w:r w:rsidR="0015506F" w:rsidRPr="00D75F43">
        <w:t xml:space="preserve"> &lt;xjc destdir="${xsd.dest.java.dir.omi}" package="com.acn.omiclient.common.jaxb"&gt;</w:t>
      </w:r>
    </w:p>
    <w:p w14:paraId="7449B4FE" w14:textId="77777777" w:rsidR="0015506F" w:rsidRPr="00D75F43" w:rsidRDefault="0015506F" w:rsidP="00D75F43">
      <w:r w:rsidRPr="00D75F43">
        <w:t xml:space="preserve">  &lt;schema dir="${xsd.dir.omi}" includes="*.xsd" /&gt; </w:t>
      </w:r>
    </w:p>
    <w:p w14:paraId="4AB15CDF" w14:textId="77777777" w:rsidR="0015506F" w:rsidRPr="00D75F43" w:rsidRDefault="0015506F" w:rsidP="00D75F43">
      <w:r w:rsidRPr="00D75F43">
        <w:t>  &lt;/xjc&gt;</w:t>
      </w:r>
    </w:p>
    <w:p w14:paraId="1144C6BC" w14:textId="77777777" w:rsidR="0015506F" w:rsidRPr="00D75F43" w:rsidRDefault="0015506F" w:rsidP="00D75F43">
      <w:r w:rsidRPr="00D75F43">
        <w:t xml:space="preserve">- &lt;!-- </w:t>
      </w:r>
    </w:p>
    <w:p w14:paraId="1688C71B" w14:textId="77777777" w:rsidR="0015506F" w:rsidRPr="00D75F43" w:rsidRDefault="0015506F" w:rsidP="00D75F43">
      <w:r w:rsidRPr="00D75F43">
        <w:t>&lt;copy todir="${xsd.dest.dir.omi}" file="${xsd.dest.java.dir.omi}${xsd.dest.packag.omi}/*.java" /&gt;</w:t>
      </w:r>
    </w:p>
    <w:p w14:paraId="184B221D" w14:textId="77777777" w:rsidR="0015506F" w:rsidRPr="00D75F43" w:rsidRDefault="0015506F" w:rsidP="00D75F43">
      <w:r w:rsidRPr="00D75F43">
        <w:t xml:space="preserve">  --&gt; </w:t>
      </w:r>
    </w:p>
    <w:p w14:paraId="15687B12" w14:textId="77777777" w:rsidR="0015506F" w:rsidRPr="00D75F43" w:rsidRDefault="00167C2C" w:rsidP="00D75F43">
      <w:hyperlink r:id="rId109" w:history="1">
        <w:r w:rsidR="0015506F" w:rsidRPr="00D75F43">
          <w:t>-</w:t>
        </w:r>
      </w:hyperlink>
      <w:r w:rsidR="0015506F" w:rsidRPr="00D75F43">
        <w:t xml:space="preserve"> &lt;copy todir="${xsd.dest.dir.omi}"&gt;</w:t>
      </w:r>
    </w:p>
    <w:p w14:paraId="64460E6B" w14:textId="77777777" w:rsidR="0015506F" w:rsidRPr="00D75F43" w:rsidRDefault="0015506F" w:rsidP="00D75F43">
      <w:r w:rsidRPr="00D75F43">
        <w:t xml:space="preserve">  &lt;fileset dir="${xsd.dest.java.dir.omi}${xsd.dest.packag.omi}" /&gt; </w:t>
      </w:r>
    </w:p>
    <w:p w14:paraId="6EA41781" w14:textId="77777777" w:rsidR="0015506F" w:rsidRPr="00D75F43" w:rsidRDefault="0015506F" w:rsidP="00D75F43">
      <w:r w:rsidRPr="00D75F43">
        <w:t>  &lt;/copy&gt;</w:t>
      </w:r>
    </w:p>
    <w:p w14:paraId="28269AA3" w14:textId="77777777" w:rsidR="0015506F" w:rsidRPr="00D75F43" w:rsidRDefault="0015506F" w:rsidP="00D75F43">
      <w:r w:rsidRPr="00D75F43">
        <w:t>  &lt;/target&gt;</w:t>
      </w:r>
    </w:p>
    <w:p w14:paraId="6C0732E8" w14:textId="77777777" w:rsidR="0015506F" w:rsidRPr="00D75F43" w:rsidRDefault="00167C2C" w:rsidP="00D75F43">
      <w:hyperlink r:id="rId110" w:history="1">
        <w:r w:rsidR="0015506F" w:rsidRPr="00D75F43">
          <w:t>-</w:t>
        </w:r>
      </w:hyperlink>
      <w:r w:rsidR="0015506F" w:rsidRPr="00D75F43">
        <w:t xml:space="preserve"> &lt;target name="jar.omiclient" depends="compile"&gt;</w:t>
      </w:r>
    </w:p>
    <w:p w14:paraId="6B38EA5C" w14:textId="77777777" w:rsidR="0015506F" w:rsidRPr="00D75F43" w:rsidRDefault="00167C2C" w:rsidP="00D75F43">
      <w:hyperlink r:id="rId111" w:history="1">
        <w:r w:rsidR="0015506F" w:rsidRPr="00D75F43">
          <w:t>-</w:t>
        </w:r>
      </w:hyperlink>
      <w:r w:rsidR="0015506F" w:rsidRPr="00D75F43">
        <w:t xml:space="preserve"> &lt;manifest file="MANIFEST.MF"&gt;</w:t>
      </w:r>
    </w:p>
    <w:p w14:paraId="0183C3D6" w14:textId="77777777" w:rsidR="0015506F" w:rsidRPr="00D75F43" w:rsidRDefault="0015506F" w:rsidP="00D75F43">
      <w:r w:rsidRPr="00D75F43">
        <w:t xml:space="preserve">  &lt;attribute name="Dependencies" value="org.jboss.remote-naming, org.hornetq" /&gt; </w:t>
      </w:r>
    </w:p>
    <w:p w14:paraId="36FC9853" w14:textId="77777777" w:rsidR="0015506F" w:rsidRPr="00D75F43" w:rsidRDefault="0015506F" w:rsidP="00D75F43">
      <w:r w:rsidRPr="00D75F43">
        <w:t>  &lt;/manifest&gt;</w:t>
      </w:r>
    </w:p>
    <w:p w14:paraId="136C68BF" w14:textId="77777777" w:rsidR="0015506F" w:rsidRPr="00D75F43" w:rsidRDefault="00167C2C" w:rsidP="00D75F43">
      <w:hyperlink r:id="rId112" w:history="1">
        <w:r w:rsidR="0015506F" w:rsidRPr="00D75F43">
          <w:t>-</w:t>
        </w:r>
      </w:hyperlink>
      <w:r w:rsidR="0015506F" w:rsidRPr="00D75F43">
        <w:t xml:space="preserve"> &lt;jar destfile="${build.dir.omi}/${ant.project.name}.jar" basedir="${classes.dir.omi}" manifest="MANIFEST.MF"&gt;</w:t>
      </w:r>
    </w:p>
    <w:p w14:paraId="40FB15FE" w14:textId="77777777" w:rsidR="0015506F" w:rsidRPr="00D75F43" w:rsidRDefault="0015506F" w:rsidP="00D75F43">
      <w:r w:rsidRPr="00D75F43">
        <w:t xml:space="preserve">  &lt;metainf file="${etc.dir.omi}/ejb-jar.xml" /&gt; </w:t>
      </w:r>
    </w:p>
    <w:p w14:paraId="7B878A5C" w14:textId="77777777" w:rsidR="0015506F" w:rsidRPr="00D75F43" w:rsidRDefault="0015506F" w:rsidP="00D75F43">
      <w:r w:rsidRPr="00D75F43">
        <w:t>  &lt;/jar&gt;</w:t>
      </w:r>
    </w:p>
    <w:p w14:paraId="19D3EA81" w14:textId="77777777" w:rsidR="0015506F" w:rsidRPr="00D75F43" w:rsidRDefault="0015506F" w:rsidP="00D75F43">
      <w:r w:rsidRPr="00D75F43">
        <w:t>  &lt;/target&gt;</w:t>
      </w:r>
    </w:p>
    <w:p w14:paraId="71D80CBC" w14:textId="77777777" w:rsidR="0015506F" w:rsidRPr="00D75F43" w:rsidRDefault="00167C2C" w:rsidP="00D75F43">
      <w:hyperlink r:id="rId113" w:history="1">
        <w:r w:rsidR="0015506F" w:rsidRPr="00D75F43">
          <w:t>-</w:t>
        </w:r>
      </w:hyperlink>
      <w:r w:rsidR="0015506F" w:rsidRPr="00D75F43">
        <w:t xml:space="preserve"> &lt;target name="compile" depends="init,option-generate"&gt;</w:t>
      </w:r>
    </w:p>
    <w:p w14:paraId="086D7925" w14:textId="77777777" w:rsidR="0015506F" w:rsidRPr="00D75F43" w:rsidRDefault="0015506F" w:rsidP="00D75F43">
      <w:r w:rsidRPr="00D75F43">
        <w:t xml:space="preserve">  &lt;delete dir="build" /&gt; </w:t>
      </w:r>
    </w:p>
    <w:p w14:paraId="6ACD22D5" w14:textId="77777777" w:rsidR="0015506F" w:rsidRPr="00D75F43" w:rsidRDefault="0015506F" w:rsidP="00D75F43">
      <w:r w:rsidRPr="00D75F43">
        <w:t xml:space="preserve">  &lt;mkdir dir="${classes.dir.omi}" /&gt; </w:t>
      </w:r>
    </w:p>
    <w:p w14:paraId="5ABE2D87" w14:textId="77777777" w:rsidR="0015506F" w:rsidRPr="00D75F43" w:rsidRDefault="00167C2C" w:rsidP="00D75F43">
      <w:hyperlink r:id="rId114" w:history="1">
        <w:r w:rsidR="0015506F" w:rsidRPr="00D75F43">
          <w:t>-</w:t>
        </w:r>
      </w:hyperlink>
      <w:r w:rsidR="0015506F" w:rsidRPr="00D75F43">
        <w:t xml:space="preserve"> &lt;javac srcdir="${src.dir.omi}" destdir="${classes.dir.omi}"&gt;</w:t>
      </w:r>
    </w:p>
    <w:p w14:paraId="4CE58077" w14:textId="77777777" w:rsidR="0015506F" w:rsidRPr="00D75F43" w:rsidRDefault="00167C2C" w:rsidP="00D75F43">
      <w:hyperlink r:id="rId115" w:history="1">
        <w:r w:rsidR="0015506F" w:rsidRPr="00D75F43">
          <w:t>-</w:t>
        </w:r>
      </w:hyperlink>
      <w:r w:rsidR="0015506F" w:rsidRPr="00D75F43">
        <w:t xml:space="preserve"> &lt;classpath&gt;</w:t>
      </w:r>
    </w:p>
    <w:p w14:paraId="1B7E28B4" w14:textId="77777777" w:rsidR="0015506F" w:rsidRPr="00D75F43" w:rsidRDefault="0015506F" w:rsidP="00D75F43">
      <w:r w:rsidRPr="00D75F43">
        <w:t xml:space="preserve">  &lt;fileset dir="${lib.dir.omi}" includes="*.jar" /&gt; </w:t>
      </w:r>
    </w:p>
    <w:p w14:paraId="51EC4234" w14:textId="77777777" w:rsidR="0015506F" w:rsidRPr="00D75F43" w:rsidRDefault="0015506F" w:rsidP="00D75F43">
      <w:r w:rsidRPr="00D75F43">
        <w:t>  &lt;/classpath&gt;</w:t>
      </w:r>
    </w:p>
    <w:p w14:paraId="6FB4A34C" w14:textId="77777777" w:rsidR="0015506F" w:rsidRPr="00D75F43" w:rsidRDefault="0015506F" w:rsidP="00D75F43">
      <w:r w:rsidRPr="00D75F43">
        <w:t>  &lt;/javac&gt;</w:t>
      </w:r>
    </w:p>
    <w:p w14:paraId="7FE995B7" w14:textId="77777777" w:rsidR="0015506F" w:rsidRPr="00D75F43" w:rsidRDefault="0015506F" w:rsidP="00D75F43">
      <w:r w:rsidRPr="00D75F43">
        <w:lastRenderedPageBreak/>
        <w:t>  &lt;/target&gt;</w:t>
      </w:r>
    </w:p>
    <w:p w14:paraId="3F21781B" w14:textId="77777777" w:rsidR="0015506F" w:rsidRPr="00D75F43" w:rsidRDefault="00167C2C" w:rsidP="00D75F43">
      <w:hyperlink r:id="rId116" w:history="1">
        <w:r w:rsidR="0015506F" w:rsidRPr="00D75F43">
          <w:t>-</w:t>
        </w:r>
      </w:hyperlink>
      <w:r w:rsidR="0015506F" w:rsidRPr="00D75F43">
        <w:t xml:space="preserve"> &lt;target name="clean"&gt;</w:t>
      </w:r>
    </w:p>
    <w:p w14:paraId="02096992" w14:textId="77777777" w:rsidR="0015506F" w:rsidRPr="00D75F43" w:rsidRDefault="0015506F" w:rsidP="00D75F43">
      <w:r w:rsidRPr="00D75F43">
        <w:t xml:space="preserve">  &lt;delete dir="build" /&gt; </w:t>
      </w:r>
    </w:p>
    <w:p w14:paraId="3E23BDA3" w14:textId="77777777" w:rsidR="0015506F" w:rsidRPr="00D75F43" w:rsidRDefault="0015506F" w:rsidP="00D75F43">
      <w:r w:rsidRPr="00D75F43">
        <w:t>  &lt;/target&gt;</w:t>
      </w:r>
    </w:p>
    <w:p w14:paraId="7C2EE783" w14:textId="77777777" w:rsidR="0015506F" w:rsidRPr="00D75F43" w:rsidRDefault="0015506F" w:rsidP="00D75F43">
      <w:r w:rsidRPr="00D75F43">
        <w:t>  &lt;/project&gt;</w:t>
      </w:r>
    </w:p>
    <w:p w14:paraId="2E748081" w14:textId="77777777" w:rsidR="0015506F" w:rsidRPr="00D75F43" w:rsidRDefault="0015506F" w:rsidP="0015506F"/>
    <w:p w14:paraId="4672AEB4" w14:textId="77777777" w:rsidR="0015506F" w:rsidRDefault="0015506F" w:rsidP="0015506F">
      <w:pPr>
        <w:rPr>
          <w:b/>
        </w:rPr>
      </w:pPr>
    </w:p>
    <w:p w14:paraId="38A50110" w14:textId="77777777" w:rsidR="0015506F" w:rsidRPr="00102D3A" w:rsidRDefault="0015506F" w:rsidP="0039515D">
      <w:pPr>
        <w:pStyle w:val="ListParagraph"/>
        <w:numPr>
          <w:ilvl w:val="0"/>
          <w:numId w:val="28"/>
        </w:numPr>
        <w:rPr>
          <w:b/>
        </w:rPr>
      </w:pPr>
      <w:r w:rsidRPr="00102D3A">
        <w:rPr>
          <w:b/>
        </w:rPr>
        <w:t>dev/omiclient/etc/ejb-jar.xml</w:t>
      </w:r>
    </w:p>
    <w:p w14:paraId="2D269C34" w14:textId="77777777" w:rsidR="0015506F" w:rsidRDefault="0015506F" w:rsidP="0015506F">
      <w:pPr>
        <w:rPr>
          <w:b/>
        </w:rPr>
      </w:pPr>
    </w:p>
    <w:p w14:paraId="3D43451E" w14:textId="77777777" w:rsidR="0015506F" w:rsidRPr="00D75F43" w:rsidRDefault="0015506F" w:rsidP="0015506F">
      <w:pPr>
        <w:ind w:hanging="240"/>
      </w:pPr>
      <w:r w:rsidRPr="00D75F43">
        <w:t xml:space="preserve">&lt;?xml version="1.0" encoding="UTF-8" ?&gt; </w:t>
      </w:r>
    </w:p>
    <w:p w14:paraId="58BF5BA6" w14:textId="77777777" w:rsidR="0015506F" w:rsidRPr="00D75F43" w:rsidRDefault="00167C2C" w:rsidP="0015506F">
      <w:pPr>
        <w:ind w:hanging="480"/>
      </w:pPr>
      <w:hyperlink r:id="rId117" w:history="1">
        <w:r w:rsidR="0015506F" w:rsidRPr="00D75F43">
          <w:t>-</w:t>
        </w:r>
      </w:hyperlink>
      <w:r w:rsidR="0015506F" w:rsidRPr="00D75F43">
        <w:t xml:space="preserve"> &lt;ejb-jar xmlns="http://java.sun.com/xml/ns/javaee" xmlns:xsi="http://www.w3.org/2001/XMLSchema-instance" xsi:schemaLocation="http://java.sun.com/xml/ns/javaee http://java.sun.com/xml/ns/javaee/ejb-jar_3_0.xsd" version="3.0"&gt;</w:t>
      </w:r>
    </w:p>
    <w:p w14:paraId="402BE1A5" w14:textId="77777777" w:rsidR="0015506F" w:rsidRPr="00D75F43" w:rsidRDefault="00167C2C" w:rsidP="0015506F">
      <w:pPr>
        <w:ind w:hanging="480"/>
      </w:pPr>
      <w:hyperlink r:id="rId118" w:history="1">
        <w:r w:rsidR="0015506F" w:rsidRPr="00D75F43">
          <w:t>-</w:t>
        </w:r>
      </w:hyperlink>
      <w:r w:rsidR="0015506F" w:rsidRPr="00D75F43">
        <w:t xml:space="preserve"> &lt;enterprise-beans&gt;</w:t>
      </w:r>
    </w:p>
    <w:p w14:paraId="6E7C57D2" w14:textId="77777777" w:rsidR="0015506F" w:rsidRPr="00D75F43" w:rsidRDefault="00167C2C" w:rsidP="0015506F">
      <w:pPr>
        <w:ind w:hanging="480"/>
      </w:pPr>
      <w:hyperlink r:id="rId119" w:history="1">
        <w:r w:rsidR="0015506F" w:rsidRPr="00D75F43">
          <w:t>-</w:t>
        </w:r>
      </w:hyperlink>
      <w:r w:rsidR="0015506F" w:rsidRPr="00D75F43">
        <w:t xml:space="preserve"> &lt;message-driven&gt;</w:t>
      </w:r>
    </w:p>
    <w:p w14:paraId="33420E2C" w14:textId="77777777" w:rsidR="0015506F" w:rsidRPr="00D75F43" w:rsidRDefault="0015506F" w:rsidP="0015506F">
      <w:pPr>
        <w:ind w:hanging="480"/>
      </w:pPr>
      <w:r w:rsidRPr="00D75F43">
        <w:t xml:space="preserve">  &lt;ejb-name&gt;OMIClientMDB&lt;/ejb-name&gt; </w:t>
      </w:r>
    </w:p>
    <w:p w14:paraId="082683A2" w14:textId="77777777" w:rsidR="0015506F" w:rsidRPr="00D75F43" w:rsidRDefault="0015506F" w:rsidP="0015506F">
      <w:pPr>
        <w:ind w:hanging="480"/>
      </w:pPr>
      <w:r w:rsidRPr="00D75F43">
        <w:t xml:space="preserve">  &lt;ejb-class&gt;com.acn.omiclient.OMIClientMDB&lt;/ejb-class&gt; </w:t>
      </w:r>
    </w:p>
    <w:p w14:paraId="48948291" w14:textId="77777777" w:rsidR="0015506F" w:rsidRPr="00D75F43" w:rsidRDefault="0015506F" w:rsidP="0015506F">
      <w:pPr>
        <w:ind w:hanging="480"/>
      </w:pPr>
      <w:r w:rsidRPr="00D75F43">
        <w:t xml:space="preserve">  &lt;messaging-type&gt;javax.jms.MessageListener&lt;/messaging-type&gt; </w:t>
      </w:r>
    </w:p>
    <w:p w14:paraId="0461CEAB" w14:textId="77777777" w:rsidR="0015506F" w:rsidRPr="00D75F43" w:rsidRDefault="0015506F" w:rsidP="0015506F">
      <w:pPr>
        <w:ind w:hanging="480"/>
      </w:pPr>
      <w:r w:rsidRPr="00D75F43">
        <w:t xml:space="preserve">  &lt;transaction-type&gt;Container&lt;/transaction-type&gt; </w:t>
      </w:r>
    </w:p>
    <w:p w14:paraId="37422F5E" w14:textId="77777777" w:rsidR="0015506F" w:rsidRPr="00D75F43" w:rsidRDefault="00167C2C" w:rsidP="0015506F">
      <w:pPr>
        <w:ind w:hanging="480"/>
      </w:pPr>
      <w:hyperlink r:id="rId120" w:history="1">
        <w:r w:rsidR="0015506F" w:rsidRPr="00D75F43">
          <w:t>-</w:t>
        </w:r>
      </w:hyperlink>
      <w:r w:rsidR="0015506F" w:rsidRPr="00D75F43">
        <w:t xml:space="preserve"> &lt;activation-config&gt;</w:t>
      </w:r>
    </w:p>
    <w:p w14:paraId="011FFA4D" w14:textId="77777777" w:rsidR="0015506F" w:rsidRPr="00D75F43" w:rsidRDefault="00167C2C" w:rsidP="0015506F">
      <w:pPr>
        <w:ind w:hanging="480"/>
      </w:pPr>
      <w:hyperlink r:id="rId121" w:history="1">
        <w:r w:rsidR="0015506F" w:rsidRPr="00D75F43">
          <w:t>-</w:t>
        </w:r>
      </w:hyperlink>
      <w:r w:rsidR="0015506F" w:rsidRPr="00D75F43">
        <w:t xml:space="preserve"> &lt;activation-config-property&gt;</w:t>
      </w:r>
    </w:p>
    <w:p w14:paraId="42D20495" w14:textId="77777777" w:rsidR="0015506F" w:rsidRPr="00D75F43" w:rsidRDefault="0015506F" w:rsidP="0015506F">
      <w:pPr>
        <w:ind w:hanging="480"/>
      </w:pPr>
      <w:r w:rsidRPr="00D75F43">
        <w:t xml:space="preserve">  &lt;activation-config-property-name&gt;connectionParameters&lt;/activation-config-property-name&gt; </w:t>
      </w:r>
    </w:p>
    <w:p w14:paraId="0E06B335" w14:textId="77777777" w:rsidR="0015506F" w:rsidRPr="00D75F43" w:rsidRDefault="0015506F" w:rsidP="0015506F">
      <w:pPr>
        <w:ind w:hanging="480"/>
      </w:pPr>
      <w:r w:rsidRPr="00D75F43">
        <w:t xml:space="preserve">  &lt;activation-config-property-value&gt;host=${omi.jms.queue.manager.host};port=5445&lt;/activation-config-property-value&gt; </w:t>
      </w:r>
    </w:p>
    <w:p w14:paraId="3215A67C" w14:textId="77777777" w:rsidR="0015506F" w:rsidRPr="00D75F43" w:rsidRDefault="0015506F" w:rsidP="0015506F">
      <w:pPr>
        <w:ind w:hanging="240"/>
      </w:pPr>
      <w:r w:rsidRPr="00D75F43">
        <w:t xml:space="preserve">- &lt;!-- </w:t>
      </w:r>
    </w:p>
    <w:p w14:paraId="03A0BFAA" w14:textId="77777777" w:rsidR="0015506F" w:rsidRPr="00D75F43" w:rsidRDefault="0015506F" w:rsidP="001550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240"/>
      </w:pPr>
      <w:r w:rsidRPr="00D75F43">
        <w:t xml:space="preserve"> &lt;activation-config-property-value&gt;host=10.125.133.149;port=5445&lt;/activation-config-property-value&gt;</w:t>
      </w:r>
    </w:p>
    <w:p w14:paraId="48E57D5A" w14:textId="77777777" w:rsidR="0015506F" w:rsidRPr="00D75F43" w:rsidRDefault="0015506F" w:rsidP="0015506F">
      <w:pPr>
        <w:ind w:hanging="240"/>
      </w:pPr>
      <w:r w:rsidRPr="00D75F43">
        <w:t xml:space="preserve">  --&gt; </w:t>
      </w:r>
    </w:p>
    <w:p w14:paraId="2706C010" w14:textId="77777777" w:rsidR="0015506F" w:rsidRPr="00D75F43" w:rsidRDefault="0015506F" w:rsidP="0015506F">
      <w:pPr>
        <w:ind w:hanging="240"/>
      </w:pPr>
      <w:r w:rsidRPr="00D75F43">
        <w:t>  &lt;/activation-config-property&gt;</w:t>
      </w:r>
    </w:p>
    <w:p w14:paraId="4902DB89" w14:textId="77777777" w:rsidR="0015506F" w:rsidRPr="00D75F43" w:rsidRDefault="00167C2C" w:rsidP="0015506F">
      <w:pPr>
        <w:ind w:hanging="480"/>
      </w:pPr>
      <w:hyperlink r:id="rId122" w:history="1">
        <w:r w:rsidR="0015506F" w:rsidRPr="00D75F43">
          <w:t>-</w:t>
        </w:r>
      </w:hyperlink>
      <w:r w:rsidR="0015506F" w:rsidRPr="00D75F43">
        <w:t xml:space="preserve"> &lt;activation-config-property&gt;</w:t>
      </w:r>
    </w:p>
    <w:p w14:paraId="0DACF9AE" w14:textId="77777777" w:rsidR="0015506F" w:rsidRPr="00D75F43" w:rsidRDefault="0015506F" w:rsidP="0015506F">
      <w:pPr>
        <w:ind w:hanging="480"/>
      </w:pPr>
      <w:r w:rsidRPr="00D75F43">
        <w:t xml:space="preserve">  &lt;activation-config-property-name&gt;transactionTimeout&lt;/activation-config-property-name&gt; </w:t>
      </w:r>
    </w:p>
    <w:p w14:paraId="3FF332B2" w14:textId="77777777" w:rsidR="0015506F" w:rsidRPr="00D75F43" w:rsidRDefault="0015506F" w:rsidP="0015506F">
      <w:pPr>
        <w:ind w:hanging="480"/>
      </w:pPr>
      <w:r w:rsidRPr="00D75F43">
        <w:t xml:space="preserve">  &lt;activation-config-property-value&gt;${omi-transaction-timeout}&lt;/activation-config-property-value&gt; </w:t>
      </w:r>
    </w:p>
    <w:p w14:paraId="6FECB020" w14:textId="77777777" w:rsidR="0015506F" w:rsidRPr="00D75F43" w:rsidRDefault="0015506F" w:rsidP="0015506F">
      <w:pPr>
        <w:ind w:hanging="240"/>
      </w:pPr>
      <w:r w:rsidRPr="00D75F43">
        <w:t>  &lt;/activation-config-property&gt;</w:t>
      </w:r>
    </w:p>
    <w:p w14:paraId="662DB72E" w14:textId="77777777" w:rsidR="0015506F" w:rsidRPr="00D75F43" w:rsidRDefault="0015506F" w:rsidP="0015506F">
      <w:pPr>
        <w:ind w:hanging="240"/>
      </w:pPr>
      <w:r w:rsidRPr="00D75F43">
        <w:t>  &lt;/activation-config&gt;</w:t>
      </w:r>
    </w:p>
    <w:p w14:paraId="02D94DC9" w14:textId="77777777" w:rsidR="0015506F" w:rsidRPr="00D75F43" w:rsidRDefault="0015506F" w:rsidP="0015506F">
      <w:pPr>
        <w:ind w:hanging="240"/>
      </w:pPr>
      <w:r w:rsidRPr="00D75F43">
        <w:t>  &lt;/message-driven&gt;</w:t>
      </w:r>
    </w:p>
    <w:p w14:paraId="6589C4F9" w14:textId="77777777" w:rsidR="0015506F" w:rsidRPr="00D75F43" w:rsidRDefault="0015506F" w:rsidP="0015506F">
      <w:pPr>
        <w:ind w:hanging="240"/>
      </w:pPr>
      <w:r w:rsidRPr="00D75F43">
        <w:t>  &lt;/enterprise-beans&gt;</w:t>
      </w:r>
    </w:p>
    <w:p w14:paraId="7156840F" w14:textId="77777777" w:rsidR="0015506F" w:rsidRPr="00D75F43" w:rsidRDefault="0015506F" w:rsidP="0015506F">
      <w:pPr>
        <w:ind w:hanging="240"/>
      </w:pPr>
      <w:r w:rsidRPr="00D75F43">
        <w:t>  &lt;/ejb-jar&gt;</w:t>
      </w:r>
    </w:p>
    <w:p w14:paraId="1F15311B" w14:textId="77777777" w:rsidR="0015506F" w:rsidRDefault="0015506F" w:rsidP="0015506F">
      <w:pPr>
        <w:rPr>
          <w:b/>
        </w:rPr>
      </w:pPr>
    </w:p>
    <w:p w14:paraId="66BA78DB" w14:textId="77777777" w:rsidR="0015506F" w:rsidRDefault="0015506F" w:rsidP="0015506F">
      <w:pPr>
        <w:rPr>
          <w:b/>
        </w:rPr>
      </w:pPr>
    </w:p>
    <w:p w14:paraId="1ABB60B2" w14:textId="77777777" w:rsidR="0015506F" w:rsidRPr="00102D3A" w:rsidRDefault="0015506F" w:rsidP="0039515D">
      <w:pPr>
        <w:pStyle w:val="ListParagraph"/>
        <w:numPr>
          <w:ilvl w:val="0"/>
          <w:numId w:val="28"/>
        </w:numPr>
        <w:rPr>
          <w:b/>
        </w:rPr>
      </w:pPr>
      <w:r w:rsidRPr="00102D3A">
        <w:rPr>
          <w:b/>
        </w:rPr>
        <w:t>dev/opa/ops/config/war/WEB-INF/wsdl/topserver_4_3.wsdl</w:t>
      </w:r>
    </w:p>
    <w:p w14:paraId="21795F2A" w14:textId="77777777" w:rsidR="0015506F" w:rsidRDefault="0015506F" w:rsidP="0015506F">
      <w:pPr>
        <w:rPr>
          <w:b/>
        </w:rPr>
      </w:pPr>
    </w:p>
    <w:p w14:paraId="48448135" w14:textId="77777777" w:rsidR="0015506F" w:rsidRDefault="0015506F" w:rsidP="0015506F">
      <w:r w:rsidRPr="004C5625">
        <w:t>&lt;xs:element name='deviceType' type='tns:DeviceType'/&gt;</w:t>
      </w:r>
    </w:p>
    <w:p w14:paraId="071DBBE1" w14:textId="77777777" w:rsidR="0015506F" w:rsidRDefault="0015506F" w:rsidP="0015506F">
      <w:r w:rsidRPr="004C5625">
        <w:t>&lt;xs:element name='deviceType' type='tns:DeviceType'/&gt;</w:t>
      </w:r>
    </w:p>
    <w:p w14:paraId="1ABD5040" w14:textId="77777777" w:rsidR="0015506F" w:rsidRDefault="0015506F" w:rsidP="0015506F">
      <w:r w:rsidRPr="004C5625">
        <w:t>&lt;xs:element name='deviceType' type='tns:DeviceType'/&gt;</w:t>
      </w:r>
    </w:p>
    <w:p w14:paraId="6BBC72DA" w14:textId="77777777" w:rsidR="0015506F" w:rsidRDefault="0015506F" w:rsidP="0015506F"/>
    <w:p w14:paraId="378EF99A" w14:textId="77777777" w:rsidR="0015506F" w:rsidRDefault="0015506F" w:rsidP="0015506F"/>
    <w:p w14:paraId="030A4BB6" w14:textId="77777777" w:rsidR="0015506F" w:rsidRPr="00E54D76" w:rsidRDefault="0015506F" w:rsidP="0039515D">
      <w:pPr>
        <w:pStyle w:val="ListParagraph"/>
        <w:numPr>
          <w:ilvl w:val="0"/>
          <w:numId w:val="28"/>
        </w:numPr>
      </w:pPr>
      <w:r w:rsidRPr="00102D3A">
        <w:rPr>
          <w:b/>
        </w:rPr>
        <w:t>dev/opa/ops/config/war/WEB-INF/xsd/opaTypes.xsd</w:t>
      </w:r>
    </w:p>
    <w:p w14:paraId="3D073286" w14:textId="77777777" w:rsidR="0015506F" w:rsidRDefault="0015506F" w:rsidP="0015506F"/>
    <w:p w14:paraId="51BA339E" w14:textId="52F80D85" w:rsidR="0015506F" w:rsidRPr="00555D96" w:rsidRDefault="0015506F" w:rsidP="0015506F">
      <w:r>
        <w:tab/>
      </w:r>
      <w:r w:rsidRPr="00555D96">
        <w:t>&lt;xs:element name="deviceType" type="tns:DeviceType"/&gt;</w:t>
      </w:r>
    </w:p>
    <w:p w14:paraId="6F5B0492" w14:textId="77777777" w:rsidR="0015506F" w:rsidRPr="004C5625" w:rsidRDefault="0015506F" w:rsidP="0015506F">
      <w:pPr>
        <w:rPr>
          <w:b/>
        </w:rPr>
      </w:pPr>
    </w:p>
    <w:p w14:paraId="11CB3C85" w14:textId="77777777" w:rsidR="0015506F" w:rsidRDefault="0015506F" w:rsidP="0015506F">
      <w:r>
        <w:tab/>
        <w:t>&lt;xs:simpleType name="DeviceType"&gt;</w:t>
      </w:r>
    </w:p>
    <w:p w14:paraId="3CDD67F3" w14:textId="77777777" w:rsidR="0015506F" w:rsidRDefault="0015506F" w:rsidP="0015506F">
      <w:r>
        <w:tab/>
      </w:r>
      <w:r>
        <w:tab/>
        <w:t>&lt;xs:restriction base="xs:string"&gt;</w:t>
      </w:r>
    </w:p>
    <w:p w14:paraId="14E9A082" w14:textId="77777777" w:rsidR="0015506F" w:rsidRDefault="0015506F" w:rsidP="0015506F">
      <w:r>
        <w:tab/>
      </w:r>
      <w:r>
        <w:tab/>
      </w:r>
      <w:r>
        <w:tab/>
        <w:t>&lt;xs:enumeration value="WEB_PC"/&gt;</w:t>
      </w:r>
    </w:p>
    <w:p w14:paraId="61BF5CC9" w14:textId="77777777" w:rsidR="0015506F" w:rsidRDefault="0015506F" w:rsidP="0015506F">
      <w:r>
        <w:lastRenderedPageBreak/>
        <w:tab/>
      </w:r>
      <w:r>
        <w:tab/>
      </w:r>
      <w:r>
        <w:tab/>
        <w:t>&lt;xs:enumeration value="WEB_MAC"/&gt;</w:t>
      </w:r>
    </w:p>
    <w:p w14:paraId="055788C1" w14:textId="77777777" w:rsidR="0015506F" w:rsidRDefault="0015506F" w:rsidP="0015506F">
      <w:r>
        <w:tab/>
      </w:r>
      <w:r>
        <w:tab/>
      </w:r>
      <w:r>
        <w:tab/>
        <w:t>&lt;xs:enumeration value="WEB_IPHONE"/&gt;</w:t>
      </w:r>
    </w:p>
    <w:p w14:paraId="0A25FFA6" w14:textId="77777777" w:rsidR="0015506F" w:rsidRDefault="0015506F" w:rsidP="0015506F">
      <w:r>
        <w:tab/>
      </w:r>
      <w:r>
        <w:tab/>
      </w:r>
      <w:r>
        <w:tab/>
        <w:t>&lt;xs:enumeration value="WEB_ANDROID"/&gt;</w:t>
      </w:r>
    </w:p>
    <w:p w14:paraId="6ECD4B3C" w14:textId="77777777" w:rsidR="0015506F" w:rsidRDefault="0015506F" w:rsidP="0015506F">
      <w:r>
        <w:tab/>
      </w:r>
      <w:r>
        <w:tab/>
      </w:r>
      <w:r>
        <w:tab/>
        <w:t>&lt;xs:enumeration value="WEB_STB"/&gt;</w:t>
      </w:r>
    </w:p>
    <w:p w14:paraId="54CC2505" w14:textId="77777777" w:rsidR="0015506F" w:rsidRDefault="0015506F" w:rsidP="0015506F">
      <w:r>
        <w:tab/>
      </w:r>
      <w:r>
        <w:tab/>
        <w:t>&lt;/xs:restriction&gt;</w:t>
      </w:r>
    </w:p>
    <w:p w14:paraId="36B52422" w14:textId="77777777" w:rsidR="0015506F" w:rsidRDefault="0015506F" w:rsidP="0015506F">
      <w:r>
        <w:tab/>
        <w:t>&lt;/xs:simpleType&gt;</w:t>
      </w:r>
    </w:p>
    <w:p w14:paraId="5E37F4BB" w14:textId="77777777" w:rsidR="0015506F" w:rsidRDefault="0015506F" w:rsidP="0015506F"/>
    <w:p w14:paraId="23B4959C" w14:textId="77777777" w:rsidR="0015506F" w:rsidRDefault="0015506F" w:rsidP="0015506F"/>
    <w:p w14:paraId="61DC35D2" w14:textId="77777777" w:rsidR="0015506F" w:rsidRDefault="0015506F" w:rsidP="0015506F"/>
    <w:p w14:paraId="5809A350" w14:textId="77777777" w:rsidR="0015506F" w:rsidRPr="00102D3A" w:rsidRDefault="0015506F" w:rsidP="0039515D">
      <w:pPr>
        <w:pStyle w:val="ListParagraph"/>
        <w:numPr>
          <w:ilvl w:val="0"/>
          <w:numId w:val="28"/>
        </w:numPr>
        <w:rPr>
          <w:b/>
        </w:rPr>
      </w:pPr>
      <w:r w:rsidRPr="00102D3A">
        <w:rPr>
          <w:b/>
        </w:rPr>
        <w:t>dev/requesthandler/beans/build.xml</w:t>
      </w:r>
    </w:p>
    <w:p w14:paraId="04CB0EBB" w14:textId="77777777" w:rsidR="0015506F" w:rsidRDefault="0015506F" w:rsidP="0015506F">
      <w:pPr>
        <w:rPr>
          <w:b/>
        </w:rPr>
      </w:pPr>
    </w:p>
    <w:p w14:paraId="7D00C72A" w14:textId="77777777" w:rsidR="0015506F" w:rsidRDefault="0015506F" w:rsidP="0015506F">
      <w:r>
        <w:tab/>
        <w:t>&lt;ant dir="${common.ant.dir}"  antfile="build.xml"&gt;&lt;/ant&gt;</w:t>
      </w:r>
    </w:p>
    <w:p w14:paraId="21E58F0B" w14:textId="77777777" w:rsidR="0015506F" w:rsidRDefault="0015506F" w:rsidP="0015506F">
      <w:r>
        <w:tab/>
      </w:r>
      <w:r>
        <w:tab/>
        <w:t>&lt;ant dir="../../omiclient" /&gt;</w:t>
      </w:r>
    </w:p>
    <w:p w14:paraId="7EAD6B57" w14:textId="77777777" w:rsidR="0015506F" w:rsidRDefault="0015506F" w:rsidP="0015506F"/>
    <w:p w14:paraId="5DFBDA58" w14:textId="77777777" w:rsidR="0015506F" w:rsidRDefault="0015506F" w:rsidP="0015506F">
      <w:r w:rsidRPr="006D4CFA">
        <w:tab/>
        <w:t>&lt;copy file="../../omiclient/build/omiclient.jar" tofile="${lib.dir}/omiclient.jar" /&gt;</w:t>
      </w:r>
    </w:p>
    <w:p w14:paraId="21F457FC" w14:textId="77777777" w:rsidR="0015506F" w:rsidRDefault="0015506F" w:rsidP="0015506F">
      <w:r w:rsidRPr="006D4CFA">
        <w:tab/>
        <w:t>includes="mclient/msgr/*.java,mclient/server/*.java,com/myrio/common/util/fqdn/*.java,com/myrio/common/util/omi/*.java,vmx/*.java"</w:t>
      </w:r>
    </w:p>
    <w:p w14:paraId="35E0153F" w14:textId="77777777" w:rsidR="0015506F" w:rsidRDefault="0015506F" w:rsidP="0015506F"/>
    <w:p w14:paraId="709BDC4A" w14:textId="77777777" w:rsidR="0015506F" w:rsidRPr="00102D3A" w:rsidRDefault="0015506F" w:rsidP="0039515D">
      <w:pPr>
        <w:pStyle w:val="ListParagraph"/>
        <w:numPr>
          <w:ilvl w:val="0"/>
          <w:numId w:val="28"/>
        </w:numPr>
        <w:rPr>
          <w:b/>
        </w:rPr>
      </w:pPr>
      <w:r w:rsidRPr="00102D3A">
        <w:rPr>
          <w:b/>
        </w:rPr>
        <w:t>dev/requesthandler/build.xml</w:t>
      </w:r>
    </w:p>
    <w:p w14:paraId="265EEAE3" w14:textId="77777777" w:rsidR="0015506F" w:rsidRDefault="0015506F" w:rsidP="0015506F">
      <w:pPr>
        <w:rPr>
          <w:b/>
        </w:rPr>
      </w:pPr>
    </w:p>
    <w:p w14:paraId="2265BE70" w14:textId="77777777" w:rsidR="0015506F" w:rsidRDefault="0015506F" w:rsidP="0015506F">
      <w:r w:rsidRPr="00627127">
        <w:tab/>
        <w:t>&lt;copy file="${10urh.dir}/lib/omiclient.jar" todir="${dist.dir}/10urh/lib" /&gt;</w:t>
      </w:r>
    </w:p>
    <w:p w14:paraId="34479C77" w14:textId="77777777" w:rsidR="0015506F" w:rsidRDefault="0015506F" w:rsidP="0015506F"/>
    <w:p w14:paraId="3A4A4989" w14:textId="77777777" w:rsidR="0015506F" w:rsidRPr="00102D3A" w:rsidRDefault="0015506F" w:rsidP="0039515D">
      <w:pPr>
        <w:pStyle w:val="ListParagraph"/>
        <w:numPr>
          <w:ilvl w:val="0"/>
          <w:numId w:val="28"/>
        </w:numPr>
        <w:rPr>
          <w:b/>
        </w:rPr>
      </w:pPr>
      <w:r w:rsidRPr="00102D3A">
        <w:rPr>
          <w:b/>
        </w:rPr>
        <w:t>dev/requesthandler/webapp/build.xml</w:t>
      </w:r>
    </w:p>
    <w:p w14:paraId="4EF3F179" w14:textId="77777777" w:rsidR="0015506F" w:rsidRDefault="0015506F" w:rsidP="0015506F">
      <w:pPr>
        <w:rPr>
          <w:b/>
        </w:rPr>
      </w:pPr>
    </w:p>
    <w:p w14:paraId="7F838D97" w14:textId="77777777" w:rsidR="0015506F" w:rsidRDefault="0015506F" w:rsidP="0015506F">
      <w:r w:rsidRPr="00764F2F">
        <w:tab/>
        <w:t>&lt;ant dir="../../omiclient" /&gt;</w:t>
      </w:r>
    </w:p>
    <w:p w14:paraId="74DBC380" w14:textId="77777777" w:rsidR="0015506F" w:rsidRDefault="0015506F" w:rsidP="0015506F">
      <w:r w:rsidRPr="00764F2F">
        <w:tab/>
        <w:t>&lt;copy file="../../omiclient/build/omiclient.jar" tofile="${lib.dir}/omiclient.jar" /&gt;</w:t>
      </w:r>
    </w:p>
    <w:p w14:paraId="2DE80A33" w14:textId="77777777" w:rsidR="0015506F" w:rsidRDefault="0015506F" w:rsidP="0015506F">
      <w:r w:rsidRPr="00764F2F">
        <w:t>includes="mclient/server/*.java,com/myrio/common/util/fqdn/*.java,com/myrio/common/util/omi/*.java,vmx/*.java"</w:t>
      </w:r>
    </w:p>
    <w:p w14:paraId="39DC1461" w14:textId="77777777" w:rsidR="0015506F" w:rsidRDefault="0015506F" w:rsidP="0015506F"/>
    <w:p w14:paraId="4B069C83" w14:textId="77777777" w:rsidR="0015506F" w:rsidRPr="00102D3A" w:rsidRDefault="0015506F" w:rsidP="0039515D">
      <w:pPr>
        <w:pStyle w:val="ListParagraph"/>
        <w:numPr>
          <w:ilvl w:val="0"/>
          <w:numId w:val="28"/>
        </w:numPr>
        <w:rPr>
          <w:b/>
        </w:rPr>
      </w:pPr>
      <w:r w:rsidRPr="00102D3A">
        <w:rPr>
          <w:b/>
        </w:rPr>
        <w:t>dev/requesthandler/webapp/tests/src/META-INF/persistence.xml</w:t>
      </w:r>
    </w:p>
    <w:p w14:paraId="57AF2E2C" w14:textId="77777777" w:rsidR="0015506F" w:rsidRDefault="0015506F" w:rsidP="0015506F">
      <w:pPr>
        <w:rPr>
          <w:b/>
        </w:rPr>
      </w:pPr>
    </w:p>
    <w:p w14:paraId="768B2CFE" w14:textId="77777777" w:rsidR="0015506F" w:rsidRDefault="0015506F" w:rsidP="0015506F">
      <w:r w:rsidRPr="00BF2967">
        <w:tab/>
        <w:t>&lt;class&gt;com.nsn.udal.model.opadevices.DeviceTypes&lt;/class&gt;</w:t>
      </w:r>
    </w:p>
    <w:p w14:paraId="5449F266" w14:textId="77777777" w:rsidR="0015506F" w:rsidRDefault="0015506F" w:rsidP="0015506F">
      <w:pPr>
        <w:pStyle w:val="ListParagraph"/>
      </w:pPr>
    </w:p>
    <w:p w14:paraId="33E52313" w14:textId="77777777" w:rsidR="0015506F" w:rsidRPr="00102D3A" w:rsidRDefault="0015506F" w:rsidP="0039515D">
      <w:pPr>
        <w:pStyle w:val="ListParagraph"/>
        <w:numPr>
          <w:ilvl w:val="0"/>
          <w:numId w:val="28"/>
        </w:numPr>
        <w:rPr>
          <w:b/>
        </w:rPr>
      </w:pPr>
      <w:r w:rsidRPr="00102D3A">
        <w:rPr>
          <w:b/>
        </w:rPr>
        <w:t>dev/udal/src/META-INF/jboss.xml</w:t>
      </w:r>
    </w:p>
    <w:p w14:paraId="787F5894" w14:textId="77777777" w:rsidR="0015506F" w:rsidRDefault="0015506F" w:rsidP="0015506F">
      <w:pPr>
        <w:rPr>
          <w:b/>
        </w:rPr>
      </w:pPr>
    </w:p>
    <w:p w14:paraId="48762D50" w14:textId="77777777" w:rsidR="0015506F" w:rsidRDefault="0015506F" w:rsidP="0015506F">
      <w:r>
        <w:tab/>
        <w:t>&lt;entity&gt;</w:t>
      </w:r>
    </w:p>
    <w:p w14:paraId="78B5202A" w14:textId="77777777" w:rsidR="0015506F" w:rsidRDefault="0015506F" w:rsidP="0015506F">
      <w:r>
        <w:t xml:space="preserve"> </w:t>
      </w:r>
      <w:r>
        <w:tab/>
      </w:r>
      <w:r>
        <w:tab/>
      </w:r>
      <w:r>
        <w:tab/>
        <w:t>&lt;ejb-name&gt;DeviceTypes&lt;/ejb-name&gt;</w:t>
      </w:r>
    </w:p>
    <w:p w14:paraId="579FDDBF" w14:textId="77777777" w:rsidR="0015506F" w:rsidRDefault="0015506F" w:rsidP="0015506F">
      <w:r>
        <w:t xml:space="preserve"> </w:t>
      </w:r>
      <w:r>
        <w:tab/>
      </w:r>
      <w:r>
        <w:tab/>
      </w:r>
      <w:r>
        <w:tab/>
        <w:t>&lt;!--configuration-name&gt;Instance Per Transaction CMP EntityBean&lt;/configuration-name--&gt;</w:t>
      </w:r>
    </w:p>
    <w:p w14:paraId="2B0AD735" w14:textId="77777777" w:rsidR="0015506F" w:rsidRDefault="0015506F" w:rsidP="0015506F">
      <w:r>
        <w:t xml:space="preserve"> </w:t>
      </w:r>
      <w:r>
        <w:tab/>
      </w:r>
      <w:r>
        <w:tab/>
      </w:r>
      <w:r>
        <w:tab/>
        <w:t>&lt;method-attributes&gt;</w:t>
      </w:r>
    </w:p>
    <w:p w14:paraId="59EED888" w14:textId="77777777" w:rsidR="0015506F" w:rsidRDefault="0015506F" w:rsidP="0015506F">
      <w:r>
        <w:t xml:space="preserve"> </w:t>
      </w:r>
      <w:r>
        <w:tab/>
      </w:r>
      <w:r>
        <w:tab/>
      </w:r>
      <w:r>
        <w:tab/>
      </w:r>
      <w:r>
        <w:tab/>
        <w:t>&lt;method-name&gt;get*&lt;/method-name&gt;</w:t>
      </w:r>
    </w:p>
    <w:p w14:paraId="3AF5AFCD" w14:textId="77777777" w:rsidR="0015506F" w:rsidRDefault="0015506F" w:rsidP="0015506F">
      <w:r>
        <w:t xml:space="preserve"> </w:t>
      </w:r>
      <w:r>
        <w:tab/>
      </w:r>
      <w:r>
        <w:tab/>
      </w:r>
      <w:r>
        <w:tab/>
      </w:r>
      <w:r>
        <w:tab/>
        <w:t>&lt;read-only&gt;true&lt;/read-only&gt;</w:t>
      </w:r>
    </w:p>
    <w:p w14:paraId="7E660F81" w14:textId="77777777" w:rsidR="0015506F" w:rsidRDefault="0015506F" w:rsidP="0015506F">
      <w:r>
        <w:t xml:space="preserve"> </w:t>
      </w:r>
      <w:r>
        <w:tab/>
      </w:r>
      <w:r>
        <w:tab/>
      </w:r>
      <w:r>
        <w:tab/>
        <w:t>&lt;/method-attributes&gt;</w:t>
      </w:r>
    </w:p>
    <w:p w14:paraId="2C6DC55F" w14:textId="77777777" w:rsidR="0015506F" w:rsidRDefault="0015506F" w:rsidP="0015506F">
      <w:r>
        <w:t xml:space="preserve"> </w:t>
      </w:r>
      <w:r>
        <w:tab/>
      </w:r>
      <w:r>
        <w:tab/>
        <w:t>&lt;/entity&gt;</w:t>
      </w:r>
    </w:p>
    <w:p w14:paraId="0A398A95" w14:textId="77777777" w:rsidR="0015506F" w:rsidRDefault="0015506F" w:rsidP="0015506F">
      <w:r>
        <w:t xml:space="preserve"> </w:t>
      </w:r>
      <w:r>
        <w:tab/>
      </w:r>
      <w:r>
        <w:tab/>
      </w:r>
    </w:p>
    <w:p w14:paraId="5C862B07" w14:textId="77777777" w:rsidR="0015506F" w:rsidRPr="00102D3A" w:rsidRDefault="0015506F" w:rsidP="0039515D">
      <w:pPr>
        <w:pStyle w:val="ListParagraph"/>
        <w:numPr>
          <w:ilvl w:val="0"/>
          <w:numId w:val="28"/>
        </w:numPr>
        <w:rPr>
          <w:b/>
        </w:rPr>
      </w:pPr>
      <w:r w:rsidRPr="00102D3A">
        <w:rPr>
          <w:b/>
        </w:rPr>
        <w:t>dev/tm/etc/totalmanage/ejb-jar.xml</w:t>
      </w:r>
    </w:p>
    <w:p w14:paraId="222D8E86" w14:textId="77777777" w:rsidR="0015506F" w:rsidRDefault="0015506F" w:rsidP="0015506F">
      <w:pPr>
        <w:rPr>
          <w:b/>
        </w:rPr>
      </w:pPr>
    </w:p>
    <w:p w14:paraId="48C1827F" w14:textId="77777777" w:rsidR="0015506F" w:rsidRDefault="0015506F" w:rsidP="0015506F">
      <w:r>
        <w:tab/>
        <w:t>&lt;cmp-field&gt;&lt;field-name&gt;vmxSYNC&lt;/field-name&gt;&lt;/cmp-field&gt;</w:t>
      </w:r>
    </w:p>
    <w:p w14:paraId="42B8177B" w14:textId="77777777" w:rsidR="0015506F" w:rsidRDefault="0015506F" w:rsidP="00D75F43">
      <w:pPr>
        <w:ind w:hanging="240"/>
      </w:pPr>
      <w:r>
        <w:tab/>
      </w:r>
      <w:r>
        <w:tab/>
      </w:r>
      <w:r>
        <w:tab/>
        <w:t>&lt;cmp-field&gt;&lt;field-name&gt;contentId&lt;/field-name&gt;&lt;/cmp-field&gt;</w:t>
      </w:r>
    </w:p>
    <w:p w14:paraId="2B699F41" w14:textId="77777777" w:rsidR="0015506F" w:rsidRDefault="0015506F" w:rsidP="0015506F"/>
    <w:p w14:paraId="680598DC" w14:textId="77777777" w:rsidR="00753516" w:rsidRDefault="00753516" w:rsidP="00996C46">
      <w:pPr>
        <w:pStyle w:val="Heading3"/>
      </w:pPr>
      <w:bookmarkStart w:id="431" w:name="_Database_Layer_classes"/>
      <w:bookmarkStart w:id="432" w:name="_Toc66190165"/>
      <w:bookmarkStart w:id="433" w:name="_Toc278896742"/>
      <w:bookmarkStart w:id="434" w:name="_Toc404937299"/>
      <w:bookmarkStart w:id="435" w:name="_Toc428289947"/>
      <w:bookmarkEnd w:id="394"/>
      <w:bookmarkEnd w:id="431"/>
      <w:r w:rsidRPr="00F0287F">
        <w:t>Exceptions</w:t>
      </w:r>
      <w:bookmarkEnd w:id="432"/>
      <w:bookmarkEnd w:id="433"/>
      <w:bookmarkEnd w:id="434"/>
      <w:bookmarkEnd w:id="435"/>
    </w:p>
    <w:p w14:paraId="39C60F15" w14:textId="77777777" w:rsidR="00753516" w:rsidRDefault="00753516" w:rsidP="00753516">
      <w:pPr>
        <w:pStyle w:val="BodyText"/>
        <w:rPr>
          <w:bCs/>
          <w:szCs w:val="22"/>
        </w:rPr>
      </w:pPr>
      <w:r w:rsidRPr="00112552">
        <w:rPr>
          <w:bCs/>
          <w:szCs w:val="22"/>
        </w:rPr>
        <w:t>None</w:t>
      </w:r>
      <w:r>
        <w:rPr>
          <w:bCs/>
          <w:szCs w:val="22"/>
        </w:rPr>
        <w:tab/>
      </w:r>
      <w:r>
        <w:rPr>
          <w:bCs/>
          <w:szCs w:val="22"/>
        </w:rPr>
        <w:tab/>
      </w:r>
      <w:r>
        <w:rPr>
          <w:bCs/>
          <w:szCs w:val="22"/>
        </w:rPr>
        <w:tab/>
      </w:r>
      <w:r>
        <w:rPr>
          <w:bCs/>
          <w:szCs w:val="22"/>
        </w:rPr>
        <w:tab/>
      </w:r>
      <w:r>
        <w:rPr>
          <w:bCs/>
          <w:szCs w:val="22"/>
        </w:rPr>
        <w:tab/>
      </w:r>
      <w:r>
        <w:rPr>
          <w:bCs/>
          <w:szCs w:val="22"/>
        </w:rPr>
        <w:tab/>
      </w:r>
      <w:r>
        <w:rPr>
          <w:bCs/>
          <w:szCs w:val="22"/>
        </w:rPr>
        <w:tab/>
      </w:r>
      <w:r>
        <w:rPr>
          <w:bCs/>
          <w:szCs w:val="22"/>
        </w:rPr>
        <w:tab/>
      </w:r>
      <w:r>
        <w:rPr>
          <w:bCs/>
          <w:szCs w:val="22"/>
        </w:rPr>
        <w:tab/>
      </w:r>
    </w:p>
    <w:p w14:paraId="7E3D6653" w14:textId="77777777" w:rsidR="00753516" w:rsidRPr="00285B5C" w:rsidRDefault="00753516" w:rsidP="00996C46">
      <w:pPr>
        <w:pStyle w:val="Heading3"/>
      </w:pPr>
      <w:bookmarkStart w:id="436" w:name="_Toc404937300"/>
      <w:bookmarkStart w:id="437" w:name="_Toc428289948"/>
      <w:r>
        <w:lastRenderedPageBreak/>
        <w:t>Error messages</w:t>
      </w:r>
      <w:bookmarkEnd w:id="436"/>
      <w:bookmarkEnd w:id="437"/>
    </w:p>
    <w:p w14:paraId="148B8C38" w14:textId="257F41E6" w:rsidR="00753516" w:rsidRDefault="0004371C" w:rsidP="00753516">
      <w:pPr>
        <w:pStyle w:val="BodyText"/>
      </w:pPr>
      <w:r>
        <w:rPr>
          <w:bCs/>
          <w:szCs w:val="22"/>
        </w:rPr>
        <w:t xml:space="preserve">For all </w:t>
      </w:r>
      <w:r w:rsidR="0011638B">
        <w:rPr>
          <w:bCs/>
          <w:szCs w:val="22"/>
        </w:rPr>
        <w:t>“</w:t>
      </w:r>
      <w:r>
        <w:rPr>
          <w:bCs/>
          <w:szCs w:val="22"/>
        </w:rPr>
        <w:t>OMI call failed</w:t>
      </w:r>
      <w:r w:rsidR="0011638B">
        <w:rPr>
          <w:bCs/>
          <w:szCs w:val="22"/>
        </w:rPr>
        <w:t>”.</w:t>
      </w:r>
    </w:p>
    <w:p w14:paraId="2E93C0B7" w14:textId="77777777" w:rsidR="00FC6983" w:rsidRPr="005E5094" w:rsidRDefault="00FC6983" w:rsidP="005E5094">
      <w:pPr>
        <w:pStyle w:val="BodyText"/>
      </w:pPr>
    </w:p>
    <w:p w14:paraId="44DF82A2" w14:textId="77777777" w:rsidR="000E40F6" w:rsidRDefault="000E40F6" w:rsidP="00A15D4D">
      <w:pPr>
        <w:pStyle w:val="Heading1"/>
      </w:pPr>
      <w:bookmarkStart w:id="438" w:name="_VoD_Rental"/>
      <w:bookmarkStart w:id="439" w:name="_Toc66190166"/>
      <w:bookmarkStart w:id="440" w:name="_Toc278896848"/>
      <w:bookmarkStart w:id="441" w:name="_Toc428289949"/>
      <w:bookmarkEnd w:id="311"/>
      <w:bookmarkEnd w:id="312"/>
      <w:bookmarkEnd w:id="438"/>
      <w:r>
        <w:lastRenderedPageBreak/>
        <w:t>Exported Interfaces</w:t>
      </w:r>
      <w:bookmarkEnd w:id="439"/>
      <w:bookmarkEnd w:id="440"/>
      <w:bookmarkEnd w:id="441"/>
    </w:p>
    <w:p w14:paraId="61DAA31B" w14:textId="77777777" w:rsidR="005B3F15" w:rsidRDefault="005B3F15" w:rsidP="0060709C">
      <w:pPr>
        <w:pStyle w:val="Heading2"/>
      </w:pPr>
      <w:bookmarkStart w:id="442" w:name="_Toc428289950"/>
      <w:r>
        <w:t>Entity-Subscriber:</w:t>
      </w:r>
      <w:bookmarkEnd w:id="442"/>
    </w:p>
    <w:p w14:paraId="5FF9D9B3" w14:textId="77777777" w:rsidR="0060709C" w:rsidRDefault="0060709C" w:rsidP="005B3F15"/>
    <w:p w14:paraId="1BB02052" w14:textId="77777777" w:rsidR="005B3F15" w:rsidRDefault="005B3F15" w:rsidP="005B3F15">
      <w:r>
        <w:rPr>
          <w:noProof/>
          <w:lang w:val="en-IN" w:eastAsia="en-IN"/>
        </w:rPr>
        <w:drawing>
          <wp:inline distT="0" distB="0" distL="0" distR="0" wp14:anchorId="38345232" wp14:editId="4A420E26">
            <wp:extent cx="5943600" cy="40601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060190"/>
                    </a:xfrm>
                    <a:prstGeom prst="rect">
                      <a:avLst/>
                    </a:prstGeom>
                  </pic:spPr>
                </pic:pic>
              </a:graphicData>
            </a:graphic>
          </wp:inline>
        </w:drawing>
      </w:r>
    </w:p>
    <w:p w14:paraId="4ED4B7A4" w14:textId="77777777" w:rsidR="005B3F15" w:rsidRDefault="005B3F15" w:rsidP="005B3F15"/>
    <w:p w14:paraId="5195DDDA" w14:textId="77777777" w:rsidR="005B3F15" w:rsidRDefault="005B3F15" w:rsidP="00640FC4">
      <w:pPr>
        <w:pStyle w:val="Heading2"/>
      </w:pPr>
      <w:bookmarkStart w:id="443" w:name="_Toc428289951"/>
      <w:r>
        <w:lastRenderedPageBreak/>
        <w:t>Entity –STB</w:t>
      </w:r>
      <w:bookmarkEnd w:id="443"/>
    </w:p>
    <w:p w14:paraId="7D6CD4C6" w14:textId="77777777" w:rsidR="005B3F15" w:rsidRDefault="005B3F15" w:rsidP="005B3F15">
      <w:r>
        <w:rPr>
          <w:noProof/>
          <w:lang w:val="en-IN" w:eastAsia="en-IN"/>
        </w:rPr>
        <w:drawing>
          <wp:inline distT="0" distB="0" distL="0" distR="0" wp14:anchorId="6325944E" wp14:editId="33B75FA2">
            <wp:extent cx="5943600" cy="40525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052570"/>
                    </a:xfrm>
                    <a:prstGeom prst="rect">
                      <a:avLst/>
                    </a:prstGeom>
                  </pic:spPr>
                </pic:pic>
              </a:graphicData>
            </a:graphic>
          </wp:inline>
        </w:drawing>
      </w:r>
    </w:p>
    <w:p w14:paraId="19580970" w14:textId="77777777" w:rsidR="008C059D" w:rsidRDefault="008C059D" w:rsidP="005B3F15"/>
    <w:p w14:paraId="532BB54D" w14:textId="77777777" w:rsidR="005B3F15" w:rsidRDefault="005B3F15" w:rsidP="008C059D">
      <w:pPr>
        <w:pStyle w:val="Heading2"/>
      </w:pPr>
      <w:bookmarkStart w:id="444" w:name="_Toc428289952"/>
      <w:r>
        <w:lastRenderedPageBreak/>
        <w:t>Entity-Device</w:t>
      </w:r>
      <w:bookmarkEnd w:id="444"/>
    </w:p>
    <w:p w14:paraId="4ED73119" w14:textId="77777777" w:rsidR="005B3F15" w:rsidRDefault="005B3F15" w:rsidP="005B3F15">
      <w:r>
        <w:rPr>
          <w:noProof/>
          <w:lang w:val="en-IN" w:eastAsia="en-IN"/>
        </w:rPr>
        <w:drawing>
          <wp:inline distT="0" distB="0" distL="0" distR="0" wp14:anchorId="1CDCA7E4" wp14:editId="582187BB">
            <wp:extent cx="5943600" cy="40792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079240"/>
                    </a:xfrm>
                    <a:prstGeom prst="rect">
                      <a:avLst/>
                    </a:prstGeom>
                  </pic:spPr>
                </pic:pic>
              </a:graphicData>
            </a:graphic>
          </wp:inline>
        </w:drawing>
      </w:r>
    </w:p>
    <w:p w14:paraId="30837C07" w14:textId="77777777" w:rsidR="005B3F15" w:rsidRDefault="005B3F15" w:rsidP="005B3F15"/>
    <w:p w14:paraId="3F39DA41" w14:textId="77777777" w:rsidR="005B3F15" w:rsidRDefault="005B3F15" w:rsidP="008C059D">
      <w:pPr>
        <w:pStyle w:val="Heading2"/>
      </w:pPr>
      <w:bookmarkStart w:id="445" w:name="_Toc428289953"/>
      <w:r>
        <w:lastRenderedPageBreak/>
        <w:t>Entity-Package</w:t>
      </w:r>
      <w:bookmarkEnd w:id="445"/>
    </w:p>
    <w:p w14:paraId="2976D4EB" w14:textId="77777777" w:rsidR="005B3F15" w:rsidRDefault="005B3F15" w:rsidP="005B3F15">
      <w:r>
        <w:rPr>
          <w:noProof/>
          <w:lang w:val="en-IN" w:eastAsia="en-IN"/>
        </w:rPr>
        <w:drawing>
          <wp:inline distT="0" distB="0" distL="0" distR="0" wp14:anchorId="1960E9BA" wp14:editId="35F3416A">
            <wp:extent cx="5943600" cy="40360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036060"/>
                    </a:xfrm>
                    <a:prstGeom prst="rect">
                      <a:avLst/>
                    </a:prstGeom>
                  </pic:spPr>
                </pic:pic>
              </a:graphicData>
            </a:graphic>
          </wp:inline>
        </w:drawing>
      </w:r>
    </w:p>
    <w:p w14:paraId="4ED30506" w14:textId="77777777" w:rsidR="005B3F15" w:rsidRDefault="005B3F15" w:rsidP="005B3F15"/>
    <w:p w14:paraId="1074A63A" w14:textId="77777777" w:rsidR="005B3F15" w:rsidRDefault="005B3F15" w:rsidP="008C059D">
      <w:pPr>
        <w:pStyle w:val="Heading2"/>
      </w:pPr>
      <w:bookmarkStart w:id="446" w:name="_Toc428289954"/>
      <w:r>
        <w:lastRenderedPageBreak/>
        <w:t>Entity-VOD</w:t>
      </w:r>
      <w:bookmarkEnd w:id="446"/>
    </w:p>
    <w:p w14:paraId="6619B9E3" w14:textId="77777777" w:rsidR="005B3F15" w:rsidRDefault="005B3F15" w:rsidP="005B3F15">
      <w:r>
        <w:rPr>
          <w:noProof/>
          <w:lang w:val="en-IN" w:eastAsia="en-IN"/>
        </w:rPr>
        <w:drawing>
          <wp:inline distT="0" distB="0" distL="0" distR="0" wp14:anchorId="502145DD" wp14:editId="27821EA1">
            <wp:extent cx="5943600" cy="40563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056380"/>
                    </a:xfrm>
                    <a:prstGeom prst="rect">
                      <a:avLst/>
                    </a:prstGeom>
                  </pic:spPr>
                </pic:pic>
              </a:graphicData>
            </a:graphic>
          </wp:inline>
        </w:drawing>
      </w:r>
    </w:p>
    <w:p w14:paraId="03FD29DC" w14:textId="77777777" w:rsidR="005B3F15" w:rsidRDefault="005B3F15" w:rsidP="005B3F15"/>
    <w:p w14:paraId="223BA215" w14:textId="77777777" w:rsidR="005B3F15" w:rsidRDefault="005B3F15" w:rsidP="008C059D">
      <w:pPr>
        <w:pStyle w:val="Heading2"/>
      </w:pPr>
      <w:bookmarkStart w:id="447" w:name="_Toc428289955"/>
      <w:r>
        <w:lastRenderedPageBreak/>
        <w:t>Entity-Bundle</w:t>
      </w:r>
      <w:bookmarkEnd w:id="447"/>
    </w:p>
    <w:p w14:paraId="64C5CC34" w14:textId="77777777" w:rsidR="005B3F15" w:rsidRDefault="005B3F15" w:rsidP="005B3F15">
      <w:r>
        <w:rPr>
          <w:noProof/>
          <w:lang w:val="en-IN" w:eastAsia="en-IN"/>
        </w:rPr>
        <w:drawing>
          <wp:inline distT="0" distB="0" distL="0" distR="0" wp14:anchorId="45DDDD2E" wp14:editId="6B7B0D9E">
            <wp:extent cx="5943600" cy="40506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050665"/>
                    </a:xfrm>
                    <a:prstGeom prst="rect">
                      <a:avLst/>
                    </a:prstGeom>
                  </pic:spPr>
                </pic:pic>
              </a:graphicData>
            </a:graphic>
          </wp:inline>
        </w:drawing>
      </w:r>
    </w:p>
    <w:p w14:paraId="1337D929" w14:textId="77777777" w:rsidR="005B3F15" w:rsidRDefault="005B3F15" w:rsidP="005B3F15"/>
    <w:p w14:paraId="6092AD72" w14:textId="77777777" w:rsidR="005B3F15" w:rsidRDefault="005B3F15" w:rsidP="008C059D">
      <w:pPr>
        <w:pStyle w:val="Heading2"/>
      </w:pPr>
      <w:bookmarkStart w:id="448" w:name="_Toc428289956"/>
      <w:r>
        <w:lastRenderedPageBreak/>
        <w:t>Entity-Channel</w:t>
      </w:r>
      <w:bookmarkEnd w:id="448"/>
    </w:p>
    <w:p w14:paraId="7614C70D" w14:textId="77777777" w:rsidR="005B3F15" w:rsidRDefault="005B3F15" w:rsidP="005B3F15">
      <w:r>
        <w:rPr>
          <w:noProof/>
          <w:lang w:val="en-IN" w:eastAsia="en-IN"/>
        </w:rPr>
        <w:drawing>
          <wp:inline distT="0" distB="0" distL="0" distR="0" wp14:anchorId="6AC6536B" wp14:editId="557B14CC">
            <wp:extent cx="5943600" cy="404876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048760"/>
                    </a:xfrm>
                    <a:prstGeom prst="rect">
                      <a:avLst/>
                    </a:prstGeom>
                  </pic:spPr>
                </pic:pic>
              </a:graphicData>
            </a:graphic>
          </wp:inline>
        </w:drawing>
      </w:r>
    </w:p>
    <w:p w14:paraId="1625395B" w14:textId="77777777" w:rsidR="005B3F15" w:rsidRDefault="005B3F15" w:rsidP="005B3F15"/>
    <w:p w14:paraId="2D1626CF" w14:textId="77777777" w:rsidR="005B3F15" w:rsidRDefault="005B3F15" w:rsidP="008C059D">
      <w:pPr>
        <w:pStyle w:val="Heading2"/>
      </w:pPr>
      <w:bookmarkStart w:id="449" w:name="_Toc428289957"/>
      <w:r>
        <w:lastRenderedPageBreak/>
        <w:t>Entity-NPVR</w:t>
      </w:r>
      <w:bookmarkEnd w:id="449"/>
    </w:p>
    <w:p w14:paraId="45DBA95E" w14:textId="77777777" w:rsidR="005B3F15" w:rsidRDefault="005B3F15" w:rsidP="005B3F15">
      <w:r>
        <w:rPr>
          <w:noProof/>
          <w:lang w:val="en-IN" w:eastAsia="en-IN"/>
        </w:rPr>
        <w:drawing>
          <wp:inline distT="0" distB="0" distL="0" distR="0" wp14:anchorId="6DD9C9B9" wp14:editId="571CA276">
            <wp:extent cx="5943600" cy="40392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039235"/>
                    </a:xfrm>
                    <a:prstGeom prst="rect">
                      <a:avLst/>
                    </a:prstGeom>
                  </pic:spPr>
                </pic:pic>
              </a:graphicData>
            </a:graphic>
          </wp:inline>
        </w:drawing>
      </w:r>
    </w:p>
    <w:p w14:paraId="16FD50A5" w14:textId="77777777" w:rsidR="005B3F15" w:rsidRDefault="005B3F15" w:rsidP="008C059D">
      <w:pPr>
        <w:pStyle w:val="Heading2"/>
      </w:pPr>
      <w:bookmarkStart w:id="450" w:name="_Toc428289958"/>
      <w:r>
        <w:lastRenderedPageBreak/>
        <w:t>Association : Subscriber-STB</w:t>
      </w:r>
      <w:bookmarkEnd w:id="450"/>
    </w:p>
    <w:p w14:paraId="0F0B8716" w14:textId="77777777" w:rsidR="005B3F15" w:rsidRDefault="005B3F15" w:rsidP="005B3F15">
      <w:r>
        <w:rPr>
          <w:noProof/>
          <w:lang w:val="en-IN" w:eastAsia="en-IN"/>
        </w:rPr>
        <w:drawing>
          <wp:inline distT="0" distB="0" distL="0" distR="0" wp14:anchorId="00916435" wp14:editId="64BE08D6">
            <wp:extent cx="5943600" cy="40360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036060"/>
                    </a:xfrm>
                    <a:prstGeom prst="rect">
                      <a:avLst/>
                    </a:prstGeom>
                  </pic:spPr>
                </pic:pic>
              </a:graphicData>
            </a:graphic>
          </wp:inline>
        </w:drawing>
      </w:r>
    </w:p>
    <w:p w14:paraId="484A12DC" w14:textId="77777777" w:rsidR="005B3F15" w:rsidRDefault="005B3F15" w:rsidP="005B3F15"/>
    <w:p w14:paraId="5CC260C8" w14:textId="77777777" w:rsidR="005B3F15" w:rsidRDefault="005B3F15" w:rsidP="008C059D">
      <w:pPr>
        <w:pStyle w:val="Heading2"/>
      </w:pPr>
      <w:bookmarkStart w:id="451" w:name="_Toc428289959"/>
      <w:r>
        <w:lastRenderedPageBreak/>
        <w:t>Association : Subscriber-Devices</w:t>
      </w:r>
      <w:bookmarkEnd w:id="451"/>
    </w:p>
    <w:p w14:paraId="2807B0D9" w14:textId="77777777" w:rsidR="005B3F15" w:rsidRDefault="005B3F15" w:rsidP="005B3F15">
      <w:r>
        <w:rPr>
          <w:noProof/>
          <w:lang w:val="en-IN" w:eastAsia="en-IN"/>
        </w:rPr>
        <w:drawing>
          <wp:inline distT="0" distB="0" distL="0" distR="0" wp14:anchorId="6965F3CD" wp14:editId="0746E0A9">
            <wp:extent cx="5943600" cy="40379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037965"/>
                    </a:xfrm>
                    <a:prstGeom prst="rect">
                      <a:avLst/>
                    </a:prstGeom>
                  </pic:spPr>
                </pic:pic>
              </a:graphicData>
            </a:graphic>
          </wp:inline>
        </w:drawing>
      </w:r>
    </w:p>
    <w:p w14:paraId="4A1846A7" w14:textId="77777777" w:rsidR="005B3F15" w:rsidRDefault="005B3F15" w:rsidP="005B3F15"/>
    <w:p w14:paraId="205B5BFF" w14:textId="77777777" w:rsidR="005B3F15" w:rsidRDefault="005B3F15" w:rsidP="008C059D">
      <w:pPr>
        <w:pStyle w:val="Heading2"/>
      </w:pPr>
      <w:bookmarkStart w:id="452" w:name="_Toc428289960"/>
      <w:r>
        <w:lastRenderedPageBreak/>
        <w:t>Association : Subscriber-Packages</w:t>
      </w:r>
      <w:bookmarkEnd w:id="452"/>
    </w:p>
    <w:p w14:paraId="6BE50B9E" w14:textId="77777777" w:rsidR="005B3F15" w:rsidRDefault="005B3F15" w:rsidP="005B3F15">
      <w:r>
        <w:rPr>
          <w:noProof/>
          <w:lang w:val="en-IN" w:eastAsia="en-IN"/>
        </w:rPr>
        <w:drawing>
          <wp:inline distT="0" distB="0" distL="0" distR="0" wp14:anchorId="4525570F" wp14:editId="4489C5F9">
            <wp:extent cx="5943600" cy="405257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052570"/>
                    </a:xfrm>
                    <a:prstGeom prst="rect">
                      <a:avLst/>
                    </a:prstGeom>
                  </pic:spPr>
                </pic:pic>
              </a:graphicData>
            </a:graphic>
          </wp:inline>
        </w:drawing>
      </w:r>
    </w:p>
    <w:p w14:paraId="4CFB9F43" w14:textId="77777777" w:rsidR="005B3F15" w:rsidRDefault="005B3F15" w:rsidP="005B3F15"/>
    <w:p w14:paraId="6C19B8B6" w14:textId="77777777" w:rsidR="005B3F15" w:rsidRDefault="005B3F15" w:rsidP="008C059D">
      <w:pPr>
        <w:pStyle w:val="Heading2"/>
      </w:pPr>
      <w:bookmarkStart w:id="453" w:name="_Toc428289961"/>
      <w:r>
        <w:lastRenderedPageBreak/>
        <w:t>Associations: package-VOD</w:t>
      </w:r>
      <w:bookmarkEnd w:id="453"/>
    </w:p>
    <w:p w14:paraId="31D0031F" w14:textId="77777777" w:rsidR="005B3F15" w:rsidRDefault="005B3F15" w:rsidP="005B3F15">
      <w:r>
        <w:rPr>
          <w:noProof/>
          <w:lang w:val="en-IN" w:eastAsia="en-IN"/>
        </w:rPr>
        <w:drawing>
          <wp:inline distT="0" distB="0" distL="0" distR="0" wp14:anchorId="747CAE08" wp14:editId="6E2D5B2B">
            <wp:extent cx="5943600" cy="40214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021455"/>
                    </a:xfrm>
                    <a:prstGeom prst="rect">
                      <a:avLst/>
                    </a:prstGeom>
                  </pic:spPr>
                </pic:pic>
              </a:graphicData>
            </a:graphic>
          </wp:inline>
        </w:drawing>
      </w:r>
    </w:p>
    <w:p w14:paraId="14149069" w14:textId="77777777" w:rsidR="005B3F15" w:rsidRDefault="005B3F15" w:rsidP="008C059D">
      <w:pPr>
        <w:pStyle w:val="Heading2"/>
      </w:pPr>
      <w:bookmarkStart w:id="454" w:name="_Toc428289962"/>
      <w:r>
        <w:lastRenderedPageBreak/>
        <w:t>Associations: Package-Channels</w:t>
      </w:r>
      <w:bookmarkEnd w:id="454"/>
    </w:p>
    <w:p w14:paraId="73F4BEF1" w14:textId="77777777" w:rsidR="005B3F15" w:rsidRDefault="005B3F15" w:rsidP="005B3F15">
      <w:r>
        <w:rPr>
          <w:noProof/>
          <w:lang w:val="en-IN" w:eastAsia="en-IN"/>
        </w:rPr>
        <w:drawing>
          <wp:inline distT="0" distB="0" distL="0" distR="0" wp14:anchorId="5D0F80F9" wp14:editId="36D3B024">
            <wp:extent cx="5943600" cy="40563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056380"/>
                    </a:xfrm>
                    <a:prstGeom prst="rect">
                      <a:avLst/>
                    </a:prstGeom>
                  </pic:spPr>
                </pic:pic>
              </a:graphicData>
            </a:graphic>
          </wp:inline>
        </w:drawing>
      </w:r>
    </w:p>
    <w:p w14:paraId="0F4E299A" w14:textId="77777777" w:rsidR="005B3F15" w:rsidRDefault="005B3F15" w:rsidP="005B3F15"/>
    <w:p w14:paraId="449EAAC6" w14:textId="77777777" w:rsidR="005B3F15" w:rsidRDefault="005B3F15" w:rsidP="008C059D">
      <w:pPr>
        <w:pStyle w:val="Heading2"/>
      </w:pPr>
      <w:bookmarkStart w:id="455" w:name="_Toc428289963"/>
      <w:r>
        <w:lastRenderedPageBreak/>
        <w:t>Transactions-VOD</w:t>
      </w:r>
      <w:bookmarkEnd w:id="455"/>
    </w:p>
    <w:p w14:paraId="160A3FC1" w14:textId="77777777" w:rsidR="005B3F15" w:rsidRDefault="005B3F15" w:rsidP="005B3F15">
      <w:r>
        <w:rPr>
          <w:noProof/>
          <w:lang w:val="en-IN" w:eastAsia="en-IN"/>
        </w:rPr>
        <w:drawing>
          <wp:inline distT="0" distB="0" distL="0" distR="0" wp14:anchorId="72192D31" wp14:editId="4AE7A204">
            <wp:extent cx="5943600" cy="401891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018915"/>
                    </a:xfrm>
                    <a:prstGeom prst="rect">
                      <a:avLst/>
                    </a:prstGeom>
                  </pic:spPr>
                </pic:pic>
              </a:graphicData>
            </a:graphic>
          </wp:inline>
        </w:drawing>
      </w:r>
    </w:p>
    <w:p w14:paraId="223C9014" w14:textId="77777777" w:rsidR="005B3F15" w:rsidRDefault="005B3F15" w:rsidP="005B3F15"/>
    <w:p w14:paraId="08701541" w14:textId="77777777" w:rsidR="005B3F15" w:rsidRDefault="005B3F15" w:rsidP="008C059D">
      <w:pPr>
        <w:pStyle w:val="Heading2"/>
      </w:pPr>
      <w:bookmarkStart w:id="456" w:name="_Toc428289964"/>
      <w:r>
        <w:lastRenderedPageBreak/>
        <w:t>Transactions –Bundle</w:t>
      </w:r>
      <w:bookmarkEnd w:id="456"/>
    </w:p>
    <w:p w14:paraId="4EEC04C0" w14:textId="77777777" w:rsidR="005B3F15" w:rsidRDefault="005B3F15" w:rsidP="005B3F15">
      <w:r>
        <w:rPr>
          <w:noProof/>
          <w:lang w:val="en-IN" w:eastAsia="en-IN"/>
        </w:rPr>
        <w:drawing>
          <wp:inline distT="0" distB="0" distL="0" distR="0" wp14:anchorId="333F5EFA" wp14:editId="212B6966">
            <wp:extent cx="5943600" cy="40284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028440"/>
                    </a:xfrm>
                    <a:prstGeom prst="rect">
                      <a:avLst/>
                    </a:prstGeom>
                  </pic:spPr>
                </pic:pic>
              </a:graphicData>
            </a:graphic>
          </wp:inline>
        </w:drawing>
      </w:r>
    </w:p>
    <w:p w14:paraId="4F7F250C" w14:textId="77777777" w:rsidR="005B3F15" w:rsidRDefault="005B3F15" w:rsidP="005B3F15"/>
    <w:p w14:paraId="5BBD1B65" w14:textId="77777777" w:rsidR="005B3F15" w:rsidRDefault="005B3F15" w:rsidP="008C059D">
      <w:pPr>
        <w:pStyle w:val="Heading2"/>
      </w:pPr>
      <w:bookmarkStart w:id="457" w:name="_Toc428289965"/>
      <w:r>
        <w:lastRenderedPageBreak/>
        <w:t>Transaction-PPV</w:t>
      </w:r>
      <w:bookmarkEnd w:id="457"/>
    </w:p>
    <w:p w14:paraId="00D0C9F6" w14:textId="77777777" w:rsidR="005B3F15" w:rsidRDefault="005B3F15" w:rsidP="005B3F15">
      <w:r>
        <w:rPr>
          <w:noProof/>
          <w:lang w:val="en-IN" w:eastAsia="en-IN"/>
        </w:rPr>
        <w:drawing>
          <wp:inline distT="0" distB="0" distL="0" distR="0" wp14:anchorId="197739F6" wp14:editId="0DF745EC">
            <wp:extent cx="5943600" cy="40430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043045"/>
                    </a:xfrm>
                    <a:prstGeom prst="rect">
                      <a:avLst/>
                    </a:prstGeom>
                  </pic:spPr>
                </pic:pic>
              </a:graphicData>
            </a:graphic>
          </wp:inline>
        </w:drawing>
      </w:r>
    </w:p>
    <w:p w14:paraId="64E094CB" w14:textId="77777777" w:rsidR="005B3F15" w:rsidRDefault="005B3F15" w:rsidP="005B3F15"/>
    <w:p w14:paraId="16B912F5" w14:textId="0435D1CD" w:rsidR="005B3F15" w:rsidRDefault="006C682E" w:rsidP="008C059D">
      <w:pPr>
        <w:pStyle w:val="Heading2"/>
      </w:pPr>
      <w:bookmarkStart w:id="458" w:name="_Toc428289966"/>
      <w:r>
        <w:lastRenderedPageBreak/>
        <w:t xml:space="preserve">Sync </w:t>
      </w:r>
      <w:r w:rsidR="005B3F15">
        <w:t>All</w:t>
      </w:r>
      <w:bookmarkEnd w:id="458"/>
    </w:p>
    <w:p w14:paraId="5518EC76" w14:textId="77777777" w:rsidR="005B3F15" w:rsidRDefault="005B3F15" w:rsidP="005B3F15">
      <w:r>
        <w:rPr>
          <w:noProof/>
          <w:lang w:val="en-IN" w:eastAsia="en-IN"/>
        </w:rPr>
        <w:drawing>
          <wp:inline distT="0" distB="0" distL="0" distR="0" wp14:anchorId="62422102" wp14:editId="1DF9455C">
            <wp:extent cx="5943600" cy="40544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054475"/>
                    </a:xfrm>
                    <a:prstGeom prst="rect">
                      <a:avLst/>
                    </a:prstGeom>
                  </pic:spPr>
                </pic:pic>
              </a:graphicData>
            </a:graphic>
          </wp:inline>
        </w:drawing>
      </w:r>
    </w:p>
    <w:p w14:paraId="08CBFA11" w14:textId="77777777" w:rsidR="00B23A05" w:rsidRDefault="00B23A05" w:rsidP="00B23A05">
      <w:pPr>
        <w:pStyle w:val="BodyText"/>
        <w:keepNext/>
      </w:pPr>
    </w:p>
    <w:p w14:paraId="36D77B75" w14:textId="4EB2FD36" w:rsidR="00B23A05" w:rsidRDefault="00B23A05" w:rsidP="00B73E9C">
      <w:pPr>
        <w:pStyle w:val="Heading2"/>
      </w:pPr>
      <w:bookmarkStart w:id="459" w:name="_Toc428289967"/>
      <w:r>
        <w:t>ODS</w:t>
      </w:r>
      <w:r w:rsidR="00B3542B">
        <w:t xml:space="preserve"> for OMI Integrator</w:t>
      </w:r>
      <w:bookmarkEnd w:id="459"/>
    </w:p>
    <w:p w14:paraId="03A7F8B2" w14:textId="77777777" w:rsidR="00B23A05" w:rsidRDefault="00B23A05" w:rsidP="00B23A05">
      <w:r>
        <w:rPr>
          <w:noProof/>
          <w:lang w:val="en-IN" w:eastAsia="en-IN"/>
        </w:rPr>
        <w:drawing>
          <wp:inline distT="0" distB="0" distL="0" distR="0" wp14:anchorId="69949948" wp14:editId="04C9443D">
            <wp:extent cx="5943600" cy="40620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062095"/>
                    </a:xfrm>
                    <a:prstGeom prst="rect">
                      <a:avLst/>
                    </a:prstGeom>
                  </pic:spPr>
                </pic:pic>
              </a:graphicData>
            </a:graphic>
          </wp:inline>
        </w:drawing>
      </w:r>
    </w:p>
    <w:p w14:paraId="5DFC7930" w14:textId="77777777" w:rsidR="00B23A05" w:rsidRDefault="00B23A05" w:rsidP="00B23A05"/>
    <w:p w14:paraId="39C20CF1" w14:textId="77777777" w:rsidR="00B23A05" w:rsidRDefault="00B23A05" w:rsidP="00B73E9C">
      <w:pPr>
        <w:pStyle w:val="Heading2"/>
      </w:pPr>
      <w:bookmarkStart w:id="460" w:name="_Toc408586041"/>
      <w:bookmarkStart w:id="461" w:name="_Toc428289968"/>
      <w:r>
        <w:lastRenderedPageBreak/>
        <w:t>Adding Device Type for OPA Devices</w:t>
      </w:r>
      <w:bookmarkEnd w:id="460"/>
      <w:r>
        <w:t>:</w:t>
      </w:r>
      <w:bookmarkEnd w:id="461"/>
    </w:p>
    <w:p w14:paraId="64773F9B" w14:textId="77777777" w:rsidR="00B23A05" w:rsidRDefault="00B23A05" w:rsidP="00B23A05">
      <w:r>
        <w:rPr>
          <w:noProof/>
          <w:lang w:val="en-IN" w:eastAsia="en-IN"/>
        </w:rPr>
        <w:drawing>
          <wp:inline distT="0" distB="0" distL="0" distR="0" wp14:anchorId="384B8CE9" wp14:editId="45699BB0">
            <wp:extent cx="5943600" cy="4039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039235"/>
                    </a:xfrm>
                    <a:prstGeom prst="rect">
                      <a:avLst/>
                    </a:prstGeom>
                  </pic:spPr>
                </pic:pic>
              </a:graphicData>
            </a:graphic>
          </wp:inline>
        </w:drawing>
      </w:r>
    </w:p>
    <w:p w14:paraId="4DD01724" w14:textId="77777777" w:rsidR="00B23A05" w:rsidRDefault="00B23A05" w:rsidP="00B23A05"/>
    <w:p w14:paraId="4314A741" w14:textId="77777777" w:rsidR="00B23A05" w:rsidRDefault="00B23A05" w:rsidP="00B3542B">
      <w:pPr>
        <w:pStyle w:val="Heading2"/>
      </w:pPr>
      <w:bookmarkStart w:id="462" w:name="_Toc408586043"/>
      <w:bookmarkStart w:id="463" w:name="_Toc428289969"/>
      <w:r>
        <w:lastRenderedPageBreak/>
        <w:t>Mandatory movieVCASID</w:t>
      </w:r>
      <w:bookmarkEnd w:id="462"/>
      <w:bookmarkEnd w:id="463"/>
    </w:p>
    <w:p w14:paraId="0A614707" w14:textId="77777777" w:rsidR="00B23A05" w:rsidRDefault="00B23A05" w:rsidP="00B23A05">
      <w:r>
        <w:rPr>
          <w:noProof/>
          <w:lang w:val="en-IN" w:eastAsia="en-IN"/>
        </w:rPr>
        <w:drawing>
          <wp:inline distT="0" distB="0" distL="0" distR="0" wp14:anchorId="7F868EFE" wp14:editId="6828A13B">
            <wp:extent cx="5943600" cy="40544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054475"/>
                    </a:xfrm>
                    <a:prstGeom prst="rect">
                      <a:avLst/>
                    </a:prstGeom>
                  </pic:spPr>
                </pic:pic>
              </a:graphicData>
            </a:graphic>
          </wp:inline>
        </w:drawing>
      </w:r>
    </w:p>
    <w:p w14:paraId="50EE85EC" w14:textId="77777777" w:rsidR="00B23A05" w:rsidRDefault="00B23A05" w:rsidP="00B23A05"/>
    <w:p w14:paraId="144504D7" w14:textId="77777777" w:rsidR="00B23A05" w:rsidRDefault="00B23A05" w:rsidP="00B23A05">
      <w:pPr>
        <w:pStyle w:val="BodyText"/>
        <w:keepNext/>
      </w:pPr>
    </w:p>
    <w:p w14:paraId="407E930E" w14:textId="77777777" w:rsidR="00350941" w:rsidRDefault="00350941" w:rsidP="00350941">
      <w:pPr>
        <w:pStyle w:val="Heading2"/>
      </w:pPr>
      <w:bookmarkStart w:id="464" w:name="_Toc423345440"/>
      <w:bookmarkStart w:id="465" w:name="_Toc428289970"/>
      <w:r>
        <w:t>Adding Stream Id to Channel Stream</w:t>
      </w:r>
      <w:bookmarkEnd w:id="464"/>
      <w:bookmarkEnd w:id="465"/>
    </w:p>
    <w:p w14:paraId="5C017F54" w14:textId="296FD12E" w:rsidR="00350941" w:rsidRDefault="006155E2" w:rsidP="00B23A05">
      <w:pPr>
        <w:pStyle w:val="BodyText"/>
        <w:keepNext/>
      </w:pPr>
      <w:r>
        <w:rPr>
          <w:noProof/>
          <w:lang w:val="en-IN" w:eastAsia="en-IN"/>
        </w:rPr>
        <w:drawing>
          <wp:inline distT="0" distB="0" distL="0" distR="0" wp14:anchorId="41B88BC8" wp14:editId="5FD748BA">
            <wp:extent cx="5934075" cy="2847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14:paraId="2E26ACE8" w14:textId="77777777" w:rsidR="000E40F6" w:rsidRDefault="000E40F6" w:rsidP="000E40F6">
      <w:pPr>
        <w:pStyle w:val="Heading1"/>
      </w:pPr>
      <w:bookmarkStart w:id="466" w:name="_Response_of_TM"/>
      <w:bookmarkStart w:id="467" w:name="_Toc66190171"/>
      <w:bookmarkStart w:id="468" w:name="_Toc278896850"/>
      <w:bookmarkStart w:id="469" w:name="_Toc428289971"/>
      <w:bookmarkEnd w:id="466"/>
      <w:r>
        <w:lastRenderedPageBreak/>
        <w:t>Configuration</w:t>
      </w:r>
      <w:bookmarkEnd w:id="467"/>
      <w:bookmarkEnd w:id="468"/>
      <w:bookmarkEnd w:id="469"/>
    </w:p>
    <w:p w14:paraId="6842A376" w14:textId="2AE8305E" w:rsidR="00C55CE4" w:rsidRDefault="002E34C2" w:rsidP="002E34C2">
      <w:pPr>
        <w:pStyle w:val="Heading2"/>
      </w:pPr>
      <w:bookmarkStart w:id="470" w:name="_Toc428289972"/>
      <w:r>
        <w:t>Deployment Guide</w:t>
      </w:r>
      <w:bookmarkEnd w:id="470"/>
    </w:p>
    <w:p w14:paraId="3D62679A" w14:textId="669067BB" w:rsidR="00855777" w:rsidRDefault="00855777" w:rsidP="00855777">
      <w:pPr>
        <w:pStyle w:val="BodyText"/>
      </w:pPr>
      <w:r>
        <w:t>All configuration changes mention in deployment guide.</w:t>
      </w:r>
    </w:p>
    <w:bookmarkStart w:id="471" w:name="_MON_1501341709"/>
    <w:bookmarkEnd w:id="471"/>
    <w:p w14:paraId="7BD99E07" w14:textId="06281ADC" w:rsidR="00855777" w:rsidRDefault="004E121E" w:rsidP="00855777">
      <w:pPr>
        <w:pStyle w:val="BodyText"/>
      </w:pPr>
      <w:r>
        <w:object w:dxaOrig="1531" w:dyaOrig="990" w14:anchorId="07A4DCD5">
          <v:shape id="_x0000_i1033" type="#_x0000_t75" style="width:76.5pt;height:49.5pt" o:ole="">
            <v:imagedata r:id="rId144" o:title=""/>
          </v:shape>
          <o:OLEObject Type="Embed" ProgID="Word.Document.12" ShapeID="_x0000_i1033" DrawAspect="Icon" ObjectID="_1502258488" r:id="rId145">
            <o:FieldCodes>\s</o:FieldCodes>
          </o:OLEObject>
        </w:object>
      </w:r>
    </w:p>
    <w:p w14:paraId="032D4C6D" w14:textId="77777777" w:rsidR="00855777" w:rsidRPr="00855777" w:rsidRDefault="00855777" w:rsidP="00855777">
      <w:pPr>
        <w:pStyle w:val="BodyText"/>
      </w:pPr>
    </w:p>
    <w:p w14:paraId="5F85D416" w14:textId="77777777" w:rsidR="00C55CE4" w:rsidRDefault="00C55CE4" w:rsidP="001E4739">
      <w:pPr>
        <w:rPr>
          <w:iCs/>
        </w:rPr>
      </w:pPr>
    </w:p>
    <w:p w14:paraId="2847FEA9" w14:textId="77777777" w:rsidR="000E40F6" w:rsidRDefault="000E40F6" w:rsidP="000E40F6">
      <w:pPr>
        <w:pStyle w:val="Heading1"/>
      </w:pPr>
      <w:bookmarkStart w:id="472" w:name="_Toc66190172"/>
      <w:bookmarkStart w:id="473" w:name="_Toc278896851"/>
      <w:bookmarkStart w:id="474" w:name="_Toc428289973"/>
      <w:r>
        <w:lastRenderedPageBreak/>
        <w:t>Imported Interfaces</w:t>
      </w:r>
      <w:bookmarkEnd w:id="472"/>
      <w:bookmarkEnd w:id="473"/>
      <w:bookmarkEnd w:id="474"/>
    </w:p>
    <w:p w14:paraId="6D017494" w14:textId="77777777" w:rsidR="000E40F6" w:rsidRPr="001D738E" w:rsidRDefault="000E40F6" w:rsidP="000E40F6">
      <w:pPr>
        <w:pStyle w:val="BodyText"/>
      </w:pPr>
      <w:r>
        <w:t>Not Applicable</w:t>
      </w:r>
    </w:p>
    <w:p w14:paraId="1F0CFF80" w14:textId="29EB42A2" w:rsidR="00755B38" w:rsidRDefault="000E40F6" w:rsidP="00755B38">
      <w:pPr>
        <w:pStyle w:val="Heading1"/>
      </w:pPr>
      <w:bookmarkStart w:id="475" w:name="_Toc66190173"/>
      <w:bookmarkStart w:id="476" w:name="_Toc278896852"/>
      <w:bookmarkStart w:id="477" w:name="_Toc428289974"/>
      <w:r w:rsidRPr="00176481">
        <w:lastRenderedPageBreak/>
        <w:t xml:space="preserve">Database </w:t>
      </w:r>
      <w:r w:rsidR="0014593E">
        <w:t>Changes</w:t>
      </w:r>
      <w:bookmarkStart w:id="478" w:name="ref_15033"/>
      <w:bookmarkStart w:id="479" w:name="ref_15036"/>
      <w:bookmarkEnd w:id="475"/>
      <w:bookmarkEnd w:id="476"/>
      <w:bookmarkEnd w:id="477"/>
      <w:bookmarkEnd w:id="478"/>
      <w:bookmarkEnd w:id="479"/>
    </w:p>
    <w:p w14:paraId="50B28B32" w14:textId="77777777" w:rsidR="00755B38" w:rsidRDefault="00755B38" w:rsidP="00755B38">
      <w:pPr>
        <w:pStyle w:val="Heading2"/>
      </w:pPr>
      <w:bookmarkStart w:id="480" w:name="_Toc402541159"/>
      <w:bookmarkStart w:id="481" w:name="_Toc428289975"/>
      <w:r>
        <w:t>Database Patch</w:t>
      </w:r>
      <w:bookmarkEnd w:id="480"/>
      <w:bookmarkEnd w:id="481"/>
    </w:p>
    <w:p w14:paraId="6C92D1C1" w14:textId="059C4562" w:rsidR="00755B38" w:rsidRDefault="00755B38" w:rsidP="00755B38">
      <w:pPr>
        <w:pStyle w:val="BodyText"/>
      </w:pPr>
      <w:r>
        <w:t xml:space="preserve">Added </w:t>
      </w:r>
      <w:r w:rsidR="006426A2">
        <w:t xml:space="preserve">two </w:t>
      </w:r>
      <w:r>
        <w:t>database</w:t>
      </w:r>
      <w:r w:rsidR="002E1B27">
        <w:t>s</w:t>
      </w:r>
      <w:r>
        <w:t xml:space="preserve"> </w:t>
      </w:r>
      <w:r w:rsidR="002E1B27">
        <w:t>patch</w:t>
      </w:r>
      <w:r>
        <w:t xml:space="preserve"> “</w:t>
      </w:r>
      <w:r w:rsidR="00E8179B" w:rsidRPr="00E8179B">
        <w:t>TMDB_HE4.3.0</w:t>
      </w:r>
      <w:r w:rsidR="002E1B27">
        <w:t>6</w:t>
      </w:r>
      <w:r w:rsidR="00E8179B" w:rsidRPr="00E8179B">
        <w:t>-oracle</w:t>
      </w:r>
      <w:r w:rsidR="00A7106F">
        <w:t>”</w:t>
      </w:r>
      <w:r w:rsidR="002E1B27">
        <w:t xml:space="preserve"> and “</w:t>
      </w:r>
      <w:r w:rsidR="002E1B27" w:rsidRPr="00E8179B">
        <w:t>TMDB_HE4.3.0</w:t>
      </w:r>
      <w:r w:rsidR="002E1B27">
        <w:t>7</w:t>
      </w:r>
      <w:r w:rsidR="002E1B27" w:rsidRPr="00E8179B">
        <w:t>-oracle</w:t>
      </w:r>
      <w:r w:rsidR="002E1B27">
        <w:t>”</w:t>
      </w:r>
      <w:r w:rsidR="00D849B1">
        <w:t>.</w:t>
      </w:r>
    </w:p>
    <w:p w14:paraId="45592550" w14:textId="36C8FD35" w:rsidR="00755B38" w:rsidRDefault="00CB0433" w:rsidP="00F0258F">
      <w:pPr>
        <w:pStyle w:val="BodyText"/>
      </w:pPr>
      <w:r>
        <w:object w:dxaOrig="1531" w:dyaOrig="990" w14:anchorId="32BAFC15">
          <v:shape id="_x0000_i1034" type="#_x0000_t75" style="width:76.5pt;height:49.5pt" o:ole="">
            <v:imagedata r:id="rId146" o:title=""/>
          </v:shape>
          <o:OLEObject Type="Embed" ProgID="Package" ShapeID="_x0000_i1034" DrawAspect="Icon" ObjectID="_1502258489" r:id="rId147"/>
        </w:object>
      </w:r>
      <w:r>
        <w:t xml:space="preserve">  </w:t>
      </w:r>
      <w:r>
        <w:object w:dxaOrig="1531" w:dyaOrig="990" w14:anchorId="3926CB3A">
          <v:shape id="_x0000_i1035" type="#_x0000_t75" style="width:76.5pt;height:49.5pt" o:ole="">
            <v:imagedata r:id="rId148" o:title=""/>
          </v:shape>
          <o:OLEObject Type="Embed" ProgID="Package" ShapeID="_x0000_i1035" DrawAspect="Icon" ObjectID="_1502258490" r:id="rId149"/>
        </w:object>
      </w:r>
      <w:r>
        <w:t xml:space="preserve"> </w:t>
      </w:r>
      <w:r>
        <w:object w:dxaOrig="1531" w:dyaOrig="990" w14:anchorId="134E1D5C">
          <v:shape id="_x0000_i1036" type="#_x0000_t75" style="width:76.5pt;height:49.5pt" o:ole="">
            <v:imagedata r:id="rId150" o:title=""/>
          </v:shape>
          <o:OLEObject Type="Embed" ProgID="Package" ShapeID="_x0000_i1036" DrawAspect="Icon" ObjectID="_1502258491" r:id="rId151"/>
        </w:object>
      </w:r>
      <w:r>
        <w:t xml:space="preserve"> </w:t>
      </w:r>
      <w:r>
        <w:object w:dxaOrig="1531" w:dyaOrig="990" w14:anchorId="57A6A93A">
          <v:shape id="_x0000_i1037" type="#_x0000_t75" style="width:76.5pt;height:49.5pt" o:ole="">
            <v:imagedata r:id="rId152" o:title=""/>
          </v:shape>
          <o:OLEObject Type="Embed" ProgID="Package" ShapeID="_x0000_i1037" DrawAspect="Icon" ObjectID="_1502258492" r:id="rId153"/>
        </w:object>
      </w:r>
    </w:p>
    <w:p w14:paraId="4F7603DA" w14:textId="77777777" w:rsidR="000E40F6" w:rsidRPr="003A456A" w:rsidRDefault="000E40F6" w:rsidP="000E40F6">
      <w:pPr>
        <w:pStyle w:val="BodyText"/>
      </w:pPr>
    </w:p>
    <w:p w14:paraId="7D7E9729" w14:textId="77777777" w:rsidR="000E40F6" w:rsidRPr="003A456A" w:rsidRDefault="000E40F6" w:rsidP="000E40F6">
      <w:pPr>
        <w:pStyle w:val="BodyText"/>
      </w:pPr>
    </w:p>
    <w:p w14:paraId="649AD28A" w14:textId="45EEC79A" w:rsidR="0090397D" w:rsidRPr="0090397D" w:rsidRDefault="0090397D" w:rsidP="0090397D">
      <w:pPr>
        <w:pStyle w:val="Heading1"/>
      </w:pPr>
      <w:bookmarkStart w:id="482" w:name="_Toc403575302"/>
      <w:bookmarkStart w:id="483" w:name="_Toc428289976"/>
      <w:r w:rsidRPr="0090397D">
        <w:lastRenderedPageBreak/>
        <w:t>Unit Tests</w:t>
      </w:r>
      <w:bookmarkEnd w:id="482"/>
      <w:bookmarkEnd w:id="483"/>
      <w:r w:rsidRPr="0090397D">
        <w:t xml:space="preserve"> </w:t>
      </w:r>
    </w:p>
    <w:p w14:paraId="65758DD2" w14:textId="77777777" w:rsidR="00364E8D" w:rsidRDefault="00364E8D" w:rsidP="000E40F6">
      <w:pPr>
        <w:pStyle w:val="BodyText"/>
      </w:pPr>
    </w:p>
    <w:p w14:paraId="69CEA5CD" w14:textId="77777777" w:rsidR="00364E8D" w:rsidRDefault="00364E8D" w:rsidP="000E40F6">
      <w:pPr>
        <w:pStyle w:val="BodyText"/>
      </w:pPr>
    </w:p>
    <w:p w14:paraId="37BB949F" w14:textId="77777777" w:rsidR="000E40F6" w:rsidRDefault="000E40F6" w:rsidP="000E40F6">
      <w:pPr>
        <w:pStyle w:val="Heading1"/>
      </w:pPr>
      <w:bookmarkStart w:id="484" w:name="_Toc346898044"/>
      <w:bookmarkStart w:id="485" w:name="_Toc428289977"/>
      <w:r>
        <w:lastRenderedPageBreak/>
        <w:t>Design Specification Reviewers List &amp; Template</w:t>
      </w:r>
      <w:bookmarkEnd w:id="484"/>
      <w:bookmarkEnd w:id="485"/>
    </w:p>
    <w:p w14:paraId="324167DC" w14:textId="77777777" w:rsidR="000E40F6" w:rsidRDefault="000E40F6" w:rsidP="000E40F6">
      <w:pPr>
        <w:pStyle w:val="BodyText"/>
      </w:pPr>
      <w:r>
        <w:t>*********** This chapter is Mandatory ***********************</w:t>
      </w:r>
    </w:p>
    <w:p w14:paraId="123A436F" w14:textId="77777777" w:rsidR="000E40F6" w:rsidRDefault="000E40F6" w:rsidP="000E40F6">
      <w:pPr>
        <w:pStyle w:val="BodyText"/>
      </w:pPr>
      <w:r>
        <w:t xml:space="preserve">The scope of the next file is to identify specific Design Specifications mandatory and optional reviewers. </w:t>
      </w:r>
    </w:p>
    <w:p w14:paraId="6039AB00" w14:textId="77777777" w:rsidR="000E40F6" w:rsidRDefault="000E40F6" w:rsidP="000E40F6">
      <w:pPr>
        <w:pStyle w:val="BodyText"/>
      </w:pPr>
    </w:p>
    <w:p w14:paraId="5BE373EB" w14:textId="08E55114" w:rsidR="00915843" w:rsidRDefault="00915843" w:rsidP="000E40F6">
      <w:pPr>
        <w:pStyle w:val="BodyText"/>
      </w:pPr>
    </w:p>
    <w:p w14:paraId="7BB49157" w14:textId="77777777" w:rsidR="000E40F6" w:rsidRDefault="000E40F6" w:rsidP="000E40F6">
      <w:pPr>
        <w:pStyle w:val="BodyText"/>
      </w:pPr>
    </w:p>
    <w:bookmarkStart w:id="486" w:name="_MON_1441110018"/>
    <w:bookmarkEnd w:id="486"/>
    <w:p w14:paraId="2B53AE1D" w14:textId="77777777" w:rsidR="003D2EB4" w:rsidRDefault="003D7F67" w:rsidP="003D2EB4">
      <w:pPr>
        <w:pStyle w:val="BodyText"/>
      </w:pPr>
      <w:r>
        <w:object w:dxaOrig="1454" w:dyaOrig="880" w14:anchorId="6A90E234">
          <v:shape id="_x0000_i1038" type="#_x0000_t75" style="width:71.25pt;height:45pt" o:ole="">
            <v:imagedata r:id="rId154" o:title=""/>
          </v:shape>
          <o:OLEObject Type="Embed" ProgID="Excel.Sheet.8" ShapeID="_x0000_i1038" DrawAspect="Icon" ObjectID="_1502258493" r:id="rId155"/>
        </w:object>
      </w:r>
    </w:p>
    <w:p w14:paraId="444B4FB9" w14:textId="77777777" w:rsidR="003D2EB4" w:rsidRDefault="003D2EB4" w:rsidP="003D2EB4">
      <w:pPr>
        <w:pStyle w:val="BodyText"/>
      </w:pPr>
    </w:p>
    <w:p w14:paraId="183E4719" w14:textId="77777777" w:rsidR="003D2EB4" w:rsidRDefault="003D2EB4" w:rsidP="003D2EB4">
      <w:pPr>
        <w:pStyle w:val="BodyText"/>
      </w:pPr>
      <w:r>
        <w:t>Next document refers to Review Report Template.</w:t>
      </w:r>
    </w:p>
    <w:p w14:paraId="283A4A39" w14:textId="77777777" w:rsidR="003D2EB4" w:rsidRDefault="003D2EB4" w:rsidP="003D2EB4">
      <w:pPr>
        <w:pStyle w:val="BodyText"/>
      </w:pPr>
    </w:p>
    <w:bookmarkStart w:id="487" w:name="_MON_1441110064"/>
    <w:bookmarkEnd w:id="487"/>
    <w:p w14:paraId="5F3E32C3" w14:textId="77777777" w:rsidR="003D2EB4" w:rsidRDefault="003D2EB4" w:rsidP="003D2EB4">
      <w:pPr>
        <w:pStyle w:val="BodyText"/>
      </w:pPr>
      <w:r>
        <w:object w:dxaOrig="1539" w:dyaOrig="996" w14:anchorId="5342CB77">
          <v:shape id="_x0000_i1039" type="#_x0000_t75" style="width:75pt;height:49.5pt" o:ole="">
            <v:imagedata r:id="rId156" o:title=""/>
          </v:shape>
          <o:OLEObject Type="Embed" ProgID="Word.Document.8" ShapeID="_x0000_i1039" DrawAspect="Icon" ObjectID="_1502258494" r:id="rId157">
            <o:FieldCodes>\s</o:FieldCodes>
          </o:OLEObject>
        </w:object>
      </w:r>
    </w:p>
    <w:p w14:paraId="702E5CAC" w14:textId="77777777" w:rsidR="003D2EB4" w:rsidRDefault="003D2EB4" w:rsidP="003D2EB4">
      <w:pPr>
        <w:pStyle w:val="BodyText"/>
      </w:pPr>
    </w:p>
    <w:p w14:paraId="3DA619A9" w14:textId="77777777" w:rsidR="003D2EB4" w:rsidRDefault="003D2EB4" w:rsidP="003D2EB4">
      <w:pPr>
        <w:pStyle w:val="BodyText"/>
      </w:pPr>
      <w:r>
        <w:t>Review Comments:</w:t>
      </w:r>
    </w:p>
    <w:p w14:paraId="5938B6E2" w14:textId="283346E2" w:rsidR="008E6BDE" w:rsidRPr="000E40F6" w:rsidRDefault="003D2EB4" w:rsidP="003D2EB4">
      <w:r>
        <w:object w:dxaOrig="1530" w:dyaOrig="1002" w14:anchorId="4484879F">
          <v:shape id="_x0000_i1040" type="#_x0000_t75" style="width:76.5pt;height:50.25pt" o:ole="">
            <v:imagedata r:id="rId158" o:title=""/>
          </v:shape>
          <o:OLEObject Type="Embed" ProgID="Excel.Sheet.12" ShapeID="_x0000_i1040" DrawAspect="Icon" ObjectID="_1502258495" r:id="rId159"/>
        </w:object>
      </w:r>
    </w:p>
    <w:sectPr w:rsidR="008E6BDE" w:rsidRPr="000E40F6" w:rsidSect="003859DE">
      <w:footerReference w:type="default" r:id="rId160"/>
      <w:footerReference w:type="first" r:id="rId161"/>
      <w:pgSz w:w="15093" w:h="16840" w:code="9"/>
      <w:pgMar w:top="1418" w:right="4320" w:bottom="-1588" w:left="1418" w:header="680" w:footer="964" w:gutter="0"/>
      <w:cols w:space="720"/>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8" w:author="Bhawani Singh" w:date="2015-08-27T18:24:00Z" w:initials="BS">
    <w:p w14:paraId="4E5E73E8" w14:textId="031D6CB1" w:rsidR="000A4C1A" w:rsidRDefault="000A4C1A">
      <w:pPr>
        <w:pStyle w:val="CommentText"/>
      </w:pPr>
      <w:r>
        <w:rPr>
          <w:rStyle w:val="CommentReference"/>
        </w:rPr>
        <w:annotationRef/>
      </w:r>
      <w:r>
        <w:t xml:space="preserve">Detail added in OMI Integrator’s </w:t>
      </w:r>
      <w:proofErr w:type="spellStart"/>
      <w:r>
        <w:t>DSpec</w:t>
      </w:r>
      <w:proofErr w:type="spellEnd"/>
      <w:r>
        <w:t>.</w:t>
      </w:r>
    </w:p>
  </w:comment>
  <w:comment w:id="57" w:author="Vinod Verma" w:date="2015-08-27T11:44:00Z" w:initials="VV">
    <w:p w14:paraId="0F4C3516" w14:textId="5FF02D45" w:rsidR="00386072" w:rsidRDefault="00386072">
      <w:pPr>
        <w:pStyle w:val="CommentText"/>
      </w:pPr>
      <w:r>
        <w:rPr>
          <w:rStyle w:val="CommentReference"/>
        </w:rPr>
        <w:annotationRef/>
      </w:r>
      <w:r>
        <w:t>Could not find the details of this in the document. Please refer the relevant document if details available there.</w:t>
      </w:r>
    </w:p>
  </w:comment>
  <w:comment w:id="66" w:author="Vinod Verma" w:date="2015-08-27T11:58:00Z" w:initials="VV">
    <w:p w14:paraId="362A7AE3" w14:textId="59E0AD9C" w:rsidR="00717831" w:rsidRDefault="00717831">
      <w:pPr>
        <w:pStyle w:val="CommentText"/>
      </w:pPr>
      <w:r>
        <w:rPr>
          <w:rStyle w:val="CommentReference"/>
        </w:rPr>
        <w:annotationRef/>
      </w:r>
      <w:r>
        <w:t>??</w:t>
      </w:r>
    </w:p>
  </w:comment>
  <w:comment w:id="76" w:author="Vinod Verma" w:date="2015-08-27T13:38:00Z" w:initials="VV">
    <w:p w14:paraId="3E8CB078" w14:textId="00D4B237" w:rsidR="008F7ACA" w:rsidRDefault="008F7ACA">
      <w:pPr>
        <w:pStyle w:val="CommentText"/>
      </w:pPr>
      <w:r>
        <w:rPr>
          <w:rStyle w:val="CommentReference"/>
        </w:rPr>
        <w:annotationRef/>
      </w:r>
      <w:r>
        <w:t>Call to Integrator should be made after DB operation is done successfully. Please verify from the Fspec and correct.</w:t>
      </w:r>
    </w:p>
  </w:comment>
  <w:comment w:id="81" w:author="Vinod Verma" w:date="2015-08-27T13:37:00Z" w:initials="VV">
    <w:p w14:paraId="176ADE17" w14:textId="43FF91E4" w:rsidR="008F7ACA" w:rsidRDefault="008F7ACA">
      <w:pPr>
        <w:pStyle w:val="CommentText"/>
      </w:pPr>
      <w:r>
        <w:rPr>
          <w:rStyle w:val="CommentReference"/>
        </w:rPr>
        <w:annotationRef/>
      </w:r>
      <w:r>
        <w:t>Please correct the numberings.</w:t>
      </w:r>
    </w:p>
  </w:comment>
  <w:comment w:id="90" w:author="Vinod Verma" w:date="2015-08-27T13:44:00Z" w:initials="VV">
    <w:p w14:paraId="37FE0309" w14:textId="70EB1ACF" w:rsidR="00294397" w:rsidRDefault="00294397">
      <w:pPr>
        <w:pStyle w:val="CommentText"/>
      </w:pPr>
      <w:r>
        <w:rPr>
          <w:rStyle w:val="CommentReference"/>
        </w:rPr>
        <w:annotationRef/>
      </w:r>
      <w:r>
        <w:t>Why roll back? DB operation is done after the call to integrator.</w:t>
      </w:r>
    </w:p>
  </w:comment>
  <w:comment w:id="107" w:author="Vinod Verma" w:date="2015-08-27T13:41:00Z" w:initials="VV">
    <w:p w14:paraId="3673822A" w14:textId="4AA1BC9F" w:rsidR="00294397" w:rsidRDefault="00294397">
      <w:pPr>
        <w:pStyle w:val="CommentText"/>
      </w:pPr>
      <w:r>
        <w:rPr>
          <w:rStyle w:val="CommentReference"/>
        </w:rPr>
        <w:annotationRef/>
      </w:r>
      <w:r>
        <w:t>Call to Integrator should be made after DB operation is done successfully. Please verify from the Fspec and correct.</w:t>
      </w:r>
    </w:p>
  </w:comment>
  <w:comment w:id="121" w:author="Vinod Verma" w:date="2015-08-27T13:46:00Z" w:initials="VV">
    <w:p w14:paraId="64BC3F8D" w14:textId="77777777" w:rsidR="00294397" w:rsidRDefault="00294397" w:rsidP="00294397">
      <w:pPr>
        <w:pStyle w:val="CommentText"/>
      </w:pPr>
      <w:r>
        <w:rPr>
          <w:rStyle w:val="CommentReference"/>
        </w:rPr>
        <w:annotationRef/>
      </w:r>
    </w:p>
    <w:p w14:paraId="06707DB3" w14:textId="24DEEF26" w:rsidR="00294397" w:rsidRDefault="00294397" w:rsidP="00294397">
      <w:pPr>
        <w:pStyle w:val="CommentText"/>
      </w:pPr>
      <w:r>
        <w:t>Why roll back? DB operation is done after the call to integrator.</w:t>
      </w:r>
    </w:p>
  </w:comment>
  <w:comment w:id="131" w:author="Vinod Verma" w:date="2015-08-27T13:42:00Z" w:initials="VV">
    <w:p w14:paraId="39CDF70E" w14:textId="60602881" w:rsidR="00294397" w:rsidRDefault="00294397">
      <w:pPr>
        <w:pStyle w:val="CommentText"/>
      </w:pPr>
      <w:r>
        <w:rPr>
          <w:rStyle w:val="CommentReference"/>
        </w:rPr>
        <w:annotationRef/>
      </w:r>
      <w:r>
        <w:t>Call to Integrator should be made after DB operation is done successfully. Please verify from the Fspec and correct.</w:t>
      </w:r>
    </w:p>
  </w:comment>
  <w:comment w:id="139" w:author="Vinod Verma" w:date="2015-08-27T13:47:00Z" w:initials="VV">
    <w:p w14:paraId="16CEDB07" w14:textId="77777777" w:rsidR="00294397" w:rsidRDefault="00294397" w:rsidP="00294397">
      <w:pPr>
        <w:pStyle w:val="CommentText"/>
      </w:pPr>
      <w:r>
        <w:rPr>
          <w:rStyle w:val="CommentReference"/>
        </w:rPr>
        <w:annotationRef/>
      </w:r>
    </w:p>
    <w:p w14:paraId="17894000" w14:textId="18B55730" w:rsidR="00294397" w:rsidRDefault="00294397" w:rsidP="00294397">
      <w:pPr>
        <w:pStyle w:val="CommentText"/>
      </w:pPr>
      <w:r>
        <w:t>Why roll back? DB operation is done after the call to integrator.</w:t>
      </w:r>
    </w:p>
  </w:comment>
  <w:comment w:id="148" w:author="Vinod Verma" w:date="2015-08-27T13:43:00Z" w:initials="VV">
    <w:p w14:paraId="63FEC4B6" w14:textId="47703DC1" w:rsidR="00294397" w:rsidRDefault="00294397">
      <w:pPr>
        <w:pStyle w:val="CommentText"/>
      </w:pPr>
      <w:r>
        <w:rPr>
          <w:rStyle w:val="CommentReference"/>
        </w:rPr>
        <w:annotationRef/>
      </w:r>
      <w:r>
        <w:t>Call to Integrator should be made after DB operation is done successfully. Please verify from the Fspec and correct.</w:t>
      </w:r>
    </w:p>
  </w:comment>
  <w:comment w:id="159" w:author="Vinod Verma" w:date="2015-08-27T13:48:00Z" w:initials="VV">
    <w:p w14:paraId="5DC3410C" w14:textId="77777777" w:rsidR="00294397" w:rsidRDefault="00294397" w:rsidP="00294397">
      <w:pPr>
        <w:pStyle w:val="CommentText"/>
      </w:pPr>
      <w:r>
        <w:rPr>
          <w:rStyle w:val="CommentReference"/>
        </w:rPr>
        <w:annotationRef/>
      </w:r>
    </w:p>
    <w:p w14:paraId="7FDE9663" w14:textId="26A3630B" w:rsidR="00294397" w:rsidRDefault="00294397" w:rsidP="00294397">
      <w:pPr>
        <w:pStyle w:val="CommentText"/>
      </w:pPr>
      <w:r>
        <w:t>Why roll back? DB operation is done after the call to integrator.</w:t>
      </w:r>
    </w:p>
  </w:comment>
  <w:comment w:id="167" w:author="Vinod Verma" w:date="2015-08-27T13:50:00Z" w:initials="VV">
    <w:p w14:paraId="651B763C" w14:textId="649789C5" w:rsidR="00294397" w:rsidRDefault="00294397">
      <w:pPr>
        <w:pStyle w:val="CommentText"/>
      </w:pPr>
      <w:r>
        <w:rPr>
          <w:rStyle w:val="CommentReference"/>
        </w:rPr>
        <w:annotationRef/>
      </w:r>
      <w:r>
        <w:t>Why enable? It should have been add.</w:t>
      </w:r>
    </w:p>
  </w:comment>
  <w:comment w:id="170" w:author="Vinod Verma" w:date="2015-08-27T13:51:00Z" w:initials="VV">
    <w:p w14:paraId="248D3C29" w14:textId="7B5009DE" w:rsidR="00294397" w:rsidRDefault="00294397">
      <w:pPr>
        <w:pStyle w:val="CommentText"/>
      </w:pPr>
      <w:r>
        <w:rPr>
          <w:rStyle w:val="CommentReference"/>
        </w:rPr>
        <w:annotationRef/>
      </w:r>
      <w:r>
        <w:t xml:space="preserve">Why this as </w:t>
      </w:r>
      <w:proofErr w:type="spellStart"/>
      <w:r>
        <w:t>enble</w:t>
      </w:r>
      <w:proofErr w:type="spellEnd"/>
      <w:r>
        <w:t xml:space="preserve"> and </w:t>
      </w:r>
      <w:proofErr w:type="spellStart"/>
      <w:r>
        <w:t>ddisable</w:t>
      </w:r>
      <w:proofErr w:type="spellEnd"/>
      <w:r>
        <w:t xml:space="preserve"> operations have been removed now</w:t>
      </w:r>
    </w:p>
  </w:comment>
  <w:comment w:id="175" w:author="Vinod Verma" w:date="2015-08-27T13:51:00Z" w:initials="VV">
    <w:p w14:paraId="5891722B" w14:textId="221602B4" w:rsidR="00C66F58" w:rsidRDefault="00C66F58">
      <w:pPr>
        <w:pStyle w:val="CommentText"/>
      </w:pPr>
      <w:r>
        <w:rPr>
          <w:rStyle w:val="CommentReference"/>
        </w:rPr>
        <w:annotationRef/>
      </w:r>
      <w:r>
        <w:t>Enable and disable operations have been removed. Please correct. This needs to be corrected throughout the document if any traces and related things are still left.</w:t>
      </w:r>
    </w:p>
  </w:comment>
  <w:comment w:id="179" w:author="Vinod Verma" w:date="2015-08-27T13:54:00Z" w:initials="VV">
    <w:p w14:paraId="02CB50B9" w14:textId="74E9333D" w:rsidR="00C66F58" w:rsidRDefault="00C66F58">
      <w:pPr>
        <w:pStyle w:val="CommentText"/>
      </w:pPr>
      <w:r>
        <w:rPr>
          <w:rStyle w:val="CommentReference"/>
        </w:rPr>
        <w:annotationRef/>
      </w:r>
      <w:r>
        <w:t>Enable and disable operations have been removed. Please correct. This needs to be corrected throughout the document if any traces and related things are still left.</w:t>
      </w:r>
    </w:p>
  </w:comment>
  <w:comment w:id="191" w:author="Vinod Verma" w:date="2015-08-27T13:55:00Z" w:initials="VV">
    <w:p w14:paraId="39F991AD" w14:textId="6C0E409B" w:rsidR="00C66F58" w:rsidRDefault="00C66F58">
      <w:pPr>
        <w:pStyle w:val="CommentText"/>
      </w:pPr>
      <w:r>
        <w:rPr>
          <w:rStyle w:val="CommentReference"/>
        </w:rPr>
        <w:annotationRef/>
      </w:r>
      <w:r w:rsidRPr="00C66F58">
        <w:t>Call to Integrator should be made after DB operation is done successfully. Please verify from the Fspec and correct.</w:t>
      </w:r>
    </w:p>
  </w:comment>
  <w:comment w:id="192" w:author="Bhawani Singh" w:date="2015-08-28T08:00:00Z" w:initials="BS">
    <w:p w14:paraId="36472A5F" w14:textId="6A64F188" w:rsidR="00D8734E" w:rsidRDefault="00D8734E">
      <w:pPr>
        <w:pStyle w:val="CommentText"/>
      </w:pPr>
      <w:r>
        <w:rPr>
          <w:rStyle w:val="CommentReference"/>
        </w:rPr>
        <w:annotationRef/>
      </w:r>
      <w:r>
        <w:t>Not Required</w:t>
      </w:r>
    </w:p>
  </w:comment>
  <w:comment w:id="245" w:author="Vinod Verma" w:date="2015-08-27T14:30:00Z" w:initials="VV">
    <w:p w14:paraId="5F82C131" w14:textId="435827D2" w:rsidR="00676538" w:rsidRDefault="00676538">
      <w:pPr>
        <w:pStyle w:val="CommentText"/>
      </w:pPr>
      <w:r>
        <w:rPr>
          <w:rStyle w:val="CommentReference"/>
        </w:rPr>
        <w:annotationRef/>
      </w:r>
      <w:r>
        <w:t>Single operation ‘</w:t>
      </w:r>
      <w:proofErr w:type="spellStart"/>
      <w:r>
        <w:t>ActivatePPVChannel</w:t>
      </w:r>
      <w:proofErr w:type="spellEnd"/>
      <w:r>
        <w:t>’ is called rather three operations. Please correct.</w:t>
      </w:r>
    </w:p>
  </w:comment>
  <w:comment w:id="255" w:author="Vinod Verma" w:date="2015-08-27T14:32:00Z" w:initials="VV">
    <w:p w14:paraId="76DF4E07" w14:textId="685F2146" w:rsidR="00676538" w:rsidRDefault="00676538">
      <w:pPr>
        <w:pStyle w:val="CommentText"/>
      </w:pPr>
      <w:r>
        <w:rPr>
          <w:rStyle w:val="CommentReference"/>
        </w:rPr>
        <w:annotationRef/>
      </w:r>
      <w:r>
        <w:t>‘DeactivatePPVChannel’ should be called.</w:t>
      </w:r>
      <w:r w:rsidR="00FB27A0">
        <w:t xml:space="preserve"> Correction will require if multiple calls are made to integrator. Please check this wherever applicable.</w:t>
      </w:r>
    </w:p>
  </w:comment>
  <w:comment w:id="258" w:author="Vinod Verma" w:date="2015-08-27T14:33:00Z" w:initials="VV">
    <w:p w14:paraId="40EA5CA7" w14:textId="534D26F7" w:rsidR="00676538" w:rsidRDefault="00676538">
      <w:pPr>
        <w:pStyle w:val="CommentText"/>
      </w:pPr>
      <w:r>
        <w:rPr>
          <w:rStyle w:val="CommentReference"/>
        </w:rPr>
        <w:annotationRef/>
      </w:r>
      <w:r>
        <w:t>ActivatePPVChannel’ operation should be called instead.</w:t>
      </w:r>
    </w:p>
  </w:comment>
  <w:comment w:id="271" w:author="Vinod Verma" w:date="2015-08-27T14:36:00Z" w:initials="VV">
    <w:p w14:paraId="29390DA0" w14:textId="483BE6CA" w:rsidR="00676538" w:rsidRDefault="00676538">
      <w:pPr>
        <w:pStyle w:val="CommentText"/>
      </w:pPr>
      <w:r>
        <w:rPr>
          <w:rStyle w:val="CommentReference"/>
        </w:rPr>
        <w:annotationRef/>
      </w:r>
      <w:proofErr w:type="spellStart"/>
      <w:r>
        <w:t>AddRecording</w:t>
      </w:r>
      <w:proofErr w:type="spellEnd"/>
      <w:r>
        <w:t>’ should be called instead.</w:t>
      </w:r>
    </w:p>
  </w:comment>
  <w:comment w:id="306" w:author="Vinod Verma" w:date="2015-08-27T14:41:00Z" w:initials="VV">
    <w:p w14:paraId="41FEEA3C" w14:textId="4B98205C" w:rsidR="006D1C2E" w:rsidRDefault="006D1C2E">
      <w:pPr>
        <w:pStyle w:val="CommentText"/>
      </w:pPr>
      <w:r>
        <w:rPr>
          <w:rStyle w:val="CommentReference"/>
        </w:rPr>
        <w:annotationRef/>
      </w:r>
      <w:r>
        <w:t>Please show the associations/dependencies among the classes.</w:t>
      </w:r>
    </w:p>
  </w:comment>
  <w:comment w:id="386" w:author="Vinod Verma" w:date="2015-08-27T14:54:00Z" w:initials="VV">
    <w:p w14:paraId="75DA57BB" w14:textId="3FBE3DD9" w:rsidR="00966424" w:rsidRDefault="00966424">
      <w:pPr>
        <w:pStyle w:val="CommentText"/>
      </w:pPr>
      <w:r>
        <w:rPr>
          <w:rStyle w:val="CommentReference"/>
        </w:rPr>
        <w:annotationRef/>
      </w:r>
      <w:r>
        <w:t xml:space="preserve">I think, there should be consistent look </w:t>
      </w:r>
      <w:proofErr w:type="spellStart"/>
      <w:r>
        <w:t>through out</w:t>
      </w:r>
      <w:proofErr w:type="spellEnd"/>
      <w:r>
        <w:t xml:space="preserve"> the document. Please consider this comment wherever applicable.</w:t>
      </w:r>
    </w:p>
  </w:comment>
  <w:comment w:id="430" w:author="Bhawani Singh" w:date="2015-08-27T16:50:00Z" w:initials="BS">
    <w:p w14:paraId="25D8B6C3" w14:textId="304154E2" w:rsidR="00EA78AC" w:rsidRDefault="00EA78AC">
      <w:pPr>
        <w:pStyle w:val="CommentText"/>
      </w:pPr>
      <w:r>
        <w:rPr>
          <w:rStyle w:val="CommentReference"/>
        </w:rPr>
        <w:annotationRef/>
      </w:r>
      <w:r>
        <w:t>This is an interface and default access modifier is public.</w:t>
      </w:r>
    </w:p>
  </w:comment>
  <w:comment w:id="429" w:author="Vinod Verma" w:date="2015-08-27T15:06:00Z" w:initials="VV">
    <w:p w14:paraId="553FC35A" w14:textId="69F1658F" w:rsidR="009C2591" w:rsidRDefault="009C2591">
      <w:pPr>
        <w:pStyle w:val="CommentText"/>
      </w:pPr>
      <w:r>
        <w:rPr>
          <w:rStyle w:val="CommentReference"/>
        </w:rPr>
        <w:annotationRef/>
      </w:r>
      <w:r>
        <w:t xml:space="preserve">Please specify the access </w:t>
      </w:r>
      <w:proofErr w:type="spellStart"/>
      <w:r>
        <w:t>specifiers</w:t>
      </w:r>
      <w:proofErr w:type="spellEnd"/>
      <w:r>
        <w:t xml:space="preserve"> if not using default. Please consider this comment wherever applicable.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F4C3516" w15:done="0"/>
  <w15:commentEx w15:paraId="362A7AE3" w15:done="0"/>
  <w15:commentEx w15:paraId="3E8CB078" w15:done="0"/>
  <w15:commentEx w15:paraId="176ADE17" w15:done="0"/>
  <w15:commentEx w15:paraId="37FE0309" w15:done="0"/>
  <w15:commentEx w15:paraId="3673822A" w15:done="0"/>
  <w15:commentEx w15:paraId="06707DB3" w15:done="0"/>
  <w15:commentEx w15:paraId="39CDF70E" w15:done="0"/>
  <w15:commentEx w15:paraId="17894000" w15:done="0"/>
  <w15:commentEx w15:paraId="63FEC4B6" w15:done="0"/>
  <w15:commentEx w15:paraId="7FDE9663" w15:done="0"/>
  <w15:commentEx w15:paraId="651B763C" w15:done="0"/>
  <w15:commentEx w15:paraId="248D3C29" w15:done="0"/>
  <w15:commentEx w15:paraId="5891722B" w15:done="0"/>
  <w15:commentEx w15:paraId="02CB50B9" w15:done="0"/>
  <w15:commentEx w15:paraId="39F991AD" w15:done="0"/>
  <w15:commentEx w15:paraId="5F82C131" w15:done="0"/>
  <w15:commentEx w15:paraId="76DF4E07" w15:done="0"/>
  <w15:commentEx w15:paraId="40EA5CA7" w15:done="0"/>
  <w15:commentEx w15:paraId="29390DA0" w15:done="0"/>
  <w15:commentEx w15:paraId="41FEEA3C" w15:done="0"/>
  <w15:commentEx w15:paraId="75DA57BB" w15:done="0"/>
  <w15:commentEx w15:paraId="553FC3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B4B8CD" w14:textId="77777777" w:rsidR="00167C2C" w:rsidRDefault="00167C2C">
      <w:r>
        <w:separator/>
      </w:r>
    </w:p>
  </w:endnote>
  <w:endnote w:type="continuationSeparator" w:id="0">
    <w:p w14:paraId="186E5606" w14:textId="77777777" w:rsidR="00167C2C" w:rsidRDefault="00167C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1ED8BE" w14:textId="77777777" w:rsidR="00076DFE" w:rsidRDefault="00076DF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66DC625" w14:textId="77777777" w:rsidR="00076DFE" w:rsidRPr="00826882" w:rsidRDefault="00076DFE">
    <w:pPr>
      <w:pStyle w:val="Footer"/>
      <w:tabs>
        <w:tab w:val="right" w:pos="9356"/>
      </w:tabs>
      <w:ind w:right="360"/>
      <w:rPr>
        <w:lang w:val="pt-PT"/>
      </w:rPr>
    </w:pPr>
    <w:r>
      <w:tab/>
    </w:r>
    <w:r>
      <w:fldChar w:fldCharType="begin"/>
    </w:r>
    <w:r w:rsidRPr="00826882">
      <w:rPr>
        <w:lang w:val="pt-PT"/>
      </w:rPr>
      <w:instrText>REF OrgProductNo</w:instrText>
    </w:r>
    <w:r>
      <w:fldChar w:fldCharType="separate"/>
    </w:r>
    <w:r>
      <w:rPr>
        <w:b w:val="0"/>
        <w:bCs/>
        <w:lang w:val="pt-PT"/>
      </w:rPr>
      <w:t>Erro! A origem da referência não foi encontrada.</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5CEE49" w14:textId="77777777" w:rsidR="00076DFE" w:rsidRDefault="00076DF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6D2E1D24" w14:textId="77777777" w:rsidR="00076DFE" w:rsidRDefault="00076DFE">
    <w:pPr>
      <w:pStyle w:val="Footer"/>
      <w:ind w:right="360"/>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3A4427" w14:textId="77777777" w:rsidR="00076DFE" w:rsidRDefault="00076DFE" w:rsidP="00620A6D">
    <w:pPr>
      <w:pStyle w:val="Footer"/>
      <w:rPr>
        <w:rStyle w:val="PageNumber"/>
      </w:rPr>
    </w:pPr>
    <w:r w:rsidRPr="00620A6D">
      <w:rPr>
        <w:b w:val="0"/>
      </w:rPr>
      <w:t>C</w:t>
    </w:r>
    <w:r>
      <w:rPr>
        <w:b w:val="0"/>
      </w:rPr>
      <w:t>opyright © 2014</w:t>
    </w:r>
    <w:r w:rsidRPr="00620A6D">
      <w:rPr>
        <w:b w:val="0"/>
      </w:rPr>
      <w:t xml:space="preserve"> Accenture.</w:t>
    </w:r>
    <w:r>
      <w:rPr>
        <w:b w:val="0"/>
      </w:rPr>
      <w:tab/>
    </w:r>
    <w:r>
      <w:rPr>
        <w:b w:val="0"/>
      </w:rPr>
      <w:tab/>
    </w:r>
    <w:r>
      <w:rPr>
        <w:b w:val="0"/>
      </w:rPr>
      <w:tab/>
    </w:r>
    <w:r>
      <w:rPr>
        <w:b w:val="0"/>
      </w:rPr>
      <w:tab/>
    </w:r>
    <w:r>
      <w:rPr>
        <w:b w:val="0"/>
      </w:rPr>
      <w:tab/>
    </w:r>
    <w:r w:rsidRPr="00620A6D">
      <w:rPr>
        <w:b w:val="0"/>
      </w:rPr>
      <w:t xml:space="preserve">   Confidential and Proprietary. </w:t>
    </w:r>
    <w:r>
      <w:rPr>
        <w:b w:val="0"/>
      </w:rPr>
      <w:t xml:space="preserve">           </w:t>
    </w:r>
    <w:r w:rsidRPr="00620A6D">
      <w:rPr>
        <w:b w:val="0"/>
      </w:rPr>
      <w:t xml:space="preserve"> </w:t>
    </w:r>
    <w:r>
      <w:rPr>
        <w:rStyle w:val="PageNumber"/>
      </w:rPr>
      <w:fldChar w:fldCharType="begin"/>
    </w:r>
    <w:r>
      <w:rPr>
        <w:rStyle w:val="PageNumber"/>
      </w:rPr>
      <w:instrText xml:space="preserve">PAGE  </w:instrText>
    </w:r>
    <w:r>
      <w:rPr>
        <w:rStyle w:val="PageNumber"/>
      </w:rPr>
      <w:fldChar w:fldCharType="separate"/>
    </w:r>
    <w:r w:rsidR="00F61FEF">
      <w:rPr>
        <w:rStyle w:val="PageNumber"/>
        <w:noProof/>
      </w:rPr>
      <w:t>1</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sidR="00F61FEF">
      <w:rPr>
        <w:rStyle w:val="PageNumber"/>
        <w:noProof/>
      </w:rPr>
      <w:t>1</w:t>
    </w:r>
    <w:r>
      <w:rPr>
        <w:rStyle w:val="PageNumber"/>
      </w:rPr>
      <w:fldChar w:fldCharType="end"/>
    </w:r>
  </w:p>
  <w:p w14:paraId="315548A3" w14:textId="77777777" w:rsidR="00076DFE" w:rsidRPr="00620A6D" w:rsidRDefault="00076DFE" w:rsidP="00620A6D">
    <w:pPr>
      <w:pStyle w:val="Footer"/>
      <w:rPr>
        <w:b w:val="0"/>
      </w:rPr>
    </w:pPr>
    <w:r w:rsidRPr="00620A6D">
      <w:rPr>
        <w:b w:val="0"/>
      </w:rPr>
      <w:t>All rights reserved.</w:t>
    </w:r>
  </w:p>
  <w:p w14:paraId="2FD05F18" w14:textId="77777777" w:rsidR="00076DFE" w:rsidRDefault="00076DF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54FA28" w14:textId="77777777" w:rsidR="00076DFE" w:rsidRDefault="00076DF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Pr>
        <w:rStyle w:val="PageNumber"/>
        <w:noProof/>
      </w:rPr>
      <w:t>114</w:t>
    </w:r>
    <w:r>
      <w:rPr>
        <w:rStyle w:val="PageNumber"/>
      </w:rPr>
      <w:fldChar w:fldCharType="end"/>
    </w:r>
  </w:p>
  <w:p w14:paraId="0E0D9BB0" w14:textId="77777777" w:rsidR="00076DFE" w:rsidRDefault="00076DFE">
    <w:pPr>
      <w:pStyle w:val="Footer"/>
      <w:rPr>
        <w:color w:val="FFFFFF"/>
      </w:rPr>
    </w:pPr>
    <w:r>
      <w:rPr>
        <w:color w:val="FFFFFF"/>
      </w:rPr>
      <w:fldChar w:fldCharType="begin"/>
    </w:r>
    <w:r>
      <w:rPr>
        <w:color w:val="FFFFFF"/>
      </w:rPr>
      <w:instrText xml:space="preserve"> STYLEREF OrgProductNo \* MERGEFORMAT </w:instrText>
    </w:r>
    <w:r>
      <w:rPr>
        <w:color w:val="FFFFFF"/>
      </w:rPr>
      <w:fldChar w:fldCharType="separate"/>
    </w:r>
    <w:r>
      <w:rPr>
        <w:b w:val="0"/>
        <w:bCs/>
        <w:noProof/>
        <w:color w:val="FFFFFF"/>
      </w:rPr>
      <w:t>Error! No text of specified style in document.</w:t>
    </w:r>
    <w:r>
      <w:rPr>
        <w:color w:val="FFFFFF"/>
      </w:rPr>
      <w:fldChar w:fldCharType="end"/>
    </w:r>
    <w:r>
      <w:rPr>
        <w:color w:val="FFFFFF"/>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4F61E4" w14:textId="77777777" w:rsidR="00076DFE" w:rsidRDefault="00076DF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43BAEE" w14:textId="77777777" w:rsidR="00076DFE" w:rsidRDefault="00076DF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8734E">
      <w:rPr>
        <w:rStyle w:val="PageNumber"/>
        <w:noProof/>
      </w:rPr>
      <w:t>163</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sidR="00D8734E">
      <w:rPr>
        <w:rStyle w:val="PageNumber"/>
        <w:noProof/>
      </w:rPr>
      <w:t>205</w:t>
    </w:r>
    <w:r>
      <w:rPr>
        <w:rStyle w:val="PageNumber"/>
      </w:rPr>
      <w:fldChar w:fldCharType="end"/>
    </w:r>
  </w:p>
  <w:p w14:paraId="6667394A" w14:textId="49E5FBDC" w:rsidR="00076DFE" w:rsidRDefault="00076DFE">
    <w:pPr>
      <w:pStyle w:val="Footer"/>
      <w:rPr>
        <w:b w:val="0"/>
      </w:rPr>
    </w:pPr>
    <w:r>
      <w:rPr>
        <w:b w:val="0"/>
      </w:rPr>
      <w:t>Copyright © 2015</w:t>
    </w:r>
    <w:r w:rsidRPr="00620A6D">
      <w:rPr>
        <w:b w:val="0"/>
      </w:rPr>
      <w:t xml:space="preserve"> Accenture.</w:t>
    </w:r>
    <w:r>
      <w:rPr>
        <w:b w:val="0"/>
      </w:rPr>
      <w:tab/>
    </w:r>
    <w:r>
      <w:rPr>
        <w:b w:val="0"/>
      </w:rPr>
      <w:tab/>
    </w:r>
    <w:r>
      <w:rPr>
        <w:b w:val="0"/>
      </w:rPr>
      <w:tab/>
    </w:r>
    <w:r>
      <w:rPr>
        <w:b w:val="0"/>
      </w:rPr>
      <w:tab/>
    </w:r>
    <w:r>
      <w:rPr>
        <w:b w:val="0"/>
      </w:rPr>
      <w:tab/>
    </w:r>
    <w:r w:rsidRPr="00620A6D">
      <w:rPr>
        <w:b w:val="0"/>
      </w:rPr>
      <w:t xml:space="preserve">   Confidential and Proprietary.  </w:t>
    </w:r>
  </w:p>
  <w:p w14:paraId="210DBD40" w14:textId="77777777" w:rsidR="00076DFE" w:rsidRPr="00620A6D" w:rsidRDefault="00076DFE">
    <w:pPr>
      <w:pStyle w:val="Footer"/>
      <w:rPr>
        <w:b w:val="0"/>
      </w:rPr>
    </w:pPr>
    <w:r w:rsidRPr="00620A6D">
      <w:rPr>
        <w:b w:val="0"/>
      </w:rPr>
      <w:t>All rights reserved.</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4A21CB" w14:textId="77777777" w:rsidR="00076DFE" w:rsidRDefault="00076D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6DBA36" w14:textId="77777777" w:rsidR="00167C2C" w:rsidRDefault="00167C2C">
      <w:pPr>
        <w:pStyle w:val="Footer"/>
        <w:pBdr>
          <w:top w:val="none" w:sz="0" w:space="0" w:color="auto"/>
        </w:pBdr>
      </w:pPr>
    </w:p>
  </w:footnote>
  <w:footnote w:type="continuationSeparator" w:id="0">
    <w:p w14:paraId="69F537D4" w14:textId="77777777" w:rsidR="00167C2C" w:rsidRDefault="00167C2C">
      <w:pPr>
        <w:pStyle w:val="Footer"/>
        <w:pBdr>
          <w:top w:val="none" w:sz="0" w:space="0" w:color="auto"/>
        </w:pBd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CCF95" w14:textId="77777777" w:rsidR="00076DFE" w:rsidRDefault="00167C2C">
    <w:pPr>
      <w:pStyle w:val="Header"/>
      <w:ind w:right="-1"/>
    </w:pPr>
    <w:r>
      <w:fldChar w:fldCharType="begin"/>
    </w:r>
    <w:r>
      <w:instrText xml:space="preserve"> STYLEREF "Überschrift 1" </w:instrText>
    </w:r>
    <w:r>
      <w:fldChar w:fldCharType="separate"/>
    </w:r>
    <w:r w:rsidR="00076DFE">
      <w:rPr>
        <w:b w:val="0"/>
        <w:bCs/>
        <w:noProof/>
        <w:lang w:val="pt-PT"/>
      </w:rPr>
      <w:t>Erro! Estilo não definido.</w:t>
    </w:r>
    <w:r>
      <w:rPr>
        <w:b w:val="0"/>
        <w:bCs/>
        <w:noProof/>
        <w:lang w:val="pt-PT"/>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615A6B" w14:textId="77777777" w:rsidR="00076DFE" w:rsidRDefault="00076DFE">
    <w:pPr>
      <w:pStyle w:val="Header"/>
    </w:pPr>
    <w:r>
      <w:fldChar w:fldCharType="begin"/>
    </w:r>
    <w:r>
      <w:instrText>STYLEREF "1"</w:instrText>
    </w:r>
    <w:r>
      <w:fldChar w:fldCharType="separate"/>
    </w:r>
    <w:r w:rsidR="00D8734E">
      <w:rPr>
        <w:noProof/>
      </w:rPr>
      <w:t>Implementation</w:t>
    </w:r>
    <w:r>
      <w:rPr>
        <w:noProof/>
      </w:rPr>
      <w:fldChar w:fldCharType="end"/>
    </w:r>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069880" w14:textId="77777777" w:rsidR="00076DFE" w:rsidRDefault="00076DFE" w:rsidP="009A1BD8">
    <w:pPr>
      <w:pStyle w:val="Header"/>
      <w:pBdr>
        <w:bottom w:val="single" w:sz="4" w:space="1" w:color="auto"/>
      </w:pBdr>
      <w:jc w:val="center"/>
    </w:pPr>
    <w:r>
      <w:t>In Commercial Confidence</w:t>
    </w:r>
  </w:p>
  <w:p w14:paraId="68151E18" w14:textId="77777777" w:rsidR="00076DFE" w:rsidRDefault="00076DFE" w:rsidP="009A1BD8">
    <w:pPr>
      <w:pStyle w:val="Header"/>
      <w:pBdr>
        <w:bottom w:val="none" w:sz="0" w:space="0" w:color="auto"/>
      </w:pBdr>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B68E103E"/>
    <w:lvl w:ilvl="0">
      <w:start w:val="1"/>
      <w:numFmt w:val="decimal"/>
      <w:pStyle w:val="ListNumber"/>
      <w:lvlText w:val="%1."/>
      <w:lvlJc w:val="left"/>
      <w:pPr>
        <w:tabs>
          <w:tab w:val="num" w:pos="360"/>
        </w:tabs>
        <w:ind w:left="360" w:hanging="360"/>
      </w:pPr>
    </w:lvl>
  </w:abstractNum>
  <w:abstractNum w:abstractNumId="1">
    <w:nsid w:val="FFFFFFFB"/>
    <w:multiLevelType w:val="multilevel"/>
    <w:tmpl w:val="FE08280C"/>
    <w:lvl w:ilvl="0">
      <w:numFmt w:val="decimal"/>
      <w:pStyle w:val="Heading1"/>
      <w:suff w:val="space"/>
      <w:lvlText w:val="%1"/>
      <w:lvlJc w:val="left"/>
      <w:pPr>
        <w:ind w:left="0" w:firstLine="0"/>
      </w:pPr>
    </w:lvl>
    <w:lvl w:ilvl="1">
      <w:start w:val="1"/>
      <w:numFmt w:val="decimal"/>
      <w:pStyle w:val="Heading2"/>
      <w:suff w:val="space"/>
      <w:lvlText w:val="%1.%2"/>
      <w:lvlJc w:val="left"/>
      <w:pPr>
        <w:ind w:left="0" w:firstLine="0"/>
      </w:pPr>
    </w:lvl>
    <w:lvl w:ilvl="2">
      <w:start w:val="1"/>
      <w:numFmt w:val="decimal"/>
      <w:pStyle w:val="Heading3"/>
      <w:suff w:val="space"/>
      <w:lvlText w:val="%1.%2.%3"/>
      <w:lvlJc w:val="left"/>
      <w:pPr>
        <w:ind w:left="0" w:firstLine="0"/>
      </w:pPr>
    </w:lvl>
    <w:lvl w:ilvl="3">
      <w:start w:val="1"/>
      <w:numFmt w:val="decimal"/>
      <w:pStyle w:val="Heading4"/>
      <w:suff w:val="space"/>
      <w:lvlText w:val="%1.%2.%3.%4"/>
      <w:lvlJc w:val="left"/>
      <w:pPr>
        <w:ind w:left="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suff w:val="space"/>
      <w:lvlText w:val="%1.%2.%3.%4.%5"/>
      <w:lvlJc w:val="left"/>
      <w:pPr>
        <w:ind w:left="0" w:firstLine="0"/>
      </w:pPr>
    </w:lvl>
    <w:lvl w:ilvl="5">
      <w:start w:val="1"/>
      <w:numFmt w:val="decimal"/>
      <w:pStyle w:val="Heading6"/>
      <w:suff w:val="space"/>
      <w:lvlText w:val="%1.%2.%3.%4.%5.%6"/>
      <w:lvlJc w:val="left"/>
      <w:pPr>
        <w:ind w:left="0" w:firstLine="0"/>
      </w:pPr>
    </w:lvl>
    <w:lvl w:ilvl="6">
      <w:start w:val="1"/>
      <w:numFmt w:val="decimal"/>
      <w:pStyle w:val="Heading7"/>
      <w:suff w:val="space"/>
      <w:lvlText w:val="%1.%2.%3.%4.%5.%6.%7"/>
      <w:lvlJc w:val="left"/>
      <w:pPr>
        <w:ind w:left="0" w:firstLine="0"/>
      </w:pPr>
    </w:lvl>
    <w:lvl w:ilvl="7">
      <w:start w:val="1"/>
      <w:numFmt w:val="decimal"/>
      <w:pStyle w:val="Heading8"/>
      <w:suff w:val="space"/>
      <w:lvlText w:val="%1.%2.%3.%4.%5.%6.%7.%8"/>
      <w:lvlJc w:val="left"/>
      <w:pPr>
        <w:ind w:left="0" w:firstLine="0"/>
      </w:pPr>
    </w:lvl>
    <w:lvl w:ilvl="8">
      <w:start w:val="1"/>
      <w:numFmt w:val="decimal"/>
      <w:pStyle w:val="Heading9"/>
      <w:suff w:val="space"/>
      <w:lvlText w:val="%1.%2.%3.%4.%5.%6.%7.%8.%9"/>
      <w:lvlJc w:val="left"/>
      <w:pPr>
        <w:ind w:left="1277" w:firstLine="0"/>
      </w:pPr>
    </w:lvl>
  </w:abstractNum>
  <w:abstractNum w:abstractNumId="2">
    <w:nsid w:val="00142F6B"/>
    <w:multiLevelType w:val="hybridMultilevel"/>
    <w:tmpl w:val="19A2CD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0200193"/>
    <w:multiLevelType w:val="hybridMultilevel"/>
    <w:tmpl w:val="0B703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07C3292"/>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1A13EA7"/>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1DC0925"/>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7C77BB"/>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28B3DC5"/>
    <w:multiLevelType w:val="hybridMultilevel"/>
    <w:tmpl w:val="D2BE49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02BE6329"/>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2EE253B"/>
    <w:multiLevelType w:val="hybridMultilevel"/>
    <w:tmpl w:val="1AFEE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03FC128F"/>
    <w:multiLevelType w:val="hybridMultilevel"/>
    <w:tmpl w:val="6E24F2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046B30C2"/>
    <w:multiLevelType w:val="hybridMultilevel"/>
    <w:tmpl w:val="786AFBB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049B543E"/>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4E333F0"/>
    <w:multiLevelType w:val="hybridMultilevel"/>
    <w:tmpl w:val="BA4227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054B40DB"/>
    <w:multiLevelType w:val="hybridMultilevel"/>
    <w:tmpl w:val="FD86BD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05610D7B"/>
    <w:multiLevelType w:val="hybridMultilevel"/>
    <w:tmpl w:val="A4E09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6191AEB"/>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7074920"/>
    <w:multiLevelType w:val="hybridMultilevel"/>
    <w:tmpl w:val="4A0E56E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08346EFF"/>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AB6237F"/>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C083360"/>
    <w:multiLevelType w:val="hybridMultilevel"/>
    <w:tmpl w:val="0B703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C1A6A6B"/>
    <w:multiLevelType w:val="hybridMultilevel"/>
    <w:tmpl w:val="F3B65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C275622"/>
    <w:multiLevelType w:val="singleLevel"/>
    <w:tmpl w:val="3620B596"/>
    <w:lvl w:ilvl="0">
      <w:start w:val="1"/>
      <w:numFmt w:val="none"/>
      <w:pStyle w:val="DerivedRqmt"/>
      <w:lvlText w:val="( DR )"/>
      <w:lvlJc w:val="left"/>
      <w:pPr>
        <w:tabs>
          <w:tab w:val="num" w:pos="720"/>
        </w:tabs>
        <w:ind w:left="360" w:hanging="360"/>
      </w:pPr>
      <w:rPr>
        <w:rFonts w:ascii="Times New Roman" w:hAnsi="Times New Roman" w:hint="default"/>
        <w:b/>
        <w:i w:val="0"/>
        <w:sz w:val="20"/>
      </w:rPr>
    </w:lvl>
  </w:abstractNum>
  <w:abstractNum w:abstractNumId="24">
    <w:nsid w:val="0D2569D1"/>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D826E98"/>
    <w:multiLevelType w:val="hybridMultilevel"/>
    <w:tmpl w:val="DC0665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0E1C0000"/>
    <w:multiLevelType w:val="hybridMultilevel"/>
    <w:tmpl w:val="06CAC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F0D0833"/>
    <w:multiLevelType w:val="hybridMultilevel"/>
    <w:tmpl w:val="21E4A3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0F1A0252"/>
    <w:multiLevelType w:val="hybridMultilevel"/>
    <w:tmpl w:val="7AD477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0FE2088A"/>
    <w:multiLevelType w:val="hybridMultilevel"/>
    <w:tmpl w:val="0B703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2E20A3F"/>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31C55A7"/>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4302528"/>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4984398"/>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4A64B7C"/>
    <w:multiLevelType w:val="hybridMultilevel"/>
    <w:tmpl w:val="BAFCE7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14CA50B4"/>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5115FA6"/>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560399D"/>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57856E8"/>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5D955D7"/>
    <w:multiLevelType w:val="hybridMultilevel"/>
    <w:tmpl w:val="D58840B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16725B3A"/>
    <w:multiLevelType w:val="hybridMultilevel"/>
    <w:tmpl w:val="F3B65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6A56F19"/>
    <w:multiLevelType w:val="hybridMultilevel"/>
    <w:tmpl w:val="0B703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17CA6389"/>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190B7E28"/>
    <w:multiLevelType w:val="hybridMultilevel"/>
    <w:tmpl w:val="F3B65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19463A09"/>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19866A0C"/>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198A01D5"/>
    <w:multiLevelType w:val="hybridMultilevel"/>
    <w:tmpl w:val="F91AE634"/>
    <w:lvl w:ilvl="0" w:tplc="FAB21E7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1A613B26"/>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1BFC3603"/>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1DFC0CC7"/>
    <w:multiLevelType w:val="hybridMultilevel"/>
    <w:tmpl w:val="ABEAA7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nsid w:val="1F9D7FA3"/>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0383D77"/>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0521A37"/>
    <w:multiLevelType w:val="hybridMultilevel"/>
    <w:tmpl w:val="F3B65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579459D"/>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62D571A"/>
    <w:multiLevelType w:val="hybridMultilevel"/>
    <w:tmpl w:val="0B703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64156F3"/>
    <w:multiLevelType w:val="hybridMultilevel"/>
    <w:tmpl w:val="24BCBC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nsid w:val="27017A6E"/>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7354994"/>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7F8131B"/>
    <w:multiLevelType w:val="hybridMultilevel"/>
    <w:tmpl w:val="AAA2B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8197ABE"/>
    <w:multiLevelType w:val="hybridMultilevel"/>
    <w:tmpl w:val="643CBD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nsid w:val="281A2336"/>
    <w:multiLevelType w:val="hybridMultilevel"/>
    <w:tmpl w:val="DE644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nsid w:val="28E63BA3"/>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295F4F86"/>
    <w:multiLevelType w:val="hybridMultilevel"/>
    <w:tmpl w:val="05561FA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3">
    <w:nsid w:val="2A3451A1"/>
    <w:multiLevelType w:val="hybridMultilevel"/>
    <w:tmpl w:val="AAA2B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2A443AEE"/>
    <w:multiLevelType w:val="hybridMultilevel"/>
    <w:tmpl w:val="E91C7B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nsid w:val="2AA95CD1"/>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2B5529F8"/>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2BCB56C8"/>
    <w:multiLevelType w:val="hybridMultilevel"/>
    <w:tmpl w:val="0B703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2BD707F0"/>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2CB96211"/>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2D3E701F"/>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2D9A1C1A"/>
    <w:multiLevelType w:val="hybridMultilevel"/>
    <w:tmpl w:val="0B703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2E2C1C97"/>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2E46021E"/>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2F353FCB"/>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2FE35899"/>
    <w:multiLevelType w:val="hybridMultilevel"/>
    <w:tmpl w:val="A0A0C1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6">
    <w:nsid w:val="2FF21A42"/>
    <w:multiLevelType w:val="hybridMultilevel"/>
    <w:tmpl w:val="6CA0C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300568B3"/>
    <w:multiLevelType w:val="hybridMultilevel"/>
    <w:tmpl w:val="F3B65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30084C63"/>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306602C2"/>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307B1D0E"/>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308C21E7"/>
    <w:multiLevelType w:val="hybridMultilevel"/>
    <w:tmpl w:val="0B703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32C03100"/>
    <w:multiLevelType w:val="hybridMultilevel"/>
    <w:tmpl w:val="0C2A20C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3">
    <w:nsid w:val="32EB2EA5"/>
    <w:multiLevelType w:val="hybridMultilevel"/>
    <w:tmpl w:val="0B703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32FF11E6"/>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331D1959"/>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3373003E"/>
    <w:multiLevelType w:val="hybridMultilevel"/>
    <w:tmpl w:val="049C31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nsid w:val="342774B2"/>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34C70430"/>
    <w:multiLevelType w:val="hybridMultilevel"/>
    <w:tmpl w:val="B7E21170"/>
    <w:lvl w:ilvl="0" w:tplc="FFFFFFFF">
      <w:start w:val="1"/>
      <w:numFmt w:val="none"/>
      <w:pStyle w:val="Requirement"/>
      <w:lvlText w:val="( R )"/>
      <w:lvlJc w:val="left"/>
      <w:pPr>
        <w:tabs>
          <w:tab w:val="num" w:pos="1080"/>
        </w:tabs>
        <w:ind w:left="720" w:hanging="360"/>
      </w:pPr>
      <w:rPr>
        <w:rFonts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9">
    <w:nsid w:val="354859AF"/>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360B7125"/>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363427E1"/>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363B2FD2"/>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37B67EC3"/>
    <w:multiLevelType w:val="hybridMultilevel"/>
    <w:tmpl w:val="AAA2B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39B93FCA"/>
    <w:multiLevelType w:val="hybridMultilevel"/>
    <w:tmpl w:val="F3B65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39CF01B1"/>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39D14559"/>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39D9687C"/>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3A330693"/>
    <w:multiLevelType w:val="hybridMultilevel"/>
    <w:tmpl w:val="F3B65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3AB26F82"/>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3AC014E2"/>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3BE1734E"/>
    <w:multiLevelType w:val="hybridMultilevel"/>
    <w:tmpl w:val="0B703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1727DFF"/>
    <w:multiLevelType w:val="hybridMultilevel"/>
    <w:tmpl w:val="4D9013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nsid w:val="41D71DEF"/>
    <w:multiLevelType w:val="hybridMultilevel"/>
    <w:tmpl w:val="F91AE634"/>
    <w:lvl w:ilvl="0" w:tplc="FAB21E7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428A58D5"/>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436B16D0"/>
    <w:multiLevelType w:val="hybridMultilevel"/>
    <w:tmpl w:val="AAA2B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437949EC"/>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43EB3EE9"/>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449C4BBC"/>
    <w:multiLevelType w:val="hybridMultilevel"/>
    <w:tmpl w:val="F3B65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44DE45EB"/>
    <w:multiLevelType w:val="hybridMultilevel"/>
    <w:tmpl w:val="1CCC1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44E26719"/>
    <w:multiLevelType w:val="hybridMultilevel"/>
    <w:tmpl w:val="66B483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44ED776A"/>
    <w:multiLevelType w:val="hybridMultilevel"/>
    <w:tmpl w:val="6D525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457430BC"/>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45A216B3"/>
    <w:multiLevelType w:val="hybridMultilevel"/>
    <w:tmpl w:val="F3B65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45F57C78"/>
    <w:multiLevelType w:val="hybridMultilevel"/>
    <w:tmpl w:val="A71AFD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5">
    <w:nsid w:val="465F625C"/>
    <w:multiLevelType w:val="hybridMultilevel"/>
    <w:tmpl w:val="AAA2B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46B314EC"/>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46C409AA"/>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46D359E6"/>
    <w:multiLevelType w:val="hybridMultilevel"/>
    <w:tmpl w:val="AAA2B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46FD19C8"/>
    <w:multiLevelType w:val="hybridMultilevel"/>
    <w:tmpl w:val="F086FE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0">
    <w:nsid w:val="47E56564"/>
    <w:multiLevelType w:val="hybridMultilevel"/>
    <w:tmpl w:val="0B703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48120BD8"/>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491E49DA"/>
    <w:multiLevelType w:val="hybridMultilevel"/>
    <w:tmpl w:val="0B703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4A710A40"/>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4AC07CC4"/>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4B5A0402"/>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4B9422A5"/>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4C1D408F"/>
    <w:multiLevelType w:val="hybridMultilevel"/>
    <w:tmpl w:val="94C01AB0"/>
    <w:lvl w:ilvl="0" w:tplc="0409000F">
      <w:start w:val="1"/>
      <w:numFmt w:val="decimal"/>
      <w:lvlText w:val="%1."/>
      <w:lvlJc w:val="left"/>
      <w:pPr>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8">
    <w:nsid w:val="4C3710D9"/>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4C5B741F"/>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4CA50925"/>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4D3776AE"/>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4D56236F"/>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4D6E3E49"/>
    <w:multiLevelType w:val="hybridMultilevel"/>
    <w:tmpl w:val="84A40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4DBB365D"/>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4E067B0F"/>
    <w:multiLevelType w:val="hybridMultilevel"/>
    <w:tmpl w:val="E67241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6">
    <w:nsid w:val="4E2E078E"/>
    <w:multiLevelType w:val="hybridMultilevel"/>
    <w:tmpl w:val="1466052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7">
    <w:nsid w:val="4EFD0816"/>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4EFF433A"/>
    <w:multiLevelType w:val="hybridMultilevel"/>
    <w:tmpl w:val="0B703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4F040C84"/>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4F7C1D4A"/>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50384636"/>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505B0C8A"/>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50C14D69"/>
    <w:multiLevelType w:val="hybridMultilevel"/>
    <w:tmpl w:val="0B703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514C0DD9"/>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51CD76D2"/>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522055EB"/>
    <w:multiLevelType w:val="hybridMultilevel"/>
    <w:tmpl w:val="AAA2B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52721DE1"/>
    <w:multiLevelType w:val="hybridMultilevel"/>
    <w:tmpl w:val="189673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8">
    <w:nsid w:val="527B7BE7"/>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52873FAB"/>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53593A65"/>
    <w:multiLevelType w:val="hybridMultilevel"/>
    <w:tmpl w:val="0B703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547B41EB"/>
    <w:multiLevelType w:val="hybridMultilevel"/>
    <w:tmpl w:val="191C8EF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2">
    <w:nsid w:val="54C0051D"/>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55170E1A"/>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552B1858"/>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555C63E3"/>
    <w:multiLevelType w:val="hybridMultilevel"/>
    <w:tmpl w:val="83C0D9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6">
    <w:nsid w:val="571502A3"/>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571E55A1"/>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580D3056"/>
    <w:multiLevelType w:val="hybridMultilevel"/>
    <w:tmpl w:val="EAE4D7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9">
    <w:nsid w:val="588653FE"/>
    <w:multiLevelType w:val="hybridMultilevel"/>
    <w:tmpl w:val="B89CD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0">
    <w:nsid w:val="5B3C658C"/>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5BD25AEF"/>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5D346FA0"/>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5F6E5BB7"/>
    <w:multiLevelType w:val="hybridMultilevel"/>
    <w:tmpl w:val="0B703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5FB03F9D"/>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603A4927"/>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606B4009"/>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606D0B92"/>
    <w:multiLevelType w:val="singleLevel"/>
    <w:tmpl w:val="37D68718"/>
    <w:lvl w:ilvl="0">
      <w:start w:val="1"/>
      <w:numFmt w:val="bullet"/>
      <w:pStyle w:val="ListBullet4"/>
      <w:lvlText w:val=""/>
      <w:lvlJc w:val="left"/>
      <w:pPr>
        <w:tabs>
          <w:tab w:val="num" w:pos="360"/>
        </w:tabs>
        <w:ind w:left="360" w:hanging="360"/>
      </w:pPr>
      <w:rPr>
        <w:rFonts w:ascii="Symbol" w:hAnsi="Symbol" w:hint="default"/>
      </w:rPr>
    </w:lvl>
  </w:abstractNum>
  <w:abstractNum w:abstractNumId="168">
    <w:nsid w:val="613E483E"/>
    <w:multiLevelType w:val="hybridMultilevel"/>
    <w:tmpl w:val="AAA2B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62145D61"/>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639B7FA0"/>
    <w:multiLevelType w:val="hybridMultilevel"/>
    <w:tmpl w:val="BFD0107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1">
    <w:nsid w:val="643B0748"/>
    <w:multiLevelType w:val="hybridMultilevel"/>
    <w:tmpl w:val="0578137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2">
    <w:nsid w:val="643D549E"/>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650D73FA"/>
    <w:multiLevelType w:val="hybridMultilevel"/>
    <w:tmpl w:val="AAA2B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65216C83"/>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652E68F3"/>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659669F7"/>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66093985"/>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67740B76"/>
    <w:multiLevelType w:val="hybridMultilevel"/>
    <w:tmpl w:val="AAA2B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681251D9"/>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nsid w:val="68962145"/>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nsid w:val="689D1A6D"/>
    <w:multiLevelType w:val="hybridMultilevel"/>
    <w:tmpl w:val="873C7A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2">
    <w:nsid w:val="694C6903"/>
    <w:multiLevelType w:val="hybridMultilevel"/>
    <w:tmpl w:val="6CA0C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69AB0CB4"/>
    <w:multiLevelType w:val="hybridMultilevel"/>
    <w:tmpl w:val="27F2EB6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4">
    <w:nsid w:val="6B002229"/>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6B0F74E6"/>
    <w:multiLevelType w:val="hybridMultilevel"/>
    <w:tmpl w:val="7EDE6C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6">
    <w:nsid w:val="6CC22FD0"/>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6E44654C"/>
    <w:multiLevelType w:val="hybridMultilevel"/>
    <w:tmpl w:val="4C000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6E6022CE"/>
    <w:multiLevelType w:val="hybridMultilevel"/>
    <w:tmpl w:val="4BCC4F68"/>
    <w:lvl w:ilvl="0" w:tplc="04090005">
      <w:start w:val="1"/>
      <w:numFmt w:val="bullet"/>
      <w:pStyle w:val="ListBullet3"/>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9">
    <w:nsid w:val="6EEB77BE"/>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70AB0D96"/>
    <w:multiLevelType w:val="hybridMultilevel"/>
    <w:tmpl w:val="65223E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1">
    <w:nsid w:val="72976861"/>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730B2DFA"/>
    <w:multiLevelType w:val="hybridMultilevel"/>
    <w:tmpl w:val="2E72543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3">
    <w:nsid w:val="73734647"/>
    <w:multiLevelType w:val="hybridMultilevel"/>
    <w:tmpl w:val="8AE295B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4">
    <w:nsid w:val="76225837"/>
    <w:multiLevelType w:val="multilevel"/>
    <w:tmpl w:val="EA1CB8D2"/>
    <w:lvl w:ilvl="0">
      <w:start w:val="1"/>
      <w:numFmt w:val="decimal"/>
      <w:pStyle w:val="NewRequirement"/>
      <w:lvlText w:val="v3 [R %1]"/>
      <w:lvlJc w:val="left"/>
      <w:pPr>
        <w:tabs>
          <w:tab w:val="num" w:pos="720"/>
        </w:tabs>
        <w:ind w:left="360" w:hanging="360"/>
      </w:pPr>
      <w:rPr>
        <w:rFonts w:ascii="Times New Roman" w:hAnsi="Times New Roman" w:hint="default"/>
        <w:b/>
        <w:i w:val="0"/>
        <w:sz w:val="20"/>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95">
    <w:nsid w:val="765E4912"/>
    <w:multiLevelType w:val="hybridMultilevel"/>
    <w:tmpl w:val="AAA2B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77956B68"/>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77AE19C1"/>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78301EC8"/>
    <w:multiLevelType w:val="hybridMultilevel"/>
    <w:tmpl w:val="C02609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9">
    <w:nsid w:val="78B630B6"/>
    <w:multiLevelType w:val="hybridMultilevel"/>
    <w:tmpl w:val="FAE4B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79131875"/>
    <w:multiLevelType w:val="hybridMultilevel"/>
    <w:tmpl w:val="300A4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79185DA3"/>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79DF27BE"/>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nsid w:val="7AAB3503"/>
    <w:multiLevelType w:val="hybridMultilevel"/>
    <w:tmpl w:val="AAA2B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7B082299"/>
    <w:multiLevelType w:val="hybridMultilevel"/>
    <w:tmpl w:val="AAA2B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7B5B2C22"/>
    <w:multiLevelType w:val="hybridMultilevel"/>
    <w:tmpl w:val="9858066E"/>
    <w:lvl w:ilvl="0" w:tplc="04090001">
      <w:start w:val="1"/>
      <w:numFmt w:val="bullet"/>
      <w:pStyle w:val="List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6">
    <w:nsid w:val="7D865E6D"/>
    <w:multiLevelType w:val="hybridMultilevel"/>
    <w:tmpl w:val="F01285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7">
    <w:nsid w:val="7DDE74A5"/>
    <w:multiLevelType w:val="hybridMultilevel"/>
    <w:tmpl w:val="C852A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7DE16F5B"/>
    <w:multiLevelType w:val="hybridMultilevel"/>
    <w:tmpl w:val="66B4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3"/>
  </w:num>
  <w:num w:numId="3">
    <w:abstractNumId w:val="194"/>
  </w:num>
  <w:num w:numId="4">
    <w:abstractNumId w:val="167"/>
  </w:num>
  <w:num w:numId="5">
    <w:abstractNumId w:val="88"/>
  </w:num>
  <w:num w:numId="6">
    <w:abstractNumId w:val="188"/>
  </w:num>
  <w:num w:numId="7">
    <w:abstractNumId w:val="205"/>
  </w:num>
  <w:num w:numId="8">
    <w:abstractNumId w:val="0"/>
  </w:num>
  <w:num w:numId="9">
    <w:abstractNumId w:val="16"/>
  </w:num>
  <w:num w:numId="10">
    <w:abstractNumId w:val="26"/>
  </w:num>
  <w:num w:numId="11">
    <w:abstractNumId w:val="136"/>
  </w:num>
  <w:num w:numId="12">
    <w:abstractNumId w:val="109"/>
  </w:num>
  <w:num w:numId="13">
    <w:abstractNumId w:val="34"/>
  </w:num>
  <w:num w:numId="14">
    <w:abstractNumId w:val="127"/>
  </w:num>
  <w:num w:numId="15">
    <w:abstractNumId w:val="155"/>
  </w:num>
  <w:num w:numId="16">
    <w:abstractNumId w:val="114"/>
  </w:num>
  <w:num w:numId="17">
    <w:abstractNumId w:val="39"/>
  </w:num>
  <w:num w:numId="18">
    <w:abstractNumId w:val="170"/>
  </w:num>
  <w:num w:numId="19">
    <w:abstractNumId w:val="18"/>
  </w:num>
  <w:num w:numId="20">
    <w:abstractNumId w:val="62"/>
  </w:num>
  <w:num w:numId="21">
    <w:abstractNumId w:val="192"/>
  </w:num>
  <w:num w:numId="22">
    <w:abstractNumId w:val="12"/>
  </w:num>
  <w:num w:numId="23">
    <w:abstractNumId w:val="151"/>
  </w:num>
  <w:num w:numId="24">
    <w:abstractNumId w:val="171"/>
  </w:num>
  <w:num w:numId="25">
    <w:abstractNumId w:val="183"/>
  </w:num>
  <w:num w:numId="26">
    <w:abstractNumId w:val="193"/>
  </w:num>
  <w:num w:numId="27">
    <w:abstractNumId w:val="82"/>
  </w:num>
  <w:num w:numId="28">
    <w:abstractNumId w:val="187"/>
  </w:num>
  <w:num w:numId="29">
    <w:abstractNumId w:val="176"/>
  </w:num>
  <w:num w:numId="30">
    <w:abstractNumId w:val="124"/>
  </w:num>
  <w:num w:numId="31">
    <w:abstractNumId w:val="91"/>
  </w:num>
  <w:num w:numId="32">
    <w:abstractNumId w:val="43"/>
  </w:num>
  <w:num w:numId="33">
    <w:abstractNumId w:val="48"/>
  </w:num>
  <w:num w:numId="34">
    <w:abstractNumId w:val="117"/>
  </w:num>
  <w:num w:numId="35">
    <w:abstractNumId w:val="208"/>
  </w:num>
  <w:num w:numId="36">
    <w:abstractNumId w:val="61"/>
  </w:num>
  <w:num w:numId="37">
    <w:abstractNumId w:val="94"/>
  </w:num>
  <w:num w:numId="38">
    <w:abstractNumId w:val="166"/>
  </w:num>
  <w:num w:numId="39">
    <w:abstractNumId w:val="31"/>
  </w:num>
  <w:num w:numId="40">
    <w:abstractNumId w:val="95"/>
  </w:num>
  <w:num w:numId="41">
    <w:abstractNumId w:val="152"/>
  </w:num>
  <w:num w:numId="42">
    <w:abstractNumId w:val="108"/>
  </w:num>
  <w:num w:numId="43">
    <w:abstractNumId w:val="139"/>
  </w:num>
  <w:num w:numId="44">
    <w:abstractNumId w:val="145"/>
  </w:num>
  <w:num w:numId="45">
    <w:abstractNumId w:val="131"/>
  </w:num>
  <w:num w:numId="46">
    <w:abstractNumId w:val="33"/>
  </w:num>
  <w:num w:numId="47">
    <w:abstractNumId w:val="40"/>
  </w:num>
  <w:num w:numId="48">
    <w:abstractNumId w:val="199"/>
  </w:num>
  <w:num w:numId="49">
    <w:abstractNumId w:val="44"/>
  </w:num>
  <w:num w:numId="50">
    <w:abstractNumId w:val="202"/>
  </w:num>
  <w:num w:numId="51">
    <w:abstractNumId w:val="80"/>
  </w:num>
  <w:num w:numId="52">
    <w:abstractNumId w:val="22"/>
  </w:num>
  <w:num w:numId="53">
    <w:abstractNumId w:val="169"/>
  </w:num>
  <w:num w:numId="54">
    <w:abstractNumId w:val="196"/>
  </w:num>
  <w:num w:numId="55">
    <w:abstractNumId w:val="9"/>
  </w:num>
  <w:num w:numId="56">
    <w:abstractNumId w:val="73"/>
  </w:num>
  <w:num w:numId="57">
    <w:abstractNumId w:val="103"/>
  </w:num>
  <w:num w:numId="58">
    <w:abstractNumId w:val="149"/>
  </w:num>
  <w:num w:numId="59">
    <w:abstractNumId w:val="132"/>
  </w:num>
  <w:num w:numId="60">
    <w:abstractNumId w:val="46"/>
  </w:num>
  <w:num w:numId="61">
    <w:abstractNumId w:val="70"/>
  </w:num>
  <w:num w:numId="62">
    <w:abstractNumId w:val="47"/>
  </w:num>
  <w:num w:numId="63">
    <w:abstractNumId w:val="92"/>
  </w:num>
  <w:num w:numId="64">
    <w:abstractNumId w:val="90"/>
  </w:num>
  <w:num w:numId="65">
    <w:abstractNumId w:val="130"/>
  </w:num>
  <w:num w:numId="66">
    <w:abstractNumId w:val="175"/>
  </w:num>
  <w:num w:numId="67">
    <w:abstractNumId w:val="79"/>
  </w:num>
  <w:num w:numId="68">
    <w:abstractNumId w:val="20"/>
  </w:num>
  <w:num w:numId="69">
    <w:abstractNumId w:val="7"/>
  </w:num>
  <w:num w:numId="70">
    <w:abstractNumId w:val="112"/>
  </w:num>
  <w:num w:numId="71">
    <w:abstractNumId w:val="96"/>
  </w:num>
  <w:num w:numId="72">
    <w:abstractNumId w:val="36"/>
  </w:num>
  <w:num w:numId="73">
    <w:abstractNumId w:val="74"/>
  </w:num>
  <w:num w:numId="74">
    <w:abstractNumId w:val="97"/>
  </w:num>
  <w:num w:numId="75">
    <w:abstractNumId w:val="179"/>
  </w:num>
  <w:num w:numId="76">
    <w:abstractNumId w:val="6"/>
  </w:num>
  <w:num w:numId="77">
    <w:abstractNumId w:val="137"/>
  </w:num>
  <w:num w:numId="78">
    <w:abstractNumId w:val="180"/>
  </w:num>
  <w:num w:numId="79">
    <w:abstractNumId w:val="5"/>
  </w:num>
  <w:num w:numId="80">
    <w:abstractNumId w:val="126"/>
  </w:num>
  <w:num w:numId="81">
    <w:abstractNumId w:val="129"/>
  </w:num>
  <w:num w:numId="82">
    <w:abstractNumId w:val="84"/>
  </w:num>
  <w:num w:numId="83">
    <w:abstractNumId w:val="172"/>
  </w:num>
  <w:num w:numId="84">
    <w:abstractNumId w:val="164"/>
  </w:num>
  <w:num w:numId="85">
    <w:abstractNumId w:val="56"/>
  </w:num>
  <w:num w:numId="86">
    <w:abstractNumId w:val="177"/>
  </w:num>
  <w:num w:numId="87">
    <w:abstractNumId w:val="45"/>
  </w:num>
  <w:num w:numId="88">
    <w:abstractNumId w:val="160"/>
  </w:num>
  <w:num w:numId="89">
    <w:abstractNumId w:val="186"/>
  </w:num>
  <w:num w:numId="90">
    <w:abstractNumId w:val="98"/>
  </w:num>
  <w:num w:numId="91">
    <w:abstractNumId w:val="69"/>
  </w:num>
  <w:num w:numId="92">
    <w:abstractNumId w:val="184"/>
  </w:num>
  <w:num w:numId="93">
    <w:abstractNumId w:val="123"/>
  </w:num>
  <w:num w:numId="94">
    <w:abstractNumId w:val="52"/>
  </w:num>
  <w:num w:numId="95">
    <w:abstractNumId w:val="68"/>
  </w:num>
  <w:num w:numId="96">
    <w:abstractNumId w:val="110"/>
  </w:num>
  <w:num w:numId="97">
    <w:abstractNumId w:val="120"/>
  </w:num>
  <w:num w:numId="98">
    <w:abstractNumId w:val="116"/>
  </w:num>
  <w:num w:numId="99">
    <w:abstractNumId w:val="93"/>
  </w:num>
  <w:num w:numId="100">
    <w:abstractNumId w:val="4"/>
  </w:num>
  <w:num w:numId="101">
    <w:abstractNumId w:val="157"/>
  </w:num>
  <w:num w:numId="102">
    <w:abstractNumId w:val="37"/>
  </w:num>
  <w:num w:numId="103">
    <w:abstractNumId w:val="163"/>
  </w:num>
  <w:num w:numId="104">
    <w:abstractNumId w:val="105"/>
  </w:num>
  <w:num w:numId="105">
    <w:abstractNumId w:val="153"/>
  </w:num>
  <w:num w:numId="106">
    <w:abstractNumId w:val="106"/>
  </w:num>
  <w:num w:numId="107">
    <w:abstractNumId w:val="71"/>
  </w:num>
  <w:num w:numId="108">
    <w:abstractNumId w:val="161"/>
  </w:num>
  <w:num w:numId="109">
    <w:abstractNumId w:val="115"/>
  </w:num>
  <w:num w:numId="110">
    <w:abstractNumId w:val="156"/>
  </w:num>
  <w:num w:numId="111">
    <w:abstractNumId w:val="142"/>
  </w:num>
  <w:num w:numId="112">
    <w:abstractNumId w:val="29"/>
  </w:num>
  <w:num w:numId="113">
    <w:abstractNumId w:val="133"/>
  </w:num>
  <w:num w:numId="114">
    <w:abstractNumId w:val="189"/>
  </w:num>
  <w:num w:numId="115">
    <w:abstractNumId w:val="17"/>
  </w:num>
  <w:num w:numId="116">
    <w:abstractNumId w:val="162"/>
  </w:num>
  <w:num w:numId="117">
    <w:abstractNumId w:val="138"/>
  </w:num>
  <w:num w:numId="118">
    <w:abstractNumId w:val="30"/>
  </w:num>
  <w:num w:numId="119">
    <w:abstractNumId w:val="146"/>
  </w:num>
  <w:num w:numId="120">
    <w:abstractNumId w:val="197"/>
  </w:num>
  <w:num w:numId="121">
    <w:abstractNumId w:val="201"/>
  </w:num>
  <w:num w:numId="122">
    <w:abstractNumId w:val="42"/>
  </w:num>
  <w:num w:numId="123">
    <w:abstractNumId w:val="81"/>
  </w:num>
  <w:num w:numId="124">
    <w:abstractNumId w:val="173"/>
  </w:num>
  <w:num w:numId="125">
    <w:abstractNumId w:val="53"/>
  </w:num>
  <w:num w:numId="126">
    <w:abstractNumId w:val="148"/>
  </w:num>
  <w:num w:numId="127">
    <w:abstractNumId w:val="21"/>
  </w:num>
  <w:num w:numId="128">
    <w:abstractNumId w:val="51"/>
  </w:num>
  <w:num w:numId="129">
    <w:abstractNumId w:val="58"/>
  </w:num>
  <w:num w:numId="130">
    <w:abstractNumId w:val="66"/>
  </w:num>
  <w:num w:numId="131">
    <w:abstractNumId w:val="128"/>
  </w:num>
  <w:num w:numId="132">
    <w:abstractNumId w:val="141"/>
  </w:num>
  <w:num w:numId="133">
    <w:abstractNumId w:val="122"/>
  </w:num>
  <w:num w:numId="134">
    <w:abstractNumId w:val="204"/>
  </w:num>
  <w:num w:numId="135">
    <w:abstractNumId w:val="104"/>
  </w:num>
  <w:num w:numId="136">
    <w:abstractNumId w:val="65"/>
  </w:num>
  <w:num w:numId="137">
    <w:abstractNumId w:val="101"/>
  </w:num>
  <w:num w:numId="138">
    <w:abstractNumId w:val="100"/>
  </w:num>
  <w:num w:numId="139">
    <w:abstractNumId w:val="87"/>
  </w:num>
  <w:num w:numId="140">
    <w:abstractNumId w:val="35"/>
  </w:num>
  <w:num w:numId="141">
    <w:abstractNumId w:val="143"/>
  </w:num>
  <w:num w:numId="142">
    <w:abstractNumId w:val="165"/>
  </w:num>
  <w:num w:numId="143">
    <w:abstractNumId w:val="178"/>
  </w:num>
  <w:num w:numId="144">
    <w:abstractNumId w:val="72"/>
  </w:num>
  <w:num w:numId="145">
    <w:abstractNumId w:val="54"/>
  </w:num>
  <w:num w:numId="146">
    <w:abstractNumId w:val="78"/>
  </w:num>
  <w:num w:numId="147">
    <w:abstractNumId w:val="118"/>
  </w:num>
  <w:num w:numId="148">
    <w:abstractNumId w:val="13"/>
  </w:num>
  <w:num w:numId="149">
    <w:abstractNumId w:val="19"/>
  </w:num>
  <w:num w:numId="150">
    <w:abstractNumId w:val="3"/>
  </w:num>
  <w:num w:numId="151">
    <w:abstractNumId w:val="182"/>
  </w:num>
  <w:num w:numId="152">
    <w:abstractNumId w:val="76"/>
  </w:num>
  <w:num w:numId="153">
    <w:abstractNumId w:val="24"/>
  </w:num>
  <w:num w:numId="154">
    <w:abstractNumId w:val="107"/>
  </w:num>
  <w:num w:numId="155">
    <w:abstractNumId w:val="83"/>
  </w:num>
  <w:num w:numId="156">
    <w:abstractNumId w:val="50"/>
  </w:num>
  <w:num w:numId="157">
    <w:abstractNumId w:val="63"/>
  </w:num>
  <w:num w:numId="158">
    <w:abstractNumId w:val="121"/>
  </w:num>
  <w:num w:numId="159">
    <w:abstractNumId w:val="38"/>
  </w:num>
  <w:num w:numId="160">
    <w:abstractNumId w:val="67"/>
  </w:num>
  <w:num w:numId="161">
    <w:abstractNumId w:val="200"/>
  </w:num>
  <w:num w:numId="162">
    <w:abstractNumId w:val="203"/>
  </w:num>
  <w:num w:numId="163">
    <w:abstractNumId w:val="89"/>
  </w:num>
  <w:num w:numId="164">
    <w:abstractNumId w:val="154"/>
  </w:num>
  <w:num w:numId="165">
    <w:abstractNumId w:val="150"/>
  </w:num>
  <w:num w:numId="166">
    <w:abstractNumId w:val="144"/>
  </w:num>
  <w:num w:numId="167">
    <w:abstractNumId w:val="195"/>
  </w:num>
  <w:num w:numId="168">
    <w:abstractNumId w:val="174"/>
  </w:num>
  <w:num w:numId="169">
    <w:abstractNumId w:val="57"/>
  </w:num>
  <w:num w:numId="170">
    <w:abstractNumId w:val="41"/>
  </w:num>
  <w:num w:numId="171">
    <w:abstractNumId w:val="191"/>
  </w:num>
  <w:num w:numId="172">
    <w:abstractNumId w:val="168"/>
  </w:num>
  <w:num w:numId="173">
    <w:abstractNumId w:val="207"/>
  </w:num>
  <w:num w:numId="174">
    <w:abstractNumId w:val="32"/>
  </w:num>
  <w:num w:numId="175">
    <w:abstractNumId w:val="111"/>
  </w:num>
  <w:num w:numId="176">
    <w:abstractNumId w:val="113"/>
  </w:num>
  <w:num w:numId="177">
    <w:abstractNumId w:val="125"/>
  </w:num>
  <w:num w:numId="178">
    <w:abstractNumId w:val="140"/>
  </w:num>
  <w:num w:numId="179">
    <w:abstractNumId w:val="134"/>
  </w:num>
  <w:num w:numId="180">
    <w:abstractNumId w:val="99"/>
  </w:num>
  <w:num w:numId="181">
    <w:abstractNumId w:val="77"/>
  </w:num>
  <w:num w:numId="182">
    <w:abstractNumId w:val="75"/>
  </w:num>
  <w:num w:numId="183">
    <w:abstractNumId w:val="135"/>
  </w:num>
  <w:num w:numId="184">
    <w:abstractNumId w:val="49"/>
  </w:num>
  <w:num w:numId="185">
    <w:abstractNumId w:val="185"/>
  </w:num>
  <w:num w:numId="186">
    <w:abstractNumId w:val="159"/>
  </w:num>
  <w:num w:numId="187">
    <w:abstractNumId w:val="190"/>
  </w:num>
  <w:num w:numId="188">
    <w:abstractNumId w:val="119"/>
  </w:num>
  <w:num w:numId="189">
    <w:abstractNumId w:val="198"/>
  </w:num>
  <w:num w:numId="190">
    <w:abstractNumId w:val="60"/>
  </w:num>
  <w:num w:numId="191">
    <w:abstractNumId w:val="10"/>
  </w:num>
  <w:num w:numId="192">
    <w:abstractNumId w:val="181"/>
  </w:num>
  <w:num w:numId="193">
    <w:abstractNumId w:val="2"/>
  </w:num>
  <w:num w:numId="194">
    <w:abstractNumId w:val="64"/>
  </w:num>
  <w:num w:numId="195">
    <w:abstractNumId w:val="27"/>
  </w:num>
  <w:num w:numId="196">
    <w:abstractNumId w:val="15"/>
  </w:num>
  <w:num w:numId="197">
    <w:abstractNumId w:val="8"/>
  </w:num>
  <w:num w:numId="198">
    <w:abstractNumId w:val="147"/>
  </w:num>
  <w:num w:numId="199">
    <w:abstractNumId w:val="86"/>
  </w:num>
  <w:num w:numId="200">
    <w:abstractNumId w:val="14"/>
  </w:num>
  <w:num w:numId="201">
    <w:abstractNumId w:val="158"/>
  </w:num>
  <w:num w:numId="202">
    <w:abstractNumId w:val="28"/>
  </w:num>
  <w:num w:numId="203">
    <w:abstractNumId w:val="55"/>
  </w:num>
  <w:num w:numId="204">
    <w:abstractNumId w:val="11"/>
  </w:num>
  <w:num w:numId="205">
    <w:abstractNumId w:val="25"/>
  </w:num>
  <w:num w:numId="206">
    <w:abstractNumId w:val="206"/>
  </w:num>
  <w:num w:numId="207">
    <w:abstractNumId w:val="59"/>
  </w:num>
  <w:num w:numId="208">
    <w:abstractNumId w:val="102"/>
  </w:num>
  <w:num w:numId="209">
    <w:abstractNumId w:val="85"/>
  </w:num>
  <w:numIdMacAtCleanup w:val="20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nod Verma">
    <w15:presenceInfo w15:providerId="AD" w15:userId="S-1-5-21-521489434-1105878065-313593124-468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110"/>
  <w:drawingGridVerticalSpacing w:val="299"/>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DateOfRelease" w:val="2002-10-17"/>
    <w:docVar w:name="DocDocumentMap" w:val="0"/>
    <w:docVar w:name="DocFieldStatus" w:val="2.00"/>
    <w:docVar w:name="DocFormatVorlagenStatus" w:val="1.40"/>
    <w:docVar w:name="DocFormatVorlagenStatus2" w:val="2.05"/>
    <w:docVar w:name="DocHeadLineStatus" w:val="updated"/>
    <w:docVar w:name="DocLanguage" w:val="English"/>
    <w:docVar w:name="DocLastRevision" w:val="nn"/>
    <w:docVar w:name="DocOptionEmbedTrueTypeFontsSwitchedOff" w:val="1999-04-03 00:00"/>
    <w:docVar w:name="DocSavedFromWinWordLanguage" w:val="E"/>
    <w:docVar w:name="DocSavedFromWinWordVersion" w:val="11.0"/>
    <w:docVar w:name="DocStatus" w:val="Unprotected"/>
    <w:docVar w:name="DocTableStatus" w:val="1.71"/>
    <w:docVar w:name="DocType" w:val="EWSD"/>
    <w:docVar w:name="DocVersion" w:val="2.21"/>
  </w:docVars>
  <w:rsids>
    <w:rsidRoot w:val="00DD554A"/>
    <w:rsid w:val="0000041D"/>
    <w:rsid w:val="00000820"/>
    <w:rsid w:val="00000E5E"/>
    <w:rsid w:val="00001E91"/>
    <w:rsid w:val="00004C61"/>
    <w:rsid w:val="00004CB0"/>
    <w:rsid w:val="00005278"/>
    <w:rsid w:val="000053C3"/>
    <w:rsid w:val="000053E5"/>
    <w:rsid w:val="0000569D"/>
    <w:rsid w:val="000056B4"/>
    <w:rsid w:val="00005940"/>
    <w:rsid w:val="000068A8"/>
    <w:rsid w:val="00007041"/>
    <w:rsid w:val="000071AD"/>
    <w:rsid w:val="00007466"/>
    <w:rsid w:val="00007E82"/>
    <w:rsid w:val="0001123A"/>
    <w:rsid w:val="00011660"/>
    <w:rsid w:val="00011D03"/>
    <w:rsid w:val="00013146"/>
    <w:rsid w:val="00013AC9"/>
    <w:rsid w:val="0001468F"/>
    <w:rsid w:val="00014F3B"/>
    <w:rsid w:val="000154E4"/>
    <w:rsid w:val="00015677"/>
    <w:rsid w:val="000160A2"/>
    <w:rsid w:val="00017357"/>
    <w:rsid w:val="000175A8"/>
    <w:rsid w:val="00017769"/>
    <w:rsid w:val="00017D56"/>
    <w:rsid w:val="00017E5F"/>
    <w:rsid w:val="00021010"/>
    <w:rsid w:val="00021A44"/>
    <w:rsid w:val="00021DB6"/>
    <w:rsid w:val="000228AE"/>
    <w:rsid w:val="00022A83"/>
    <w:rsid w:val="000233B2"/>
    <w:rsid w:val="000238CC"/>
    <w:rsid w:val="00025384"/>
    <w:rsid w:val="00025490"/>
    <w:rsid w:val="00025554"/>
    <w:rsid w:val="00026520"/>
    <w:rsid w:val="000267B8"/>
    <w:rsid w:val="000269DC"/>
    <w:rsid w:val="00026A2B"/>
    <w:rsid w:val="00026CF9"/>
    <w:rsid w:val="00027AA6"/>
    <w:rsid w:val="00027CCA"/>
    <w:rsid w:val="00027F3B"/>
    <w:rsid w:val="00030C9A"/>
    <w:rsid w:val="00030D30"/>
    <w:rsid w:val="00030F18"/>
    <w:rsid w:val="000316C0"/>
    <w:rsid w:val="00031877"/>
    <w:rsid w:val="0003203D"/>
    <w:rsid w:val="000321F2"/>
    <w:rsid w:val="000326DA"/>
    <w:rsid w:val="00032C87"/>
    <w:rsid w:val="00032CB0"/>
    <w:rsid w:val="000338DB"/>
    <w:rsid w:val="00033B58"/>
    <w:rsid w:val="000344B2"/>
    <w:rsid w:val="0003505E"/>
    <w:rsid w:val="00035A32"/>
    <w:rsid w:val="000372ED"/>
    <w:rsid w:val="000378FD"/>
    <w:rsid w:val="00037D7B"/>
    <w:rsid w:val="00040CDF"/>
    <w:rsid w:val="0004115A"/>
    <w:rsid w:val="0004158B"/>
    <w:rsid w:val="00041BE2"/>
    <w:rsid w:val="00042902"/>
    <w:rsid w:val="00042EE7"/>
    <w:rsid w:val="0004371C"/>
    <w:rsid w:val="00045246"/>
    <w:rsid w:val="00046330"/>
    <w:rsid w:val="00046FFE"/>
    <w:rsid w:val="00047A35"/>
    <w:rsid w:val="00047E6B"/>
    <w:rsid w:val="00050C27"/>
    <w:rsid w:val="00051243"/>
    <w:rsid w:val="00051615"/>
    <w:rsid w:val="00051A48"/>
    <w:rsid w:val="00051C27"/>
    <w:rsid w:val="00052B83"/>
    <w:rsid w:val="00052F96"/>
    <w:rsid w:val="00052FD3"/>
    <w:rsid w:val="00053896"/>
    <w:rsid w:val="00053AD6"/>
    <w:rsid w:val="00053CAC"/>
    <w:rsid w:val="00053F26"/>
    <w:rsid w:val="00054F7D"/>
    <w:rsid w:val="00055916"/>
    <w:rsid w:val="00055A05"/>
    <w:rsid w:val="00055B81"/>
    <w:rsid w:val="00055D74"/>
    <w:rsid w:val="00056A3E"/>
    <w:rsid w:val="00056B73"/>
    <w:rsid w:val="0005720B"/>
    <w:rsid w:val="00057822"/>
    <w:rsid w:val="00057E30"/>
    <w:rsid w:val="00060056"/>
    <w:rsid w:val="0006039E"/>
    <w:rsid w:val="00060594"/>
    <w:rsid w:val="00060977"/>
    <w:rsid w:val="00060EC8"/>
    <w:rsid w:val="00060F1B"/>
    <w:rsid w:val="0006190A"/>
    <w:rsid w:val="00061E1C"/>
    <w:rsid w:val="00062BAA"/>
    <w:rsid w:val="00063240"/>
    <w:rsid w:val="0006367B"/>
    <w:rsid w:val="000644F4"/>
    <w:rsid w:val="000648C8"/>
    <w:rsid w:val="00065190"/>
    <w:rsid w:val="0006560C"/>
    <w:rsid w:val="00065E3A"/>
    <w:rsid w:val="000664EC"/>
    <w:rsid w:val="00066DF6"/>
    <w:rsid w:val="00067D6D"/>
    <w:rsid w:val="00070241"/>
    <w:rsid w:val="00070480"/>
    <w:rsid w:val="00070DDD"/>
    <w:rsid w:val="000713F3"/>
    <w:rsid w:val="0007146F"/>
    <w:rsid w:val="000715B2"/>
    <w:rsid w:val="00071629"/>
    <w:rsid w:val="00071696"/>
    <w:rsid w:val="000717C0"/>
    <w:rsid w:val="000722A6"/>
    <w:rsid w:val="0007294A"/>
    <w:rsid w:val="00072B04"/>
    <w:rsid w:val="00072F4F"/>
    <w:rsid w:val="000730F7"/>
    <w:rsid w:val="00073B71"/>
    <w:rsid w:val="0007486A"/>
    <w:rsid w:val="000762D9"/>
    <w:rsid w:val="00076D3A"/>
    <w:rsid w:val="00076DFE"/>
    <w:rsid w:val="0008084A"/>
    <w:rsid w:val="00080A09"/>
    <w:rsid w:val="000817C2"/>
    <w:rsid w:val="00081C43"/>
    <w:rsid w:val="00082100"/>
    <w:rsid w:val="00082571"/>
    <w:rsid w:val="00082719"/>
    <w:rsid w:val="000828C1"/>
    <w:rsid w:val="00082CC4"/>
    <w:rsid w:val="00082FAF"/>
    <w:rsid w:val="0008326B"/>
    <w:rsid w:val="0008362D"/>
    <w:rsid w:val="000838F8"/>
    <w:rsid w:val="0008435C"/>
    <w:rsid w:val="0008437F"/>
    <w:rsid w:val="00084758"/>
    <w:rsid w:val="000847E8"/>
    <w:rsid w:val="000849DC"/>
    <w:rsid w:val="00085D7E"/>
    <w:rsid w:val="00085DB2"/>
    <w:rsid w:val="0008613A"/>
    <w:rsid w:val="00086FFB"/>
    <w:rsid w:val="000872D5"/>
    <w:rsid w:val="00087331"/>
    <w:rsid w:val="0009082A"/>
    <w:rsid w:val="00091034"/>
    <w:rsid w:val="00091074"/>
    <w:rsid w:val="00092916"/>
    <w:rsid w:val="000935EE"/>
    <w:rsid w:val="000939E9"/>
    <w:rsid w:val="000942AF"/>
    <w:rsid w:val="0009451B"/>
    <w:rsid w:val="00094563"/>
    <w:rsid w:val="000947AC"/>
    <w:rsid w:val="00095982"/>
    <w:rsid w:val="00095B48"/>
    <w:rsid w:val="00097CC3"/>
    <w:rsid w:val="000A034A"/>
    <w:rsid w:val="000A055F"/>
    <w:rsid w:val="000A0687"/>
    <w:rsid w:val="000A08FC"/>
    <w:rsid w:val="000A3510"/>
    <w:rsid w:val="000A40F3"/>
    <w:rsid w:val="000A436B"/>
    <w:rsid w:val="000A4C1A"/>
    <w:rsid w:val="000A4DDD"/>
    <w:rsid w:val="000A55B0"/>
    <w:rsid w:val="000A5925"/>
    <w:rsid w:val="000A5F31"/>
    <w:rsid w:val="000A68CF"/>
    <w:rsid w:val="000A7754"/>
    <w:rsid w:val="000A7CA8"/>
    <w:rsid w:val="000B00D3"/>
    <w:rsid w:val="000B16D8"/>
    <w:rsid w:val="000B2082"/>
    <w:rsid w:val="000B2AD5"/>
    <w:rsid w:val="000B2B86"/>
    <w:rsid w:val="000B2DD9"/>
    <w:rsid w:val="000B2F5A"/>
    <w:rsid w:val="000B3ED2"/>
    <w:rsid w:val="000B57B8"/>
    <w:rsid w:val="000B6399"/>
    <w:rsid w:val="000B69B5"/>
    <w:rsid w:val="000B6E81"/>
    <w:rsid w:val="000B6EEE"/>
    <w:rsid w:val="000C10D9"/>
    <w:rsid w:val="000C19F5"/>
    <w:rsid w:val="000C23A6"/>
    <w:rsid w:val="000C2D0D"/>
    <w:rsid w:val="000C351D"/>
    <w:rsid w:val="000C3DCC"/>
    <w:rsid w:val="000C4A1B"/>
    <w:rsid w:val="000C50D1"/>
    <w:rsid w:val="000C5255"/>
    <w:rsid w:val="000C52AE"/>
    <w:rsid w:val="000C565B"/>
    <w:rsid w:val="000C5677"/>
    <w:rsid w:val="000C58BE"/>
    <w:rsid w:val="000C5A6A"/>
    <w:rsid w:val="000C5EC7"/>
    <w:rsid w:val="000C610D"/>
    <w:rsid w:val="000C645E"/>
    <w:rsid w:val="000C662E"/>
    <w:rsid w:val="000C67CC"/>
    <w:rsid w:val="000C6AFB"/>
    <w:rsid w:val="000C6B76"/>
    <w:rsid w:val="000C7475"/>
    <w:rsid w:val="000C74E6"/>
    <w:rsid w:val="000C76B4"/>
    <w:rsid w:val="000C7EEF"/>
    <w:rsid w:val="000D05F3"/>
    <w:rsid w:val="000D084B"/>
    <w:rsid w:val="000D0BA6"/>
    <w:rsid w:val="000D0E87"/>
    <w:rsid w:val="000D12FF"/>
    <w:rsid w:val="000D1507"/>
    <w:rsid w:val="000D194B"/>
    <w:rsid w:val="000D1B2C"/>
    <w:rsid w:val="000D2053"/>
    <w:rsid w:val="000D2223"/>
    <w:rsid w:val="000D2527"/>
    <w:rsid w:val="000D29D9"/>
    <w:rsid w:val="000D2EB7"/>
    <w:rsid w:val="000D2F27"/>
    <w:rsid w:val="000D504F"/>
    <w:rsid w:val="000D58E9"/>
    <w:rsid w:val="000D651D"/>
    <w:rsid w:val="000D65DC"/>
    <w:rsid w:val="000D6904"/>
    <w:rsid w:val="000D6CBB"/>
    <w:rsid w:val="000D7BB2"/>
    <w:rsid w:val="000D7C1D"/>
    <w:rsid w:val="000D7E90"/>
    <w:rsid w:val="000D7F33"/>
    <w:rsid w:val="000E01AA"/>
    <w:rsid w:val="000E0809"/>
    <w:rsid w:val="000E0DDD"/>
    <w:rsid w:val="000E0DE1"/>
    <w:rsid w:val="000E118B"/>
    <w:rsid w:val="000E19ED"/>
    <w:rsid w:val="000E2141"/>
    <w:rsid w:val="000E23EF"/>
    <w:rsid w:val="000E3261"/>
    <w:rsid w:val="000E3346"/>
    <w:rsid w:val="000E3DE4"/>
    <w:rsid w:val="000E40F6"/>
    <w:rsid w:val="000E5018"/>
    <w:rsid w:val="000E5E16"/>
    <w:rsid w:val="000E679B"/>
    <w:rsid w:val="000E7A01"/>
    <w:rsid w:val="000E7D60"/>
    <w:rsid w:val="000F01A5"/>
    <w:rsid w:val="000F04AF"/>
    <w:rsid w:val="000F0886"/>
    <w:rsid w:val="000F1A6A"/>
    <w:rsid w:val="000F2487"/>
    <w:rsid w:val="000F25D8"/>
    <w:rsid w:val="000F3C5D"/>
    <w:rsid w:val="000F40AF"/>
    <w:rsid w:val="000F40EC"/>
    <w:rsid w:val="000F49EF"/>
    <w:rsid w:val="000F4CEC"/>
    <w:rsid w:val="000F4EA6"/>
    <w:rsid w:val="000F54DE"/>
    <w:rsid w:val="000F5980"/>
    <w:rsid w:val="000F5B1B"/>
    <w:rsid w:val="000F6538"/>
    <w:rsid w:val="000F69B4"/>
    <w:rsid w:val="000F6A1B"/>
    <w:rsid w:val="000F7210"/>
    <w:rsid w:val="000F73C1"/>
    <w:rsid w:val="00100AD5"/>
    <w:rsid w:val="00100DA5"/>
    <w:rsid w:val="00100E64"/>
    <w:rsid w:val="001013B2"/>
    <w:rsid w:val="001017E1"/>
    <w:rsid w:val="001024CA"/>
    <w:rsid w:val="0010271C"/>
    <w:rsid w:val="00102BE7"/>
    <w:rsid w:val="0010360E"/>
    <w:rsid w:val="0010443A"/>
    <w:rsid w:val="00104E2C"/>
    <w:rsid w:val="00105646"/>
    <w:rsid w:val="001060EF"/>
    <w:rsid w:val="00106352"/>
    <w:rsid w:val="00106A59"/>
    <w:rsid w:val="00106D06"/>
    <w:rsid w:val="0010727A"/>
    <w:rsid w:val="001078FE"/>
    <w:rsid w:val="00107940"/>
    <w:rsid w:val="00107BC3"/>
    <w:rsid w:val="00107E2C"/>
    <w:rsid w:val="00107F52"/>
    <w:rsid w:val="001112FC"/>
    <w:rsid w:val="001116F3"/>
    <w:rsid w:val="00112112"/>
    <w:rsid w:val="00112351"/>
    <w:rsid w:val="00112552"/>
    <w:rsid w:val="001127E2"/>
    <w:rsid w:val="00112A69"/>
    <w:rsid w:val="0011343C"/>
    <w:rsid w:val="001139A6"/>
    <w:rsid w:val="001140C1"/>
    <w:rsid w:val="00114B62"/>
    <w:rsid w:val="00115143"/>
    <w:rsid w:val="00115210"/>
    <w:rsid w:val="001152C1"/>
    <w:rsid w:val="00115BC5"/>
    <w:rsid w:val="0011622F"/>
    <w:rsid w:val="0011638B"/>
    <w:rsid w:val="001167D6"/>
    <w:rsid w:val="00117794"/>
    <w:rsid w:val="001177B0"/>
    <w:rsid w:val="00120724"/>
    <w:rsid w:val="00120F2C"/>
    <w:rsid w:val="00122719"/>
    <w:rsid w:val="00122749"/>
    <w:rsid w:val="00122DFC"/>
    <w:rsid w:val="00123167"/>
    <w:rsid w:val="00123798"/>
    <w:rsid w:val="00124E35"/>
    <w:rsid w:val="0012540B"/>
    <w:rsid w:val="00125549"/>
    <w:rsid w:val="0012621B"/>
    <w:rsid w:val="00126391"/>
    <w:rsid w:val="001265CC"/>
    <w:rsid w:val="00126B15"/>
    <w:rsid w:val="0013011D"/>
    <w:rsid w:val="001307AD"/>
    <w:rsid w:val="001308AA"/>
    <w:rsid w:val="001313AD"/>
    <w:rsid w:val="00131B54"/>
    <w:rsid w:val="00131DEF"/>
    <w:rsid w:val="00132538"/>
    <w:rsid w:val="001330EF"/>
    <w:rsid w:val="001335F9"/>
    <w:rsid w:val="00133635"/>
    <w:rsid w:val="00133EBD"/>
    <w:rsid w:val="00134457"/>
    <w:rsid w:val="001346A6"/>
    <w:rsid w:val="00134F33"/>
    <w:rsid w:val="00135156"/>
    <w:rsid w:val="00135839"/>
    <w:rsid w:val="00135B68"/>
    <w:rsid w:val="001374AB"/>
    <w:rsid w:val="00137D03"/>
    <w:rsid w:val="001402A2"/>
    <w:rsid w:val="0014049B"/>
    <w:rsid w:val="00140F7C"/>
    <w:rsid w:val="001416B5"/>
    <w:rsid w:val="00141CD2"/>
    <w:rsid w:val="001426BF"/>
    <w:rsid w:val="00142851"/>
    <w:rsid w:val="00142DC9"/>
    <w:rsid w:val="001433D1"/>
    <w:rsid w:val="001435F1"/>
    <w:rsid w:val="001436DD"/>
    <w:rsid w:val="00143D09"/>
    <w:rsid w:val="00143E08"/>
    <w:rsid w:val="00144042"/>
    <w:rsid w:val="001441A3"/>
    <w:rsid w:val="00144382"/>
    <w:rsid w:val="00145342"/>
    <w:rsid w:val="001453BB"/>
    <w:rsid w:val="0014593E"/>
    <w:rsid w:val="00146287"/>
    <w:rsid w:val="0014634C"/>
    <w:rsid w:val="0014654D"/>
    <w:rsid w:val="001467C2"/>
    <w:rsid w:val="00147117"/>
    <w:rsid w:val="0014765E"/>
    <w:rsid w:val="00147C29"/>
    <w:rsid w:val="00147DB2"/>
    <w:rsid w:val="001502D3"/>
    <w:rsid w:val="00150F1A"/>
    <w:rsid w:val="00152858"/>
    <w:rsid w:val="001528DD"/>
    <w:rsid w:val="00152DF9"/>
    <w:rsid w:val="0015352E"/>
    <w:rsid w:val="00153639"/>
    <w:rsid w:val="00154701"/>
    <w:rsid w:val="00154BCC"/>
    <w:rsid w:val="00154C55"/>
    <w:rsid w:val="00154F21"/>
    <w:rsid w:val="0015506F"/>
    <w:rsid w:val="001550C5"/>
    <w:rsid w:val="00155947"/>
    <w:rsid w:val="001559AA"/>
    <w:rsid w:val="00155A89"/>
    <w:rsid w:val="00155EC6"/>
    <w:rsid w:val="00156C72"/>
    <w:rsid w:val="00157218"/>
    <w:rsid w:val="001572FD"/>
    <w:rsid w:val="0015738D"/>
    <w:rsid w:val="00157414"/>
    <w:rsid w:val="001607DD"/>
    <w:rsid w:val="0016095E"/>
    <w:rsid w:val="00161285"/>
    <w:rsid w:val="00162669"/>
    <w:rsid w:val="00162AFE"/>
    <w:rsid w:val="00162B70"/>
    <w:rsid w:val="001632D2"/>
    <w:rsid w:val="00164164"/>
    <w:rsid w:val="001643C0"/>
    <w:rsid w:val="00164BE5"/>
    <w:rsid w:val="001651C2"/>
    <w:rsid w:val="00165228"/>
    <w:rsid w:val="00165542"/>
    <w:rsid w:val="00165827"/>
    <w:rsid w:val="00165A93"/>
    <w:rsid w:val="00165B71"/>
    <w:rsid w:val="0016633B"/>
    <w:rsid w:val="00166472"/>
    <w:rsid w:val="00166646"/>
    <w:rsid w:val="001669EE"/>
    <w:rsid w:val="00166D8E"/>
    <w:rsid w:val="00166E64"/>
    <w:rsid w:val="001675D3"/>
    <w:rsid w:val="00167C2C"/>
    <w:rsid w:val="00167E2A"/>
    <w:rsid w:val="001706C5"/>
    <w:rsid w:val="00170C8B"/>
    <w:rsid w:val="0017129D"/>
    <w:rsid w:val="00171929"/>
    <w:rsid w:val="001721D4"/>
    <w:rsid w:val="0017235A"/>
    <w:rsid w:val="00172434"/>
    <w:rsid w:val="00172576"/>
    <w:rsid w:val="001729DB"/>
    <w:rsid w:val="00172D19"/>
    <w:rsid w:val="001730C1"/>
    <w:rsid w:val="001738FC"/>
    <w:rsid w:val="00173CC1"/>
    <w:rsid w:val="00173E2E"/>
    <w:rsid w:val="0017522E"/>
    <w:rsid w:val="001759B6"/>
    <w:rsid w:val="00175C31"/>
    <w:rsid w:val="00176481"/>
    <w:rsid w:val="00176750"/>
    <w:rsid w:val="00176B62"/>
    <w:rsid w:val="00176F8B"/>
    <w:rsid w:val="00177569"/>
    <w:rsid w:val="00177699"/>
    <w:rsid w:val="00177B8C"/>
    <w:rsid w:val="0018047B"/>
    <w:rsid w:val="00180682"/>
    <w:rsid w:val="001808FB"/>
    <w:rsid w:val="00180B0A"/>
    <w:rsid w:val="001815A1"/>
    <w:rsid w:val="001816A5"/>
    <w:rsid w:val="001818E7"/>
    <w:rsid w:val="001821E8"/>
    <w:rsid w:val="001824CB"/>
    <w:rsid w:val="001827BC"/>
    <w:rsid w:val="001831F9"/>
    <w:rsid w:val="00183646"/>
    <w:rsid w:val="0018389D"/>
    <w:rsid w:val="00183EBE"/>
    <w:rsid w:val="00184ECB"/>
    <w:rsid w:val="00185786"/>
    <w:rsid w:val="00185D2F"/>
    <w:rsid w:val="00187552"/>
    <w:rsid w:val="0018758D"/>
    <w:rsid w:val="001875C4"/>
    <w:rsid w:val="001902B4"/>
    <w:rsid w:val="0019053C"/>
    <w:rsid w:val="00190C84"/>
    <w:rsid w:val="00190F79"/>
    <w:rsid w:val="00191719"/>
    <w:rsid w:val="001924DC"/>
    <w:rsid w:val="00192C53"/>
    <w:rsid w:val="00193876"/>
    <w:rsid w:val="00193905"/>
    <w:rsid w:val="00194E57"/>
    <w:rsid w:val="00195246"/>
    <w:rsid w:val="0019739E"/>
    <w:rsid w:val="001A03C3"/>
    <w:rsid w:val="001A0472"/>
    <w:rsid w:val="001A092A"/>
    <w:rsid w:val="001A09BE"/>
    <w:rsid w:val="001A0B2C"/>
    <w:rsid w:val="001A0FBB"/>
    <w:rsid w:val="001A21DB"/>
    <w:rsid w:val="001A2222"/>
    <w:rsid w:val="001A2522"/>
    <w:rsid w:val="001A2A58"/>
    <w:rsid w:val="001A32C9"/>
    <w:rsid w:val="001A350E"/>
    <w:rsid w:val="001A39F4"/>
    <w:rsid w:val="001A46CC"/>
    <w:rsid w:val="001A48CA"/>
    <w:rsid w:val="001A521C"/>
    <w:rsid w:val="001A5242"/>
    <w:rsid w:val="001A524B"/>
    <w:rsid w:val="001A52E4"/>
    <w:rsid w:val="001A5B69"/>
    <w:rsid w:val="001A5D3A"/>
    <w:rsid w:val="001A5DFD"/>
    <w:rsid w:val="001A6792"/>
    <w:rsid w:val="001A6A78"/>
    <w:rsid w:val="001A6C88"/>
    <w:rsid w:val="001A7197"/>
    <w:rsid w:val="001A72FF"/>
    <w:rsid w:val="001A73E8"/>
    <w:rsid w:val="001A767E"/>
    <w:rsid w:val="001A77D4"/>
    <w:rsid w:val="001A7AEE"/>
    <w:rsid w:val="001B0916"/>
    <w:rsid w:val="001B17BF"/>
    <w:rsid w:val="001B22AB"/>
    <w:rsid w:val="001B40F3"/>
    <w:rsid w:val="001B4360"/>
    <w:rsid w:val="001B4625"/>
    <w:rsid w:val="001B4BFE"/>
    <w:rsid w:val="001B4F45"/>
    <w:rsid w:val="001B4F46"/>
    <w:rsid w:val="001B5931"/>
    <w:rsid w:val="001B5C5B"/>
    <w:rsid w:val="001B6F4F"/>
    <w:rsid w:val="001B7584"/>
    <w:rsid w:val="001B7C12"/>
    <w:rsid w:val="001B7E9F"/>
    <w:rsid w:val="001C14DD"/>
    <w:rsid w:val="001C1FAF"/>
    <w:rsid w:val="001C2A9B"/>
    <w:rsid w:val="001C2BDA"/>
    <w:rsid w:val="001C397C"/>
    <w:rsid w:val="001C46D6"/>
    <w:rsid w:val="001C56E5"/>
    <w:rsid w:val="001C57FF"/>
    <w:rsid w:val="001C5F31"/>
    <w:rsid w:val="001C765B"/>
    <w:rsid w:val="001D0EA4"/>
    <w:rsid w:val="001D1103"/>
    <w:rsid w:val="001D16B0"/>
    <w:rsid w:val="001D21D7"/>
    <w:rsid w:val="001D2F60"/>
    <w:rsid w:val="001D44B2"/>
    <w:rsid w:val="001D48BD"/>
    <w:rsid w:val="001D4AF7"/>
    <w:rsid w:val="001D4FCD"/>
    <w:rsid w:val="001D57A0"/>
    <w:rsid w:val="001D5BF2"/>
    <w:rsid w:val="001D5C6B"/>
    <w:rsid w:val="001D6ABF"/>
    <w:rsid w:val="001D738E"/>
    <w:rsid w:val="001D79DD"/>
    <w:rsid w:val="001D7FCE"/>
    <w:rsid w:val="001E0307"/>
    <w:rsid w:val="001E05F5"/>
    <w:rsid w:val="001E075A"/>
    <w:rsid w:val="001E1120"/>
    <w:rsid w:val="001E137B"/>
    <w:rsid w:val="001E15CC"/>
    <w:rsid w:val="001E1C02"/>
    <w:rsid w:val="001E3E20"/>
    <w:rsid w:val="001E3EB1"/>
    <w:rsid w:val="001E4739"/>
    <w:rsid w:val="001E4B50"/>
    <w:rsid w:val="001E4C79"/>
    <w:rsid w:val="001E4E61"/>
    <w:rsid w:val="001E5004"/>
    <w:rsid w:val="001E641A"/>
    <w:rsid w:val="001E644B"/>
    <w:rsid w:val="001E656F"/>
    <w:rsid w:val="001E6938"/>
    <w:rsid w:val="001E75AD"/>
    <w:rsid w:val="001E77E7"/>
    <w:rsid w:val="001F0312"/>
    <w:rsid w:val="001F05FF"/>
    <w:rsid w:val="001F0884"/>
    <w:rsid w:val="001F0B14"/>
    <w:rsid w:val="001F0F7E"/>
    <w:rsid w:val="001F124C"/>
    <w:rsid w:val="001F1B00"/>
    <w:rsid w:val="001F1DEA"/>
    <w:rsid w:val="001F3506"/>
    <w:rsid w:val="001F3524"/>
    <w:rsid w:val="001F423F"/>
    <w:rsid w:val="001F465A"/>
    <w:rsid w:val="001F4B3E"/>
    <w:rsid w:val="001F59C4"/>
    <w:rsid w:val="001F5EB2"/>
    <w:rsid w:val="001F6226"/>
    <w:rsid w:val="001F6324"/>
    <w:rsid w:val="001F6B47"/>
    <w:rsid w:val="001F7D36"/>
    <w:rsid w:val="002000CC"/>
    <w:rsid w:val="002009CE"/>
    <w:rsid w:val="00200B87"/>
    <w:rsid w:val="00200C40"/>
    <w:rsid w:val="002016BF"/>
    <w:rsid w:val="00201E6A"/>
    <w:rsid w:val="00201F1C"/>
    <w:rsid w:val="002028C8"/>
    <w:rsid w:val="00203B04"/>
    <w:rsid w:val="00203E39"/>
    <w:rsid w:val="00204242"/>
    <w:rsid w:val="002044D6"/>
    <w:rsid w:val="00204A00"/>
    <w:rsid w:val="00205492"/>
    <w:rsid w:val="0020592F"/>
    <w:rsid w:val="00205B72"/>
    <w:rsid w:val="00205D52"/>
    <w:rsid w:val="00206207"/>
    <w:rsid w:val="002067ED"/>
    <w:rsid w:val="00206BBA"/>
    <w:rsid w:val="00206E5F"/>
    <w:rsid w:val="00207917"/>
    <w:rsid w:val="00207E8B"/>
    <w:rsid w:val="0021013F"/>
    <w:rsid w:val="0021049F"/>
    <w:rsid w:val="00210582"/>
    <w:rsid w:val="0021090E"/>
    <w:rsid w:val="002109DF"/>
    <w:rsid w:val="00210A11"/>
    <w:rsid w:val="00211249"/>
    <w:rsid w:val="00212654"/>
    <w:rsid w:val="0021326C"/>
    <w:rsid w:val="00214413"/>
    <w:rsid w:val="00214A4F"/>
    <w:rsid w:val="00215389"/>
    <w:rsid w:val="00215C50"/>
    <w:rsid w:val="00216107"/>
    <w:rsid w:val="00216AD5"/>
    <w:rsid w:val="00216D65"/>
    <w:rsid w:val="0021748C"/>
    <w:rsid w:val="00217684"/>
    <w:rsid w:val="002179BC"/>
    <w:rsid w:val="002201AB"/>
    <w:rsid w:val="00220358"/>
    <w:rsid w:val="00221599"/>
    <w:rsid w:val="0022176E"/>
    <w:rsid w:val="0022185E"/>
    <w:rsid w:val="00221F74"/>
    <w:rsid w:val="0022215F"/>
    <w:rsid w:val="00222474"/>
    <w:rsid w:val="00223055"/>
    <w:rsid w:val="002235E0"/>
    <w:rsid w:val="0022394B"/>
    <w:rsid w:val="00223977"/>
    <w:rsid w:val="00223D00"/>
    <w:rsid w:val="002240E7"/>
    <w:rsid w:val="00224694"/>
    <w:rsid w:val="00224F4B"/>
    <w:rsid w:val="0022541F"/>
    <w:rsid w:val="00225BBA"/>
    <w:rsid w:val="00225E50"/>
    <w:rsid w:val="00225E7E"/>
    <w:rsid w:val="002266B1"/>
    <w:rsid w:val="002266CE"/>
    <w:rsid w:val="00227F3B"/>
    <w:rsid w:val="00230BD2"/>
    <w:rsid w:val="00230D76"/>
    <w:rsid w:val="00231252"/>
    <w:rsid w:val="0023207F"/>
    <w:rsid w:val="002320F9"/>
    <w:rsid w:val="002321E9"/>
    <w:rsid w:val="002327FC"/>
    <w:rsid w:val="00232A6D"/>
    <w:rsid w:val="00233131"/>
    <w:rsid w:val="002332EF"/>
    <w:rsid w:val="002336C4"/>
    <w:rsid w:val="00233996"/>
    <w:rsid w:val="00234ED4"/>
    <w:rsid w:val="00235A9E"/>
    <w:rsid w:val="00235AE1"/>
    <w:rsid w:val="00235C1E"/>
    <w:rsid w:val="00235FA5"/>
    <w:rsid w:val="0023668F"/>
    <w:rsid w:val="00236EFF"/>
    <w:rsid w:val="002371D7"/>
    <w:rsid w:val="0023748A"/>
    <w:rsid w:val="00237D31"/>
    <w:rsid w:val="00237EA7"/>
    <w:rsid w:val="00241200"/>
    <w:rsid w:val="002416E8"/>
    <w:rsid w:val="002418B0"/>
    <w:rsid w:val="00241AE7"/>
    <w:rsid w:val="00241F1B"/>
    <w:rsid w:val="00242900"/>
    <w:rsid w:val="0024340D"/>
    <w:rsid w:val="0024388B"/>
    <w:rsid w:val="002440E2"/>
    <w:rsid w:val="00244EE3"/>
    <w:rsid w:val="002455A0"/>
    <w:rsid w:val="00245755"/>
    <w:rsid w:val="00246088"/>
    <w:rsid w:val="0024672E"/>
    <w:rsid w:val="0024695E"/>
    <w:rsid w:val="00246C6B"/>
    <w:rsid w:val="00246F6B"/>
    <w:rsid w:val="0024778B"/>
    <w:rsid w:val="002478EF"/>
    <w:rsid w:val="00247DCA"/>
    <w:rsid w:val="00250A71"/>
    <w:rsid w:val="00252E5A"/>
    <w:rsid w:val="00253451"/>
    <w:rsid w:val="002535FA"/>
    <w:rsid w:val="00253755"/>
    <w:rsid w:val="00253BB3"/>
    <w:rsid w:val="00254067"/>
    <w:rsid w:val="00254358"/>
    <w:rsid w:val="002546B3"/>
    <w:rsid w:val="0025503D"/>
    <w:rsid w:val="0025559F"/>
    <w:rsid w:val="00255618"/>
    <w:rsid w:val="00255ACC"/>
    <w:rsid w:val="002560E0"/>
    <w:rsid w:val="00256EE8"/>
    <w:rsid w:val="00257ADC"/>
    <w:rsid w:val="00257FCA"/>
    <w:rsid w:val="00260751"/>
    <w:rsid w:val="0026162F"/>
    <w:rsid w:val="00261AF6"/>
    <w:rsid w:val="00261CAB"/>
    <w:rsid w:val="00261DE2"/>
    <w:rsid w:val="0026246F"/>
    <w:rsid w:val="00262A02"/>
    <w:rsid w:val="002631F4"/>
    <w:rsid w:val="0026351B"/>
    <w:rsid w:val="00263C30"/>
    <w:rsid w:val="002641E8"/>
    <w:rsid w:val="00264E9E"/>
    <w:rsid w:val="00265252"/>
    <w:rsid w:val="002658BD"/>
    <w:rsid w:val="002659AA"/>
    <w:rsid w:val="0026604C"/>
    <w:rsid w:val="00266C85"/>
    <w:rsid w:val="00266F69"/>
    <w:rsid w:val="002671D9"/>
    <w:rsid w:val="00267807"/>
    <w:rsid w:val="00267832"/>
    <w:rsid w:val="00267D69"/>
    <w:rsid w:val="00272D89"/>
    <w:rsid w:val="0027308C"/>
    <w:rsid w:val="00273258"/>
    <w:rsid w:val="00273BCD"/>
    <w:rsid w:val="0027429A"/>
    <w:rsid w:val="002744A1"/>
    <w:rsid w:val="0027456D"/>
    <w:rsid w:val="0027457D"/>
    <w:rsid w:val="002752A1"/>
    <w:rsid w:val="00275788"/>
    <w:rsid w:val="00275A77"/>
    <w:rsid w:val="00275BDA"/>
    <w:rsid w:val="00276DD5"/>
    <w:rsid w:val="00277934"/>
    <w:rsid w:val="00277DC7"/>
    <w:rsid w:val="00280279"/>
    <w:rsid w:val="002804F4"/>
    <w:rsid w:val="00280A8E"/>
    <w:rsid w:val="00280AF6"/>
    <w:rsid w:val="00280AF9"/>
    <w:rsid w:val="00280E8E"/>
    <w:rsid w:val="0028128A"/>
    <w:rsid w:val="002813A2"/>
    <w:rsid w:val="00281CA0"/>
    <w:rsid w:val="00281CC9"/>
    <w:rsid w:val="00282628"/>
    <w:rsid w:val="00283837"/>
    <w:rsid w:val="00283A04"/>
    <w:rsid w:val="002842B3"/>
    <w:rsid w:val="002842D6"/>
    <w:rsid w:val="00284B92"/>
    <w:rsid w:val="00285B5C"/>
    <w:rsid w:val="00285F8C"/>
    <w:rsid w:val="002861A1"/>
    <w:rsid w:val="002865F6"/>
    <w:rsid w:val="00286A3C"/>
    <w:rsid w:val="00286EE4"/>
    <w:rsid w:val="002875B5"/>
    <w:rsid w:val="0028771A"/>
    <w:rsid w:val="00290CD4"/>
    <w:rsid w:val="002913A1"/>
    <w:rsid w:val="002914CA"/>
    <w:rsid w:val="002918B7"/>
    <w:rsid w:val="00291DBF"/>
    <w:rsid w:val="00292683"/>
    <w:rsid w:val="00293E1B"/>
    <w:rsid w:val="0029434C"/>
    <w:rsid w:val="00294397"/>
    <w:rsid w:val="00294511"/>
    <w:rsid w:val="0029536B"/>
    <w:rsid w:val="002957BF"/>
    <w:rsid w:val="00295BBA"/>
    <w:rsid w:val="0029669F"/>
    <w:rsid w:val="002971C6"/>
    <w:rsid w:val="002975E8"/>
    <w:rsid w:val="002976A9"/>
    <w:rsid w:val="002A0832"/>
    <w:rsid w:val="002A1007"/>
    <w:rsid w:val="002A16E3"/>
    <w:rsid w:val="002A1DF4"/>
    <w:rsid w:val="002A226E"/>
    <w:rsid w:val="002A33E7"/>
    <w:rsid w:val="002A354C"/>
    <w:rsid w:val="002A39BC"/>
    <w:rsid w:val="002A3B12"/>
    <w:rsid w:val="002A3D2E"/>
    <w:rsid w:val="002A3DA3"/>
    <w:rsid w:val="002A3F1F"/>
    <w:rsid w:val="002A427F"/>
    <w:rsid w:val="002A4690"/>
    <w:rsid w:val="002A50A0"/>
    <w:rsid w:val="002A5242"/>
    <w:rsid w:val="002A6ACC"/>
    <w:rsid w:val="002A6D10"/>
    <w:rsid w:val="002A70BE"/>
    <w:rsid w:val="002A74EC"/>
    <w:rsid w:val="002B02BB"/>
    <w:rsid w:val="002B0954"/>
    <w:rsid w:val="002B1336"/>
    <w:rsid w:val="002B1BF9"/>
    <w:rsid w:val="002B1C29"/>
    <w:rsid w:val="002B2282"/>
    <w:rsid w:val="002B2712"/>
    <w:rsid w:val="002B27AD"/>
    <w:rsid w:val="002B2895"/>
    <w:rsid w:val="002B3379"/>
    <w:rsid w:val="002B405F"/>
    <w:rsid w:val="002B441F"/>
    <w:rsid w:val="002B4452"/>
    <w:rsid w:val="002B4A79"/>
    <w:rsid w:val="002B5371"/>
    <w:rsid w:val="002B57FB"/>
    <w:rsid w:val="002B5A1E"/>
    <w:rsid w:val="002B6E17"/>
    <w:rsid w:val="002B6E44"/>
    <w:rsid w:val="002C01C6"/>
    <w:rsid w:val="002C0553"/>
    <w:rsid w:val="002C0C0B"/>
    <w:rsid w:val="002C1C56"/>
    <w:rsid w:val="002C22EB"/>
    <w:rsid w:val="002C22ED"/>
    <w:rsid w:val="002C2381"/>
    <w:rsid w:val="002C270D"/>
    <w:rsid w:val="002C2DAF"/>
    <w:rsid w:val="002C3002"/>
    <w:rsid w:val="002C49EA"/>
    <w:rsid w:val="002C51FC"/>
    <w:rsid w:val="002C5475"/>
    <w:rsid w:val="002C54DE"/>
    <w:rsid w:val="002C5635"/>
    <w:rsid w:val="002C57E0"/>
    <w:rsid w:val="002C5BC9"/>
    <w:rsid w:val="002C6307"/>
    <w:rsid w:val="002C6A4D"/>
    <w:rsid w:val="002C748B"/>
    <w:rsid w:val="002C76E4"/>
    <w:rsid w:val="002C77CB"/>
    <w:rsid w:val="002D0767"/>
    <w:rsid w:val="002D0A24"/>
    <w:rsid w:val="002D0B22"/>
    <w:rsid w:val="002D1546"/>
    <w:rsid w:val="002D24DD"/>
    <w:rsid w:val="002D2B9E"/>
    <w:rsid w:val="002D304F"/>
    <w:rsid w:val="002D35BE"/>
    <w:rsid w:val="002D3BE7"/>
    <w:rsid w:val="002D4422"/>
    <w:rsid w:val="002D531D"/>
    <w:rsid w:val="002D595B"/>
    <w:rsid w:val="002D59D8"/>
    <w:rsid w:val="002D5A1E"/>
    <w:rsid w:val="002D7991"/>
    <w:rsid w:val="002D7B2D"/>
    <w:rsid w:val="002E0179"/>
    <w:rsid w:val="002E06C1"/>
    <w:rsid w:val="002E092F"/>
    <w:rsid w:val="002E09F0"/>
    <w:rsid w:val="002E1B27"/>
    <w:rsid w:val="002E210B"/>
    <w:rsid w:val="002E2415"/>
    <w:rsid w:val="002E26FB"/>
    <w:rsid w:val="002E2B3D"/>
    <w:rsid w:val="002E2FD8"/>
    <w:rsid w:val="002E305B"/>
    <w:rsid w:val="002E3399"/>
    <w:rsid w:val="002E34C2"/>
    <w:rsid w:val="002E367C"/>
    <w:rsid w:val="002E4E36"/>
    <w:rsid w:val="002E536E"/>
    <w:rsid w:val="002E5A8E"/>
    <w:rsid w:val="002E5FB8"/>
    <w:rsid w:val="002E6193"/>
    <w:rsid w:val="002E6638"/>
    <w:rsid w:val="002E67C0"/>
    <w:rsid w:val="002E6CF8"/>
    <w:rsid w:val="002E6D7C"/>
    <w:rsid w:val="002E6EA0"/>
    <w:rsid w:val="002F0612"/>
    <w:rsid w:val="002F1625"/>
    <w:rsid w:val="002F269E"/>
    <w:rsid w:val="002F2B78"/>
    <w:rsid w:val="002F2EC1"/>
    <w:rsid w:val="002F348E"/>
    <w:rsid w:val="002F34D9"/>
    <w:rsid w:val="002F352D"/>
    <w:rsid w:val="002F3805"/>
    <w:rsid w:val="002F4117"/>
    <w:rsid w:val="002F4F65"/>
    <w:rsid w:val="002F55A8"/>
    <w:rsid w:val="002F55D5"/>
    <w:rsid w:val="002F5DB2"/>
    <w:rsid w:val="002F6473"/>
    <w:rsid w:val="002F6B63"/>
    <w:rsid w:val="002F6C01"/>
    <w:rsid w:val="002F79CB"/>
    <w:rsid w:val="002F7B18"/>
    <w:rsid w:val="002F7B9F"/>
    <w:rsid w:val="00300004"/>
    <w:rsid w:val="003001E6"/>
    <w:rsid w:val="00300553"/>
    <w:rsid w:val="00300E85"/>
    <w:rsid w:val="0030119F"/>
    <w:rsid w:val="003012A9"/>
    <w:rsid w:val="0030163D"/>
    <w:rsid w:val="00301A52"/>
    <w:rsid w:val="00301EE2"/>
    <w:rsid w:val="00302D24"/>
    <w:rsid w:val="00302DB1"/>
    <w:rsid w:val="00304206"/>
    <w:rsid w:val="003045E6"/>
    <w:rsid w:val="00304897"/>
    <w:rsid w:val="00304FD2"/>
    <w:rsid w:val="00305596"/>
    <w:rsid w:val="00305CE2"/>
    <w:rsid w:val="00306845"/>
    <w:rsid w:val="00307511"/>
    <w:rsid w:val="00310BDF"/>
    <w:rsid w:val="0031193E"/>
    <w:rsid w:val="00311ED7"/>
    <w:rsid w:val="003121F6"/>
    <w:rsid w:val="0031271C"/>
    <w:rsid w:val="003127B2"/>
    <w:rsid w:val="00312A40"/>
    <w:rsid w:val="00312B02"/>
    <w:rsid w:val="00312D31"/>
    <w:rsid w:val="00313223"/>
    <w:rsid w:val="00313E93"/>
    <w:rsid w:val="003143FB"/>
    <w:rsid w:val="00315197"/>
    <w:rsid w:val="00316ECF"/>
    <w:rsid w:val="00316FF4"/>
    <w:rsid w:val="00317AD7"/>
    <w:rsid w:val="00320333"/>
    <w:rsid w:val="00320AF9"/>
    <w:rsid w:val="003211F2"/>
    <w:rsid w:val="00321ACC"/>
    <w:rsid w:val="0032262D"/>
    <w:rsid w:val="00323437"/>
    <w:rsid w:val="0032393B"/>
    <w:rsid w:val="00323996"/>
    <w:rsid w:val="0032405C"/>
    <w:rsid w:val="0032409E"/>
    <w:rsid w:val="00324556"/>
    <w:rsid w:val="0032471B"/>
    <w:rsid w:val="003249B4"/>
    <w:rsid w:val="003249F1"/>
    <w:rsid w:val="00325E34"/>
    <w:rsid w:val="00327734"/>
    <w:rsid w:val="00327F62"/>
    <w:rsid w:val="00330333"/>
    <w:rsid w:val="00330782"/>
    <w:rsid w:val="003318B6"/>
    <w:rsid w:val="00332231"/>
    <w:rsid w:val="003332D8"/>
    <w:rsid w:val="003338F0"/>
    <w:rsid w:val="00334148"/>
    <w:rsid w:val="003347A6"/>
    <w:rsid w:val="00334923"/>
    <w:rsid w:val="00334F51"/>
    <w:rsid w:val="0033542B"/>
    <w:rsid w:val="003359A2"/>
    <w:rsid w:val="00335A27"/>
    <w:rsid w:val="00335B8D"/>
    <w:rsid w:val="00335DDC"/>
    <w:rsid w:val="00335F70"/>
    <w:rsid w:val="003360CE"/>
    <w:rsid w:val="00336213"/>
    <w:rsid w:val="00336A74"/>
    <w:rsid w:val="00336D60"/>
    <w:rsid w:val="003372AA"/>
    <w:rsid w:val="00337410"/>
    <w:rsid w:val="00337A8C"/>
    <w:rsid w:val="00337C6E"/>
    <w:rsid w:val="00337D8E"/>
    <w:rsid w:val="00340658"/>
    <w:rsid w:val="003408AA"/>
    <w:rsid w:val="003409D7"/>
    <w:rsid w:val="00340D32"/>
    <w:rsid w:val="00341857"/>
    <w:rsid w:val="00342180"/>
    <w:rsid w:val="00342A3C"/>
    <w:rsid w:val="00342CEA"/>
    <w:rsid w:val="003433DB"/>
    <w:rsid w:val="00343B87"/>
    <w:rsid w:val="003441DF"/>
    <w:rsid w:val="0034493D"/>
    <w:rsid w:val="00344B4E"/>
    <w:rsid w:val="00344DA1"/>
    <w:rsid w:val="0034539A"/>
    <w:rsid w:val="00345422"/>
    <w:rsid w:val="00345C73"/>
    <w:rsid w:val="00345E20"/>
    <w:rsid w:val="00346055"/>
    <w:rsid w:val="003460D6"/>
    <w:rsid w:val="00347297"/>
    <w:rsid w:val="003473D5"/>
    <w:rsid w:val="00347600"/>
    <w:rsid w:val="00350699"/>
    <w:rsid w:val="00350941"/>
    <w:rsid w:val="00350B2F"/>
    <w:rsid w:val="00350F44"/>
    <w:rsid w:val="0035135A"/>
    <w:rsid w:val="00351BD5"/>
    <w:rsid w:val="00351BF3"/>
    <w:rsid w:val="0035247E"/>
    <w:rsid w:val="003528DA"/>
    <w:rsid w:val="00352A27"/>
    <w:rsid w:val="0035349E"/>
    <w:rsid w:val="00353599"/>
    <w:rsid w:val="00353C00"/>
    <w:rsid w:val="00353EBD"/>
    <w:rsid w:val="003541D5"/>
    <w:rsid w:val="003541E7"/>
    <w:rsid w:val="003543C9"/>
    <w:rsid w:val="003543E3"/>
    <w:rsid w:val="00355404"/>
    <w:rsid w:val="00355923"/>
    <w:rsid w:val="003565F2"/>
    <w:rsid w:val="003566D3"/>
    <w:rsid w:val="00356A6C"/>
    <w:rsid w:val="0035752A"/>
    <w:rsid w:val="0036009F"/>
    <w:rsid w:val="0036047A"/>
    <w:rsid w:val="00360A2A"/>
    <w:rsid w:val="00360D7B"/>
    <w:rsid w:val="00360E80"/>
    <w:rsid w:val="00361203"/>
    <w:rsid w:val="00361256"/>
    <w:rsid w:val="00361C2D"/>
    <w:rsid w:val="00362124"/>
    <w:rsid w:val="00362817"/>
    <w:rsid w:val="00362A6B"/>
    <w:rsid w:val="00362B99"/>
    <w:rsid w:val="00363169"/>
    <w:rsid w:val="003638C0"/>
    <w:rsid w:val="00363A69"/>
    <w:rsid w:val="00363B8A"/>
    <w:rsid w:val="00363BD5"/>
    <w:rsid w:val="00363C8D"/>
    <w:rsid w:val="00363DE9"/>
    <w:rsid w:val="00364153"/>
    <w:rsid w:val="00364E8D"/>
    <w:rsid w:val="00365B3E"/>
    <w:rsid w:val="00365D4A"/>
    <w:rsid w:val="00366223"/>
    <w:rsid w:val="003666C1"/>
    <w:rsid w:val="0036678A"/>
    <w:rsid w:val="00366E93"/>
    <w:rsid w:val="00367577"/>
    <w:rsid w:val="0036763B"/>
    <w:rsid w:val="003678AB"/>
    <w:rsid w:val="00367BA1"/>
    <w:rsid w:val="00367CEF"/>
    <w:rsid w:val="003704DA"/>
    <w:rsid w:val="00370752"/>
    <w:rsid w:val="00370D37"/>
    <w:rsid w:val="00370D43"/>
    <w:rsid w:val="00370DD9"/>
    <w:rsid w:val="003716EA"/>
    <w:rsid w:val="00372044"/>
    <w:rsid w:val="00372851"/>
    <w:rsid w:val="00372E90"/>
    <w:rsid w:val="003732CB"/>
    <w:rsid w:val="00373BEE"/>
    <w:rsid w:val="00373CAC"/>
    <w:rsid w:val="00374376"/>
    <w:rsid w:val="003747BF"/>
    <w:rsid w:val="0037521C"/>
    <w:rsid w:val="00375514"/>
    <w:rsid w:val="0037561A"/>
    <w:rsid w:val="003756B8"/>
    <w:rsid w:val="00376455"/>
    <w:rsid w:val="0037663F"/>
    <w:rsid w:val="00376BCF"/>
    <w:rsid w:val="0037736F"/>
    <w:rsid w:val="003777F6"/>
    <w:rsid w:val="00377DAC"/>
    <w:rsid w:val="0038041F"/>
    <w:rsid w:val="003814A4"/>
    <w:rsid w:val="00381BFA"/>
    <w:rsid w:val="00382672"/>
    <w:rsid w:val="00382D2C"/>
    <w:rsid w:val="00382DF6"/>
    <w:rsid w:val="00383041"/>
    <w:rsid w:val="003831DF"/>
    <w:rsid w:val="00383505"/>
    <w:rsid w:val="0038446C"/>
    <w:rsid w:val="003844F3"/>
    <w:rsid w:val="00384625"/>
    <w:rsid w:val="003851C1"/>
    <w:rsid w:val="0038558D"/>
    <w:rsid w:val="003859DE"/>
    <w:rsid w:val="00385DD6"/>
    <w:rsid w:val="00386072"/>
    <w:rsid w:val="0038622D"/>
    <w:rsid w:val="00386301"/>
    <w:rsid w:val="003869B4"/>
    <w:rsid w:val="00386DDD"/>
    <w:rsid w:val="0039015D"/>
    <w:rsid w:val="003903FC"/>
    <w:rsid w:val="0039088A"/>
    <w:rsid w:val="0039187C"/>
    <w:rsid w:val="00391A11"/>
    <w:rsid w:val="00392334"/>
    <w:rsid w:val="00393246"/>
    <w:rsid w:val="00393413"/>
    <w:rsid w:val="00393A2F"/>
    <w:rsid w:val="00393C7D"/>
    <w:rsid w:val="00393E92"/>
    <w:rsid w:val="0039432B"/>
    <w:rsid w:val="00394537"/>
    <w:rsid w:val="003947D4"/>
    <w:rsid w:val="0039515D"/>
    <w:rsid w:val="00395A93"/>
    <w:rsid w:val="003961D9"/>
    <w:rsid w:val="003965D3"/>
    <w:rsid w:val="00396662"/>
    <w:rsid w:val="00396912"/>
    <w:rsid w:val="003977B3"/>
    <w:rsid w:val="003A0304"/>
    <w:rsid w:val="003A0A0C"/>
    <w:rsid w:val="003A0A14"/>
    <w:rsid w:val="003A1CC1"/>
    <w:rsid w:val="003A1E0B"/>
    <w:rsid w:val="003A1F7C"/>
    <w:rsid w:val="003A243B"/>
    <w:rsid w:val="003A2622"/>
    <w:rsid w:val="003A272C"/>
    <w:rsid w:val="003A2F7C"/>
    <w:rsid w:val="003A35E7"/>
    <w:rsid w:val="003A37B5"/>
    <w:rsid w:val="003A439A"/>
    <w:rsid w:val="003A4C87"/>
    <w:rsid w:val="003A4EE0"/>
    <w:rsid w:val="003A502C"/>
    <w:rsid w:val="003A750B"/>
    <w:rsid w:val="003A75D0"/>
    <w:rsid w:val="003A7817"/>
    <w:rsid w:val="003A78D7"/>
    <w:rsid w:val="003A7B91"/>
    <w:rsid w:val="003A7E27"/>
    <w:rsid w:val="003A7FF0"/>
    <w:rsid w:val="003B0A61"/>
    <w:rsid w:val="003B0DC8"/>
    <w:rsid w:val="003B0F41"/>
    <w:rsid w:val="003B1134"/>
    <w:rsid w:val="003B1327"/>
    <w:rsid w:val="003B176E"/>
    <w:rsid w:val="003B17BE"/>
    <w:rsid w:val="003B1CDA"/>
    <w:rsid w:val="003B1E3D"/>
    <w:rsid w:val="003B2E19"/>
    <w:rsid w:val="003B3164"/>
    <w:rsid w:val="003B4AFE"/>
    <w:rsid w:val="003B5D39"/>
    <w:rsid w:val="003B66D4"/>
    <w:rsid w:val="003B70AC"/>
    <w:rsid w:val="003B755C"/>
    <w:rsid w:val="003C0AAC"/>
    <w:rsid w:val="003C0F16"/>
    <w:rsid w:val="003C15C8"/>
    <w:rsid w:val="003C164F"/>
    <w:rsid w:val="003C1945"/>
    <w:rsid w:val="003C1CE0"/>
    <w:rsid w:val="003C2022"/>
    <w:rsid w:val="003C214F"/>
    <w:rsid w:val="003C2322"/>
    <w:rsid w:val="003C25B4"/>
    <w:rsid w:val="003C34FE"/>
    <w:rsid w:val="003C3561"/>
    <w:rsid w:val="003C3F05"/>
    <w:rsid w:val="003C41AB"/>
    <w:rsid w:val="003C506A"/>
    <w:rsid w:val="003C562B"/>
    <w:rsid w:val="003C5A36"/>
    <w:rsid w:val="003C6361"/>
    <w:rsid w:val="003C63A4"/>
    <w:rsid w:val="003C6D79"/>
    <w:rsid w:val="003C6E7F"/>
    <w:rsid w:val="003C727F"/>
    <w:rsid w:val="003C737A"/>
    <w:rsid w:val="003C7E44"/>
    <w:rsid w:val="003D0C42"/>
    <w:rsid w:val="003D13B4"/>
    <w:rsid w:val="003D1757"/>
    <w:rsid w:val="003D1773"/>
    <w:rsid w:val="003D17AC"/>
    <w:rsid w:val="003D1DB4"/>
    <w:rsid w:val="003D20AB"/>
    <w:rsid w:val="003D217E"/>
    <w:rsid w:val="003D244A"/>
    <w:rsid w:val="003D266F"/>
    <w:rsid w:val="003D2998"/>
    <w:rsid w:val="003D2AFC"/>
    <w:rsid w:val="003D2EB4"/>
    <w:rsid w:val="003D38CC"/>
    <w:rsid w:val="003D3909"/>
    <w:rsid w:val="003D3DD7"/>
    <w:rsid w:val="003D456A"/>
    <w:rsid w:val="003D45C6"/>
    <w:rsid w:val="003D4967"/>
    <w:rsid w:val="003D4A33"/>
    <w:rsid w:val="003D50E3"/>
    <w:rsid w:val="003D6996"/>
    <w:rsid w:val="003D7BE7"/>
    <w:rsid w:val="003D7E77"/>
    <w:rsid w:val="003D7F67"/>
    <w:rsid w:val="003E0097"/>
    <w:rsid w:val="003E0787"/>
    <w:rsid w:val="003E0BC0"/>
    <w:rsid w:val="003E0C00"/>
    <w:rsid w:val="003E1056"/>
    <w:rsid w:val="003E19A0"/>
    <w:rsid w:val="003E2776"/>
    <w:rsid w:val="003E2E77"/>
    <w:rsid w:val="003E322B"/>
    <w:rsid w:val="003E325F"/>
    <w:rsid w:val="003E3CD7"/>
    <w:rsid w:val="003E3D37"/>
    <w:rsid w:val="003E46FB"/>
    <w:rsid w:val="003E4744"/>
    <w:rsid w:val="003E4D12"/>
    <w:rsid w:val="003E6637"/>
    <w:rsid w:val="003E6CA1"/>
    <w:rsid w:val="003E73DA"/>
    <w:rsid w:val="003E748F"/>
    <w:rsid w:val="003F04CC"/>
    <w:rsid w:val="003F14E0"/>
    <w:rsid w:val="003F1CE4"/>
    <w:rsid w:val="003F1EDE"/>
    <w:rsid w:val="003F23F7"/>
    <w:rsid w:val="003F24A7"/>
    <w:rsid w:val="003F2F13"/>
    <w:rsid w:val="003F30F9"/>
    <w:rsid w:val="003F3A06"/>
    <w:rsid w:val="003F46F4"/>
    <w:rsid w:val="003F4973"/>
    <w:rsid w:val="003F5410"/>
    <w:rsid w:val="003F5B69"/>
    <w:rsid w:val="003F6145"/>
    <w:rsid w:val="003F6582"/>
    <w:rsid w:val="003F7DCB"/>
    <w:rsid w:val="0040145A"/>
    <w:rsid w:val="00401BCB"/>
    <w:rsid w:val="00401E58"/>
    <w:rsid w:val="00401E6A"/>
    <w:rsid w:val="0040229D"/>
    <w:rsid w:val="004026EA"/>
    <w:rsid w:val="00402933"/>
    <w:rsid w:val="00403025"/>
    <w:rsid w:val="00403088"/>
    <w:rsid w:val="00403320"/>
    <w:rsid w:val="00403820"/>
    <w:rsid w:val="00403AF6"/>
    <w:rsid w:val="004043AF"/>
    <w:rsid w:val="0040475C"/>
    <w:rsid w:val="0040476A"/>
    <w:rsid w:val="004048DF"/>
    <w:rsid w:val="00404ACD"/>
    <w:rsid w:val="00405FE2"/>
    <w:rsid w:val="00406561"/>
    <w:rsid w:val="00406E9B"/>
    <w:rsid w:val="00406F34"/>
    <w:rsid w:val="00407788"/>
    <w:rsid w:val="004103B0"/>
    <w:rsid w:val="00411EC8"/>
    <w:rsid w:val="0041224C"/>
    <w:rsid w:val="00412694"/>
    <w:rsid w:val="004126BE"/>
    <w:rsid w:val="0041350C"/>
    <w:rsid w:val="00413AFA"/>
    <w:rsid w:val="00413B79"/>
    <w:rsid w:val="00414AA1"/>
    <w:rsid w:val="00414C1B"/>
    <w:rsid w:val="00415283"/>
    <w:rsid w:val="0041535C"/>
    <w:rsid w:val="00415597"/>
    <w:rsid w:val="00415FB7"/>
    <w:rsid w:val="004162EC"/>
    <w:rsid w:val="00416369"/>
    <w:rsid w:val="00416614"/>
    <w:rsid w:val="00416B8D"/>
    <w:rsid w:val="00416D63"/>
    <w:rsid w:val="00417159"/>
    <w:rsid w:val="004172C0"/>
    <w:rsid w:val="0041768C"/>
    <w:rsid w:val="00417C6D"/>
    <w:rsid w:val="00417FBD"/>
    <w:rsid w:val="00420C35"/>
    <w:rsid w:val="0042118C"/>
    <w:rsid w:val="0042211C"/>
    <w:rsid w:val="004226CB"/>
    <w:rsid w:val="004227A2"/>
    <w:rsid w:val="00422AAE"/>
    <w:rsid w:val="004230E6"/>
    <w:rsid w:val="00423612"/>
    <w:rsid w:val="004239E9"/>
    <w:rsid w:val="00423A81"/>
    <w:rsid w:val="00423F58"/>
    <w:rsid w:val="00424574"/>
    <w:rsid w:val="00424C99"/>
    <w:rsid w:val="004257FF"/>
    <w:rsid w:val="004258D3"/>
    <w:rsid w:val="00425D91"/>
    <w:rsid w:val="0042756C"/>
    <w:rsid w:val="00430221"/>
    <w:rsid w:val="00430491"/>
    <w:rsid w:val="00430630"/>
    <w:rsid w:val="00431B05"/>
    <w:rsid w:val="00431F9D"/>
    <w:rsid w:val="00432556"/>
    <w:rsid w:val="00433E9C"/>
    <w:rsid w:val="0043403F"/>
    <w:rsid w:val="004341CC"/>
    <w:rsid w:val="004346F4"/>
    <w:rsid w:val="00434801"/>
    <w:rsid w:val="004351D2"/>
    <w:rsid w:val="00437160"/>
    <w:rsid w:val="00437213"/>
    <w:rsid w:val="004379B0"/>
    <w:rsid w:val="00437C9A"/>
    <w:rsid w:val="00440D01"/>
    <w:rsid w:val="00441277"/>
    <w:rsid w:val="004413E2"/>
    <w:rsid w:val="00441CE1"/>
    <w:rsid w:val="004424A1"/>
    <w:rsid w:val="00442B96"/>
    <w:rsid w:val="0044455B"/>
    <w:rsid w:val="00444B21"/>
    <w:rsid w:val="00444D7B"/>
    <w:rsid w:val="00446425"/>
    <w:rsid w:val="004472DD"/>
    <w:rsid w:val="00447794"/>
    <w:rsid w:val="00447E9A"/>
    <w:rsid w:val="00450240"/>
    <w:rsid w:val="004507E6"/>
    <w:rsid w:val="00450817"/>
    <w:rsid w:val="00450CF7"/>
    <w:rsid w:val="00450DED"/>
    <w:rsid w:val="004511A5"/>
    <w:rsid w:val="00451446"/>
    <w:rsid w:val="00452314"/>
    <w:rsid w:val="00452D7C"/>
    <w:rsid w:val="004532D4"/>
    <w:rsid w:val="00453CDD"/>
    <w:rsid w:val="00454723"/>
    <w:rsid w:val="00454826"/>
    <w:rsid w:val="004548C0"/>
    <w:rsid w:val="00455607"/>
    <w:rsid w:val="004562E6"/>
    <w:rsid w:val="00456B26"/>
    <w:rsid w:val="00456CC9"/>
    <w:rsid w:val="00456EFA"/>
    <w:rsid w:val="00460348"/>
    <w:rsid w:val="00460D16"/>
    <w:rsid w:val="00460E32"/>
    <w:rsid w:val="00461C94"/>
    <w:rsid w:val="00462AB2"/>
    <w:rsid w:val="00463112"/>
    <w:rsid w:val="00463A3D"/>
    <w:rsid w:val="00463E5E"/>
    <w:rsid w:val="004647B4"/>
    <w:rsid w:val="00464972"/>
    <w:rsid w:val="00464C0D"/>
    <w:rsid w:val="00464DE5"/>
    <w:rsid w:val="00465028"/>
    <w:rsid w:val="00465125"/>
    <w:rsid w:val="00465161"/>
    <w:rsid w:val="004659B5"/>
    <w:rsid w:val="00465C44"/>
    <w:rsid w:val="00466717"/>
    <w:rsid w:val="00466A0C"/>
    <w:rsid w:val="00466DC3"/>
    <w:rsid w:val="00466DF1"/>
    <w:rsid w:val="00466DFF"/>
    <w:rsid w:val="00467355"/>
    <w:rsid w:val="00470542"/>
    <w:rsid w:val="004712A2"/>
    <w:rsid w:val="0047150A"/>
    <w:rsid w:val="004716F6"/>
    <w:rsid w:val="00471B40"/>
    <w:rsid w:val="00471C06"/>
    <w:rsid w:val="00472238"/>
    <w:rsid w:val="00472582"/>
    <w:rsid w:val="004729C9"/>
    <w:rsid w:val="00473320"/>
    <w:rsid w:val="00474836"/>
    <w:rsid w:val="00474B6C"/>
    <w:rsid w:val="0047567A"/>
    <w:rsid w:val="00475B7F"/>
    <w:rsid w:val="00475EAB"/>
    <w:rsid w:val="004760CD"/>
    <w:rsid w:val="004762B6"/>
    <w:rsid w:val="00476C1D"/>
    <w:rsid w:val="00477209"/>
    <w:rsid w:val="00477780"/>
    <w:rsid w:val="0047794F"/>
    <w:rsid w:val="00477AD7"/>
    <w:rsid w:val="00477EE5"/>
    <w:rsid w:val="004801B0"/>
    <w:rsid w:val="004803C3"/>
    <w:rsid w:val="004807AD"/>
    <w:rsid w:val="00480BCA"/>
    <w:rsid w:val="00481308"/>
    <w:rsid w:val="00481AFB"/>
    <w:rsid w:val="00481BCA"/>
    <w:rsid w:val="00481C21"/>
    <w:rsid w:val="00481D4C"/>
    <w:rsid w:val="00481E71"/>
    <w:rsid w:val="004826B8"/>
    <w:rsid w:val="00482F07"/>
    <w:rsid w:val="0048434D"/>
    <w:rsid w:val="00484987"/>
    <w:rsid w:val="00484F86"/>
    <w:rsid w:val="00485064"/>
    <w:rsid w:val="0048581B"/>
    <w:rsid w:val="00485B80"/>
    <w:rsid w:val="00485CAF"/>
    <w:rsid w:val="00485F80"/>
    <w:rsid w:val="00486126"/>
    <w:rsid w:val="00486393"/>
    <w:rsid w:val="00486C24"/>
    <w:rsid w:val="00487B58"/>
    <w:rsid w:val="00487BBD"/>
    <w:rsid w:val="00487F3C"/>
    <w:rsid w:val="00490D61"/>
    <w:rsid w:val="00491622"/>
    <w:rsid w:val="00491B31"/>
    <w:rsid w:val="0049218A"/>
    <w:rsid w:val="00492C1D"/>
    <w:rsid w:val="00492D6B"/>
    <w:rsid w:val="00493153"/>
    <w:rsid w:val="0049344C"/>
    <w:rsid w:val="00493C05"/>
    <w:rsid w:val="00494215"/>
    <w:rsid w:val="00495109"/>
    <w:rsid w:val="00495293"/>
    <w:rsid w:val="004952BA"/>
    <w:rsid w:val="004954F2"/>
    <w:rsid w:val="004961CD"/>
    <w:rsid w:val="00497D53"/>
    <w:rsid w:val="00497EBE"/>
    <w:rsid w:val="004A0391"/>
    <w:rsid w:val="004A0746"/>
    <w:rsid w:val="004A0939"/>
    <w:rsid w:val="004A0A49"/>
    <w:rsid w:val="004A0B1B"/>
    <w:rsid w:val="004A1271"/>
    <w:rsid w:val="004A1468"/>
    <w:rsid w:val="004A3386"/>
    <w:rsid w:val="004A36C2"/>
    <w:rsid w:val="004A3ABC"/>
    <w:rsid w:val="004A3E4B"/>
    <w:rsid w:val="004A48D6"/>
    <w:rsid w:val="004A4A56"/>
    <w:rsid w:val="004A5043"/>
    <w:rsid w:val="004A51D6"/>
    <w:rsid w:val="004A5577"/>
    <w:rsid w:val="004A58B5"/>
    <w:rsid w:val="004A610C"/>
    <w:rsid w:val="004A67A4"/>
    <w:rsid w:val="004A70F9"/>
    <w:rsid w:val="004A7344"/>
    <w:rsid w:val="004A757A"/>
    <w:rsid w:val="004A790A"/>
    <w:rsid w:val="004A7920"/>
    <w:rsid w:val="004B048E"/>
    <w:rsid w:val="004B0CF5"/>
    <w:rsid w:val="004B14A6"/>
    <w:rsid w:val="004B15E0"/>
    <w:rsid w:val="004B172A"/>
    <w:rsid w:val="004B18C6"/>
    <w:rsid w:val="004B1928"/>
    <w:rsid w:val="004B2B2A"/>
    <w:rsid w:val="004B3AB5"/>
    <w:rsid w:val="004B3F01"/>
    <w:rsid w:val="004B43F2"/>
    <w:rsid w:val="004B44CA"/>
    <w:rsid w:val="004B487B"/>
    <w:rsid w:val="004B4C81"/>
    <w:rsid w:val="004B507D"/>
    <w:rsid w:val="004B61F7"/>
    <w:rsid w:val="004B69A9"/>
    <w:rsid w:val="004B6FCD"/>
    <w:rsid w:val="004C0825"/>
    <w:rsid w:val="004C0D1E"/>
    <w:rsid w:val="004C1159"/>
    <w:rsid w:val="004C147D"/>
    <w:rsid w:val="004C1F9A"/>
    <w:rsid w:val="004C2292"/>
    <w:rsid w:val="004C2494"/>
    <w:rsid w:val="004C2CA7"/>
    <w:rsid w:val="004C31B8"/>
    <w:rsid w:val="004C33E9"/>
    <w:rsid w:val="004C34ED"/>
    <w:rsid w:val="004C452F"/>
    <w:rsid w:val="004C4BE1"/>
    <w:rsid w:val="004C6205"/>
    <w:rsid w:val="004C632E"/>
    <w:rsid w:val="004C6BF0"/>
    <w:rsid w:val="004D0A55"/>
    <w:rsid w:val="004D0BA5"/>
    <w:rsid w:val="004D0C24"/>
    <w:rsid w:val="004D12EB"/>
    <w:rsid w:val="004D201A"/>
    <w:rsid w:val="004D26F0"/>
    <w:rsid w:val="004D3DCD"/>
    <w:rsid w:val="004D4050"/>
    <w:rsid w:val="004D51E4"/>
    <w:rsid w:val="004D5412"/>
    <w:rsid w:val="004D5A5B"/>
    <w:rsid w:val="004D610E"/>
    <w:rsid w:val="004D65B2"/>
    <w:rsid w:val="004D6850"/>
    <w:rsid w:val="004D70CE"/>
    <w:rsid w:val="004D790E"/>
    <w:rsid w:val="004D79A8"/>
    <w:rsid w:val="004D79C8"/>
    <w:rsid w:val="004D7F33"/>
    <w:rsid w:val="004E0304"/>
    <w:rsid w:val="004E0712"/>
    <w:rsid w:val="004E0E70"/>
    <w:rsid w:val="004E121E"/>
    <w:rsid w:val="004E1348"/>
    <w:rsid w:val="004E149C"/>
    <w:rsid w:val="004E2DE2"/>
    <w:rsid w:val="004E2F6B"/>
    <w:rsid w:val="004E3608"/>
    <w:rsid w:val="004E41C9"/>
    <w:rsid w:val="004E5AF0"/>
    <w:rsid w:val="004E61E4"/>
    <w:rsid w:val="004E6688"/>
    <w:rsid w:val="004E6A65"/>
    <w:rsid w:val="004E72F0"/>
    <w:rsid w:val="004F1226"/>
    <w:rsid w:val="004F12E3"/>
    <w:rsid w:val="004F13A1"/>
    <w:rsid w:val="004F1547"/>
    <w:rsid w:val="004F1A5A"/>
    <w:rsid w:val="004F2012"/>
    <w:rsid w:val="004F2986"/>
    <w:rsid w:val="004F33AE"/>
    <w:rsid w:val="004F3C28"/>
    <w:rsid w:val="004F3E80"/>
    <w:rsid w:val="004F48CC"/>
    <w:rsid w:val="004F49F8"/>
    <w:rsid w:val="004F6451"/>
    <w:rsid w:val="004F7249"/>
    <w:rsid w:val="004F77CC"/>
    <w:rsid w:val="004F7E16"/>
    <w:rsid w:val="00500383"/>
    <w:rsid w:val="00502229"/>
    <w:rsid w:val="0050322E"/>
    <w:rsid w:val="0050351E"/>
    <w:rsid w:val="00503EBE"/>
    <w:rsid w:val="005047EA"/>
    <w:rsid w:val="00504C48"/>
    <w:rsid w:val="00505568"/>
    <w:rsid w:val="00507142"/>
    <w:rsid w:val="00507497"/>
    <w:rsid w:val="005074EC"/>
    <w:rsid w:val="00510806"/>
    <w:rsid w:val="00510C06"/>
    <w:rsid w:val="005110DC"/>
    <w:rsid w:val="005111EF"/>
    <w:rsid w:val="0051138F"/>
    <w:rsid w:val="005115E9"/>
    <w:rsid w:val="00511618"/>
    <w:rsid w:val="005118B2"/>
    <w:rsid w:val="00511A17"/>
    <w:rsid w:val="00511AEB"/>
    <w:rsid w:val="005127B2"/>
    <w:rsid w:val="00513018"/>
    <w:rsid w:val="0051352B"/>
    <w:rsid w:val="005147DD"/>
    <w:rsid w:val="00514F2D"/>
    <w:rsid w:val="005151C2"/>
    <w:rsid w:val="00515583"/>
    <w:rsid w:val="005163A7"/>
    <w:rsid w:val="0051736A"/>
    <w:rsid w:val="0051783E"/>
    <w:rsid w:val="00517E8F"/>
    <w:rsid w:val="0052041E"/>
    <w:rsid w:val="00521141"/>
    <w:rsid w:val="00521269"/>
    <w:rsid w:val="005230A3"/>
    <w:rsid w:val="005237D7"/>
    <w:rsid w:val="00523D02"/>
    <w:rsid w:val="00523F46"/>
    <w:rsid w:val="00524825"/>
    <w:rsid w:val="00524852"/>
    <w:rsid w:val="00525992"/>
    <w:rsid w:val="00525CC7"/>
    <w:rsid w:val="00525D5C"/>
    <w:rsid w:val="00526185"/>
    <w:rsid w:val="005263A2"/>
    <w:rsid w:val="00526F6C"/>
    <w:rsid w:val="005271EB"/>
    <w:rsid w:val="00530649"/>
    <w:rsid w:val="00530846"/>
    <w:rsid w:val="0053119D"/>
    <w:rsid w:val="00532209"/>
    <w:rsid w:val="005329C0"/>
    <w:rsid w:val="00532B97"/>
    <w:rsid w:val="00533815"/>
    <w:rsid w:val="00533B10"/>
    <w:rsid w:val="00533E90"/>
    <w:rsid w:val="00533F1B"/>
    <w:rsid w:val="00533FD8"/>
    <w:rsid w:val="00534BB9"/>
    <w:rsid w:val="00535105"/>
    <w:rsid w:val="00535550"/>
    <w:rsid w:val="005355ED"/>
    <w:rsid w:val="00535905"/>
    <w:rsid w:val="005366FF"/>
    <w:rsid w:val="00536C65"/>
    <w:rsid w:val="00537387"/>
    <w:rsid w:val="005379CC"/>
    <w:rsid w:val="00537A1A"/>
    <w:rsid w:val="00537C66"/>
    <w:rsid w:val="00537F57"/>
    <w:rsid w:val="0054003A"/>
    <w:rsid w:val="00540135"/>
    <w:rsid w:val="0054043C"/>
    <w:rsid w:val="00540566"/>
    <w:rsid w:val="00540B1D"/>
    <w:rsid w:val="00540C89"/>
    <w:rsid w:val="0054141C"/>
    <w:rsid w:val="00541BA3"/>
    <w:rsid w:val="00541DDE"/>
    <w:rsid w:val="005420EF"/>
    <w:rsid w:val="00542606"/>
    <w:rsid w:val="00542B75"/>
    <w:rsid w:val="00542C2A"/>
    <w:rsid w:val="00543365"/>
    <w:rsid w:val="00543B79"/>
    <w:rsid w:val="00543D48"/>
    <w:rsid w:val="00543D7B"/>
    <w:rsid w:val="0054427D"/>
    <w:rsid w:val="0054466F"/>
    <w:rsid w:val="0054481B"/>
    <w:rsid w:val="00544865"/>
    <w:rsid w:val="005449B8"/>
    <w:rsid w:val="00544F8C"/>
    <w:rsid w:val="00545042"/>
    <w:rsid w:val="00545153"/>
    <w:rsid w:val="0054526E"/>
    <w:rsid w:val="005453CD"/>
    <w:rsid w:val="00545983"/>
    <w:rsid w:val="005475D0"/>
    <w:rsid w:val="00547C96"/>
    <w:rsid w:val="005506E7"/>
    <w:rsid w:val="0055098F"/>
    <w:rsid w:val="00550B20"/>
    <w:rsid w:val="00550D0E"/>
    <w:rsid w:val="005510A3"/>
    <w:rsid w:val="00551761"/>
    <w:rsid w:val="00552781"/>
    <w:rsid w:val="00552DDE"/>
    <w:rsid w:val="00553194"/>
    <w:rsid w:val="00553417"/>
    <w:rsid w:val="005534EC"/>
    <w:rsid w:val="00553C92"/>
    <w:rsid w:val="00553FFA"/>
    <w:rsid w:val="00554084"/>
    <w:rsid w:val="005547A6"/>
    <w:rsid w:val="005548E9"/>
    <w:rsid w:val="00554C37"/>
    <w:rsid w:val="00554D88"/>
    <w:rsid w:val="0055501A"/>
    <w:rsid w:val="00555F58"/>
    <w:rsid w:val="00556488"/>
    <w:rsid w:val="00556BBE"/>
    <w:rsid w:val="00556D29"/>
    <w:rsid w:val="005576C4"/>
    <w:rsid w:val="005602C4"/>
    <w:rsid w:val="0056061A"/>
    <w:rsid w:val="00560EF4"/>
    <w:rsid w:val="005610DF"/>
    <w:rsid w:val="0056194E"/>
    <w:rsid w:val="00561C89"/>
    <w:rsid w:val="00562615"/>
    <w:rsid w:val="00562A0F"/>
    <w:rsid w:val="0056487B"/>
    <w:rsid w:val="00564E6D"/>
    <w:rsid w:val="00564E84"/>
    <w:rsid w:val="005651BD"/>
    <w:rsid w:val="0056549D"/>
    <w:rsid w:val="00566038"/>
    <w:rsid w:val="00566176"/>
    <w:rsid w:val="00566BA4"/>
    <w:rsid w:val="00567272"/>
    <w:rsid w:val="005673BD"/>
    <w:rsid w:val="00567866"/>
    <w:rsid w:val="00567BA3"/>
    <w:rsid w:val="00567EF4"/>
    <w:rsid w:val="00570477"/>
    <w:rsid w:val="00572640"/>
    <w:rsid w:val="0057404F"/>
    <w:rsid w:val="005740EF"/>
    <w:rsid w:val="00575A6E"/>
    <w:rsid w:val="00575E91"/>
    <w:rsid w:val="0057603D"/>
    <w:rsid w:val="00576C12"/>
    <w:rsid w:val="005771E5"/>
    <w:rsid w:val="0057748C"/>
    <w:rsid w:val="005775D8"/>
    <w:rsid w:val="00577E03"/>
    <w:rsid w:val="00580358"/>
    <w:rsid w:val="00580A84"/>
    <w:rsid w:val="00581124"/>
    <w:rsid w:val="0058133A"/>
    <w:rsid w:val="00581CDF"/>
    <w:rsid w:val="0058201E"/>
    <w:rsid w:val="00582C57"/>
    <w:rsid w:val="00582CB2"/>
    <w:rsid w:val="00582DE9"/>
    <w:rsid w:val="0058315A"/>
    <w:rsid w:val="0058327A"/>
    <w:rsid w:val="0058363A"/>
    <w:rsid w:val="00583C6C"/>
    <w:rsid w:val="005848AF"/>
    <w:rsid w:val="00584B6A"/>
    <w:rsid w:val="00585A61"/>
    <w:rsid w:val="00585BE7"/>
    <w:rsid w:val="005863BE"/>
    <w:rsid w:val="00586DAC"/>
    <w:rsid w:val="005874A6"/>
    <w:rsid w:val="00587C2A"/>
    <w:rsid w:val="00590839"/>
    <w:rsid w:val="00591042"/>
    <w:rsid w:val="005913B5"/>
    <w:rsid w:val="00591518"/>
    <w:rsid w:val="0059313F"/>
    <w:rsid w:val="00593F2A"/>
    <w:rsid w:val="00594287"/>
    <w:rsid w:val="00595413"/>
    <w:rsid w:val="00595DD1"/>
    <w:rsid w:val="005960F1"/>
    <w:rsid w:val="00596917"/>
    <w:rsid w:val="00596C52"/>
    <w:rsid w:val="00596DD8"/>
    <w:rsid w:val="00596DF4"/>
    <w:rsid w:val="00597535"/>
    <w:rsid w:val="00597FAC"/>
    <w:rsid w:val="005A084E"/>
    <w:rsid w:val="005A09FB"/>
    <w:rsid w:val="005A10C4"/>
    <w:rsid w:val="005A3AB5"/>
    <w:rsid w:val="005A3AE4"/>
    <w:rsid w:val="005A3AF3"/>
    <w:rsid w:val="005A3AFA"/>
    <w:rsid w:val="005A51C6"/>
    <w:rsid w:val="005A626D"/>
    <w:rsid w:val="005A6338"/>
    <w:rsid w:val="005A69A4"/>
    <w:rsid w:val="005A7FD6"/>
    <w:rsid w:val="005B0A3F"/>
    <w:rsid w:val="005B0C1E"/>
    <w:rsid w:val="005B0D5D"/>
    <w:rsid w:val="005B10DF"/>
    <w:rsid w:val="005B1E13"/>
    <w:rsid w:val="005B2123"/>
    <w:rsid w:val="005B23B3"/>
    <w:rsid w:val="005B31C7"/>
    <w:rsid w:val="005B3AAA"/>
    <w:rsid w:val="005B3F15"/>
    <w:rsid w:val="005B40F9"/>
    <w:rsid w:val="005B414E"/>
    <w:rsid w:val="005B492A"/>
    <w:rsid w:val="005B5C44"/>
    <w:rsid w:val="005B616C"/>
    <w:rsid w:val="005B6261"/>
    <w:rsid w:val="005B6288"/>
    <w:rsid w:val="005B63B6"/>
    <w:rsid w:val="005B67CD"/>
    <w:rsid w:val="005B6B3A"/>
    <w:rsid w:val="005B7963"/>
    <w:rsid w:val="005C001C"/>
    <w:rsid w:val="005C00BD"/>
    <w:rsid w:val="005C0434"/>
    <w:rsid w:val="005C11AC"/>
    <w:rsid w:val="005C1811"/>
    <w:rsid w:val="005C190A"/>
    <w:rsid w:val="005C1A6D"/>
    <w:rsid w:val="005C224E"/>
    <w:rsid w:val="005C39D0"/>
    <w:rsid w:val="005C4BF2"/>
    <w:rsid w:val="005C4BF4"/>
    <w:rsid w:val="005C4EC7"/>
    <w:rsid w:val="005C51EA"/>
    <w:rsid w:val="005C5714"/>
    <w:rsid w:val="005C5B53"/>
    <w:rsid w:val="005C5DB5"/>
    <w:rsid w:val="005C6368"/>
    <w:rsid w:val="005C658B"/>
    <w:rsid w:val="005C7D40"/>
    <w:rsid w:val="005D013F"/>
    <w:rsid w:val="005D0208"/>
    <w:rsid w:val="005D1954"/>
    <w:rsid w:val="005D1BC5"/>
    <w:rsid w:val="005D1CFE"/>
    <w:rsid w:val="005D1D89"/>
    <w:rsid w:val="005D1FC3"/>
    <w:rsid w:val="005D26A3"/>
    <w:rsid w:val="005D2A98"/>
    <w:rsid w:val="005D2B30"/>
    <w:rsid w:val="005D2BBD"/>
    <w:rsid w:val="005D3517"/>
    <w:rsid w:val="005D391A"/>
    <w:rsid w:val="005D3EEC"/>
    <w:rsid w:val="005D4AA9"/>
    <w:rsid w:val="005D4F47"/>
    <w:rsid w:val="005D52B4"/>
    <w:rsid w:val="005D6148"/>
    <w:rsid w:val="005D63A5"/>
    <w:rsid w:val="005D6EDC"/>
    <w:rsid w:val="005D7401"/>
    <w:rsid w:val="005E0014"/>
    <w:rsid w:val="005E03D3"/>
    <w:rsid w:val="005E125A"/>
    <w:rsid w:val="005E1397"/>
    <w:rsid w:val="005E17CB"/>
    <w:rsid w:val="005E20D5"/>
    <w:rsid w:val="005E21A6"/>
    <w:rsid w:val="005E23CC"/>
    <w:rsid w:val="005E2681"/>
    <w:rsid w:val="005E43DB"/>
    <w:rsid w:val="005E4696"/>
    <w:rsid w:val="005E499E"/>
    <w:rsid w:val="005E5094"/>
    <w:rsid w:val="005E50B0"/>
    <w:rsid w:val="005E5E29"/>
    <w:rsid w:val="005E611B"/>
    <w:rsid w:val="005E63D4"/>
    <w:rsid w:val="005E6A91"/>
    <w:rsid w:val="005E6B82"/>
    <w:rsid w:val="005E6E2A"/>
    <w:rsid w:val="005E701D"/>
    <w:rsid w:val="005E77F8"/>
    <w:rsid w:val="005E7D9D"/>
    <w:rsid w:val="005E7E07"/>
    <w:rsid w:val="005F06F9"/>
    <w:rsid w:val="005F0D52"/>
    <w:rsid w:val="005F0ECA"/>
    <w:rsid w:val="005F14B3"/>
    <w:rsid w:val="005F1C58"/>
    <w:rsid w:val="005F2222"/>
    <w:rsid w:val="005F242B"/>
    <w:rsid w:val="005F292E"/>
    <w:rsid w:val="005F2A7D"/>
    <w:rsid w:val="005F2BDC"/>
    <w:rsid w:val="005F2D3D"/>
    <w:rsid w:val="005F3208"/>
    <w:rsid w:val="005F4766"/>
    <w:rsid w:val="005F4D45"/>
    <w:rsid w:val="005F510E"/>
    <w:rsid w:val="005F5A4D"/>
    <w:rsid w:val="005F60D7"/>
    <w:rsid w:val="005F64D9"/>
    <w:rsid w:val="005F6AA0"/>
    <w:rsid w:val="005F6B93"/>
    <w:rsid w:val="005F6EFF"/>
    <w:rsid w:val="005F7853"/>
    <w:rsid w:val="005F7872"/>
    <w:rsid w:val="005F795B"/>
    <w:rsid w:val="006006BF"/>
    <w:rsid w:val="00600BC0"/>
    <w:rsid w:val="00601675"/>
    <w:rsid w:val="00601839"/>
    <w:rsid w:val="006018BE"/>
    <w:rsid w:val="00601EE5"/>
    <w:rsid w:val="00602255"/>
    <w:rsid w:val="00603255"/>
    <w:rsid w:val="006036FD"/>
    <w:rsid w:val="00605250"/>
    <w:rsid w:val="0060559B"/>
    <w:rsid w:val="00606E74"/>
    <w:rsid w:val="00606F64"/>
    <w:rsid w:val="0060709C"/>
    <w:rsid w:val="00607BB6"/>
    <w:rsid w:val="00607CDD"/>
    <w:rsid w:val="00607E7A"/>
    <w:rsid w:val="00610365"/>
    <w:rsid w:val="00611B58"/>
    <w:rsid w:val="006122BC"/>
    <w:rsid w:val="0061248A"/>
    <w:rsid w:val="00612549"/>
    <w:rsid w:val="006125B9"/>
    <w:rsid w:val="006130D0"/>
    <w:rsid w:val="006133C4"/>
    <w:rsid w:val="00613FBB"/>
    <w:rsid w:val="00614570"/>
    <w:rsid w:val="006155E2"/>
    <w:rsid w:val="00615E6D"/>
    <w:rsid w:val="00617D4C"/>
    <w:rsid w:val="00617EF8"/>
    <w:rsid w:val="006200C1"/>
    <w:rsid w:val="00620489"/>
    <w:rsid w:val="006204D6"/>
    <w:rsid w:val="00620788"/>
    <w:rsid w:val="00620980"/>
    <w:rsid w:val="00620A6D"/>
    <w:rsid w:val="00620B82"/>
    <w:rsid w:val="0062144A"/>
    <w:rsid w:val="00621A2A"/>
    <w:rsid w:val="00621D3C"/>
    <w:rsid w:val="006228AA"/>
    <w:rsid w:val="006239E7"/>
    <w:rsid w:val="00623D75"/>
    <w:rsid w:val="00623EEB"/>
    <w:rsid w:val="0062419E"/>
    <w:rsid w:val="006247B6"/>
    <w:rsid w:val="006248CD"/>
    <w:rsid w:val="00625708"/>
    <w:rsid w:val="0062780C"/>
    <w:rsid w:val="00627D33"/>
    <w:rsid w:val="006303D2"/>
    <w:rsid w:val="00630F59"/>
    <w:rsid w:val="00631016"/>
    <w:rsid w:val="006324EC"/>
    <w:rsid w:val="00632F5A"/>
    <w:rsid w:val="0063308D"/>
    <w:rsid w:val="006338C1"/>
    <w:rsid w:val="00634264"/>
    <w:rsid w:val="006345E1"/>
    <w:rsid w:val="006346FB"/>
    <w:rsid w:val="006349D1"/>
    <w:rsid w:val="00634D2A"/>
    <w:rsid w:val="006352B7"/>
    <w:rsid w:val="00635315"/>
    <w:rsid w:val="00635384"/>
    <w:rsid w:val="006357F4"/>
    <w:rsid w:val="00635C64"/>
    <w:rsid w:val="0063603D"/>
    <w:rsid w:val="0063604A"/>
    <w:rsid w:val="006363F5"/>
    <w:rsid w:val="00636EBD"/>
    <w:rsid w:val="0063703C"/>
    <w:rsid w:val="00637AC7"/>
    <w:rsid w:val="00637F4F"/>
    <w:rsid w:val="006400C8"/>
    <w:rsid w:val="00640539"/>
    <w:rsid w:val="00640E13"/>
    <w:rsid w:val="00640FC4"/>
    <w:rsid w:val="006411BE"/>
    <w:rsid w:val="00641916"/>
    <w:rsid w:val="006426A2"/>
    <w:rsid w:val="006429DC"/>
    <w:rsid w:val="00642A85"/>
    <w:rsid w:val="00642C8A"/>
    <w:rsid w:val="00642DF0"/>
    <w:rsid w:val="00642EA0"/>
    <w:rsid w:val="00643177"/>
    <w:rsid w:val="00643478"/>
    <w:rsid w:val="0064369A"/>
    <w:rsid w:val="00643D0E"/>
    <w:rsid w:val="00644968"/>
    <w:rsid w:val="00644ADA"/>
    <w:rsid w:val="006453F0"/>
    <w:rsid w:val="00645903"/>
    <w:rsid w:val="0064592F"/>
    <w:rsid w:val="00646C69"/>
    <w:rsid w:val="00646D8A"/>
    <w:rsid w:val="00646DF1"/>
    <w:rsid w:val="0065038B"/>
    <w:rsid w:val="006506A1"/>
    <w:rsid w:val="00651580"/>
    <w:rsid w:val="006517E0"/>
    <w:rsid w:val="00652951"/>
    <w:rsid w:val="00652A46"/>
    <w:rsid w:val="00653018"/>
    <w:rsid w:val="00653728"/>
    <w:rsid w:val="00653DCA"/>
    <w:rsid w:val="00654425"/>
    <w:rsid w:val="0065475E"/>
    <w:rsid w:val="0065507B"/>
    <w:rsid w:val="0065525B"/>
    <w:rsid w:val="00655376"/>
    <w:rsid w:val="006556F6"/>
    <w:rsid w:val="00655885"/>
    <w:rsid w:val="00655F82"/>
    <w:rsid w:val="0065681F"/>
    <w:rsid w:val="00657059"/>
    <w:rsid w:val="006602D5"/>
    <w:rsid w:val="00660A83"/>
    <w:rsid w:val="00660E2C"/>
    <w:rsid w:val="006622FB"/>
    <w:rsid w:val="00663239"/>
    <w:rsid w:val="0066424F"/>
    <w:rsid w:val="00665563"/>
    <w:rsid w:val="00665C28"/>
    <w:rsid w:val="00665C2B"/>
    <w:rsid w:val="00666292"/>
    <w:rsid w:val="0066642D"/>
    <w:rsid w:val="00667460"/>
    <w:rsid w:val="006674F8"/>
    <w:rsid w:val="006675B2"/>
    <w:rsid w:val="006705E3"/>
    <w:rsid w:val="00670823"/>
    <w:rsid w:val="00670E1A"/>
    <w:rsid w:val="00670ECB"/>
    <w:rsid w:val="00671169"/>
    <w:rsid w:val="00671350"/>
    <w:rsid w:val="0067169B"/>
    <w:rsid w:val="00671A7A"/>
    <w:rsid w:val="00671C9C"/>
    <w:rsid w:val="00671F4A"/>
    <w:rsid w:val="00672C65"/>
    <w:rsid w:val="00673347"/>
    <w:rsid w:val="006734C4"/>
    <w:rsid w:val="0067382A"/>
    <w:rsid w:val="00673B87"/>
    <w:rsid w:val="00673C3E"/>
    <w:rsid w:val="006740D2"/>
    <w:rsid w:val="00674171"/>
    <w:rsid w:val="0067469F"/>
    <w:rsid w:val="0067492A"/>
    <w:rsid w:val="00674BE3"/>
    <w:rsid w:val="00674E41"/>
    <w:rsid w:val="00676379"/>
    <w:rsid w:val="00676538"/>
    <w:rsid w:val="006766D2"/>
    <w:rsid w:val="00676D2C"/>
    <w:rsid w:val="00676E92"/>
    <w:rsid w:val="006779AD"/>
    <w:rsid w:val="006803E9"/>
    <w:rsid w:val="00681990"/>
    <w:rsid w:val="00681FBA"/>
    <w:rsid w:val="00682739"/>
    <w:rsid w:val="006833FC"/>
    <w:rsid w:val="006851D3"/>
    <w:rsid w:val="0068550E"/>
    <w:rsid w:val="00686920"/>
    <w:rsid w:val="00687863"/>
    <w:rsid w:val="00687E60"/>
    <w:rsid w:val="0069001D"/>
    <w:rsid w:val="0069085B"/>
    <w:rsid w:val="00690C24"/>
    <w:rsid w:val="00690C42"/>
    <w:rsid w:val="00690FF0"/>
    <w:rsid w:val="00691642"/>
    <w:rsid w:val="00691B96"/>
    <w:rsid w:val="00691DEB"/>
    <w:rsid w:val="00691F5B"/>
    <w:rsid w:val="0069230C"/>
    <w:rsid w:val="00692597"/>
    <w:rsid w:val="00692958"/>
    <w:rsid w:val="00692A79"/>
    <w:rsid w:val="00693073"/>
    <w:rsid w:val="006936C9"/>
    <w:rsid w:val="00693CB7"/>
    <w:rsid w:val="006947A2"/>
    <w:rsid w:val="00695287"/>
    <w:rsid w:val="006955AC"/>
    <w:rsid w:val="00695D7A"/>
    <w:rsid w:val="006960C1"/>
    <w:rsid w:val="006960E8"/>
    <w:rsid w:val="00696206"/>
    <w:rsid w:val="00697320"/>
    <w:rsid w:val="00697B16"/>
    <w:rsid w:val="006A0211"/>
    <w:rsid w:val="006A0875"/>
    <w:rsid w:val="006A0935"/>
    <w:rsid w:val="006A09CC"/>
    <w:rsid w:val="006A0BC4"/>
    <w:rsid w:val="006A0BCB"/>
    <w:rsid w:val="006A133D"/>
    <w:rsid w:val="006A19C7"/>
    <w:rsid w:val="006A1A07"/>
    <w:rsid w:val="006A25C1"/>
    <w:rsid w:val="006A2923"/>
    <w:rsid w:val="006A29D0"/>
    <w:rsid w:val="006A324B"/>
    <w:rsid w:val="006A3492"/>
    <w:rsid w:val="006A365E"/>
    <w:rsid w:val="006A471C"/>
    <w:rsid w:val="006A4DDD"/>
    <w:rsid w:val="006A5820"/>
    <w:rsid w:val="006A6213"/>
    <w:rsid w:val="006A693F"/>
    <w:rsid w:val="006A6D37"/>
    <w:rsid w:val="006A6E72"/>
    <w:rsid w:val="006A7B35"/>
    <w:rsid w:val="006B01AB"/>
    <w:rsid w:val="006B047E"/>
    <w:rsid w:val="006B0960"/>
    <w:rsid w:val="006B113F"/>
    <w:rsid w:val="006B1436"/>
    <w:rsid w:val="006B2840"/>
    <w:rsid w:val="006B28D2"/>
    <w:rsid w:val="006B31B9"/>
    <w:rsid w:val="006B3531"/>
    <w:rsid w:val="006B3988"/>
    <w:rsid w:val="006B3D8F"/>
    <w:rsid w:val="006B3DE4"/>
    <w:rsid w:val="006B57C2"/>
    <w:rsid w:val="006B5C52"/>
    <w:rsid w:val="006B6F04"/>
    <w:rsid w:val="006B72C0"/>
    <w:rsid w:val="006B7D26"/>
    <w:rsid w:val="006C01CF"/>
    <w:rsid w:val="006C04E0"/>
    <w:rsid w:val="006C0598"/>
    <w:rsid w:val="006C05B1"/>
    <w:rsid w:val="006C0736"/>
    <w:rsid w:val="006C0B9D"/>
    <w:rsid w:val="006C14C1"/>
    <w:rsid w:val="006C1B33"/>
    <w:rsid w:val="006C2679"/>
    <w:rsid w:val="006C32CE"/>
    <w:rsid w:val="006C33F5"/>
    <w:rsid w:val="006C3E69"/>
    <w:rsid w:val="006C4083"/>
    <w:rsid w:val="006C45F6"/>
    <w:rsid w:val="006C4FEE"/>
    <w:rsid w:val="006C521C"/>
    <w:rsid w:val="006C5AEE"/>
    <w:rsid w:val="006C5CC4"/>
    <w:rsid w:val="006C5D11"/>
    <w:rsid w:val="006C62AA"/>
    <w:rsid w:val="006C62BE"/>
    <w:rsid w:val="006C6384"/>
    <w:rsid w:val="006C6446"/>
    <w:rsid w:val="006C682E"/>
    <w:rsid w:val="006C7637"/>
    <w:rsid w:val="006C7DE8"/>
    <w:rsid w:val="006D0AAB"/>
    <w:rsid w:val="006D0B0F"/>
    <w:rsid w:val="006D0B4D"/>
    <w:rsid w:val="006D0C04"/>
    <w:rsid w:val="006D0F8C"/>
    <w:rsid w:val="006D1C2E"/>
    <w:rsid w:val="006D1FBF"/>
    <w:rsid w:val="006D2DB5"/>
    <w:rsid w:val="006D2E7E"/>
    <w:rsid w:val="006D315F"/>
    <w:rsid w:val="006D3E04"/>
    <w:rsid w:val="006D40BD"/>
    <w:rsid w:val="006D4C2F"/>
    <w:rsid w:val="006D6A8E"/>
    <w:rsid w:val="006D6B00"/>
    <w:rsid w:val="006D77A2"/>
    <w:rsid w:val="006D7F66"/>
    <w:rsid w:val="006E0987"/>
    <w:rsid w:val="006E1BE6"/>
    <w:rsid w:val="006E1C9B"/>
    <w:rsid w:val="006E1D96"/>
    <w:rsid w:val="006E22BE"/>
    <w:rsid w:val="006E263C"/>
    <w:rsid w:val="006E2901"/>
    <w:rsid w:val="006E371A"/>
    <w:rsid w:val="006E39AC"/>
    <w:rsid w:val="006E4A20"/>
    <w:rsid w:val="006E4B9E"/>
    <w:rsid w:val="006E4C42"/>
    <w:rsid w:val="006E599B"/>
    <w:rsid w:val="006E5C24"/>
    <w:rsid w:val="006E5DB6"/>
    <w:rsid w:val="006E62B2"/>
    <w:rsid w:val="006E670F"/>
    <w:rsid w:val="006E6FE3"/>
    <w:rsid w:val="006F06C9"/>
    <w:rsid w:val="006F0A5A"/>
    <w:rsid w:val="006F0ECE"/>
    <w:rsid w:val="006F1B19"/>
    <w:rsid w:val="006F264C"/>
    <w:rsid w:val="006F2746"/>
    <w:rsid w:val="006F280A"/>
    <w:rsid w:val="006F29B2"/>
    <w:rsid w:val="006F2CFF"/>
    <w:rsid w:val="006F360E"/>
    <w:rsid w:val="006F4002"/>
    <w:rsid w:val="006F4031"/>
    <w:rsid w:val="006F41B5"/>
    <w:rsid w:val="006F44EC"/>
    <w:rsid w:val="006F60AF"/>
    <w:rsid w:val="006F6998"/>
    <w:rsid w:val="006F7516"/>
    <w:rsid w:val="006F7D9E"/>
    <w:rsid w:val="006F7F87"/>
    <w:rsid w:val="00702025"/>
    <w:rsid w:val="0070413D"/>
    <w:rsid w:val="0070450B"/>
    <w:rsid w:val="007046BB"/>
    <w:rsid w:val="00705A97"/>
    <w:rsid w:val="00706306"/>
    <w:rsid w:val="00706399"/>
    <w:rsid w:val="00706A28"/>
    <w:rsid w:val="00707776"/>
    <w:rsid w:val="00707F58"/>
    <w:rsid w:val="00710186"/>
    <w:rsid w:val="00710B91"/>
    <w:rsid w:val="00710CDA"/>
    <w:rsid w:val="00710D48"/>
    <w:rsid w:val="007112B4"/>
    <w:rsid w:val="00711C8B"/>
    <w:rsid w:val="00711D5C"/>
    <w:rsid w:val="00712539"/>
    <w:rsid w:val="007126D0"/>
    <w:rsid w:val="00712B5E"/>
    <w:rsid w:val="0071396F"/>
    <w:rsid w:val="00713F8B"/>
    <w:rsid w:val="00714549"/>
    <w:rsid w:val="007149F1"/>
    <w:rsid w:val="007157AF"/>
    <w:rsid w:val="00715F7A"/>
    <w:rsid w:val="007162BB"/>
    <w:rsid w:val="00716A3E"/>
    <w:rsid w:val="00716A5A"/>
    <w:rsid w:val="00716B29"/>
    <w:rsid w:val="007171E7"/>
    <w:rsid w:val="0071726C"/>
    <w:rsid w:val="00717831"/>
    <w:rsid w:val="0072037A"/>
    <w:rsid w:val="00720747"/>
    <w:rsid w:val="00720855"/>
    <w:rsid w:val="00720EB5"/>
    <w:rsid w:val="00721AF9"/>
    <w:rsid w:val="00721BA1"/>
    <w:rsid w:val="00722221"/>
    <w:rsid w:val="0072273A"/>
    <w:rsid w:val="0072341D"/>
    <w:rsid w:val="00723466"/>
    <w:rsid w:val="007234CD"/>
    <w:rsid w:val="00723E98"/>
    <w:rsid w:val="00723F04"/>
    <w:rsid w:val="00724669"/>
    <w:rsid w:val="00724A47"/>
    <w:rsid w:val="00726FBE"/>
    <w:rsid w:val="0072739B"/>
    <w:rsid w:val="00727425"/>
    <w:rsid w:val="0073043A"/>
    <w:rsid w:val="007325EE"/>
    <w:rsid w:val="00732756"/>
    <w:rsid w:val="00732F6A"/>
    <w:rsid w:val="0073411E"/>
    <w:rsid w:val="0073413D"/>
    <w:rsid w:val="0073439E"/>
    <w:rsid w:val="00734D4C"/>
    <w:rsid w:val="007355AD"/>
    <w:rsid w:val="007358BE"/>
    <w:rsid w:val="007362B8"/>
    <w:rsid w:val="00736CB4"/>
    <w:rsid w:val="00737200"/>
    <w:rsid w:val="00737887"/>
    <w:rsid w:val="0074164C"/>
    <w:rsid w:val="00741CC9"/>
    <w:rsid w:val="00741FEF"/>
    <w:rsid w:val="007428BF"/>
    <w:rsid w:val="00743614"/>
    <w:rsid w:val="00743D31"/>
    <w:rsid w:val="00744A47"/>
    <w:rsid w:val="007450B6"/>
    <w:rsid w:val="007458E6"/>
    <w:rsid w:val="007461DA"/>
    <w:rsid w:val="00746586"/>
    <w:rsid w:val="00746BED"/>
    <w:rsid w:val="007501D6"/>
    <w:rsid w:val="00750463"/>
    <w:rsid w:val="00750712"/>
    <w:rsid w:val="007507D0"/>
    <w:rsid w:val="00751488"/>
    <w:rsid w:val="0075148A"/>
    <w:rsid w:val="00751AD3"/>
    <w:rsid w:val="0075267B"/>
    <w:rsid w:val="00752893"/>
    <w:rsid w:val="00752B5B"/>
    <w:rsid w:val="00752F55"/>
    <w:rsid w:val="007530D8"/>
    <w:rsid w:val="007530DF"/>
    <w:rsid w:val="00753347"/>
    <w:rsid w:val="00753516"/>
    <w:rsid w:val="0075355F"/>
    <w:rsid w:val="007543EC"/>
    <w:rsid w:val="0075488E"/>
    <w:rsid w:val="00754CB0"/>
    <w:rsid w:val="00754FE1"/>
    <w:rsid w:val="00755384"/>
    <w:rsid w:val="00755451"/>
    <w:rsid w:val="007555D9"/>
    <w:rsid w:val="00755B38"/>
    <w:rsid w:val="0075633E"/>
    <w:rsid w:val="007564F5"/>
    <w:rsid w:val="007575B9"/>
    <w:rsid w:val="0075796D"/>
    <w:rsid w:val="00757C01"/>
    <w:rsid w:val="0076018E"/>
    <w:rsid w:val="007605ED"/>
    <w:rsid w:val="007606C4"/>
    <w:rsid w:val="007607A7"/>
    <w:rsid w:val="00760CE6"/>
    <w:rsid w:val="00762F4E"/>
    <w:rsid w:val="00764A7D"/>
    <w:rsid w:val="007656AF"/>
    <w:rsid w:val="00767397"/>
    <w:rsid w:val="00770905"/>
    <w:rsid w:val="00770B24"/>
    <w:rsid w:val="00770BD9"/>
    <w:rsid w:val="0077174B"/>
    <w:rsid w:val="00771EE2"/>
    <w:rsid w:val="00771F3B"/>
    <w:rsid w:val="00772513"/>
    <w:rsid w:val="00772D41"/>
    <w:rsid w:val="00773706"/>
    <w:rsid w:val="00773E29"/>
    <w:rsid w:val="00773EDB"/>
    <w:rsid w:val="00773F54"/>
    <w:rsid w:val="00774B2D"/>
    <w:rsid w:val="00775BC0"/>
    <w:rsid w:val="00776736"/>
    <w:rsid w:val="00776771"/>
    <w:rsid w:val="007771E1"/>
    <w:rsid w:val="007819B0"/>
    <w:rsid w:val="00781E46"/>
    <w:rsid w:val="00781EC6"/>
    <w:rsid w:val="007824D7"/>
    <w:rsid w:val="007834ED"/>
    <w:rsid w:val="00784EC9"/>
    <w:rsid w:val="0078500B"/>
    <w:rsid w:val="00785623"/>
    <w:rsid w:val="00785DC7"/>
    <w:rsid w:val="0078624E"/>
    <w:rsid w:val="007870E3"/>
    <w:rsid w:val="00787278"/>
    <w:rsid w:val="007877E6"/>
    <w:rsid w:val="00787B06"/>
    <w:rsid w:val="00787F6F"/>
    <w:rsid w:val="007920B2"/>
    <w:rsid w:val="00792715"/>
    <w:rsid w:val="00793058"/>
    <w:rsid w:val="0079357A"/>
    <w:rsid w:val="0079493A"/>
    <w:rsid w:val="00794F44"/>
    <w:rsid w:val="00795D99"/>
    <w:rsid w:val="00796251"/>
    <w:rsid w:val="00796C1C"/>
    <w:rsid w:val="00796D8C"/>
    <w:rsid w:val="00797895"/>
    <w:rsid w:val="007A0409"/>
    <w:rsid w:val="007A0F0D"/>
    <w:rsid w:val="007A108C"/>
    <w:rsid w:val="007A148F"/>
    <w:rsid w:val="007A1FFA"/>
    <w:rsid w:val="007A2577"/>
    <w:rsid w:val="007A3BB1"/>
    <w:rsid w:val="007A3ECF"/>
    <w:rsid w:val="007A42F1"/>
    <w:rsid w:val="007A43D3"/>
    <w:rsid w:val="007A49B0"/>
    <w:rsid w:val="007A4ADB"/>
    <w:rsid w:val="007A4FC7"/>
    <w:rsid w:val="007A5865"/>
    <w:rsid w:val="007A5FD0"/>
    <w:rsid w:val="007A60BB"/>
    <w:rsid w:val="007A6122"/>
    <w:rsid w:val="007A623B"/>
    <w:rsid w:val="007A72C6"/>
    <w:rsid w:val="007A7752"/>
    <w:rsid w:val="007B02C3"/>
    <w:rsid w:val="007B159C"/>
    <w:rsid w:val="007B167D"/>
    <w:rsid w:val="007B18F0"/>
    <w:rsid w:val="007B254C"/>
    <w:rsid w:val="007B277B"/>
    <w:rsid w:val="007B27FD"/>
    <w:rsid w:val="007B31E1"/>
    <w:rsid w:val="007B37B5"/>
    <w:rsid w:val="007B3837"/>
    <w:rsid w:val="007B47FE"/>
    <w:rsid w:val="007B4BB2"/>
    <w:rsid w:val="007B5000"/>
    <w:rsid w:val="007B5047"/>
    <w:rsid w:val="007B548C"/>
    <w:rsid w:val="007B56E1"/>
    <w:rsid w:val="007B5B9B"/>
    <w:rsid w:val="007B5CFD"/>
    <w:rsid w:val="007B64A8"/>
    <w:rsid w:val="007B6A11"/>
    <w:rsid w:val="007B6B1D"/>
    <w:rsid w:val="007B7D1D"/>
    <w:rsid w:val="007C0273"/>
    <w:rsid w:val="007C0BB7"/>
    <w:rsid w:val="007C0F70"/>
    <w:rsid w:val="007C11C3"/>
    <w:rsid w:val="007C1D51"/>
    <w:rsid w:val="007C27FA"/>
    <w:rsid w:val="007C2978"/>
    <w:rsid w:val="007C2BEA"/>
    <w:rsid w:val="007C3C63"/>
    <w:rsid w:val="007C43B7"/>
    <w:rsid w:val="007C4501"/>
    <w:rsid w:val="007C470C"/>
    <w:rsid w:val="007C4A70"/>
    <w:rsid w:val="007C4BE1"/>
    <w:rsid w:val="007C4D06"/>
    <w:rsid w:val="007C53C2"/>
    <w:rsid w:val="007C5EE5"/>
    <w:rsid w:val="007C5FA0"/>
    <w:rsid w:val="007C61D1"/>
    <w:rsid w:val="007C673A"/>
    <w:rsid w:val="007C6D2D"/>
    <w:rsid w:val="007C6DB4"/>
    <w:rsid w:val="007C6DE2"/>
    <w:rsid w:val="007C7489"/>
    <w:rsid w:val="007C7A2D"/>
    <w:rsid w:val="007C7EC5"/>
    <w:rsid w:val="007D003F"/>
    <w:rsid w:val="007D0126"/>
    <w:rsid w:val="007D09AB"/>
    <w:rsid w:val="007D1965"/>
    <w:rsid w:val="007D1E91"/>
    <w:rsid w:val="007D2425"/>
    <w:rsid w:val="007D2865"/>
    <w:rsid w:val="007D3278"/>
    <w:rsid w:val="007D4167"/>
    <w:rsid w:val="007D4522"/>
    <w:rsid w:val="007D46FE"/>
    <w:rsid w:val="007D4D21"/>
    <w:rsid w:val="007D4FDF"/>
    <w:rsid w:val="007D5044"/>
    <w:rsid w:val="007D578A"/>
    <w:rsid w:val="007D6339"/>
    <w:rsid w:val="007D634F"/>
    <w:rsid w:val="007D6446"/>
    <w:rsid w:val="007D6450"/>
    <w:rsid w:val="007E01AB"/>
    <w:rsid w:val="007E06BE"/>
    <w:rsid w:val="007E18F7"/>
    <w:rsid w:val="007E1F58"/>
    <w:rsid w:val="007E2386"/>
    <w:rsid w:val="007E2B0C"/>
    <w:rsid w:val="007E346D"/>
    <w:rsid w:val="007E3AFC"/>
    <w:rsid w:val="007E3E0F"/>
    <w:rsid w:val="007E451F"/>
    <w:rsid w:val="007E4E5A"/>
    <w:rsid w:val="007E5353"/>
    <w:rsid w:val="007E6401"/>
    <w:rsid w:val="007E6F23"/>
    <w:rsid w:val="007E7C14"/>
    <w:rsid w:val="007F01D4"/>
    <w:rsid w:val="007F01FA"/>
    <w:rsid w:val="007F0527"/>
    <w:rsid w:val="007F0D6C"/>
    <w:rsid w:val="007F11BE"/>
    <w:rsid w:val="007F1846"/>
    <w:rsid w:val="007F1CAF"/>
    <w:rsid w:val="007F1E62"/>
    <w:rsid w:val="007F22DC"/>
    <w:rsid w:val="007F319D"/>
    <w:rsid w:val="007F34E9"/>
    <w:rsid w:val="007F35CC"/>
    <w:rsid w:val="007F36CB"/>
    <w:rsid w:val="007F40E1"/>
    <w:rsid w:val="007F4F54"/>
    <w:rsid w:val="007F5150"/>
    <w:rsid w:val="007F5482"/>
    <w:rsid w:val="007F5B06"/>
    <w:rsid w:val="007F5C55"/>
    <w:rsid w:val="007F674F"/>
    <w:rsid w:val="007F6EBE"/>
    <w:rsid w:val="007F7440"/>
    <w:rsid w:val="007F79E3"/>
    <w:rsid w:val="007F7C46"/>
    <w:rsid w:val="007F7CDC"/>
    <w:rsid w:val="00800DBD"/>
    <w:rsid w:val="0080112D"/>
    <w:rsid w:val="00801683"/>
    <w:rsid w:val="008017CB"/>
    <w:rsid w:val="00801CAF"/>
    <w:rsid w:val="00801F36"/>
    <w:rsid w:val="008028AC"/>
    <w:rsid w:val="00802921"/>
    <w:rsid w:val="00802CE0"/>
    <w:rsid w:val="00802F63"/>
    <w:rsid w:val="00803755"/>
    <w:rsid w:val="00803871"/>
    <w:rsid w:val="00804BA3"/>
    <w:rsid w:val="00805B95"/>
    <w:rsid w:val="00805C25"/>
    <w:rsid w:val="008064E5"/>
    <w:rsid w:val="00806CCE"/>
    <w:rsid w:val="00806F65"/>
    <w:rsid w:val="00807428"/>
    <w:rsid w:val="008075C7"/>
    <w:rsid w:val="008077F8"/>
    <w:rsid w:val="00807D20"/>
    <w:rsid w:val="00810709"/>
    <w:rsid w:val="008109F5"/>
    <w:rsid w:val="00811191"/>
    <w:rsid w:val="00811429"/>
    <w:rsid w:val="00811764"/>
    <w:rsid w:val="00813AFD"/>
    <w:rsid w:val="00814497"/>
    <w:rsid w:val="00814AF7"/>
    <w:rsid w:val="00814F03"/>
    <w:rsid w:val="0081586E"/>
    <w:rsid w:val="00816078"/>
    <w:rsid w:val="0081673A"/>
    <w:rsid w:val="0081678B"/>
    <w:rsid w:val="00816C99"/>
    <w:rsid w:val="00817A00"/>
    <w:rsid w:val="00817C4F"/>
    <w:rsid w:val="008202FB"/>
    <w:rsid w:val="008206F1"/>
    <w:rsid w:val="00820AE6"/>
    <w:rsid w:val="00820CA6"/>
    <w:rsid w:val="00820E81"/>
    <w:rsid w:val="008212AC"/>
    <w:rsid w:val="008214E0"/>
    <w:rsid w:val="00821858"/>
    <w:rsid w:val="00821B67"/>
    <w:rsid w:val="00821D7C"/>
    <w:rsid w:val="008225D1"/>
    <w:rsid w:val="00822A8C"/>
    <w:rsid w:val="00822D88"/>
    <w:rsid w:val="008230E4"/>
    <w:rsid w:val="00823857"/>
    <w:rsid w:val="00823B0E"/>
    <w:rsid w:val="00824AD8"/>
    <w:rsid w:val="008263E4"/>
    <w:rsid w:val="00826882"/>
    <w:rsid w:val="00826CC0"/>
    <w:rsid w:val="00827050"/>
    <w:rsid w:val="0082725D"/>
    <w:rsid w:val="0082787F"/>
    <w:rsid w:val="00827A31"/>
    <w:rsid w:val="0083011E"/>
    <w:rsid w:val="00830200"/>
    <w:rsid w:val="00830550"/>
    <w:rsid w:val="00830C0B"/>
    <w:rsid w:val="008314BF"/>
    <w:rsid w:val="008318D0"/>
    <w:rsid w:val="00831C0B"/>
    <w:rsid w:val="00832C10"/>
    <w:rsid w:val="00833380"/>
    <w:rsid w:val="008336C2"/>
    <w:rsid w:val="008336F8"/>
    <w:rsid w:val="00833AAE"/>
    <w:rsid w:val="00834B79"/>
    <w:rsid w:val="008355F1"/>
    <w:rsid w:val="00835688"/>
    <w:rsid w:val="00836441"/>
    <w:rsid w:val="0083718B"/>
    <w:rsid w:val="008371AC"/>
    <w:rsid w:val="008374A6"/>
    <w:rsid w:val="0083796F"/>
    <w:rsid w:val="00837A60"/>
    <w:rsid w:val="008400DE"/>
    <w:rsid w:val="00840161"/>
    <w:rsid w:val="008409A3"/>
    <w:rsid w:val="00840CC6"/>
    <w:rsid w:val="00840F42"/>
    <w:rsid w:val="00841039"/>
    <w:rsid w:val="0084112D"/>
    <w:rsid w:val="008417A7"/>
    <w:rsid w:val="00841B7A"/>
    <w:rsid w:val="00842DD6"/>
    <w:rsid w:val="00843902"/>
    <w:rsid w:val="00844524"/>
    <w:rsid w:val="0084523D"/>
    <w:rsid w:val="0084652F"/>
    <w:rsid w:val="008467F2"/>
    <w:rsid w:val="00846A5E"/>
    <w:rsid w:val="00846E00"/>
    <w:rsid w:val="00846E78"/>
    <w:rsid w:val="00847E3B"/>
    <w:rsid w:val="00850588"/>
    <w:rsid w:val="00850ED6"/>
    <w:rsid w:val="0085104B"/>
    <w:rsid w:val="0085116B"/>
    <w:rsid w:val="0085182F"/>
    <w:rsid w:val="00852303"/>
    <w:rsid w:val="0085283E"/>
    <w:rsid w:val="00853306"/>
    <w:rsid w:val="008541BF"/>
    <w:rsid w:val="00854BAF"/>
    <w:rsid w:val="00854D64"/>
    <w:rsid w:val="00854D9F"/>
    <w:rsid w:val="00855777"/>
    <w:rsid w:val="00855D5F"/>
    <w:rsid w:val="008561E6"/>
    <w:rsid w:val="008566D6"/>
    <w:rsid w:val="00856963"/>
    <w:rsid w:val="008569F4"/>
    <w:rsid w:val="00856F8F"/>
    <w:rsid w:val="00857167"/>
    <w:rsid w:val="00857383"/>
    <w:rsid w:val="0086061D"/>
    <w:rsid w:val="00860624"/>
    <w:rsid w:val="0086075F"/>
    <w:rsid w:val="00861173"/>
    <w:rsid w:val="00861550"/>
    <w:rsid w:val="0086172B"/>
    <w:rsid w:val="0086177E"/>
    <w:rsid w:val="008619BE"/>
    <w:rsid w:val="00862AF5"/>
    <w:rsid w:val="00862B64"/>
    <w:rsid w:val="00862D7F"/>
    <w:rsid w:val="00862E18"/>
    <w:rsid w:val="0086315C"/>
    <w:rsid w:val="008636E5"/>
    <w:rsid w:val="00863CC7"/>
    <w:rsid w:val="00863CF7"/>
    <w:rsid w:val="00864308"/>
    <w:rsid w:val="008645DA"/>
    <w:rsid w:val="00864FBF"/>
    <w:rsid w:val="00865596"/>
    <w:rsid w:val="008655CF"/>
    <w:rsid w:val="008657A8"/>
    <w:rsid w:val="008658CB"/>
    <w:rsid w:val="008661A5"/>
    <w:rsid w:val="00866364"/>
    <w:rsid w:val="00866739"/>
    <w:rsid w:val="00866FD5"/>
    <w:rsid w:val="008672DA"/>
    <w:rsid w:val="00867406"/>
    <w:rsid w:val="0086743F"/>
    <w:rsid w:val="008679D6"/>
    <w:rsid w:val="00867C1F"/>
    <w:rsid w:val="008702AE"/>
    <w:rsid w:val="008723A0"/>
    <w:rsid w:val="00872B6B"/>
    <w:rsid w:val="008747B4"/>
    <w:rsid w:val="00874F39"/>
    <w:rsid w:val="00875171"/>
    <w:rsid w:val="00875ABD"/>
    <w:rsid w:val="00875CBB"/>
    <w:rsid w:val="008762B9"/>
    <w:rsid w:val="00876761"/>
    <w:rsid w:val="00876E5C"/>
    <w:rsid w:val="008775DB"/>
    <w:rsid w:val="008806BB"/>
    <w:rsid w:val="0088130A"/>
    <w:rsid w:val="00881527"/>
    <w:rsid w:val="00881539"/>
    <w:rsid w:val="00881EA4"/>
    <w:rsid w:val="00882188"/>
    <w:rsid w:val="00882495"/>
    <w:rsid w:val="00883D53"/>
    <w:rsid w:val="00884353"/>
    <w:rsid w:val="008846BE"/>
    <w:rsid w:val="0088487C"/>
    <w:rsid w:val="00884918"/>
    <w:rsid w:val="00884C4B"/>
    <w:rsid w:val="00885901"/>
    <w:rsid w:val="00885A36"/>
    <w:rsid w:val="00885DBE"/>
    <w:rsid w:val="0088675D"/>
    <w:rsid w:val="008868D5"/>
    <w:rsid w:val="008872DC"/>
    <w:rsid w:val="00887363"/>
    <w:rsid w:val="00887E2E"/>
    <w:rsid w:val="0089055F"/>
    <w:rsid w:val="00890782"/>
    <w:rsid w:val="00890A1E"/>
    <w:rsid w:val="00890DE3"/>
    <w:rsid w:val="00891FC1"/>
    <w:rsid w:val="0089379D"/>
    <w:rsid w:val="00893F42"/>
    <w:rsid w:val="00894B3C"/>
    <w:rsid w:val="008964D8"/>
    <w:rsid w:val="00896A47"/>
    <w:rsid w:val="00896D0A"/>
    <w:rsid w:val="00896E7A"/>
    <w:rsid w:val="00897016"/>
    <w:rsid w:val="00897640"/>
    <w:rsid w:val="00897A84"/>
    <w:rsid w:val="00897ADE"/>
    <w:rsid w:val="00897B5A"/>
    <w:rsid w:val="008A051A"/>
    <w:rsid w:val="008A0971"/>
    <w:rsid w:val="008A2495"/>
    <w:rsid w:val="008A2BAA"/>
    <w:rsid w:val="008A2EB8"/>
    <w:rsid w:val="008A33EB"/>
    <w:rsid w:val="008A448C"/>
    <w:rsid w:val="008A4C2C"/>
    <w:rsid w:val="008A539D"/>
    <w:rsid w:val="008A5CDD"/>
    <w:rsid w:val="008A5D74"/>
    <w:rsid w:val="008A63B1"/>
    <w:rsid w:val="008A6671"/>
    <w:rsid w:val="008A6FAB"/>
    <w:rsid w:val="008A7246"/>
    <w:rsid w:val="008A7621"/>
    <w:rsid w:val="008A7D28"/>
    <w:rsid w:val="008B00E4"/>
    <w:rsid w:val="008B06D1"/>
    <w:rsid w:val="008B0A45"/>
    <w:rsid w:val="008B10C5"/>
    <w:rsid w:val="008B1356"/>
    <w:rsid w:val="008B17EB"/>
    <w:rsid w:val="008B1956"/>
    <w:rsid w:val="008B1BF3"/>
    <w:rsid w:val="008B1E6C"/>
    <w:rsid w:val="008B276C"/>
    <w:rsid w:val="008B2A9A"/>
    <w:rsid w:val="008B2E18"/>
    <w:rsid w:val="008B34F7"/>
    <w:rsid w:val="008B3E36"/>
    <w:rsid w:val="008B4C3A"/>
    <w:rsid w:val="008B4D90"/>
    <w:rsid w:val="008B5093"/>
    <w:rsid w:val="008B547D"/>
    <w:rsid w:val="008B5A8D"/>
    <w:rsid w:val="008B647E"/>
    <w:rsid w:val="008B6753"/>
    <w:rsid w:val="008B6857"/>
    <w:rsid w:val="008B7217"/>
    <w:rsid w:val="008B7637"/>
    <w:rsid w:val="008B7F7F"/>
    <w:rsid w:val="008C0072"/>
    <w:rsid w:val="008C017F"/>
    <w:rsid w:val="008C02B8"/>
    <w:rsid w:val="008C02C2"/>
    <w:rsid w:val="008C059D"/>
    <w:rsid w:val="008C103A"/>
    <w:rsid w:val="008C10C6"/>
    <w:rsid w:val="008C1278"/>
    <w:rsid w:val="008C1455"/>
    <w:rsid w:val="008C1D33"/>
    <w:rsid w:val="008C2940"/>
    <w:rsid w:val="008C30C5"/>
    <w:rsid w:val="008C313C"/>
    <w:rsid w:val="008C3801"/>
    <w:rsid w:val="008C4B0C"/>
    <w:rsid w:val="008C5A07"/>
    <w:rsid w:val="008C5AE4"/>
    <w:rsid w:val="008C5D4A"/>
    <w:rsid w:val="008C5F47"/>
    <w:rsid w:val="008C6A84"/>
    <w:rsid w:val="008C6E25"/>
    <w:rsid w:val="008C7FA2"/>
    <w:rsid w:val="008D00A5"/>
    <w:rsid w:val="008D019C"/>
    <w:rsid w:val="008D023E"/>
    <w:rsid w:val="008D0293"/>
    <w:rsid w:val="008D03EF"/>
    <w:rsid w:val="008D0B1E"/>
    <w:rsid w:val="008D0CBD"/>
    <w:rsid w:val="008D0ECD"/>
    <w:rsid w:val="008D0FA2"/>
    <w:rsid w:val="008D191F"/>
    <w:rsid w:val="008D1D13"/>
    <w:rsid w:val="008D2294"/>
    <w:rsid w:val="008D23A9"/>
    <w:rsid w:val="008D38E7"/>
    <w:rsid w:val="008D39AE"/>
    <w:rsid w:val="008D50E3"/>
    <w:rsid w:val="008D5813"/>
    <w:rsid w:val="008D5899"/>
    <w:rsid w:val="008D5977"/>
    <w:rsid w:val="008D5C2F"/>
    <w:rsid w:val="008D5E56"/>
    <w:rsid w:val="008D5FFC"/>
    <w:rsid w:val="008D7BBD"/>
    <w:rsid w:val="008D7BDF"/>
    <w:rsid w:val="008D7C74"/>
    <w:rsid w:val="008E16A8"/>
    <w:rsid w:val="008E1999"/>
    <w:rsid w:val="008E1B35"/>
    <w:rsid w:val="008E1E60"/>
    <w:rsid w:val="008E1FE4"/>
    <w:rsid w:val="008E2082"/>
    <w:rsid w:val="008E20F5"/>
    <w:rsid w:val="008E29D6"/>
    <w:rsid w:val="008E2A91"/>
    <w:rsid w:val="008E3303"/>
    <w:rsid w:val="008E3CC5"/>
    <w:rsid w:val="008E3E61"/>
    <w:rsid w:val="008E4322"/>
    <w:rsid w:val="008E4460"/>
    <w:rsid w:val="008E475C"/>
    <w:rsid w:val="008E482D"/>
    <w:rsid w:val="008E531E"/>
    <w:rsid w:val="008E5A20"/>
    <w:rsid w:val="008E607C"/>
    <w:rsid w:val="008E63B4"/>
    <w:rsid w:val="008E6401"/>
    <w:rsid w:val="008E6BDE"/>
    <w:rsid w:val="008E7EB6"/>
    <w:rsid w:val="008F08E8"/>
    <w:rsid w:val="008F1220"/>
    <w:rsid w:val="008F17FA"/>
    <w:rsid w:val="008F2737"/>
    <w:rsid w:val="008F294B"/>
    <w:rsid w:val="008F2BDB"/>
    <w:rsid w:val="008F3971"/>
    <w:rsid w:val="008F3A83"/>
    <w:rsid w:val="008F3B7E"/>
    <w:rsid w:val="008F3DE2"/>
    <w:rsid w:val="008F4473"/>
    <w:rsid w:val="008F47AA"/>
    <w:rsid w:val="008F4892"/>
    <w:rsid w:val="008F4D7C"/>
    <w:rsid w:val="008F4DB4"/>
    <w:rsid w:val="008F4E7E"/>
    <w:rsid w:val="008F5F7C"/>
    <w:rsid w:val="008F61E2"/>
    <w:rsid w:val="008F6C2B"/>
    <w:rsid w:val="008F6DA1"/>
    <w:rsid w:val="008F7ACA"/>
    <w:rsid w:val="00900637"/>
    <w:rsid w:val="00900C97"/>
    <w:rsid w:val="009012F3"/>
    <w:rsid w:val="00901432"/>
    <w:rsid w:val="00901856"/>
    <w:rsid w:val="009027EE"/>
    <w:rsid w:val="00902B98"/>
    <w:rsid w:val="00902CB7"/>
    <w:rsid w:val="00903058"/>
    <w:rsid w:val="009032C9"/>
    <w:rsid w:val="0090397D"/>
    <w:rsid w:val="009042F5"/>
    <w:rsid w:val="009057CB"/>
    <w:rsid w:val="00905C00"/>
    <w:rsid w:val="00905D44"/>
    <w:rsid w:val="00905F64"/>
    <w:rsid w:val="0090602B"/>
    <w:rsid w:val="00906368"/>
    <w:rsid w:val="00907388"/>
    <w:rsid w:val="009077D9"/>
    <w:rsid w:val="0091025A"/>
    <w:rsid w:val="009105E9"/>
    <w:rsid w:val="009109DD"/>
    <w:rsid w:val="00910DAD"/>
    <w:rsid w:val="00910FA3"/>
    <w:rsid w:val="009112C9"/>
    <w:rsid w:val="0091147A"/>
    <w:rsid w:val="0091181E"/>
    <w:rsid w:val="00912334"/>
    <w:rsid w:val="009123B1"/>
    <w:rsid w:val="0091315D"/>
    <w:rsid w:val="00913C5D"/>
    <w:rsid w:val="00913E2B"/>
    <w:rsid w:val="00915843"/>
    <w:rsid w:val="0091592F"/>
    <w:rsid w:val="00915B65"/>
    <w:rsid w:val="00915C21"/>
    <w:rsid w:val="00915C42"/>
    <w:rsid w:val="0091601D"/>
    <w:rsid w:val="0091647A"/>
    <w:rsid w:val="00916DDE"/>
    <w:rsid w:val="0091743E"/>
    <w:rsid w:val="00917CA5"/>
    <w:rsid w:val="0092007A"/>
    <w:rsid w:val="0092040D"/>
    <w:rsid w:val="00920EC1"/>
    <w:rsid w:val="00920F18"/>
    <w:rsid w:val="0092179A"/>
    <w:rsid w:val="00921AD0"/>
    <w:rsid w:val="00922370"/>
    <w:rsid w:val="009226F3"/>
    <w:rsid w:val="00922EF9"/>
    <w:rsid w:val="00923C86"/>
    <w:rsid w:val="0092400D"/>
    <w:rsid w:val="009242F4"/>
    <w:rsid w:val="009247C9"/>
    <w:rsid w:val="00925AF9"/>
    <w:rsid w:val="00925EF6"/>
    <w:rsid w:val="0092646F"/>
    <w:rsid w:val="0092695F"/>
    <w:rsid w:val="00926CED"/>
    <w:rsid w:val="00926D4F"/>
    <w:rsid w:val="00926EB3"/>
    <w:rsid w:val="00927126"/>
    <w:rsid w:val="00927329"/>
    <w:rsid w:val="009274E5"/>
    <w:rsid w:val="00927AB7"/>
    <w:rsid w:val="009303AE"/>
    <w:rsid w:val="00931BE8"/>
    <w:rsid w:val="00931DA9"/>
    <w:rsid w:val="00932566"/>
    <w:rsid w:val="0093293F"/>
    <w:rsid w:val="00932C94"/>
    <w:rsid w:val="009334B9"/>
    <w:rsid w:val="00933A73"/>
    <w:rsid w:val="0093449E"/>
    <w:rsid w:val="00935A7F"/>
    <w:rsid w:val="00935AA4"/>
    <w:rsid w:val="0093657C"/>
    <w:rsid w:val="00936CCC"/>
    <w:rsid w:val="009371F6"/>
    <w:rsid w:val="00937E12"/>
    <w:rsid w:val="00940503"/>
    <w:rsid w:val="009405EB"/>
    <w:rsid w:val="00942B41"/>
    <w:rsid w:val="0094324B"/>
    <w:rsid w:val="009433B2"/>
    <w:rsid w:val="009437FB"/>
    <w:rsid w:val="009438AF"/>
    <w:rsid w:val="00943CAA"/>
    <w:rsid w:val="0094430D"/>
    <w:rsid w:val="00944896"/>
    <w:rsid w:val="00944D4A"/>
    <w:rsid w:val="00945353"/>
    <w:rsid w:val="00945364"/>
    <w:rsid w:val="00945399"/>
    <w:rsid w:val="00945B90"/>
    <w:rsid w:val="009469FA"/>
    <w:rsid w:val="009473B1"/>
    <w:rsid w:val="00947A84"/>
    <w:rsid w:val="00947CC9"/>
    <w:rsid w:val="00951814"/>
    <w:rsid w:val="0095194D"/>
    <w:rsid w:val="00951A72"/>
    <w:rsid w:val="00952554"/>
    <w:rsid w:val="00952687"/>
    <w:rsid w:val="009537AA"/>
    <w:rsid w:val="009538E9"/>
    <w:rsid w:val="00953BC1"/>
    <w:rsid w:val="00953C84"/>
    <w:rsid w:val="00953D78"/>
    <w:rsid w:val="009542BB"/>
    <w:rsid w:val="009543C9"/>
    <w:rsid w:val="00954A58"/>
    <w:rsid w:val="00954FB0"/>
    <w:rsid w:val="00954FE5"/>
    <w:rsid w:val="00956765"/>
    <w:rsid w:val="00956ED8"/>
    <w:rsid w:val="00957305"/>
    <w:rsid w:val="00957B4D"/>
    <w:rsid w:val="009601C1"/>
    <w:rsid w:val="00960523"/>
    <w:rsid w:val="00960DB1"/>
    <w:rsid w:val="00960F8C"/>
    <w:rsid w:val="00961516"/>
    <w:rsid w:val="009617F7"/>
    <w:rsid w:val="009619DA"/>
    <w:rsid w:val="00961AE2"/>
    <w:rsid w:val="00961D24"/>
    <w:rsid w:val="009623C6"/>
    <w:rsid w:val="00962B60"/>
    <w:rsid w:val="00963016"/>
    <w:rsid w:val="00963588"/>
    <w:rsid w:val="00963B97"/>
    <w:rsid w:val="00963C31"/>
    <w:rsid w:val="00964886"/>
    <w:rsid w:val="00964A16"/>
    <w:rsid w:val="00964AF9"/>
    <w:rsid w:val="00964BE0"/>
    <w:rsid w:val="00964D31"/>
    <w:rsid w:val="0096553B"/>
    <w:rsid w:val="00965C4A"/>
    <w:rsid w:val="00965F52"/>
    <w:rsid w:val="00966424"/>
    <w:rsid w:val="009665F0"/>
    <w:rsid w:val="00967555"/>
    <w:rsid w:val="009675AA"/>
    <w:rsid w:val="00967863"/>
    <w:rsid w:val="0096795C"/>
    <w:rsid w:val="00970BD2"/>
    <w:rsid w:val="0097161C"/>
    <w:rsid w:val="00971630"/>
    <w:rsid w:val="009721E6"/>
    <w:rsid w:val="009721ED"/>
    <w:rsid w:val="00972300"/>
    <w:rsid w:val="009726CB"/>
    <w:rsid w:val="009728CD"/>
    <w:rsid w:val="009729D8"/>
    <w:rsid w:val="0097306F"/>
    <w:rsid w:val="00974821"/>
    <w:rsid w:val="00975405"/>
    <w:rsid w:val="00975C87"/>
    <w:rsid w:val="0097624D"/>
    <w:rsid w:val="0097680C"/>
    <w:rsid w:val="00977E28"/>
    <w:rsid w:val="00981819"/>
    <w:rsid w:val="00981A32"/>
    <w:rsid w:val="00981B18"/>
    <w:rsid w:val="009821B4"/>
    <w:rsid w:val="009821E1"/>
    <w:rsid w:val="0098294B"/>
    <w:rsid w:val="00982E42"/>
    <w:rsid w:val="00983E78"/>
    <w:rsid w:val="00984B63"/>
    <w:rsid w:val="00984E05"/>
    <w:rsid w:val="00985418"/>
    <w:rsid w:val="00985D9A"/>
    <w:rsid w:val="009866AA"/>
    <w:rsid w:val="00986878"/>
    <w:rsid w:val="00986E96"/>
    <w:rsid w:val="009871A7"/>
    <w:rsid w:val="00987F19"/>
    <w:rsid w:val="0099014D"/>
    <w:rsid w:val="00990D17"/>
    <w:rsid w:val="00990F07"/>
    <w:rsid w:val="009914F1"/>
    <w:rsid w:val="009929B9"/>
    <w:rsid w:val="00992B2A"/>
    <w:rsid w:val="00992B65"/>
    <w:rsid w:val="00992E0A"/>
    <w:rsid w:val="00993505"/>
    <w:rsid w:val="009936AF"/>
    <w:rsid w:val="00993B3D"/>
    <w:rsid w:val="00993EB3"/>
    <w:rsid w:val="009941C0"/>
    <w:rsid w:val="00995743"/>
    <w:rsid w:val="00995A2E"/>
    <w:rsid w:val="00996036"/>
    <w:rsid w:val="009969DA"/>
    <w:rsid w:val="00996A27"/>
    <w:rsid w:val="00996C46"/>
    <w:rsid w:val="00996C92"/>
    <w:rsid w:val="00996DBF"/>
    <w:rsid w:val="00996F0E"/>
    <w:rsid w:val="0099700B"/>
    <w:rsid w:val="0099728E"/>
    <w:rsid w:val="00997B1B"/>
    <w:rsid w:val="009A0EA7"/>
    <w:rsid w:val="009A0F05"/>
    <w:rsid w:val="009A1216"/>
    <w:rsid w:val="009A1BD8"/>
    <w:rsid w:val="009A1ED9"/>
    <w:rsid w:val="009A20AA"/>
    <w:rsid w:val="009A2475"/>
    <w:rsid w:val="009A2527"/>
    <w:rsid w:val="009A271F"/>
    <w:rsid w:val="009A2D1F"/>
    <w:rsid w:val="009A322C"/>
    <w:rsid w:val="009A3374"/>
    <w:rsid w:val="009A4924"/>
    <w:rsid w:val="009A4AD5"/>
    <w:rsid w:val="009A4EB2"/>
    <w:rsid w:val="009A5D79"/>
    <w:rsid w:val="009A5F24"/>
    <w:rsid w:val="009A6221"/>
    <w:rsid w:val="009A6B01"/>
    <w:rsid w:val="009A6B49"/>
    <w:rsid w:val="009A6F77"/>
    <w:rsid w:val="009A72C9"/>
    <w:rsid w:val="009A73BC"/>
    <w:rsid w:val="009A7983"/>
    <w:rsid w:val="009A7CBE"/>
    <w:rsid w:val="009B17F6"/>
    <w:rsid w:val="009B1988"/>
    <w:rsid w:val="009B1DC2"/>
    <w:rsid w:val="009B20B2"/>
    <w:rsid w:val="009B2999"/>
    <w:rsid w:val="009B2E99"/>
    <w:rsid w:val="009B3061"/>
    <w:rsid w:val="009B3132"/>
    <w:rsid w:val="009B3A0D"/>
    <w:rsid w:val="009B3EB3"/>
    <w:rsid w:val="009B3EEA"/>
    <w:rsid w:val="009B44ED"/>
    <w:rsid w:val="009B44F6"/>
    <w:rsid w:val="009B4830"/>
    <w:rsid w:val="009B5945"/>
    <w:rsid w:val="009B5B25"/>
    <w:rsid w:val="009B5CF2"/>
    <w:rsid w:val="009B68DE"/>
    <w:rsid w:val="009C016F"/>
    <w:rsid w:val="009C0434"/>
    <w:rsid w:val="009C0DD7"/>
    <w:rsid w:val="009C1EF3"/>
    <w:rsid w:val="009C2421"/>
    <w:rsid w:val="009C2477"/>
    <w:rsid w:val="009C2591"/>
    <w:rsid w:val="009C27CF"/>
    <w:rsid w:val="009C2926"/>
    <w:rsid w:val="009C2DEB"/>
    <w:rsid w:val="009C3AA3"/>
    <w:rsid w:val="009C3C95"/>
    <w:rsid w:val="009C430E"/>
    <w:rsid w:val="009C4599"/>
    <w:rsid w:val="009C463C"/>
    <w:rsid w:val="009C46C5"/>
    <w:rsid w:val="009C4729"/>
    <w:rsid w:val="009C5425"/>
    <w:rsid w:val="009C5447"/>
    <w:rsid w:val="009C56D5"/>
    <w:rsid w:val="009C5CFB"/>
    <w:rsid w:val="009C6654"/>
    <w:rsid w:val="009C67BC"/>
    <w:rsid w:val="009C686C"/>
    <w:rsid w:val="009C6FA2"/>
    <w:rsid w:val="009C70EF"/>
    <w:rsid w:val="009C7239"/>
    <w:rsid w:val="009C7DC2"/>
    <w:rsid w:val="009D0648"/>
    <w:rsid w:val="009D1242"/>
    <w:rsid w:val="009D1721"/>
    <w:rsid w:val="009D1A57"/>
    <w:rsid w:val="009D1AA0"/>
    <w:rsid w:val="009D2004"/>
    <w:rsid w:val="009D244A"/>
    <w:rsid w:val="009D2544"/>
    <w:rsid w:val="009D25EE"/>
    <w:rsid w:val="009D3DFB"/>
    <w:rsid w:val="009D4369"/>
    <w:rsid w:val="009D4A4A"/>
    <w:rsid w:val="009D5717"/>
    <w:rsid w:val="009D5A67"/>
    <w:rsid w:val="009D5DD7"/>
    <w:rsid w:val="009D6738"/>
    <w:rsid w:val="009D6BCC"/>
    <w:rsid w:val="009D6FCE"/>
    <w:rsid w:val="009E01D8"/>
    <w:rsid w:val="009E0475"/>
    <w:rsid w:val="009E05C4"/>
    <w:rsid w:val="009E07BF"/>
    <w:rsid w:val="009E0DF9"/>
    <w:rsid w:val="009E1214"/>
    <w:rsid w:val="009E1C5D"/>
    <w:rsid w:val="009E1E83"/>
    <w:rsid w:val="009E2FBA"/>
    <w:rsid w:val="009E4B95"/>
    <w:rsid w:val="009E5406"/>
    <w:rsid w:val="009E57B1"/>
    <w:rsid w:val="009E5E94"/>
    <w:rsid w:val="009E6097"/>
    <w:rsid w:val="009E63B6"/>
    <w:rsid w:val="009E73FE"/>
    <w:rsid w:val="009E7417"/>
    <w:rsid w:val="009E749A"/>
    <w:rsid w:val="009E7A22"/>
    <w:rsid w:val="009E7A4B"/>
    <w:rsid w:val="009F07E6"/>
    <w:rsid w:val="009F12D1"/>
    <w:rsid w:val="009F2BC9"/>
    <w:rsid w:val="009F3F82"/>
    <w:rsid w:val="009F4C6A"/>
    <w:rsid w:val="009F4ED9"/>
    <w:rsid w:val="009F522D"/>
    <w:rsid w:val="009F5A37"/>
    <w:rsid w:val="009F5FCB"/>
    <w:rsid w:val="009F6691"/>
    <w:rsid w:val="009F6D9B"/>
    <w:rsid w:val="009F72FE"/>
    <w:rsid w:val="009F76FD"/>
    <w:rsid w:val="00A012ED"/>
    <w:rsid w:val="00A01495"/>
    <w:rsid w:val="00A01A97"/>
    <w:rsid w:val="00A01EB5"/>
    <w:rsid w:val="00A01F17"/>
    <w:rsid w:val="00A0204E"/>
    <w:rsid w:val="00A03082"/>
    <w:rsid w:val="00A034BC"/>
    <w:rsid w:val="00A03C69"/>
    <w:rsid w:val="00A03D58"/>
    <w:rsid w:val="00A03DFA"/>
    <w:rsid w:val="00A04467"/>
    <w:rsid w:val="00A04EA3"/>
    <w:rsid w:val="00A05607"/>
    <w:rsid w:val="00A056D7"/>
    <w:rsid w:val="00A063D4"/>
    <w:rsid w:val="00A069D4"/>
    <w:rsid w:val="00A06B61"/>
    <w:rsid w:val="00A072AA"/>
    <w:rsid w:val="00A07CA4"/>
    <w:rsid w:val="00A10496"/>
    <w:rsid w:val="00A10AC1"/>
    <w:rsid w:val="00A11049"/>
    <w:rsid w:val="00A11678"/>
    <w:rsid w:val="00A117C8"/>
    <w:rsid w:val="00A1180F"/>
    <w:rsid w:val="00A11BFB"/>
    <w:rsid w:val="00A1252E"/>
    <w:rsid w:val="00A1279E"/>
    <w:rsid w:val="00A13B9B"/>
    <w:rsid w:val="00A1494F"/>
    <w:rsid w:val="00A14994"/>
    <w:rsid w:val="00A15483"/>
    <w:rsid w:val="00A154F4"/>
    <w:rsid w:val="00A15511"/>
    <w:rsid w:val="00A15753"/>
    <w:rsid w:val="00A1594B"/>
    <w:rsid w:val="00A15B76"/>
    <w:rsid w:val="00A15D2E"/>
    <w:rsid w:val="00A15D4D"/>
    <w:rsid w:val="00A15E6F"/>
    <w:rsid w:val="00A15F53"/>
    <w:rsid w:val="00A160F8"/>
    <w:rsid w:val="00A16112"/>
    <w:rsid w:val="00A17401"/>
    <w:rsid w:val="00A20416"/>
    <w:rsid w:val="00A205B2"/>
    <w:rsid w:val="00A20C45"/>
    <w:rsid w:val="00A20EC6"/>
    <w:rsid w:val="00A21019"/>
    <w:rsid w:val="00A21CE7"/>
    <w:rsid w:val="00A21D5A"/>
    <w:rsid w:val="00A221BD"/>
    <w:rsid w:val="00A22D18"/>
    <w:rsid w:val="00A2322A"/>
    <w:rsid w:val="00A24104"/>
    <w:rsid w:val="00A25019"/>
    <w:rsid w:val="00A25688"/>
    <w:rsid w:val="00A257F1"/>
    <w:rsid w:val="00A25811"/>
    <w:rsid w:val="00A2585D"/>
    <w:rsid w:val="00A25866"/>
    <w:rsid w:val="00A25CA3"/>
    <w:rsid w:val="00A25FA0"/>
    <w:rsid w:val="00A260DB"/>
    <w:rsid w:val="00A263BD"/>
    <w:rsid w:val="00A267F7"/>
    <w:rsid w:val="00A26DDE"/>
    <w:rsid w:val="00A2783C"/>
    <w:rsid w:val="00A27843"/>
    <w:rsid w:val="00A30F8B"/>
    <w:rsid w:val="00A31122"/>
    <w:rsid w:val="00A3286C"/>
    <w:rsid w:val="00A32C77"/>
    <w:rsid w:val="00A34063"/>
    <w:rsid w:val="00A3416E"/>
    <w:rsid w:val="00A3516D"/>
    <w:rsid w:val="00A35710"/>
    <w:rsid w:val="00A3694A"/>
    <w:rsid w:val="00A36CE6"/>
    <w:rsid w:val="00A36D29"/>
    <w:rsid w:val="00A37180"/>
    <w:rsid w:val="00A37276"/>
    <w:rsid w:val="00A3757B"/>
    <w:rsid w:val="00A3777E"/>
    <w:rsid w:val="00A37E8C"/>
    <w:rsid w:val="00A401FC"/>
    <w:rsid w:val="00A40324"/>
    <w:rsid w:val="00A408C4"/>
    <w:rsid w:val="00A40C16"/>
    <w:rsid w:val="00A40E76"/>
    <w:rsid w:val="00A40E77"/>
    <w:rsid w:val="00A42570"/>
    <w:rsid w:val="00A42A64"/>
    <w:rsid w:val="00A431AA"/>
    <w:rsid w:val="00A435C2"/>
    <w:rsid w:val="00A437C8"/>
    <w:rsid w:val="00A439F5"/>
    <w:rsid w:val="00A43FBC"/>
    <w:rsid w:val="00A44834"/>
    <w:rsid w:val="00A44B47"/>
    <w:rsid w:val="00A45513"/>
    <w:rsid w:val="00A457E3"/>
    <w:rsid w:val="00A45F27"/>
    <w:rsid w:val="00A46018"/>
    <w:rsid w:val="00A464E1"/>
    <w:rsid w:val="00A465CA"/>
    <w:rsid w:val="00A479F7"/>
    <w:rsid w:val="00A47C06"/>
    <w:rsid w:val="00A501A1"/>
    <w:rsid w:val="00A5024B"/>
    <w:rsid w:val="00A50AB4"/>
    <w:rsid w:val="00A50CBB"/>
    <w:rsid w:val="00A5161E"/>
    <w:rsid w:val="00A5188C"/>
    <w:rsid w:val="00A51AB7"/>
    <w:rsid w:val="00A5283A"/>
    <w:rsid w:val="00A52F08"/>
    <w:rsid w:val="00A5326D"/>
    <w:rsid w:val="00A541AA"/>
    <w:rsid w:val="00A547EB"/>
    <w:rsid w:val="00A54B3C"/>
    <w:rsid w:val="00A54E14"/>
    <w:rsid w:val="00A554EF"/>
    <w:rsid w:val="00A55704"/>
    <w:rsid w:val="00A577DD"/>
    <w:rsid w:val="00A57F5C"/>
    <w:rsid w:val="00A60749"/>
    <w:rsid w:val="00A6097F"/>
    <w:rsid w:val="00A60E6F"/>
    <w:rsid w:val="00A61487"/>
    <w:rsid w:val="00A6179F"/>
    <w:rsid w:val="00A62804"/>
    <w:rsid w:val="00A62F96"/>
    <w:rsid w:val="00A62FB5"/>
    <w:rsid w:val="00A632A5"/>
    <w:rsid w:val="00A64414"/>
    <w:rsid w:val="00A64887"/>
    <w:rsid w:val="00A64DBD"/>
    <w:rsid w:val="00A65100"/>
    <w:rsid w:val="00A65AAA"/>
    <w:rsid w:val="00A670FB"/>
    <w:rsid w:val="00A67399"/>
    <w:rsid w:val="00A67BA3"/>
    <w:rsid w:val="00A67F36"/>
    <w:rsid w:val="00A7007C"/>
    <w:rsid w:val="00A7016E"/>
    <w:rsid w:val="00A701D6"/>
    <w:rsid w:val="00A70493"/>
    <w:rsid w:val="00A7062F"/>
    <w:rsid w:val="00A70BF1"/>
    <w:rsid w:val="00A70E05"/>
    <w:rsid w:val="00A7106F"/>
    <w:rsid w:val="00A71861"/>
    <w:rsid w:val="00A718E6"/>
    <w:rsid w:val="00A71907"/>
    <w:rsid w:val="00A727EE"/>
    <w:rsid w:val="00A72AB8"/>
    <w:rsid w:val="00A72C87"/>
    <w:rsid w:val="00A73595"/>
    <w:rsid w:val="00A73E04"/>
    <w:rsid w:val="00A741BB"/>
    <w:rsid w:val="00A741EE"/>
    <w:rsid w:val="00A74743"/>
    <w:rsid w:val="00A74A57"/>
    <w:rsid w:val="00A74B58"/>
    <w:rsid w:val="00A74C1F"/>
    <w:rsid w:val="00A74FB9"/>
    <w:rsid w:val="00A762EF"/>
    <w:rsid w:val="00A7725A"/>
    <w:rsid w:val="00A7744C"/>
    <w:rsid w:val="00A777E7"/>
    <w:rsid w:val="00A77BC0"/>
    <w:rsid w:val="00A806EF"/>
    <w:rsid w:val="00A80C6B"/>
    <w:rsid w:val="00A80FC2"/>
    <w:rsid w:val="00A8236F"/>
    <w:rsid w:val="00A83094"/>
    <w:rsid w:val="00A832C9"/>
    <w:rsid w:val="00A83F5A"/>
    <w:rsid w:val="00A8413C"/>
    <w:rsid w:val="00A843FD"/>
    <w:rsid w:val="00A856AB"/>
    <w:rsid w:val="00A8657D"/>
    <w:rsid w:val="00A8681E"/>
    <w:rsid w:val="00A86A21"/>
    <w:rsid w:val="00A86F3A"/>
    <w:rsid w:val="00A8734A"/>
    <w:rsid w:val="00A873DD"/>
    <w:rsid w:val="00A874DE"/>
    <w:rsid w:val="00A87CEB"/>
    <w:rsid w:val="00A87D2C"/>
    <w:rsid w:val="00A90349"/>
    <w:rsid w:val="00A90C1A"/>
    <w:rsid w:val="00A90D85"/>
    <w:rsid w:val="00A91144"/>
    <w:rsid w:val="00A91D46"/>
    <w:rsid w:val="00A92058"/>
    <w:rsid w:val="00A9214B"/>
    <w:rsid w:val="00A9246F"/>
    <w:rsid w:val="00A92493"/>
    <w:rsid w:val="00A92C36"/>
    <w:rsid w:val="00A933EE"/>
    <w:rsid w:val="00A9346E"/>
    <w:rsid w:val="00A93601"/>
    <w:rsid w:val="00A9404B"/>
    <w:rsid w:val="00A949C7"/>
    <w:rsid w:val="00A961AD"/>
    <w:rsid w:val="00A961FD"/>
    <w:rsid w:val="00A962FE"/>
    <w:rsid w:val="00A963DB"/>
    <w:rsid w:val="00A9693F"/>
    <w:rsid w:val="00A96EA2"/>
    <w:rsid w:val="00A96F54"/>
    <w:rsid w:val="00AA002A"/>
    <w:rsid w:val="00AA06A4"/>
    <w:rsid w:val="00AA0CB6"/>
    <w:rsid w:val="00AA0F18"/>
    <w:rsid w:val="00AA17D4"/>
    <w:rsid w:val="00AA17F3"/>
    <w:rsid w:val="00AA2034"/>
    <w:rsid w:val="00AA2236"/>
    <w:rsid w:val="00AA29FE"/>
    <w:rsid w:val="00AA2BAE"/>
    <w:rsid w:val="00AA2CA4"/>
    <w:rsid w:val="00AA395C"/>
    <w:rsid w:val="00AA4154"/>
    <w:rsid w:val="00AA42C7"/>
    <w:rsid w:val="00AA4E24"/>
    <w:rsid w:val="00AA5049"/>
    <w:rsid w:val="00AA51A6"/>
    <w:rsid w:val="00AA51E6"/>
    <w:rsid w:val="00AA54B1"/>
    <w:rsid w:val="00AA57F0"/>
    <w:rsid w:val="00AA59BF"/>
    <w:rsid w:val="00AA6255"/>
    <w:rsid w:val="00AA634D"/>
    <w:rsid w:val="00AA68FA"/>
    <w:rsid w:val="00AA6A8F"/>
    <w:rsid w:val="00AA6D85"/>
    <w:rsid w:val="00AA6EA6"/>
    <w:rsid w:val="00AA741D"/>
    <w:rsid w:val="00AA7D9E"/>
    <w:rsid w:val="00AB07BC"/>
    <w:rsid w:val="00AB0EB8"/>
    <w:rsid w:val="00AB0F79"/>
    <w:rsid w:val="00AB12F2"/>
    <w:rsid w:val="00AB1B5D"/>
    <w:rsid w:val="00AB1C75"/>
    <w:rsid w:val="00AB210E"/>
    <w:rsid w:val="00AB2838"/>
    <w:rsid w:val="00AB331A"/>
    <w:rsid w:val="00AB38F5"/>
    <w:rsid w:val="00AB3BE2"/>
    <w:rsid w:val="00AB3CC5"/>
    <w:rsid w:val="00AB3D51"/>
    <w:rsid w:val="00AB4042"/>
    <w:rsid w:val="00AB4508"/>
    <w:rsid w:val="00AB4859"/>
    <w:rsid w:val="00AB4A15"/>
    <w:rsid w:val="00AB4A47"/>
    <w:rsid w:val="00AB53D2"/>
    <w:rsid w:val="00AB5B61"/>
    <w:rsid w:val="00AB6759"/>
    <w:rsid w:val="00AB67C9"/>
    <w:rsid w:val="00AB6E21"/>
    <w:rsid w:val="00AB754D"/>
    <w:rsid w:val="00AB7839"/>
    <w:rsid w:val="00AB7BCF"/>
    <w:rsid w:val="00AC099D"/>
    <w:rsid w:val="00AC0D3B"/>
    <w:rsid w:val="00AC1638"/>
    <w:rsid w:val="00AC16B4"/>
    <w:rsid w:val="00AC1B8A"/>
    <w:rsid w:val="00AC1DBB"/>
    <w:rsid w:val="00AC2CE2"/>
    <w:rsid w:val="00AC3071"/>
    <w:rsid w:val="00AC348B"/>
    <w:rsid w:val="00AC370E"/>
    <w:rsid w:val="00AC39B9"/>
    <w:rsid w:val="00AC5781"/>
    <w:rsid w:val="00AC5936"/>
    <w:rsid w:val="00AC5D3A"/>
    <w:rsid w:val="00AC5DC8"/>
    <w:rsid w:val="00AC5FA7"/>
    <w:rsid w:val="00AC5FC7"/>
    <w:rsid w:val="00AC5FFE"/>
    <w:rsid w:val="00AC61C6"/>
    <w:rsid w:val="00AC6347"/>
    <w:rsid w:val="00AC6589"/>
    <w:rsid w:val="00AC66D4"/>
    <w:rsid w:val="00AC6CE5"/>
    <w:rsid w:val="00AC70F9"/>
    <w:rsid w:val="00AC7FB2"/>
    <w:rsid w:val="00AD03A8"/>
    <w:rsid w:val="00AD045C"/>
    <w:rsid w:val="00AD0F53"/>
    <w:rsid w:val="00AD16D9"/>
    <w:rsid w:val="00AD1E07"/>
    <w:rsid w:val="00AD1EB7"/>
    <w:rsid w:val="00AD2913"/>
    <w:rsid w:val="00AD2AEF"/>
    <w:rsid w:val="00AD3B9C"/>
    <w:rsid w:val="00AD3E30"/>
    <w:rsid w:val="00AD4413"/>
    <w:rsid w:val="00AD464D"/>
    <w:rsid w:val="00AD48CF"/>
    <w:rsid w:val="00AD49FA"/>
    <w:rsid w:val="00AD5260"/>
    <w:rsid w:val="00AD57B1"/>
    <w:rsid w:val="00AD58BA"/>
    <w:rsid w:val="00AD58E8"/>
    <w:rsid w:val="00AD5ED9"/>
    <w:rsid w:val="00AD6402"/>
    <w:rsid w:val="00AD65B0"/>
    <w:rsid w:val="00AD6B1C"/>
    <w:rsid w:val="00AD6E5F"/>
    <w:rsid w:val="00AD7520"/>
    <w:rsid w:val="00AE02D8"/>
    <w:rsid w:val="00AE077E"/>
    <w:rsid w:val="00AE0AEC"/>
    <w:rsid w:val="00AE0E18"/>
    <w:rsid w:val="00AE0EEC"/>
    <w:rsid w:val="00AE1356"/>
    <w:rsid w:val="00AE17EE"/>
    <w:rsid w:val="00AE2128"/>
    <w:rsid w:val="00AE21B0"/>
    <w:rsid w:val="00AE2784"/>
    <w:rsid w:val="00AE2D91"/>
    <w:rsid w:val="00AE3818"/>
    <w:rsid w:val="00AE399E"/>
    <w:rsid w:val="00AE4F96"/>
    <w:rsid w:val="00AE63AA"/>
    <w:rsid w:val="00AE6A44"/>
    <w:rsid w:val="00AE6A50"/>
    <w:rsid w:val="00AE7898"/>
    <w:rsid w:val="00AE7970"/>
    <w:rsid w:val="00AE7B20"/>
    <w:rsid w:val="00AF01A9"/>
    <w:rsid w:val="00AF057E"/>
    <w:rsid w:val="00AF101E"/>
    <w:rsid w:val="00AF1423"/>
    <w:rsid w:val="00AF1D55"/>
    <w:rsid w:val="00AF32B7"/>
    <w:rsid w:val="00AF38E9"/>
    <w:rsid w:val="00AF3C29"/>
    <w:rsid w:val="00AF4E31"/>
    <w:rsid w:val="00AF5006"/>
    <w:rsid w:val="00AF5432"/>
    <w:rsid w:val="00AF5D3A"/>
    <w:rsid w:val="00AF61E7"/>
    <w:rsid w:val="00AF61FB"/>
    <w:rsid w:val="00AF67CD"/>
    <w:rsid w:val="00AF681E"/>
    <w:rsid w:val="00AF68CB"/>
    <w:rsid w:val="00B0033F"/>
    <w:rsid w:val="00B0160F"/>
    <w:rsid w:val="00B0178D"/>
    <w:rsid w:val="00B01797"/>
    <w:rsid w:val="00B018FF"/>
    <w:rsid w:val="00B0199C"/>
    <w:rsid w:val="00B0226F"/>
    <w:rsid w:val="00B03AC0"/>
    <w:rsid w:val="00B03EAB"/>
    <w:rsid w:val="00B046CE"/>
    <w:rsid w:val="00B05022"/>
    <w:rsid w:val="00B0536D"/>
    <w:rsid w:val="00B06613"/>
    <w:rsid w:val="00B06EC2"/>
    <w:rsid w:val="00B07DFD"/>
    <w:rsid w:val="00B07E67"/>
    <w:rsid w:val="00B10028"/>
    <w:rsid w:val="00B10332"/>
    <w:rsid w:val="00B10B5B"/>
    <w:rsid w:val="00B10DB4"/>
    <w:rsid w:val="00B113AC"/>
    <w:rsid w:val="00B11642"/>
    <w:rsid w:val="00B116D3"/>
    <w:rsid w:val="00B12209"/>
    <w:rsid w:val="00B127D9"/>
    <w:rsid w:val="00B12BE0"/>
    <w:rsid w:val="00B13065"/>
    <w:rsid w:val="00B13312"/>
    <w:rsid w:val="00B13CBE"/>
    <w:rsid w:val="00B13D24"/>
    <w:rsid w:val="00B13DD1"/>
    <w:rsid w:val="00B14621"/>
    <w:rsid w:val="00B150A5"/>
    <w:rsid w:val="00B168A2"/>
    <w:rsid w:val="00B169D6"/>
    <w:rsid w:val="00B17455"/>
    <w:rsid w:val="00B17F52"/>
    <w:rsid w:val="00B20F8A"/>
    <w:rsid w:val="00B2111F"/>
    <w:rsid w:val="00B2175B"/>
    <w:rsid w:val="00B21796"/>
    <w:rsid w:val="00B2194D"/>
    <w:rsid w:val="00B21ABA"/>
    <w:rsid w:val="00B21F0A"/>
    <w:rsid w:val="00B21F15"/>
    <w:rsid w:val="00B22472"/>
    <w:rsid w:val="00B229B6"/>
    <w:rsid w:val="00B2344A"/>
    <w:rsid w:val="00B23A05"/>
    <w:rsid w:val="00B23AF7"/>
    <w:rsid w:val="00B23F97"/>
    <w:rsid w:val="00B25A09"/>
    <w:rsid w:val="00B25C98"/>
    <w:rsid w:val="00B26189"/>
    <w:rsid w:val="00B2624D"/>
    <w:rsid w:val="00B270A8"/>
    <w:rsid w:val="00B276A2"/>
    <w:rsid w:val="00B30C67"/>
    <w:rsid w:val="00B311C5"/>
    <w:rsid w:val="00B313D7"/>
    <w:rsid w:val="00B3160D"/>
    <w:rsid w:val="00B32925"/>
    <w:rsid w:val="00B32A1A"/>
    <w:rsid w:val="00B32E5D"/>
    <w:rsid w:val="00B332FF"/>
    <w:rsid w:val="00B33E44"/>
    <w:rsid w:val="00B33F42"/>
    <w:rsid w:val="00B3542B"/>
    <w:rsid w:val="00B35A1F"/>
    <w:rsid w:val="00B35D2B"/>
    <w:rsid w:val="00B3676E"/>
    <w:rsid w:val="00B368A6"/>
    <w:rsid w:val="00B370A2"/>
    <w:rsid w:val="00B37953"/>
    <w:rsid w:val="00B4070E"/>
    <w:rsid w:val="00B40AD4"/>
    <w:rsid w:val="00B415CB"/>
    <w:rsid w:val="00B42439"/>
    <w:rsid w:val="00B42541"/>
    <w:rsid w:val="00B433E2"/>
    <w:rsid w:val="00B4350E"/>
    <w:rsid w:val="00B4361B"/>
    <w:rsid w:val="00B43876"/>
    <w:rsid w:val="00B4471B"/>
    <w:rsid w:val="00B4474A"/>
    <w:rsid w:val="00B44819"/>
    <w:rsid w:val="00B44BFF"/>
    <w:rsid w:val="00B45640"/>
    <w:rsid w:val="00B45CED"/>
    <w:rsid w:val="00B45DD9"/>
    <w:rsid w:val="00B47474"/>
    <w:rsid w:val="00B474F9"/>
    <w:rsid w:val="00B476E4"/>
    <w:rsid w:val="00B47E05"/>
    <w:rsid w:val="00B508AF"/>
    <w:rsid w:val="00B508C1"/>
    <w:rsid w:val="00B50C52"/>
    <w:rsid w:val="00B51728"/>
    <w:rsid w:val="00B51797"/>
    <w:rsid w:val="00B51848"/>
    <w:rsid w:val="00B51E8C"/>
    <w:rsid w:val="00B531A1"/>
    <w:rsid w:val="00B53391"/>
    <w:rsid w:val="00B536DC"/>
    <w:rsid w:val="00B537D3"/>
    <w:rsid w:val="00B546D8"/>
    <w:rsid w:val="00B54E0C"/>
    <w:rsid w:val="00B54F40"/>
    <w:rsid w:val="00B557EF"/>
    <w:rsid w:val="00B558DE"/>
    <w:rsid w:val="00B55A50"/>
    <w:rsid w:val="00B55E07"/>
    <w:rsid w:val="00B560B3"/>
    <w:rsid w:val="00B56B69"/>
    <w:rsid w:val="00B56CE3"/>
    <w:rsid w:val="00B57AFB"/>
    <w:rsid w:val="00B57D4C"/>
    <w:rsid w:val="00B60ED1"/>
    <w:rsid w:val="00B61276"/>
    <w:rsid w:val="00B6177D"/>
    <w:rsid w:val="00B62029"/>
    <w:rsid w:val="00B62958"/>
    <w:rsid w:val="00B629D9"/>
    <w:rsid w:val="00B6328F"/>
    <w:rsid w:val="00B63976"/>
    <w:rsid w:val="00B642E3"/>
    <w:rsid w:val="00B654D7"/>
    <w:rsid w:val="00B65EAB"/>
    <w:rsid w:val="00B65EB8"/>
    <w:rsid w:val="00B66ECB"/>
    <w:rsid w:val="00B70C45"/>
    <w:rsid w:val="00B71502"/>
    <w:rsid w:val="00B715CD"/>
    <w:rsid w:val="00B72FAF"/>
    <w:rsid w:val="00B734FF"/>
    <w:rsid w:val="00B73887"/>
    <w:rsid w:val="00B73A2B"/>
    <w:rsid w:val="00B73E9C"/>
    <w:rsid w:val="00B73F76"/>
    <w:rsid w:val="00B744CC"/>
    <w:rsid w:val="00B749F2"/>
    <w:rsid w:val="00B75574"/>
    <w:rsid w:val="00B756C1"/>
    <w:rsid w:val="00B76010"/>
    <w:rsid w:val="00B762A9"/>
    <w:rsid w:val="00B76732"/>
    <w:rsid w:val="00B767F3"/>
    <w:rsid w:val="00B7785E"/>
    <w:rsid w:val="00B77CCD"/>
    <w:rsid w:val="00B77FF6"/>
    <w:rsid w:val="00B8002E"/>
    <w:rsid w:val="00B80221"/>
    <w:rsid w:val="00B802AA"/>
    <w:rsid w:val="00B8063A"/>
    <w:rsid w:val="00B80F37"/>
    <w:rsid w:val="00B81330"/>
    <w:rsid w:val="00B8232F"/>
    <w:rsid w:val="00B8238B"/>
    <w:rsid w:val="00B82416"/>
    <w:rsid w:val="00B826EC"/>
    <w:rsid w:val="00B82954"/>
    <w:rsid w:val="00B834DC"/>
    <w:rsid w:val="00B83719"/>
    <w:rsid w:val="00B83CA6"/>
    <w:rsid w:val="00B84194"/>
    <w:rsid w:val="00B84612"/>
    <w:rsid w:val="00B84759"/>
    <w:rsid w:val="00B848FF"/>
    <w:rsid w:val="00B84C73"/>
    <w:rsid w:val="00B84E63"/>
    <w:rsid w:val="00B84E83"/>
    <w:rsid w:val="00B85260"/>
    <w:rsid w:val="00B868BA"/>
    <w:rsid w:val="00B869C8"/>
    <w:rsid w:val="00B86CD4"/>
    <w:rsid w:val="00B87079"/>
    <w:rsid w:val="00B87D58"/>
    <w:rsid w:val="00B90148"/>
    <w:rsid w:val="00B903A6"/>
    <w:rsid w:val="00B906EA"/>
    <w:rsid w:val="00B90AAE"/>
    <w:rsid w:val="00B919B0"/>
    <w:rsid w:val="00B91F25"/>
    <w:rsid w:val="00B91F9C"/>
    <w:rsid w:val="00B92516"/>
    <w:rsid w:val="00B9251C"/>
    <w:rsid w:val="00B92E43"/>
    <w:rsid w:val="00B936E6"/>
    <w:rsid w:val="00B937B8"/>
    <w:rsid w:val="00B95103"/>
    <w:rsid w:val="00B9515E"/>
    <w:rsid w:val="00B95608"/>
    <w:rsid w:val="00B95A86"/>
    <w:rsid w:val="00B95ABB"/>
    <w:rsid w:val="00B95C49"/>
    <w:rsid w:val="00B9602C"/>
    <w:rsid w:val="00B97073"/>
    <w:rsid w:val="00B9712D"/>
    <w:rsid w:val="00B973D3"/>
    <w:rsid w:val="00B9751A"/>
    <w:rsid w:val="00B975FE"/>
    <w:rsid w:val="00B9765B"/>
    <w:rsid w:val="00B97B63"/>
    <w:rsid w:val="00B97BF7"/>
    <w:rsid w:val="00BA0126"/>
    <w:rsid w:val="00BA0A15"/>
    <w:rsid w:val="00BA1308"/>
    <w:rsid w:val="00BA214E"/>
    <w:rsid w:val="00BA3845"/>
    <w:rsid w:val="00BA5137"/>
    <w:rsid w:val="00BA52CD"/>
    <w:rsid w:val="00BA6130"/>
    <w:rsid w:val="00BA692F"/>
    <w:rsid w:val="00BA7C4B"/>
    <w:rsid w:val="00BB0113"/>
    <w:rsid w:val="00BB058F"/>
    <w:rsid w:val="00BB0A3F"/>
    <w:rsid w:val="00BB1329"/>
    <w:rsid w:val="00BB1782"/>
    <w:rsid w:val="00BB18E9"/>
    <w:rsid w:val="00BB1E4C"/>
    <w:rsid w:val="00BB2555"/>
    <w:rsid w:val="00BB2B70"/>
    <w:rsid w:val="00BB312C"/>
    <w:rsid w:val="00BB3D5C"/>
    <w:rsid w:val="00BB41E6"/>
    <w:rsid w:val="00BB4668"/>
    <w:rsid w:val="00BB4E67"/>
    <w:rsid w:val="00BB5B27"/>
    <w:rsid w:val="00BB5C3D"/>
    <w:rsid w:val="00BB653D"/>
    <w:rsid w:val="00BB68C4"/>
    <w:rsid w:val="00BB6CED"/>
    <w:rsid w:val="00BB703B"/>
    <w:rsid w:val="00BB71B9"/>
    <w:rsid w:val="00BB72E9"/>
    <w:rsid w:val="00BB732E"/>
    <w:rsid w:val="00BB7D24"/>
    <w:rsid w:val="00BC045A"/>
    <w:rsid w:val="00BC0986"/>
    <w:rsid w:val="00BC1306"/>
    <w:rsid w:val="00BC1795"/>
    <w:rsid w:val="00BC1F73"/>
    <w:rsid w:val="00BC3106"/>
    <w:rsid w:val="00BC3595"/>
    <w:rsid w:val="00BC368A"/>
    <w:rsid w:val="00BC3AE2"/>
    <w:rsid w:val="00BC4072"/>
    <w:rsid w:val="00BC40F2"/>
    <w:rsid w:val="00BC4749"/>
    <w:rsid w:val="00BC59FF"/>
    <w:rsid w:val="00BC5BC5"/>
    <w:rsid w:val="00BC6335"/>
    <w:rsid w:val="00BC65D6"/>
    <w:rsid w:val="00BC6A04"/>
    <w:rsid w:val="00BC6CD7"/>
    <w:rsid w:val="00BC740B"/>
    <w:rsid w:val="00BC7F59"/>
    <w:rsid w:val="00BD0B13"/>
    <w:rsid w:val="00BD0B6D"/>
    <w:rsid w:val="00BD0E0A"/>
    <w:rsid w:val="00BD1A03"/>
    <w:rsid w:val="00BD1A8A"/>
    <w:rsid w:val="00BD2041"/>
    <w:rsid w:val="00BD2772"/>
    <w:rsid w:val="00BD2DC8"/>
    <w:rsid w:val="00BD33D2"/>
    <w:rsid w:val="00BD3A4C"/>
    <w:rsid w:val="00BD4865"/>
    <w:rsid w:val="00BD53B8"/>
    <w:rsid w:val="00BD5D57"/>
    <w:rsid w:val="00BD5DDD"/>
    <w:rsid w:val="00BD64AF"/>
    <w:rsid w:val="00BD7A9B"/>
    <w:rsid w:val="00BE057D"/>
    <w:rsid w:val="00BE0BF6"/>
    <w:rsid w:val="00BE11F3"/>
    <w:rsid w:val="00BE1328"/>
    <w:rsid w:val="00BE19D7"/>
    <w:rsid w:val="00BE2247"/>
    <w:rsid w:val="00BE2963"/>
    <w:rsid w:val="00BE29F0"/>
    <w:rsid w:val="00BE2D1B"/>
    <w:rsid w:val="00BE2F08"/>
    <w:rsid w:val="00BE3762"/>
    <w:rsid w:val="00BE3C0D"/>
    <w:rsid w:val="00BE3F01"/>
    <w:rsid w:val="00BE3F3E"/>
    <w:rsid w:val="00BE42B4"/>
    <w:rsid w:val="00BE4786"/>
    <w:rsid w:val="00BE645C"/>
    <w:rsid w:val="00BE687F"/>
    <w:rsid w:val="00BE6A65"/>
    <w:rsid w:val="00BE72C3"/>
    <w:rsid w:val="00BE799D"/>
    <w:rsid w:val="00BF05D6"/>
    <w:rsid w:val="00BF0DBA"/>
    <w:rsid w:val="00BF1BA9"/>
    <w:rsid w:val="00BF1ECA"/>
    <w:rsid w:val="00BF1FAD"/>
    <w:rsid w:val="00BF348D"/>
    <w:rsid w:val="00BF3578"/>
    <w:rsid w:val="00BF3A9F"/>
    <w:rsid w:val="00BF3B77"/>
    <w:rsid w:val="00BF405B"/>
    <w:rsid w:val="00BF4221"/>
    <w:rsid w:val="00BF42D7"/>
    <w:rsid w:val="00BF4626"/>
    <w:rsid w:val="00BF514A"/>
    <w:rsid w:val="00BF5162"/>
    <w:rsid w:val="00BF5440"/>
    <w:rsid w:val="00BF5860"/>
    <w:rsid w:val="00BF5AFB"/>
    <w:rsid w:val="00BF5E0A"/>
    <w:rsid w:val="00BF6ABE"/>
    <w:rsid w:val="00BF6D3C"/>
    <w:rsid w:val="00BF7107"/>
    <w:rsid w:val="00BF72F9"/>
    <w:rsid w:val="00BF7309"/>
    <w:rsid w:val="00C00FF5"/>
    <w:rsid w:val="00C0280D"/>
    <w:rsid w:val="00C02B06"/>
    <w:rsid w:val="00C02DED"/>
    <w:rsid w:val="00C0332B"/>
    <w:rsid w:val="00C036B9"/>
    <w:rsid w:val="00C03AC7"/>
    <w:rsid w:val="00C03B4F"/>
    <w:rsid w:val="00C041FD"/>
    <w:rsid w:val="00C0429F"/>
    <w:rsid w:val="00C0444B"/>
    <w:rsid w:val="00C04E98"/>
    <w:rsid w:val="00C05490"/>
    <w:rsid w:val="00C056E0"/>
    <w:rsid w:val="00C05766"/>
    <w:rsid w:val="00C05E67"/>
    <w:rsid w:val="00C05E85"/>
    <w:rsid w:val="00C05F82"/>
    <w:rsid w:val="00C07B8A"/>
    <w:rsid w:val="00C07DD5"/>
    <w:rsid w:val="00C1042F"/>
    <w:rsid w:val="00C106A7"/>
    <w:rsid w:val="00C10A3E"/>
    <w:rsid w:val="00C10A41"/>
    <w:rsid w:val="00C10F65"/>
    <w:rsid w:val="00C11BF5"/>
    <w:rsid w:val="00C12A2A"/>
    <w:rsid w:val="00C13F91"/>
    <w:rsid w:val="00C14EB0"/>
    <w:rsid w:val="00C14FDB"/>
    <w:rsid w:val="00C155A9"/>
    <w:rsid w:val="00C15EFB"/>
    <w:rsid w:val="00C16217"/>
    <w:rsid w:val="00C1652E"/>
    <w:rsid w:val="00C17853"/>
    <w:rsid w:val="00C204C1"/>
    <w:rsid w:val="00C2087A"/>
    <w:rsid w:val="00C20DCB"/>
    <w:rsid w:val="00C21190"/>
    <w:rsid w:val="00C2174E"/>
    <w:rsid w:val="00C21A5B"/>
    <w:rsid w:val="00C2244C"/>
    <w:rsid w:val="00C22DD9"/>
    <w:rsid w:val="00C230D1"/>
    <w:rsid w:val="00C23E19"/>
    <w:rsid w:val="00C242A4"/>
    <w:rsid w:val="00C243F6"/>
    <w:rsid w:val="00C245C1"/>
    <w:rsid w:val="00C2499D"/>
    <w:rsid w:val="00C25140"/>
    <w:rsid w:val="00C2551F"/>
    <w:rsid w:val="00C25AA9"/>
    <w:rsid w:val="00C26573"/>
    <w:rsid w:val="00C2705B"/>
    <w:rsid w:val="00C27A1A"/>
    <w:rsid w:val="00C27D9F"/>
    <w:rsid w:val="00C30394"/>
    <w:rsid w:val="00C30989"/>
    <w:rsid w:val="00C30F1B"/>
    <w:rsid w:val="00C310F6"/>
    <w:rsid w:val="00C312A4"/>
    <w:rsid w:val="00C31743"/>
    <w:rsid w:val="00C31C9D"/>
    <w:rsid w:val="00C323AD"/>
    <w:rsid w:val="00C32531"/>
    <w:rsid w:val="00C32B89"/>
    <w:rsid w:val="00C32BBA"/>
    <w:rsid w:val="00C33411"/>
    <w:rsid w:val="00C33724"/>
    <w:rsid w:val="00C33DC0"/>
    <w:rsid w:val="00C34752"/>
    <w:rsid w:val="00C34A50"/>
    <w:rsid w:val="00C350AF"/>
    <w:rsid w:val="00C35D42"/>
    <w:rsid w:val="00C36079"/>
    <w:rsid w:val="00C361D5"/>
    <w:rsid w:val="00C36AA9"/>
    <w:rsid w:val="00C36BDE"/>
    <w:rsid w:val="00C37428"/>
    <w:rsid w:val="00C37665"/>
    <w:rsid w:val="00C40614"/>
    <w:rsid w:val="00C40F39"/>
    <w:rsid w:val="00C41472"/>
    <w:rsid w:val="00C414C3"/>
    <w:rsid w:val="00C41655"/>
    <w:rsid w:val="00C41D5A"/>
    <w:rsid w:val="00C42573"/>
    <w:rsid w:val="00C42739"/>
    <w:rsid w:val="00C42BA0"/>
    <w:rsid w:val="00C42BED"/>
    <w:rsid w:val="00C42FF2"/>
    <w:rsid w:val="00C45167"/>
    <w:rsid w:val="00C45B63"/>
    <w:rsid w:val="00C4667F"/>
    <w:rsid w:val="00C46E10"/>
    <w:rsid w:val="00C4707C"/>
    <w:rsid w:val="00C47513"/>
    <w:rsid w:val="00C476AE"/>
    <w:rsid w:val="00C477BB"/>
    <w:rsid w:val="00C478B8"/>
    <w:rsid w:val="00C501B5"/>
    <w:rsid w:val="00C51159"/>
    <w:rsid w:val="00C51275"/>
    <w:rsid w:val="00C5133E"/>
    <w:rsid w:val="00C514CA"/>
    <w:rsid w:val="00C51590"/>
    <w:rsid w:val="00C51B3A"/>
    <w:rsid w:val="00C51BE5"/>
    <w:rsid w:val="00C51E18"/>
    <w:rsid w:val="00C5253B"/>
    <w:rsid w:val="00C529D5"/>
    <w:rsid w:val="00C53083"/>
    <w:rsid w:val="00C530B8"/>
    <w:rsid w:val="00C53F04"/>
    <w:rsid w:val="00C5423F"/>
    <w:rsid w:val="00C54263"/>
    <w:rsid w:val="00C54339"/>
    <w:rsid w:val="00C54722"/>
    <w:rsid w:val="00C54E90"/>
    <w:rsid w:val="00C54EC7"/>
    <w:rsid w:val="00C55002"/>
    <w:rsid w:val="00C5556F"/>
    <w:rsid w:val="00C55CE4"/>
    <w:rsid w:val="00C56652"/>
    <w:rsid w:val="00C578BC"/>
    <w:rsid w:val="00C6092E"/>
    <w:rsid w:val="00C60F2E"/>
    <w:rsid w:val="00C612CD"/>
    <w:rsid w:val="00C6143F"/>
    <w:rsid w:val="00C62073"/>
    <w:rsid w:val="00C623F5"/>
    <w:rsid w:val="00C626DA"/>
    <w:rsid w:val="00C62809"/>
    <w:rsid w:val="00C63524"/>
    <w:rsid w:val="00C642B2"/>
    <w:rsid w:val="00C6437B"/>
    <w:rsid w:val="00C643B4"/>
    <w:rsid w:val="00C64B5E"/>
    <w:rsid w:val="00C6567D"/>
    <w:rsid w:val="00C65DCB"/>
    <w:rsid w:val="00C65FBB"/>
    <w:rsid w:val="00C66F58"/>
    <w:rsid w:val="00C67C06"/>
    <w:rsid w:val="00C67E72"/>
    <w:rsid w:val="00C70875"/>
    <w:rsid w:val="00C70F5C"/>
    <w:rsid w:val="00C71200"/>
    <w:rsid w:val="00C717B5"/>
    <w:rsid w:val="00C71B8F"/>
    <w:rsid w:val="00C7286A"/>
    <w:rsid w:val="00C72D1F"/>
    <w:rsid w:val="00C73B75"/>
    <w:rsid w:val="00C73C42"/>
    <w:rsid w:val="00C73C99"/>
    <w:rsid w:val="00C73DD4"/>
    <w:rsid w:val="00C7499D"/>
    <w:rsid w:val="00C74BC3"/>
    <w:rsid w:val="00C7510D"/>
    <w:rsid w:val="00C753CC"/>
    <w:rsid w:val="00C7547C"/>
    <w:rsid w:val="00C757FE"/>
    <w:rsid w:val="00C75818"/>
    <w:rsid w:val="00C75CE7"/>
    <w:rsid w:val="00C76880"/>
    <w:rsid w:val="00C76CB2"/>
    <w:rsid w:val="00C77025"/>
    <w:rsid w:val="00C77B59"/>
    <w:rsid w:val="00C8006C"/>
    <w:rsid w:val="00C809B2"/>
    <w:rsid w:val="00C80B94"/>
    <w:rsid w:val="00C80C5F"/>
    <w:rsid w:val="00C812EC"/>
    <w:rsid w:val="00C81CC6"/>
    <w:rsid w:val="00C82184"/>
    <w:rsid w:val="00C823A6"/>
    <w:rsid w:val="00C8259E"/>
    <w:rsid w:val="00C82641"/>
    <w:rsid w:val="00C82763"/>
    <w:rsid w:val="00C82C51"/>
    <w:rsid w:val="00C82DC8"/>
    <w:rsid w:val="00C837D5"/>
    <w:rsid w:val="00C83E4A"/>
    <w:rsid w:val="00C83E81"/>
    <w:rsid w:val="00C83F09"/>
    <w:rsid w:val="00C84065"/>
    <w:rsid w:val="00C8414B"/>
    <w:rsid w:val="00C8473D"/>
    <w:rsid w:val="00C84E8F"/>
    <w:rsid w:val="00C84F08"/>
    <w:rsid w:val="00C85089"/>
    <w:rsid w:val="00C85183"/>
    <w:rsid w:val="00C85A36"/>
    <w:rsid w:val="00C85CD3"/>
    <w:rsid w:val="00C85D57"/>
    <w:rsid w:val="00C863A3"/>
    <w:rsid w:val="00C86698"/>
    <w:rsid w:val="00C8670B"/>
    <w:rsid w:val="00C86922"/>
    <w:rsid w:val="00C86942"/>
    <w:rsid w:val="00C87042"/>
    <w:rsid w:val="00C87391"/>
    <w:rsid w:val="00C87745"/>
    <w:rsid w:val="00C90212"/>
    <w:rsid w:val="00C9091C"/>
    <w:rsid w:val="00C90A1C"/>
    <w:rsid w:val="00C90AE2"/>
    <w:rsid w:val="00C911D3"/>
    <w:rsid w:val="00C91816"/>
    <w:rsid w:val="00C91AF5"/>
    <w:rsid w:val="00C91B54"/>
    <w:rsid w:val="00C92318"/>
    <w:rsid w:val="00C92485"/>
    <w:rsid w:val="00C92DBC"/>
    <w:rsid w:val="00C93B36"/>
    <w:rsid w:val="00C93BE0"/>
    <w:rsid w:val="00C93F18"/>
    <w:rsid w:val="00C93F91"/>
    <w:rsid w:val="00C944B8"/>
    <w:rsid w:val="00C947EE"/>
    <w:rsid w:val="00C949E2"/>
    <w:rsid w:val="00C94AD9"/>
    <w:rsid w:val="00C94BDC"/>
    <w:rsid w:val="00C94E27"/>
    <w:rsid w:val="00C94FD8"/>
    <w:rsid w:val="00C95357"/>
    <w:rsid w:val="00C96051"/>
    <w:rsid w:val="00C96374"/>
    <w:rsid w:val="00C96FF4"/>
    <w:rsid w:val="00C97161"/>
    <w:rsid w:val="00C97416"/>
    <w:rsid w:val="00C9748E"/>
    <w:rsid w:val="00C979AF"/>
    <w:rsid w:val="00C97F45"/>
    <w:rsid w:val="00CA1257"/>
    <w:rsid w:val="00CA1499"/>
    <w:rsid w:val="00CA205C"/>
    <w:rsid w:val="00CA297C"/>
    <w:rsid w:val="00CA2AF9"/>
    <w:rsid w:val="00CA2C19"/>
    <w:rsid w:val="00CA3186"/>
    <w:rsid w:val="00CA3230"/>
    <w:rsid w:val="00CA361E"/>
    <w:rsid w:val="00CA38CF"/>
    <w:rsid w:val="00CA39A7"/>
    <w:rsid w:val="00CA4B4E"/>
    <w:rsid w:val="00CA5079"/>
    <w:rsid w:val="00CA51CA"/>
    <w:rsid w:val="00CA55F0"/>
    <w:rsid w:val="00CA60E6"/>
    <w:rsid w:val="00CA6D1B"/>
    <w:rsid w:val="00CA7172"/>
    <w:rsid w:val="00CB0433"/>
    <w:rsid w:val="00CB0871"/>
    <w:rsid w:val="00CB0E1C"/>
    <w:rsid w:val="00CB199E"/>
    <w:rsid w:val="00CB241E"/>
    <w:rsid w:val="00CB2568"/>
    <w:rsid w:val="00CB39FB"/>
    <w:rsid w:val="00CB3DCD"/>
    <w:rsid w:val="00CB3ED4"/>
    <w:rsid w:val="00CB4B71"/>
    <w:rsid w:val="00CB4FB3"/>
    <w:rsid w:val="00CB5029"/>
    <w:rsid w:val="00CB618F"/>
    <w:rsid w:val="00CB65D0"/>
    <w:rsid w:val="00CB6A42"/>
    <w:rsid w:val="00CC0B37"/>
    <w:rsid w:val="00CC0C94"/>
    <w:rsid w:val="00CC1541"/>
    <w:rsid w:val="00CC17FD"/>
    <w:rsid w:val="00CC1B23"/>
    <w:rsid w:val="00CC1C56"/>
    <w:rsid w:val="00CC1CE5"/>
    <w:rsid w:val="00CC25DB"/>
    <w:rsid w:val="00CC293F"/>
    <w:rsid w:val="00CC2F29"/>
    <w:rsid w:val="00CC30A9"/>
    <w:rsid w:val="00CC30B8"/>
    <w:rsid w:val="00CC33BA"/>
    <w:rsid w:val="00CC3520"/>
    <w:rsid w:val="00CC354D"/>
    <w:rsid w:val="00CC358C"/>
    <w:rsid w:val="00CC47A2"/>
    <w:rsid w:val="00CC4A70"/>
    <w:rsid w:val="00CC5150"/>
    <w:rsid w:val="00CC53DA"/>
    <w:rsid w:val="00CC56BB"/>
    <w:rsid w:val="00CC5CAB"/>
    <w:rsid w:val="00CC6666"/>
    <w:rsid w:val="00CC68FE"/>
    <w:rsid w:val="00CC6C46"/>
    <w:rsid w:val="00CC7421"/>
    <w:rsid w:val="00CD127C"/>
    <w:rsid w:val="00CD12C0"/>
    <w:rsid w:val="00CD1AA4"/>
    <w:rsid w:val="00CD1CE7"/>
    <w:rsid w:val="00CD31FE"/>
    <w:rsid w:val="00CD36EA"/>
    <w:rsid w:val="00CD4655"/>
    <w:rsid w:val="00CD64B2"/>
    <w:rsid w:val="00CD6D0B"/>
    <w:rsid w:val="00CE01C5"/>
    <w:rsid w:val="00CE0A25"/>
    <w:rsid w:val="00CE0EC9"/>
    <w:rsid w:val="00CE0ED8"/>
    <w:rsid w:val="00CE136D"/>
    <w:rsid w:val="00CE161F"/>
    <w:rsid w:val="00CE163E"/>
    <w:rsid w:val="00CE171A"/>
    <w:rsid w:val="00CE20AA"/>
    <w:rsid w:val="00CE2CD5"/>
    <w:rsid w:val="00CE33F5"/>
    <w:rsid w:val="00CE382F"/>
    <w:rsid w:val="00CE3949"/>
    <w:rsid w:val="00CE3F4B"/>
    <w:rsid w:val="00CE42F3"/>
    <w:rsid w:val="00CE4483"/>
    <w:rsid w:val="00CE5053"/>
    <w:rsid w:val="00CE5525"/>
    <w:rsid w:val="00CE5E26"/>
    <w:rsid w:val="00CE6561"/>
    <w:rsid w:val="00CE6961"/>
    <w:rsid w:val="00CE6CAB"/>
    <w:rsid w:val="00CE74FD"/>
    <w:rsid w:val="00CE7C6D"/>
    <w:rsid w:val="00CF0A98"/>
    <w:rsid w:val="00CF158B"/>
    <w:rsid w:val="00CF160E"/>
    <w:rsid w:val="00CF186C"/>
    <w:rsid w:val="00CF1CE1"/>
    <w:rsid w:val="00CF22FA"/>
    <w:rsid w:val="00CF287A"/>
    <w:rsid w:val="00CF294A"/>
    <w:rsid w:val="00CF2DE0"/>
    <w:rsid w:val="00CF3184"/>
    <w:rsid w:val="00CF54A4"/>
    <w:rsid w:val="00CF5C69"/>
    <w:rsid w:val="00CF61C8"/>
    <w:rsid w:val="00CF693A"/>
    <w:rsid w:val="00CF6ED6"/>
    <w:rsid w:val="00D008AD"/>
    <w:rsid w:val="00D021B8"/>
    <w:rsid w:val="00D02DA0"/>
    <w:rsid w:val="00D03A6F"/>
    <w:rsid w:val="00D041AF"/>
    <w:rsid w:val="00D04E2F"/>
    <w:rsid w:val="00D05A78"/>
    <w:rsid w:val="00D05D76"/>
    <w:rsid w:val="00D05F21"/>
    <w:rsid w:val="00D06349"/>
    <w:rsid w:val="00D068D4"/>
    <w:rsid w:val="00D06A14"/>
    <w:rsid w:val="00D06BF8"/>
    <w:rsid w:val="00D06E64"/>
    <w:rsid w:val="00D06EC0"/>
    <w:rsid w:val="00D06FA1"/>
    <w:rsid w:val="00D076B7"/>
    <w:rsid w:val="00D10A2D"/>
    <w:rsid w:val="00D10B7C"/>
    <w:rsid w:val="00D11101"/>
    <w:rsid w:val="00D11661"/>
    <w:rsid w:val="00D116B1"/>
    <w:rsid w:val="00D11CF2"/>
    <w:rsid w:val="00D12056"/>
    <w:rsid w:val="00D122D7"/>
    <w:rsid w:val="00D124F4"/>
    <w:rsid w:val="00D125AB"/>
    <w:rsid w:val="00D132A2"/>
    <w:rsid w:val="00D13509"/>
    <w:rsid w:val="00D13BC8"/>
    <w:rsid w:val="00D13E39"/>
    <w:rsid w:val="00D13ED0"/>
    <w:rsid w:val="00D14AA2"/>
    <w:rsid w:val="00D1537A"/>
    <w:rsid w:val="00D154A0"/>
    <w:rsid w:val="00D156BC"/>
    <w:rsid w:val="00D15938"/>
    <w:rsid w:val="00D15DA7"/>
    <w:rsid w:val="00D16072"/>
    <w:rsid w:val="00D177EE"/>
    <w:rsid w:val="00D17B62"/>
    <w:rsid w:val="00D17CE0"/>
    <w:rsid w:val="00D213E7"/>
    <w:rsid w:val="00D217BC"/>
    <w:rsid w:val="00D21D36"/>
    <w:rsid w:val="00D235F6"/>
    <w:rsid w:val="00D23D51"/>
    <w:rsid w:val="00D24841"/>
    <w:rsid w:val="00D2536E"/>
    <w:rsid w:val="00D25C6F"/>
    <w:rsid w:val="00D25DD4"/>
    <w:rsid w:val="00D26433"/>
    <w:rsid w:val="00D269CF"/>
    <w:rsid w:val="00D26A3B"/>
    <w:rsid w:val="00D26AD4"/>
    <w:rsid w:val="00D26B7C"/>
    <w:rsid w:val="00D26C22"/>
    <w:rsid w:val="00D279BE"/>
    <w:rsid w:val="00D304AC"/>
    <w:rsid w:val="00D30726"/>
    <w:rsid w:val="00D3080C"/>
    <w:rsid w:val="00D30C5B"/>
    <w:rsid w:val="00D30E85"/>
    <w:rsid w:val="00D3179D"/>
    <w:rsid w:val="00D31E63"/>
    <w:rsid w:val="00D31E9B"/>
    <w:rsid w:val="00D31F15"/>
    <w:rsid w:val="00D33176"/>
    <w:rsid w:val="00D335C9"/>
    <w:rsid w:val="00D3429C"/>
    <w:rsid w:val="00D34A7C"/>
    <w:rsid w:val="00D357C5"/>
    <w:rsid w:val="00D35AF7"/>
    <w:rsid w:val="00D363FA"/>
    <w:rsid w:val="00D36940"/>
    <w:rsid w:val="00D37122"/>
    <w:rsid w:val="00D37728"/>
    <w:rsid w:val="00D3798D"/>
    <w:rsid w:val="00D40072"/>
    <w:rsid w:val="00D401CD"/>
    <w:rsid w:val="00D4083F"/>
    <w:rsid w:val="00D40989"/>
    <w:rsid w:val="00D41099"/>
    <w:rsid w:val="00D417D6"/>
    <w:rsid w:val="00D417F3"/>
    <w:rsid w:val="00D41B13"/>
    <w:rsid w:val="00D41C6C"/>
    <w:rsid w:val="00D41E45"/>
    <w:rsid w:val="00D42BB6"/>
    <w:rsid w:val="00D42CD8"/>
    <w:rsid w:val="00D42F7B"/>
    <w:rsid w:val="00D43C66"/>
    <w:rsid w:val="00D443D5"/>
    <w:rsid w:val="00D448F7"/>
    <w:rsid w:val="00D44CE2"/>
    <w:rsid w:val="00D45620"/>
    <w:rsid w:val="00D457D6"/>
    <w:rsid w:val="00D45B7F"/>
    <w:rsid w:val="00D45EDE"/>
    <w:rsid w:val="00D4688F"/>
    <w:rsid w:val="00D468D8"/>
    <w:rsid w:val="00D46B3E"/>
    <w:rsid w:val="00D46C63"/>
    <w:rsid w:val="00D46E89"/>
    <w:rsid w:val="00D4710D"/>
    <w:rsid w:val="00D47469"/>
    <w:rsid w:val="00D477CD"/>
    <w:rsid w:val="00D47BFF"/>
    <w:rsid w:val="00D50A9F"/>
    <w:rsid w:val="00D518FE"/>
    <w:rsid w:val="00D52244"/>
    <w:rsid w:val="00D52C6A"/>
    <w:rsid w:val="00D537EE"/>
    <w:rsid w:val="00D53E48"/>
    <w:rsid w:val="00D551E1"/>
    <w:rsid w:val="00D553B6"/>
    <w:rsid w:val="00D55645"/>
    <w:rsid w:val="00D55785"/>
    <w:rsid w:val="00D5579B"/>
    <w:rsid w:val="00D55A56"/>
    <w:rsid w:val="00D55C3B"/>
    <w:rsid w:val="00D56606"/>
    <w:rsid w:val="00D56818"/>
    <w:rsid w:val="00D56BF9"/>
    <w:rsid w:val="00D578DF"/>
    <w:rsid w:val="00D57954"/>
    <w:rsid w:val="00D579FE"/>
    <w:rsid w:val="00D57D30"/>
    <w:rsid w:val="00D57FE2"/>
    <w:rsid w:val="00D60098"/>
    <w:rsid w:val="00D602DD"/>
    <w:rsid w:val="00D6033B"/>
    <w:rsid w:val="00D60B54"/>
    <w:rsid w:val="00D60E39"/>
    <w:rsid w:val="00D6109C"/>
    <w:rsid w:val="00D61325"/>
    <w:rsid w:val="00D61A6F"/>
    <w:rsid w:val="00D61B72"/>
    <w:rsid w:val="00D61BD9"/>
    <w:rsid w:val="00D6207C"/>
    <w:rsid w:val="00D6299E"/>
    <w:rsid w:val="00D62CC9"/>
    <w:rsid w:val="00D62D83"/>
    <w:rsid w:val="00D638D0"/>
    <w:rsid w:val="00D6461D"/>
    <w:rsid w:val="00D6464F"/>
    <w:rsid w:val="00D64C12"/>
    <w:rsid w:val="00D65089"/>
    <w:rsid w:val="00D658B5"/>
    <w:rsid w:val="00D66022"/>
    <w:rsid w:val="00D6692F"/>
    <w:rsid w:val="00D66A35"/>
    <w:rsid w:val="00D676D7"/>
    <w:rsid w:val="00D70030"/>
    <w:rsid w:val="00D70453"/>
    <w:rsid w:val="00D705C2"/>
    <w:rsid w:val="00D705C4"/>
    <w:rsid w:val="00D712A2"/>
    <w:rsid w:val="00D718AF"/>
    <w:rsid w:val="00D71919"/>
    <w:rsid w:val="00D71B0D"/>
    <w:rsid w:val="00D72237"/>
    <w:rsid w:val="00D723C1"/>
    <w:rsid w:val="00D726DD"/>
    <w:rsid w:val="00D734CB"/>
    <w:rsid w:val="00D73606"/>
    <w:rsid w:val="00D73DB6"/>
    <w:rsid w:val="00D73DF7"/>
    <w:rsid w:val="00D7406B"/>
    <w:rsid w:val="00D741A5"/>
    <w:rsid w:val="00D74515"/>
    <w:rsid w:val="00D747C8"/>
    <w:rsid w:val="00D7485F"/>
    <w:rsid w:val="00D75B53"/>
    <w:rsid w:val="00D75DCB"/>
    <w:rsid w:val="00D75F43"/>
    <w:rsid w:val="00D76157"/>
    <w:rsid w:val="00D7619D"/>
    <w:rsid w:val="00D7657F"/>
    <w:rsid w:val="00D76725"/>
    <w:rsid w:val="00D76DF2"/>
    <w:rsid w:val="00D76EF7"/>
    <w:rsid w:val="00D77070"/>
    <w:rsid w:val="00D80021"/>
    <w:rsid w:val="00D80DCE"/>
    <w:rsid w:val="00D82337"/>
    <w:rsid w:val="00D8270B"/>
    <w:rsid w:val="00D82F7B"/>
    <w:rsid w:val="00D8380B"/>
    <w:rsid w:val="00D84389"/>
    <w:rsid w:val="00D84549"/>
    <w:rsid w:val="00D8492D"/>
    <w:rsid w:val="00D849B1"/>
    <w:rsid w:val="00D84AB7"/>
    <w:rsid w:val="00D84D7C"/>
    <w:rsid w:val="00D84E82"/>
    <w:rsid w:val="00D853D5"/>
    <w:rsid w:val="00D85CBE"/>
    <w:rsid w:val="00D85E18"/>
    <w:rsid w:val="00D85FB6"/>
    <w:rsid w:val="00D863EA"/>
    <w:rsid w:val="00D8679A"/>
    <w:rsid w:val="00D8734E"/>
    <w:rsid w:val="00D877DD"/>
    <w:rsid w:val="00D91AEA"/>
    <w:rsid w:val="00D91B58"/>
    <w:rsid w:val="00D91C2E"/>
    <w:rsid w:val="00D92333"/>
    <w:rsid w:val="00D9239B"/>
    <w:rsid w:val="00D9289A"/>
    <w:rsid w:val="00D928A6"/>
    <w:rsid w:val="00D94468"/>
    <w:rsid w:val="00D9457F"/>
    <w:rsid w:val="00D94D31"/>
    <w:rsid w:val="00D951AD"/>
    <w:rsid w:val="00D95B2E"/>
    <w:rsid w:val="00D9613C"/>
    <w:rsid w:val="00D96595"/>
    <w:rsid w:val="00D96985"/>
    <w:rsid w:val="00D96C07"/>
    <w:rsid w:val="00D9701F"/>
    <w:rsid w:val="00D97564"/>
    <w:rsid w:val="00D97818"/>
    <w:rsid w:val="00D97BF0"/>
    <w:rsid w:val="00DA0022"/>
    <w:rsid w:val="00DA066D"/>
    <w:rsid w:val="00DA1B1A"/>
    <w:rsid w:val="00DA22BD"/>
    <w:rsid w:val="00DA28B9"/>
    <w:rsid w:val="00DA2D6C"/>
    <w:rsid w:val="00DA2EFC"/>
    <w:rsid w:val="00DA3AA6"/>
    <w:rsid w:val="00DA3C8A"/>
    <w:rsid w:val="00DA3FFC"/>
    <w:rsid w:val="00DA40F4"/>
    <w:rsid w:val="00DA416C"/>
    <w:rsid w:val="00DA43E3"/>
    <w:rsid w:val="00DA4438"/>
    <w:rsid w:val="00DA4C6C"/>
    <w:rsid w:val="00DA50BB"/>
    <w:rsid w:val="00DA5927"/>
    <w:rsid w:val="00DA6A0D"/>
    <w:rsid w:val="00DA6A3A"/>
    <w:rsid w:val="00DA716E"/>
    <w:rsid w:val="00DA71FA"/>
    <w:rsid w:val="00DA723A"/>
    <w:rsid w:val="00DA78A4"/>
    <w:rsid w:val="00DB0683"/>
    <w:rsid w:val="00DB1414"/>
    <w:rsid w:val="00DB240E"/>
    <w:rsid w:val="00DB2B6F"/>
    <w:rsid w:val="00DB4297"/>
    <w:rsid w:val="00DB4A42"/>
    <w:rsid w:val="00DB50C1"/>
    <w:rsid w:val="00DB5546"/>
    <w:rsid w:val="00DB5A5E"/>
    <w:rsid w:val="00DB5B25"/>
    <w:rsid w:val="00DB5C07"/>
    <w:rsid w:val="00DB750E"/>
    <w:rsid w:val="00DC0050"/>
    <w:rsid w:val="00DC00A6"/>
    <w:rsid w:val="00DC00D2"/>
    <w:rsid w:val="00DC0385"/>
    <w:rsid w:val="00DC06D6"/>
    <w:rsid w:val="00DC0CA8"/>
    <w:rsid w:val="00DC0D4A"/>
    <w:rsid w:val="00DC12E5"/>
    <w:rsid w:val="00DC1990"/>
    <w:rsid w:val="00DC1A28"/>
    <w:rsid w:val="00DC2130"/>
    <w:rsid w:val="00DC237E"/>
    <w:rsid w:val="00DC254A"/>
    <w:rsid w:val="00DC39BC"/>
    <w:rsid w:val="00DC3EFB"/>
    <w:rsid w:val="00DC438D"/>
    <w:rsid w:val="00DC4486"/>
    <w:rsid w:val="00DC4E94"/>
    <w:rsid w:val="00DC565C"/>
    <w:rsid w:val="00DC618E"/>
    <w:rsid w:val="00DC62E7"/>
    <w:rsid w:val="00DC64E1"/>
    <w:rsid w:val="00DD097B"/>
    <w:rsid w:val="00DD1570"/>
    <w:rsid w:val="00DD2602"/>
    <w:rsid w:val="00DD3470"/>
    <w:rsid w:val="00DD3574"/>
    <w:rsid w:val="00DD3CE9"/>
    <w:rsid w:val="00DD3E90"/>
    <w:rsid w:val="00DD476A"/>
    <w:rsid w:val="00DD4C5E"/>
    <w:rsid w:val="00DD4EB9"/>
    <w:rsid w:val="00DD4F69"/>
    <w:rsid w:val="00DD554A"/>
    <w:rsid w:val="00DD5923"/>
    <w:rsid w:val="00DD5A70"/>
    <w:rsid w:val="00DD5AF9"/>
    <w:rsid w:val="00DD5B84"/>
    <w:rsid w:val="00DD70A8"/>
    <w:rsid w:val="00DD7394"/>
    <w:rsid w:val="00DD73BD"/>
    <w:rsid w:val="00DD7AD2"/>
    <w:rsid w:val="00DD7DC1"/>
    <w:rsid w:val="00DE0634"/>
    <w:rsid w:val="00DE0800"/>
    <w:rsid w:val="00DE1B7C"/>
    <w:rsid w:val="00DE24D4"/>
    <w:rsid w:val="00DE279A"/>
    <w:rsid w:val="00DE27AE"/>
    <w:rsid w:val="00DE288E"/>
    <w:rsid w:val="00DE2BAB"/>
    <w:rsid w:val="00DE336D"/>
    <w:rsid w:val="00DE347E"/>
    <w:rsid w:val="00DE38F4"/>
    <w:rsid w:val="00DE3FCE"/>
    <w:rsid w:val="00DE4543"/>
    <w:rsid w:val="00DE4EA2"/>
    <w:rsid w:val="00DE5530"/>
    <w:rsid w:val="00DE5A70"/>
    <w:rsid w:val="00DE6886"/>
    <w:rsid w:val="00DE7291"/>
    <w:rsid w:val="00DE74D0"/>
    <w:rsid w:val="00DE7559"/>
    <w:rsid w:val="00DE75A1"/>
    <w:rsid w:val="00DE78F3"/>
    <w:rsid w:val="00DE7BA8"/>
    <w:rsid w:val="00DE7DFB"/>
    <w:rsid w:val="00DF0389"/>
    <w:rsid w:val="00DF081D"/>
    <w:rsid w:val="00DF092B"/>
    <w:rsid w:val="00DF1723"/>
    <w:rsid w:val="00DF1941"/>
    <w:rsid w:val="00DF26EE"/>
    <w:rsid w:val="00DF2C3A"/>
    <w:rsid w:val="00DF372A"/>
    <w:rsid w:val="00DF37FE"/>
    <w:rsid w:val="00DF3C51"/>
    <w:rsid w:val="00DF4538"/>
    <w:rsid w:val="00DF4C4A"/>
    <w:rsid w:val="00DF52CE"/>
    <w:rsid w:val="00DF5324"/>
    <w:rsid w:val="00DF59FC"/>
    <w:rsid w:val="00DF5FA4"/>
    <w:rsid w:val="00DF6029"/>
    <w:rsid w:val="00DF60C8"/>
    <w:rsid w:val="00E0006A"/>
    <w:rsid w:val="00E00361"/>
    <w:rsid w:val="00E00710"/>
    <w:rsid w:val="00E00C03"/>
    <w:rsid w:val="00E01079"/>
    <w:rsid w:val="00E010B0"/>
    <w:rsid w:val="00E0282D"/>
    <w:rsid w:val="00E0290E"/>
    <w:rsid w:val="00E02F06"/>
    <w:rsid w:val="00E03306"/>
    <w:rsid w:val="00E035E3"/>
    <w:rsid w:val="00E0489E"/>
    <w:rsid w:val="00E0507D"/>
    <w:rsid w:val="00E0556E"/>
    <w:rsid w:val="00E05A15"/>
    <w:rsid w:val="00E05A75"/>
    <w:rsid w:val="00E05D20"/>
    <w:rsid w:val="00E0618B"/>
    <w:rsid w:val="00E066C4"/>
    <w:rsid w:val="00E0695D"/>
    <w:rsid w:val="00E077A9"/>
    <w:rsid w:val="00E07FA8"/>
    <w:rsid w:val="00E10771"/>
    <w:rsid w:val="00E10B4F"/>
    <w:rsid w:val="00E114DA"/>
    <w:rsid w:val="00E11FFA"/>
    <w:rsid w:val="00E125A5"/>
    <w:rsid w:val="00E12647"/>
    <w:rsid w:val="00E12888"/>
    <w:rsid w:val="00E12989"/>
    <w:rsid w:val="00E12A18"/>
    <w:rsid w:val="00E131F1"/>
    <w:rsid w:val="00E132DF"/>
    <w:rsid w:val="00E13501"/>
    <w:rsid w:val="00E13652"/>
    <w:rsid w:val="00E136B5"/>
    <w:rsid w:val="00E14289"/>
    <w:rsid w:val="00E148AB"/>
    <w:rsid w:val="00E1547D"/>
    <w:rsid w:val="00E15A52"/>
    <w:rsid w:val="00E165A4"/>
    <w:rsid w:val="00E16988"/>
    <w:rsid w:val="00E16C63"/>
    <w:rsid w:val="00E2036B"/>
    <w:rsid w:val="00E20836"/>
    <w:rsid w:val="00E20D1A"/>
    <w:rsid w:val="00E21117"/>
    <w:rsid w:val="00E2186E"/>
    <w:rsid w:val="00E21A65"/>
    <w:rsid w:val="00E21D26"/>
    <w:rsid w:val="00E21EFB"/>
    <w:rsid w:val="00E22493"/>
    <w:rsid w:val="00E2252C"/>
    <w:rsid w:val="00E22C9D"/>
    <w:rsid w:val="00E23517"/>
    <w:rsid w:val="00E23896"/>
    <w:rsid w:val="00E23BF9"/>
    <w:rsid w:val="00E246B4"/>
    <w:rsid w:val="00E24F06"/>
    <w:rsid w:val="00E258FB"/>
    <w:rsid w:val="00E263F0"/>
    <w:rsid w:val="00E26751"/>
    <w:rsid w:val="00E26A8C"/>
    <w:rsid w:val="00E27828"/>
    <w:rsid w:val="00E3035A"/>
    <w:rsid w:val="00E303AB"/>
    <w:rsid w:val="00E3083C"/>
    <w:rsid w:val="00E31003"/>
    <w:rsid w:val="00E31520"/>
    <w:rsid w:val="00E31732"/>
    <w:rsid w:val="00E3174E"/>
    <w:rsid w:val="00E3231C"/>
    <w:rsid w:val="00E3270A"/>
    <w:rsid w:val="00E338AA"/>
    <w:rsid w:val="00E33A8A"/>
    <w:rsid w:val="00E33C7B"/>
    <w:rsid w:val="00E3432E"/>
    <w:rsid w:val="00E35280"/>
    <w:rsid w:val="00E356A4"/>
    <w:rsid w:val="00E358E9"/>
    <w:rsid w:val="00E35E27"/>
    <w:rsid w:val="00E367E8"/>
    <w:rsid w:val="00E3715A"/>
    <w:rsid w:val="00E376CF"/>
    <w:rsid w:val="00E377AD"/>
    <w:rsid w:val="00E37E78"/>
    <w:rsid w:val="00E4048E"/>
    <w:rsid w:val="00E41252"/>
    <w:rsid w:val="00E4176E"/>
    <w:rsid w:val="00E41B4A"/>
    <w:rsid w:val="00E42895"/>
    <w:rsid w:val="00E42AC7"/>
    <w:rsid w:val="00E43049"/>
    <w:rsid w:val="00E43664"/>
    <w:rsid w:val="00E44084"/>
    <w:rsid w:val="00E44275"/>
    <w:rsid w:val="00E44295"/>
    <w:rsid w:val="00E4536E"/>
    <w:rsid w:val="00E457FE"/>
    <w:rsid w:val="00E45F94"/>
    <w:rsid w:val="00E46C15"/>
    <w:rsid w:val="00E4755B"/>
    <w:rsid w:val="00E4781D"/>
    <w:rsid w:val="00E50F6F"/>
    <w:rsid w:val="00E510ED"/>
    <w:rsid w:val="00E51556"/>
    <w:rsid w:val="00E52F4D"/>
    <w:rsid w:val="00E538D7"/>
    <w:rsid w:val="00E53AEB"/>
    <w:rsid w:val="00E53C9A"/>
    <w:rsid w:val="00E54222"/>
    <w:rsid w:val="00E54CF2"/>
    <w:rsid w:val="00E54F71"/>
    <w:rsid w:val="00E550A2"/>
    <w:rsid w:val="00E551F5"/>
    <w:rsid w:val="00E55285"/>
    <w:rsid w:val="00E5589C"/>
    <w:rsid w:val="00E5643F"/>
    <w:rsid w:val="00E566D4"/>
    <w:rsid w:val="00E56D3F"/>
    <w:rsid w:val="00E6046F"/>
    <w:rsid w:val="00E60AB8"/>
    <w:rsid w:val="00E60C48"/>
    <w:rsid w:val="00E61384"/>
    <w:rsid w:val="00E61446"/>
    <w:rsid w:val="00E62E6C"/>
    <w:rsid w:val="00E6337A"/>
    <w:rsid w:val="00E6366D"/>
    <w:rsid w:val="00E6433D"/>
    <w:rsid w:val="00E643E5"/>
    <w:rsid w:val="00E64A47"/>
    <w:rsid w:val="00E65B7D"/>
    <w:rsid w:val="00E67726"/>
    <w:rsid w:val="00E67B16"/>
    <w:rsid w:val="00E70622"/>
    <w:rsid w:val="00E713A7"/>
    <w:rsid w:val="00E716E2"/>
    <w:rsid w:val="00E71E48"/>
    <w:rsid w:val="00E72504"/>
    <w:rsid w:val="00E72622"/>
    <w:rsid w:val="00E730AD"/>
    <w:rsid w:val="00E7377D"/>
    <w:rsid w:val="00E73E27"/>
    <w:rsid w:val="00E742FD"/>
    <w:rsid w:val="00E7460D"/>
    <w:rsid w:val="00E74984"/>
    <w:rsid w:val="00E74E1D"/>
    <w:rsid w:val="00E74FFF"/>
    <w:rsid w:val="00E758FD"/>
    <w:rsid w:val="00E76E83"/>
    <w:rsid w:val="00E77F29"/>
    <w:rsid w:val="00E80204"/>
    <w:rsid w:val="00E80348"/>
    <w:rsid w:val="00E808A5"/>
    <w:rsid w:val="00E80CF3"/>
    <w:rsid w:val="00E80E81"/>
    <w:rsid w:val="00E8179B"/>
    <w:rsid w:val="00E81A36"/>
    <w:rsid w:val="00E83C1D"/>
    <w:rsid w:val="00E840D4"/>
    <w:rsid w:val="00E84908"/>
    <w:rsid w:val="00E84D3A"/>
    <w:rsid w:val="00E85927"/>
    <w:rsid w:val="00E85F18"/>
    <w:rsid w:val="00E86A1A"/>
    <w:rsid w:val="00E90062"/>
    <w:rsid w:val="00E907C1"/>
    <w:rsid w:val="00E907DD"/>
    <w:rsid w:val="00E90834"/>
    <w:rsid w:val="00E9171E"/>
    <w:rsid w:val="00E91FF6"/>
    <w:rsid w:val="00E925DE"/>
    <w:rsid w:val="00E9267E"/>
    <w:rsid w:val="00E92ED3"/>
    <w:rsid w:val="00E92F18"/>
    <w:rsid w:val="00E93967"/>
    <w:rsid w:val="00E93D16"/>
    <w:rsid w:val="00E94898"/>
    <w:rsid w:val="00E94D4B"/>
    <w:rsid w:val="00E94E86"/>
    <w:rsid w:val="00E954B8"/>
    <w:rsid w:val="00E96090"/>
    <w:rsid w:val="00E963DB"/>
    <w:rsid w:val="00E963E7"/>
    <w:rsid w:val="00E97115"/>
    <w:rsid w:val="00E97183"/>
    <w:rsid w:val="00E978C7"/>
    <w:rsid w:val="00EA0C45"/>
    <w:rsid w:val="00EA1210"/>
    <w:rsid w:val="00EA15AD"/>
    <w:rsid w:val="00EA1E52"/>
    <w:rsid w:val="00EA3310"/>
    <w:rsid w:val="00EA3373"/>
    <w:rsid w:val="00EA3568"/>
    <w:rsid w:val="00EA36D8"/>
    <w:rsid w:val="00EA37E3"/>
    <w:rsid w:val="00EA3DDF"/>
    <w:rsid w:val="00EA41A2"/>
    <w:rsid w:val="00EA4260"/>
    <w:rsid w:val="00EA523D"/>
    <w:rsid w:val="00EA586D"/>
    <w:rsid w:val="00EA5C96"/>
    <w:rsid w:val="00EA5D4D"/>
    <w:rsid w:val="00EA6139"/>
    <w:rsid w:val="00EA63C2"/>
    <w:rsid w:val="00EA63C3"/>
    <w:rsid w:val="00EA663C"/>
    <w:rsid w:val="00EA682A"/>
    <w:rsid w:val="00EA722F"/>
    <w:rsid w:val="00EA73CA"/>
    <w:rsid w:val="00EA75D8"/>
    <w:rsid w:val="00EA7697"/>
    <w:rsid w:val="00EA78AC"/>
    <w:rsid w:val="00EA7D41"/>
    <w:rsid w:val="00EB00C4"/>
    <w:rsid w:val="00EB1510"/>
    <w:rsid w:val="00EB1C72"/>
    <w:rsid w:val="00EB27DB"/>
    <w:rsid w:val="00EB2BBD"/>
    <w:rsid w:val="00EB3B3C"/>
    <w:rsid w:val="00EB43BE"/>
    <w:rsid w:val="00EB445D"/>
    <w:rsid w:val="00EB458A"/>
    <w:rsid w:val="00EB45CB"/>
    <w:rsid w:val="00EB4664"/>
    <w:rsid w:val="00EB526B"/>
    <w:rsid w:val="00EB55F6"/>
    <w:rsid w:val="00EB5FFE"/>
    <w:rsid w:val="00EB615F"/>
    <w:rsid w:val="00EC04A1"/>
    <w:rsid w:val="00EC0AD8"/>
    <w:rsid w:val="00EC0E05"/>
    <w:rsid w:val="00EC1844"/>
    <w:rsid w:val="00EC199C"/>
    <w:rsid w:val="00EC2409"/>
    <w:rsid w:val="00EC2C26"/>
    <w:rsid w:val="00EC2DAD"/>
    <w:rsid w:val="00EC35B2"/>
    <w:rsid w:val="00EC392C"/>
    <w:rsid w:val="00EC3A94"/>
    <w:rsid w:val="00EC3E79"/>
    <w:rsid w:val="00EC4DD7"/>
    <w:rsid w:val="00EC5D8C"/>
    <w:rsid w:val="00EC678A"/>
    <w:rsid w:val="00EC754B"/>
    <w:rsid w:val="00EC7C53"/>
    <w:rsid w:val="00ED0035"/>
    <w:rsid w:val="00ED10BD"/>
    <w:rsid w:val="00ED1670"/>
    <w:rsid w:val="00ED19FA"/>
    <w:rsid w:val="00ED1A3B"/>
    <w:rsid w:val="00ED1B92"/>
    <w:rsid w:val="00ED1D65"/>
    <w:rsid w:val="00ED24AD"/>
    <w:rsid w:val="00ED2A03"/>
    <w:rsid w:val="00ED2B2E"/>
    <w:rsid w:val="00ED305B"/>
    <w:rsid w:val="00ED34CB"/>
    <w:rsid w:val="00ED421E"/>
    <w:rsid w:val="00ED423D"/>
    <w:rsid w:val="00ED440D"/>
    <w:rsid w:val="00ED4948"/>
    <w:rsid w:val="00ED4DB6"/>
    <w:rsid w:val="00ED4E79"/>
    <w:rsid w:val="00ED5DC0"/>
    <w:rsid w:val="00ED6BB6"/>
    <w:rsid w:val="00EE05C6"/>
    <w:rsid w:val="00EE08EC"/>
    <w:rsid w:val="00EE09DD"/>
    <w:rsid w:val="00EE0AAD"/>
    <w:rsid w:val="00EE166B"/>
    <w:rsid w:val="00EE1D60"/>
    <w:rsid w:val="00EE27F8"/>
    <w:rsid w:val="00EE2B87"/>
    <w:rsid w:val="00EE2D00"/>
    <w:rsid w:val="00EE318B"/>
    <w:rsid w:val="00EE3A4D"/>
    <w:rsid w:val="00EE3E74"/>
    <w:rsid w:val="00EE3E83"/>
    <w:rsid w:val="00EE59AD"/>
    <w:rsid w:val="00EE5AB8"/>
    <w:rsid w:val="00EE5D9A"/>
    <w:rsid w:val="00EE6ABC"/>
    <w:rsid w:val="00EE6D6F"/>
    <w:rsid w:val="00EE6F85"/>
    <w:rsid w:val="00EE75FE"/>
    <w:rsid w:val="00EF0702"/>
    <w:rsid w:val="00EF0AC4"/>
    <w:rsid w:val="00EF143F"/>
    <w:rsid w:val="00EF1DDD"/>
    <w:rsid w:val="00EF21D0"/>
    <w:rsid w:val="00EF2255"/>
    <w:rsid w:val="00EF2F94"/>
    <w:rsid w:val="00EF36D7"/>
    <w:rsid w:val="00EF4421"/>
    <w:rsid w:val="00EF4672"/>
    <w:rsid w:val="00EF4A07"/>
    <w:rsid w:val="00EF4D37"/>
    <w:rsid w:val="00EF54B3"/>
    <w:rsid w:val="00EF5515"/>
    <w:rsid w:val="00EF5BE8"/>
    <w:rsid w:val="00EF5C9C"/>
    <w:rsid w:val="00EF5C9F"/>
    <w:rsid w:val="00EF6B4C"/>
    <w:rsid w:val="00EF6E1E"/>
    <w:rsid w:val="00EF6EE9"/>
    <w:rsid w:val="00EF7151"/>
    <w:rsid w:val="00EF734E"/>
    <w:rsid w:val="00EF7587"/>
    <w:rsid w:val="00EF75EA"/>
    <w:rsid w:val="00EF79F0"/>
    <w:rsid w:val="00EF7B32"/>
    <w:rsid w:val="00EF7E62"/>
    <w:rsid w:val="00F000AF"/>
    <w:rsid w:val="00F00504"/>
    <w:rsid w:val="00F00795"/>
    <w:rsid w:val="00F00AC6"/>
    <w:rsid w:val="00F00AF1"/>
    <w:rsid w:val="00F015AA"/>
    <w:rsid w:val="00F0197E"/>
    <w:rsid w:val="00F01D6E"/>
    <w:rsid w:val="00F01FC0"/>
    <w:rsid w:val="00F02091"/>
    <w:rsid w:val="00F0258F"/>
    <w:rsid w:val="00F0287F"/>
    <w:rsid w:val="00F0306D"/>
    <w:rsid w:val="00F030AD"/>
    <w:rsid w:val="00F031B2"/>
    <w:rsid w:val="00F04368"/>
    <w:rsid w:val="00F04AED"/>
    <w:rsid w:val="00F0562B"/>
    <w:rsid w:val="00F0573B"/>
    <w:rsid w:val="00F05F53"/>
    <w:rsid w:val="00F05FD1"/>
    <w:rsid w:val="00F06572"/>
    <w:rsid w:val="00F0677B"/>
    <w:rsid w:val="00F06D0D"/>
    <w:rsid w:val="00F06DAC"/>
    <w:rsid w:val="00F0727F"/>
    <w:rsid w:val="00F07627"/>
    <w:rsid w:val="00F07E8C"/>
    <w:rsid w:val="00F10987"/>
    <w:rsid w:val="00F10F9E"/>
    <w:rsid w:val="00F112C6"/>
    <w:rsid w:val="00F116BC"/>
    <w:rsid w:val="00F1246D"/>
    <w:rsid w:val="00F129EF"/>
    <w:rsid w:val="00F12E0B"/>
    <w:rsid w:val="00F135B1"/>
    <w:rsid w:val="00F13B50"/>
    <w:rsid w:val="00F13C9C"/>
    <w:rsid w:val="00F1482D"/>
    <w:rsid w:val="00F14B84"/>
    <w:rsid w:val="00F160BE"/>
    <w:rsid w:val="00F161BD"/>
    <w:rsid w:val="00F16978"/>
    <w:rsid w:val="00F17398"/>
    <w:rsid w:val="00F17BE9"/>
    <w:rsid w:val="00F2018B"/>
    <w:rsid w:val="00F203FA"/>
    <w:rsid w:val="00F20A01"/>
    <w:rsid w:val="00F22EC3"/>
    <w:rsid w:val="00F23F19"/>
    <w:rsid w:val="00F2401E"/>
    <w:rsid w:val="00F2457E"/>
    <w:rsid w:val="00F248F6"/>
    <w:rsid w:val="00F258D7"/>
    <w:rsid w:val="00F25A71"/>
    <w:rsid w:val="00F25F7E"/>
    <w:rsid w:val="00F260DC"/>
    <w:rsid w:val="00F26138"/>
    <w:rsid w:val="00F26252"/>
    <w:rsid w:val="00F2637B"/>
    <w:rsid w:val="00F26385"/>
    <w:rsid w:val="00F26724"/>
    <w:rsid w:val="00F26874"/>
    <w:rsid w:val="00F268B6"/>
    <w:rsid w:val="00F26926"/>
    <w:rsid w:val="00F26937"/>
    <w:rsid w:val="00F26F8F"/>
    <w:rsid w:val="00F2725D"/>
    <w:rsid w:val="00F27D98"/>
    <w:rsid w:val="00F27EC4"/>
    <w:rsid w:val="00F306C5"/>
    <w:rsid w:val="00F30B74"/>
    <w:rsid w:val="00F30E6E"/>
    <w:rsid w:val="00F32130"/>
    <w:rsid w:val="00F326A6"/>
    <w:rsid w:val="00F327A5"/>
    <w:rsid w:val="00F32C83"/>
    <w:rsid w:val="00F32CCB"/>
    <w:rsid w:val="00F32F74"/>
    <w:rsid w:val="00F33DA2"/>
    <w:rsid w:val="00F347DE"/>
    <w:rsid w:val="00F34805"/>
    <w:rsid w:val="00F35582"/>
    <w:rsid w:val="00F3560C"/>
    <w:rsid w:val="00F37323"/>
    <w:rsid w:val="00F376E4"/>
    <w:rsid w:val="00F40636"/>
    <w:rsid w:val="00F406E4"/>
    <w:rsid w:val="00F4081E"/>
    <w:rsid w:val="00F409EA"/>
    <w:rsid w:val="00F4135E"/>
    <w:rsid w:val="00F41AB7"/>
    <w:rsid w:val="00F41BDA"/>
    <w:rsid w:val="00F41EE0"/>
    <w:rsid w:val="00F41F11"/>
    <w:rsid w:val="00F42686"/>
    <w:rsid w:val="00F433CE"/>
    <w:rsid w:val="00F43855"/>
    <w:rsid w:val="00F44A9D"/>
    <w:rsid w:val="00F44CA5"/>
    <w:rsid w:val="00F44F0A"/>
    <w:rsid w:val="00F453AE"/>
    <w:rsid w:val="00F45641"/>
    <w:rsid w:val="00F45EBB"/>
    <w:rsid w:val="00F46207"/>
    <w:rsid w:val="00F475BE"/>
    <w:rsid w:val="00F476D3"/>
    <w:rsid w:val="00F47AF2"/>
    <w:rsid w:val="00F50760"/>
    <w:rsid w:val="00F5080A"/>
    <w:rsid w:val="00F50BE6"/>
    <w:rsid w:val="00F50F59"/>
    <w:rsid w:val="00F51988"/>
    <w:rsid w:val="00F521BA"/>
    <w:rsid w:val="00F5222D"/>
    <w:rsid w:val="00F52319"/>
    <w:rsid w:val="00F52353"/>
    <w:rsid w:val="00F52AE8"/>
    <w:rsid w:val="00F52E8D"/>
    <w:rsid w:val="00F52F9E"/>
    <w:rsid w:val="00F53228"/>
    <w:rsid w:val="00F540A4"/>
    <w:rsid w:val="00F548AE"/>
    <w:rsid w:val="00F54BFE"/>
    <w:rsid w:val="00F55019"/>
    <w:rsid w:val="00F558D4"/>
    <w:rsid w:val="00F55926"/>
    <w:rsid w:val="00F55B95"/>
    <w:rsid w:val="00F55F86"/>
    <w:rsid w:val="00F56B7F"/>
    <w:rsid w:val="00F571CB"/>
    <w:rsid w:val="00F57916"/>
    <w:rsid w:val="00F603DE"/>
    <w:rsid w:val="00F610F8"/>
    <w:rsid w:val="00F61ECD"/>
    <w:rsid w:val="00F61FEF"/>
    <w:rsid w:val="00F6263D"/>
    <w:rsid w:val="00F62986"/>
    <w:rsid w:val="00F62C3E"/>
    <w:rsid w:val="00F63799"/>
    <w:rsid w:val="00F63F91"/>
    <w:rsid w:val="00F64892"/>
    <w:rsid w:val="00F64C23"/>
    <w:rsid w:val="00F65ED3"/>
    <w:rsid w:val="00F664AC"/>
    <w:rsid w:val="00F66939"/>
    <w:rsid w:val="00F66E4F"/>
    <w:rsid w:val="00F673A6"/>
    <w:rsid w:val="00F674FA"/>
    <w:rsid w:val="00F677F6"/>
    <w:rsid w:val="00F67BA8"/>
    <w:rsid w:val="00F700E2"/>
    <w:rsid w:val="00F70143"/>
    <w:rsid w:val="00F71120"/>
    <w:rsid w:val="00F7183F"/>
    <w:rsid w:val="00F71CA4"/>
    <w:rsid w:val="00F71F8B"/>
    <w:rsid w:val="00F72523"/>
    <w:rsid w:val="00F7290B"/>
    <w:rsid w:val="00F72B13"/>
    <w:rsid w:val="00F738DD"/>
    <w:rsid w:val="00F74507"/>
    <w:rsid w:val="00F7477C"/>
    <w:rsid w:val="00F767DF"/>
    <w:rsid w:val="00F76D4B"/>
    <w:rsid w:val="00F77557"/>
    <w:rsid w:val="00F77CCD"/>
    <w:rsid w:val="00F801C4"/>
    <w:rsid w:val="00F8043B"/>
    <w:rsid w:val="00F80570"/>
    <w:rsid w:val="00F80FB6"/>
    <w:rsid w:val="00F81115"/>
    <w:rsid w:val="00F81349"/>
    <w:rsid w:val="00F81D2F"/>
    <w:rsid w:val="00F822D8"/>
    <w:rsid w:val="00F82635"/>
    <w:rsid w:val="00F83182"/>
    <w:rsid w:val="00F83DD2"/>
    <w:rsid w:val="00F843BD"/>
    <w:rsid w:val="00F84513"/>
    <w:rsid w:val="00F859C9"/>
    <w:rsid w:val="00F85A3E"/>
    <w:rsid w:val="00F85B4A"/>
    <w:rsid w:val="00F85C92"/>
    <w:rsid w:val="00F86D96"/>
    <w:rsid w:val="00F86F06"/>
    <w:rsid w:val="00F87282"/>
    <w:rsid w:val="00F87343"/>
    <w:rsid w:val="00F901F0"/>
    <w:rsid w:val="00F90FE1"/>
    <w:rsid w:val="00F91139"/>
    <w:rsid w:val="00F91A15"/>
    <w:rsid w:val="00F91ADB"/>
    <w:rsid w:val="00F91B5D"/>
    <w:rsid w:val="00F927FE"/>
    <w:rsid w:val="00F93BB1"/>
    <w:rsid w:val="00F93E8E"/>
    <w:rsid w:val="00F94A0E"/>
    <w:rsid w:val="00F94F6F"/>
    <w:rsid w:val="00F968DF"/>
    <w:rsid w:val="00F971DD"/>
    <w:rsid w:val="00F9731D"/>
    <w:rsid w:val="00F9781D"/>
    <w:rsid w:val="00F97CCE"/>
    <w:rsid w:val="00FA03F6"/>
    <w:rsid w:val="00FA06D0"/>
    <w:rsid w:val="00FA0EE3"/>
    <w:rsid w:val="00FA1042"/>
    <w:rsid w:val="00FA1264"/>
    <w:rsid w:val="00FA210A"/>
    <w:rsid w:val="00FA23F1"/>
    <w:rsid w:val="00FA254A"/>
    <w:rsid w:val="00FA2C02"/>
    <w:rsid w:val="00FA36B6"/>
    <w:rsid w:val="00FA3F19"/>
    <w:rsid w:val="00FA5D8A"/>
    <w:rsid w:val="00FA6B16"/>
    <w:rsid w:val="00FA6B89"/>
    <w:rsid w:val="00FB10D9"/>
    <w:rsid w:val="00FB18D7"/>
    <w:rsid w:val="00FB1ED7"/>
    <w:rsid w:val="00FB27A0"/>
    <w:rsid w:val="00FB2AC5"/>
    <w:rsid w:val="00FB3890"/>
    <w:rsid w:val="00FB4203"/>
    <w:rsid w:val="00FB5647"/>
    <w:rsid w:val="00FB58F9"/>
    <w:rsid w:val="00FB5B31"/>
    <w:rsid w:val="00FB77AB"/>
    <w:rsid w:val="00FB7BDB"/>
    <w:rsid w:val="00FB7BDF"/>
    <w:rsid w:val="00FB7C09"/>
    <w:rsid w:val="00FB7E0A"/>
    <w:rsid w:val="00FC0194"/>
    <w:rsid w:val="00FC121F"/>
    <w:rsid w:val="00FC1448"/>
    <w:rsid w:val="00FC2934"/>
    <w:rsid w:val="00FC2A4B"/>
    <w:rsid w:val="00FC3B82"/>
    <w:rsid w:val="00FC4BC5"/>
    <w:rsid w:val="00FC4DD0"/>
    <w:rsid w:val="00FC51D9"/>
    <w:rsid w:val="00FC5873"/>
    <w:rsid w:val="00FC5B06"/>
    <w:rsid w:val="00FC5DCE"/>
    <w:rsid w:val="00FC6983"/>
    <w:rsid w:val="00FC6A36"/>
    <w:rsid w:val="00FC6ECA"/>
    <w:rsid w:val="00FD0113"/>
    <w:rsid w:val="00FD1979"/>
    <w:rsid w:val="00FD1F9A"/>
    <w:rsid w:val="00FD2349"/>
    <w:rsid w:val="00FD2CB2"/>
    <w:rsid w:val="00FD3485"/>
    <w:rsid w:val="00FD351C"/>
    <w:rsid w:val="00FD3D9D"/>
    <w:rsid w:val="00FD3E29"/>
    <w:rsid w:val="00FD4DC1"/>
    <w:rsid w:val="00FD575F"/>
    <w:rsid w:val="00FD5E40"/>
    <w:rsid w:val="00FD5F1F"/>
    <w:rsid w:val="00FD642A"/>
    <w:rsid w:val="00FD6475"/>
    <w:rsid w:val="00FD66EC"/>
    <w:rsid w:val="00FD671E"/>
    <w:rsid w:val="00FD6883"/>
    <w:rsid w:val="00FD6A2A"/>
    <w:rsid w:val="00FD75C6"/>
    <w:rsid w:val="00FD7ADC"/>
    <w:rsid w:val="00FD7B70"/>
    <w:rsid w:val="00FD7CFC"/>
    <w:rsid w:val="00FD7EA6"/>
    <w:rsid w:val="00FE0E92"/>
    <w:rsid w:val="00FE1877"/>
    <w:rsid w:val="00FE1EFF"/>
    <w:rsid w:val="00FE22F7"/>
    <w:rsid w:val="00FE2B3D"/>
    <w:rsid w:val="00FE4DB7"/>
    <w:rsid w:val="00FE4F20"/>
    <w:rsid w:val="00FE5A5A"/>
    <w:rsid w:val="00FE6241"/>
    <w:rsid w:val="00FE6529"/>
    <w:rsid w:val="00FE6F48"/>
    <w:rsid w:val="00FE7443"/>
    <w:rsid w:val="00FE7C32"/>
    <w:rsid w:val="00FE7C49"/>
    <w:rsid w:val="00FF0466"/>
    <w:rsid w:val="00FF066F"/>
    <w:rsid w:val="00FF0D29"/>
    <w:rsid w:val="00FF2338"/>
    <w:rsid w:val="00FF2466"/>
    <w:rsid w:val="00FF2B70"/>
    <w:rsid w:val="00FF3766"/>
    <w:rsid w:val="00FF3A2B"/>
    <w:rsid w:val="00FF3AFE"/>
    <w:rsid w:val="00FF406E"/>
    <w:rsid w:val="00FF457E"/>
    <w:rsid w:val="00FF4AC8"/>
    <w:rsid w:val="00FF588D"/>
    <w:rsid w:val="00FF5BA6"/>
    <w:rsid w:val="00FF5E94"/>
    <w:rsid w:val="00FF5F54"/>
    <w:rsid w:val="00FF63EE"/>
    <w:rsid w:val="00FF6AE0"/>
    <w:rsid w:val="00FF73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65A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Plain Text"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16BF"/>
    <w:rPr>
      <w:rFonts w:ascii="Arial" w:hAnsi="Arial"/>
      <w:sz w:val="22"/>
    </w:rPr>
  </w:style>
  <w:style w:type="paragraph" w:styleId="Heading1">
    <w:name w:val="heading 1"/>
    <w:aliases w:val="h1,R_Heading 1,1st level,1,Überschrift 1.1,l1,heading 1,I1,l1+toc 1,l,Normal + Font: Helvetica,Bold,Space Before 12 pt,Not Bold,Heading 1 Level 1,AppendixHeader,app heading 1,Section Heading,Part,H1,RFQ,Spec,Heading 0,Chapter,Chapter title,II+"/>
    <w:basedOn w:val="Normal"/>
    <w:next w:val="BodyText"/>
    <w:link w:val="Heading1Char"/>
    <w:qFormat/>
    <w:rsid w:val="002478EF"/>
    <w:pPr>
      <w:keepNext/>
      <w:pageBreakBefore/>
      <w:numPr>
        <w:numId w:val="1"/>
      </w:numPr>
      <w:spacing w:after="240"/>
      <w:outlineLvl w:val="0"/>
    </w:pPr>
    <w:rPr>
      <w:b/>
      <w:kern w:val="28"/>
      <w:sz w:val="28"/>
    </w:rPr>
  </w:style>
  <w:style w:type="paragraph" w:styleId="Heading2">
    <w:name w:val="heading 2"/>
    <w:aliases w:val="H2,h2,2nd level,heading 2,I2,Section Title,l2,heading 2+ Indent: Left 0.25 in,2,h 2,l2+toc 2,Paragraph,Überschrift 2.2 heading 2,R_Heading 2,Level 1,Chapter Heading,Chapter Title,RFQ1,Figure,heading two,Heading 2 Hidden,H21,H22,H23,H24,H25,h21"/>
    <w:basedOn w:val="Normal"/>
    <w:next w:val="BodyText"/>
    <w:link w:val="Heading2Char"/>
    <w:qFormat/>
    <w:rsid w:val="002478EF"/>
    <w:pPr>
      <w:keepNext/>
      <w:numPr>
        <w:ilvl w:val="1"/>
        <w:numId w:val="1"/>
      </w:numPr>
      <w:spacing w:before="360" w:after="200"/>
      <w:outlineLvl w:val="1"/>
    </w:pPr>
    <w:rPr>
      <w:b/>
      <w:sz w:val="24"/>
    </w:rPr>
  </w:style>
  <w:style w:type="paragraph" w:styleId="Heading3">
    <w:name w:val="heading 3"/>
    <w:aliases w:val="h3,3,CT,l3,heading 3,heading 3 + Indent: Left 0.25 in,R_Heading 3,OD Heading 3,RFQ2,...,l3+toc 3,Sub-section Title,H3,Kop 3V,Header 3,Underrubrik2,subhead,level 1,R_Heading 31,h31,OD Heading 31,R_Heading 32,h32,OD Heading 32,h33,l31,h 3,31,32"/>
    <w:basedOn w:val="Normal"/>
    <w:next w:val="BodyText"/>
    <w:link w:val="Heading3Char"/>
    <w:qFormat/>
    <w:rsid w:val="002478EF"/>
    <w:pPr>
      <w:keepNext/>
      <w:numPr>
        <w:ilvl w:val="2"/>
        <w:numId w:val="1"/>
      </w:numPr>
      <w:spacing w:before="360" w:after="200"/>
      <w:outlineLvl w:val="2"/>
    </w:pPr>
    <w:rPr>
      <w:b/>
    </w:rPr>
  </w:style>
  <w:style w:type="paragraph" w:styleId="Heading4">
    <w:name w:val="heading 4"/>
    <w:aliases w:val="h4,Use Case,Header 4,heading 4 + Indent: Left 0.5 in,OD Heading 4,SubTopic Heading,4,RFQ3,l4+toc4,I4,l4,heading 4,Numbered List,H4,h41,OD Heading 41,h42,OD Heading 42,h43,OD Heading 43,Use Case1,Header 41,h44,OD Heading 44,U4,T4,E4,41,42,43"/>
    <w:basedOn w:val="Normal"/>
    <w:next w:val="BodyText"/>
    <w:link w:val="Heading4Char"/>
    <w:qFormat/>
    <w:rsid w:val="002478EF"/>
    <w:pPr>
      <w:keepNext/>
      <w:numPr>
        <w:ilvl w:val="3"/>
        <w:numId w:val="1"/>
      </w:numPr>
      <w:spacing w:before="360" w:after="200"/>
      <w:outlineLvl w:val="3"/>
    </w:pPr>
    <w:rPr>
      <w:b/>
    </w:rPr>
  </w:style>
  <w:style w:type="paragraph" w:styleId="Heading5">
    <w:name w:val="heading 5"/>
    <w:aliases w:val="h5,OD Heading 5,H5,l5,5,h51,OD Heading 51,h52,OD Heading 52,h53,OD Heading 53,h54,OD Heading 54,h511,OD Heading 511,h55,OD Heading 55,h56,OD Heading 56,h512,OD Heading 512,h521,OD Heading 521,h531,OD Heading 531,h541,h5111,h57,heading 5,U5,T5"/>
    <w:basedOn w:val="Normal"/>
    <w:next w:val="BodyText"/>
    <w:link w:val="Heading5Char"/>
    <w:uiPriority w:val="9"/>
    <w:qFormat/>
    <w:rsid w:val="002478EF"/>
    <w:pPr>
      <w:keepNext/>
      <w:numPr>
        <w:ilvl w:val="4"/>
        <w:numId w:val="1"/>
      </w:numPr>
      <w:spacing w:before="360" w:after="200"/>
      <w:outlineLvl w:val="4"/>
    </w:pPr>
    <w:rPr>
      <w:b/>
    </w:rPr>
  </w:style>
  <w:style w:type="paragraph" w:styleId="Heading6">
    <w:name w:val="heading 6"/>
    <w:aliases w:val="OD Heading 6,OD Heading 61,OD Heading 62,OD Heading 63,OD Heading 64,OD Heading 611,OD Heading 65,OD Heading 66,OD Heading 612,OD Heading 621,OD Heading 631,OD Heading 641,OD Heading 6111,OD Heading 67,h6,heading 6,h61,heading 61,Appendix,T1,U"/>
    <w:basedOn w:val="Normal"/>
    <w:next w:val="BodyText"/>
    <w:link w:val="Heading6Char"/>
    <w:uiPriority w:val="9"/>
    <w:qFormat/>
    <w:rsid w:val="002478EF"/>
    <w:pPr>
      <w:keepNext/>
      <w:numPr>
        <w:ilvl w:val="5"/>
        <w:numId w:val="1"/>
      </w:numPr>
      <w:spacing w:before="360" w:after="200"/>
      <w:outlineLvl w:val="5"/>
    </w:pPr>
    <w:rPr>
      <w:b/>
    </w:rPr>
  </w:style>
  <w:style w:type="paragraph" w:styleId="Heading7">
    <w:name w:val="heading 7"/>
    <w:aliases w:val="OD Heading 7,OD Heading 71,OD Heading 72,OD Heading 73,OD Heading 74,OD Heading 711,OD Heading 75,OD Heading 76,OD Heading 712,OD Heading 721,OD Heading 731,OD Heading 741,OD Heading 7111,OD Heading 77,h7,h71,L7,letter list,U7,T7,L71,L72,L,L73"/>
    <w:basedOn w:val="Normal"/>
    <w:next w:val="BodyText"/>
    <w:link w:val="Heading7Char"/>
    <w:uiPriority w:val="9"/>
    <w:qFormat/>
    <w:rsid w:val="002478EF"/>
    <w:pPr>
      <w:keepNext/>
      <w:numPr>
        <w:ilvl w:val="6"/>
        <w:numId w:val="1"/>
      </w:numPr>
      <w:spacing w:before="360" w:after="200"/>
      <w:outlineLvl w:val="6"/>
    </w:pPr>
    <w:rPr>
      <w:b/>
    </w:rPr>
  </w:style>
  <w:style w:type="paragraph" w:styleId="Heading8">
    <w:name w:val="heading 8"/>
    <w:aliases w:val="Annex,h8,h81,U8,T8,figure title,Table Heading,ft,ft1,figure title1,Vedlegg,Überschrift 8T,TH,action,action1,action2,action11,action3,action4,action5,action6,action7,action12,action21,action111,action31,action8,action13,action22,action112,actio"/>
    <w:basedOn w:val="Normal"/>
    <w:next w:val="BodyText"/>
    <w:link w:val="Heading8Char"/>
    <w:uiPriority w:val="9"/>
    <w:qFormat/>
    <w:rsid w:val="002478EF"/>
    <w:pPr>
      <w:keepNext/>
      <w:numPr>
        <w:ilvl w:val="7"/>
        <w:numId w:val="1"/>
      </w:numPr>
      <w:spacing w:before="360" w:after="200"/>
      <w:outlineLvl w:val="7"/>
    </w:pPr>
    <w:rPr>
      <w:b/>
    </w:rPr>
  </w:style>
  <w:style w:type="paragraph" w:styleId="Heading9">
    <w:name w:val="heading 9"/>
    <w:aliases w:val="h9,U9,T9,tt,table title,HF,Figure Heading,FH,App1,tt1,table title1,Uvedl,Überschrift 9T,9,App Heading,progress,progress1,progress2,progress11,progress3,progress4,progress5,progress6,progress7,progress12,progress21,progress111,progress31"/>
    <w:basedOn w:val="Normal"/>
    <w:next w:val="BodyText"/>
    <w:link w:val="Heading9Char"/>
    <w:uiPriority w:val="9"/>
    <w:qFormat/>
    <w:rsid w:val="002478EF"/>
    <w:pPr>
      <w:keepNext/>
      <w:numPr>
        <w:ilvl w:val="8"/>
        <w:numId w:val="1"/>
      </w:numPr>
      <w:spacing w:before="360" w:after="200"/>
      <w:ind w:left="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ody3,paragraph 2,body indent,body text,ändrad,B,b,(F2),bt,TK,Body31,Body Text 1,Body1,Body Text with Tab, ändrad,Body Text Char Char,book,EHPT,Body Text2,AvtalBrödtext,Bodytext,AvtalBrodtext,andrad,bt wide heading,bt wide,One Page Summar,BT"/>
    <w:basedOn w:val="Normal"/>
    <w:link w:val="BodyTextChar"/>
    <w:rsid w:val="002478EF"/>
    <w:pPr>
      <w:spacing w:after="120"/>
    </w:pPr>
  </w:style>
  <w:style w:type="paragraph" w:styleId="TOC1">
    <w:name w:val="toc 1"/>
    <w:aliases w:val="SJB1"/>
    <w:basedOn w:val="Normal"/>
    <w:next w:val="Normal"/>
    <w:uiPriority w:val="39"/>
    <w:rsid w:val="002478EF"/>
    <w:pPr>
      <w:tabs>
        <w:tab w:val="right" w:pos="9355"/>
      </w:tabs>
      <w:spacing w:before="360" w:after="120"/>
    </w:pPr>
    <w:rPr>
      <w:b/>
      <w:sz w:val="28"/>
    </w:rPr>
  </w:style>
  <w:style w:type="paragraph" w:styleId="Header">
    <w:name w:val="header"/>
    <w:aliases w:val="h,Header/Footer"/>
    <w:basedOn w:val="Normal"/>
    <w:link w:val="HeaderChar"/>
    <w:rsid w:val="002478EF"/>
    <w:pPr>
      <w:pBdr>
        <w:bottom w:val="single" w:sz="6" w:space="1" w:color="auto"/>
      </w:pBdr>
      <w:jc w:val="right"/>
    </w:pPr>
    <w:rPr>
      <w:b/>
      <w:sz w:val="18"/>
    </w:rPr>
  </w:style>
  <w:style w:type="paragraph" w:styleId="Footer">
    <w:name w:val="footer"/>
    <w:basedOn w:val="Normal"/>
    <w:link w:val="FooterChar"/>
    <w:rsid w:val="002478EF"/>
    <w:pPr>
      <w:pBdr>
        <w:top w:val="single" w:sz="6" w:space="1" w:color="auto"/>
      </w:pBdr>
    </w:pPr>
    <w:rPr>
      <w:b/>
      <w:sz w:val="18"/>
    </w:rPr>
  </w:style>
  <w:style w:type="character" w:styleId="PageNumber">
    <w:name w:val="page number"/>
    <w:basedOn w:val="DefaultParagraphFont"/>
    <w:rsid w:val="002478EF"/>
  </w:style>
  <w:style w:type="paragraph" w:styleId="TOC2">
    <w:name w:val="toc 2"/>
    <w:aliases w:val="SJB2"/>
    <w:basedOn w:val="Normal"/>
    <w:next w:val="Normal"/>
    <w:uiPriority w:val="39"/>
    <w:rsid w:val="002478EF"/>
    <w:pPr>
      <w:tabs>
        <w:tab w:val="right" w:leader="dot" w:pos="9355"/>
      </w:tabs>
      <w:ind w:left="284"/>
    </w:pPr>
    <w:rPr>
      <w:b/>
      <w:sz w:val="24"/>
    </w:rPr>
  </w:style>
  <w:style w:type="paragraph" w:styleId="TOC3">
    <w:name w:val="toc 3"/>
    <w:aliases w:val="SJB3"/>
    <w:basedOn w:val="Normal"/>
    <w:next w:val="Normal"/>
    <w:uiPriority w:val="39"/>
    <w:rsid w:val="002478EF"/>
    <w:pPr>
      <w:tabs>
        <w:tab w:val="right" w:leader="dot" w:pos="9355"/>
      </w:tabs>
      <w:ind w:left="737"/>
    </w:pPr>
    <w:rPr>
      <w:b/>
      <w:sz w:val="20"/>
    </w:rPr>
  </w:style>
  <w:style w:type="paragraph" w:styleId="TOC4">
    <w:name w:val="toc 4"/>
    <w:basedOn w:val="Normal"/>
    <w:next w:val="Normal"/>
    <w:uiPriority w:val="39"/>
    <w:rsid w:val="002478EF"/>
    <w:pPr>
      <w:tabs>
        <w:tab w:val="right" w:leader="dot" w:pos="9355"/>
      </w:tabs>
      <w:ind w:left="737"/>
    </w:pPr>
    <w:rPr>
      <w:b/>
      <w:sz w:val="20"/>
    </w:rPr>
  </w:style>
  <w:style w:type="paragraph" w:styleId="TOC5">
    <w:name w:val="toc 5"/>
    <w:basedOn w:val="Normal"/>
    <w:next w:val="Normal"/>
    <w:uiPriority w:val="39"/>
    <w:rsid w:val="002478EF"/>
    <w:pPr>
      <w:tabs>
        <w:tab w:val="right" w:leader="dot" w:pos="9355"/>
      </w:tabs>
      <w:ind w:left="737"/>
    </w:pPr>
    <w:rPr>
      <w:b/>
      <w:sz w:val="20"/>
    </w:rPr>
  </w:style>
  <w:style w:type="paragraph" w:styleId="TOC6">
    <w:name w:val="toc 6"/>
    <w:basedOn w:val="Normal"/>
    <w:next w:val="Normal"/>
    <w:uiPriority w:val="39"/>
    <w:rsid w:val="002478EF"/>
    <w:pPr>
      <w:tabs>
        <w:tab w:val="right" w:leader="dot" w:pos="9355"/>
      </w:tabs>
      <w:ind w:left="737"/>
    </w:pPr>
    <w:rPr>
      <w:b/>
      <w:sz w:val="20"/>
    </w:rPr>
  </w:style>
  <w:style w:type="paragraph" w:styleId="TOC7">
    <w:name w:val="toc 7"/>
    <w:basedOn w:val="Normal"/>
    <w:next w:val="Normal"/>
    <w:uiPriority w:val="39"/>
    <w:rsid w:val="002478EF"/>
    <w:pPr>
      <w:tabs>
        <w:tab w:val="right" w:leader="dot" w:pos="9355"/>
      </w:tabs>
      <w:ind w:left="737"/>
    </w:pPr>
    <w:rPr>
      <w:b/>
      <w:sz w:val="20"/>
    </w:rPr>
  </w:style>
  <w:style w:type="paragraph" w:styleId="TOC8">
    <w:name w:val="toc 8"/>
    <w:basedOn w:val="Normal"/>
    <w:next w:val="Normal"/>
    <w:uiPriority w:val="39"/>
    <w:rsid w:val="002478EF"/>
    <w:pPr>
      <w:tabs>
        <w:tab w:val="right" w:leader="dot" w:pos="9355"/>
      </w:tabs>
      <w:ind w:left="737"/>
    </w:pPr>
    <w:rPr>
      <w:b/>
      <w:sz w:val="20"/>
    </w:rPr>
  </w:style>
  <w:style w:type="paragraph" w:styleId="TOC9">
    <w:name w:val="toc 9"/>
    <w:basedOn w:val="Normal"/>
    <w:next w:val="Normal"/>
    <w:uiPriority w:val="39"/>
    <w:rsid w:val="002478EF"/>
    <w:pPr>
      <w:tabs>
        <w:tab w:val="right" w:leader="dot" w:pos="9355"/>
      </w:tabs>
      <w:ind w:left="737"/>
    </w:pPr>
    <w:rPr>
      <w:b/>
      <w:sz w:val="20"/>
    </w:rPr>
  </w:style>
  <w:style w:type="character" w:styleId="CommentReference">
    <w:name w:val="annotation reference"/>
    <w:semiHidden/>
    <w:rsid w:val="002478EF"/>
    <w:rPr>
      <w:sz w:val="16"/>
    </w:rPr>
  </w:style>
  <w:style w:type="paragraph" w:styleId="CommentText">
    <w:name w:val="annotation text"/>
    <w:basedOn w:val="Normal"/>
    <w:link w:val="CommentTextChar"/>
    <w:semiHidden/>
    <w:rsid w:val="002478EF"/>
  </w:style>
  <w:style w:type="paragraph" w:styleId="Caption">
    <w:name w:val="caption"/>
    <w:aliases w:val="_Fig,cp"/>
    <w:basedOn w:val="Normal"/>
    <w:next w:val="BodyText"/>
    <w:link w:val="CaptionChar"/>
    <w:qFormat/>
    <w:rsid w:val="002478EF"/>
    <w:pPr>
      <w:spacing w:before="120" w:after="120"/>
    </w:pPr>
    <w:rPr>
      <w:i/>
    </w:rPr>
  </w:style>
  <w:style w:type="paragraph" w:customStyle="1" w:styleId="ProductLine">
    <w:name w:val="ProductLine"/>
    <w:basedOn w:val="Normal"/>
    <w:rsid w:val="002478EF"/>
    <w:rPr>
      <w:b/>
      <w:noProof/>
      <w:sz w:val="40"/>
    </w:rPr>
  </w:style>
  <w:style w:type="paragraph" w:customStyle="1" w:styleId="DocumentType">
    <w:name w:val="DocumentType"/>
    <w:basedOn w:val="Normal"/>
    <w:rsid w:val="002478EF"/>
    <w:rPr>
      <w:b/>
      <w:noProof/>
      <w:sz w:val="28"/>
    </w:rPr>
  </w:style>
  <w:style w:type="paragraph" w:customStyle="1" w:styleId="Explanation">
    <w:name w:val="Explanation"/>
    <w:basedOn w:val="BodyText"/>
    <w:rsid w:val="002478EF"/>
    <w:rPr>
      <w:vanish/>
      <w:sz w:val="20"/>
    </w:rPr>
  </w:style>
  <w:style w:type="paragraph" w:styleId="Title">
    <w:name w:val="Title"/>
    <w:basedOn w:val="Normal"/>
    <w:link w:val="TitleChar"/>
    <w:qFormat/>
    <w:rsid w:val="002478EF"/>
    <w:rPr>
      <w:b/>
      <w:noProof/>
      <w:sz w:val="28"/>
    </w:rPr>
  </w:style>
  <w:style w:type="paragraph" w:customStyle="1" w:styleId="Author">
    <w:name w:val="Author"/>
    <w:basedOn w:val="Normal"/>
    <w:rsid w:val="002478EF"/>
    <w:rPr>
      <w:noProof/>
    </w:rPr>
  </w:style>
  <w:style w:type="paragraph" w:customStyle="1" w:styleId="DocStatistic">
    <w:name w:val="DocStatistic"/>
    <w:basedOn w:val="Normal"/>
    <w:rsid w:val="002478EF"/>
    <w:pPr>
      <w:spacing w:after="60"/>
    </w:pPr>
    <w:rPr>
      <w:noProof/>
    </w:rPr>
  </w:style>
  <w:style w:type="paragraph" w:styleId="TableofFigures">
    <w:name w:val="table of figures"/>
    <w:basedOn w:val="Normal"/>
    <w:next w:val="Normal"/>
    <w:uiPriority w:val="99"/>
    <w:rsid w:val="002478EF"/>
    <w:pPr>
      <w:tabs>
        <w:tab w:val="right" w:leader="dot" w:pos="9354"/>
      </w:tabs>
      <w:ind w:left="440" w:hanging="440"/>
    </w:pPr>
  </w:style>
  <w:style w:type="character" w:styleId="LineNumber">
    <w:name w:val="line number"/>
    <w:rsid w:val="002478EF"/>
    <w:rPr>
      <w:rFonts w:ascii="Arial" w:hAnsi="Arial"/>
      <w:sz w:val="16"/>
    </w:rPr>
  </w:style>
  <w:style w:type="paragraph" w:customStyle="1" w:styleId="OrgProductNo">
    <w:name w:val="OrgProductNo"/>
    <w:basedOn w:val="Normal"/>
    <w:rsid w:val="002478EF"/>
    <w:rPr>
      <w:b/>
      <w:noProof/>
      <w:sz w:val="28"/>
    </w:rPr>
  </w:style>
  <w:style w:type="paragraph" w:styleId="FootnoteText">
    <w:name w:val="footnote text"/>
    <w:basedOn w:val="Normal"/>
    <w:semiHidden/>
    <w:rsid w:val="002478EF"/>
    <w:rPr>
      <w:sz w:val="20"/>
    </w:rPr>
  </w:style>
  <w:style w:type="character" w:styleId="FootnoteReference">
    <w:name w:val="footnote reference"/>
    <w:semiHidden/>
    <w:rsid w:val="002478EF"/>
    <w:rPr>
      <w:vertAlign w:val="superscript"/>
    </w:rPr>
  </w:style>
  <w:style w:type="paragraph" w:customStyle="1" w:styleId="Picture">
    <w:name w:val="Picture"/>
    <w:basedOn w:val="BodyText"/>
    <w:next w:val="Caption"/>
    <w:rsid w:val="002478EF"/>
    <w:pPr>
      <w:keepNext/>
      <w:spacing w:before="120" w:after="0"/>
      <w:jc w:val="center"/>
    </w:pPr>
    <w:rPr>
      <w:noProof/>
    </w:rPr>
  </w:style>
  <w:style w:type="paragraph" w:customStyle="1" w:styleId="bulletlist">
    <w:name w:val="bullet list"/>
    <w:basedOn w:val="BodyText"/>
    <w:rsid w:val="002478EF"/>
    <w:pPr>
      <w:ind w:left="568" w:hanging="284"/>
    </w:pPr>
  </w:style>
  <w:style w:type="paragraph" w:customStyle="1" w:styleId="bulletlist1">
    <w:name w:val="bullet list 1"/>
    <w:basedOn w:val="bulletlist"/>
    <w:rsid w:val="002478EF"/>
    <w:pPr>
      <w:ind w:left="851" w:hanging="283"/>
    </w:pPr>
  </w:style>
  <w:style w:type="paragraph" w:customStyle="1" w:styleId="bulletlist2">
    <w:name w:val="bullet list 2"/>
    <w:basedOn w:val="bulletlist1"/>
    <w:rsid w:val="002478EF"/>
    <w:pPr>
      <w:ind w:left="1134"/>
    </w:pPr>
  </w:style>
  <w:style w:type="paragraph" w:customStyle="1" w:styleId="hr">
    <w:name w:val="hr"/>
    <w:basedOn w:val="Normal"/>
    <w:rsid w:val="002478EF"/>
    <w:pPr>
      <w:keepNext/>
    </w:pPr>
    <w:rPr>
      <w:sz w:val="8"/>
    </w:rPr>
  </w:style>
  <w:style w:type="paragraph" w:styleId="Subtitle">
    <w:name w:val="Subtitle"/>
    <w:basedOn w:val="Normal"/>
    <w:qFormat/>
    <w:rsid w:val="002478EF"/>
    <w:pPr>
      <w:spacing w:after="60"/>
      <w:jc w:val="center"/>
    </w:pPr>
    <w:rPr>
      <w:i/>
      <w:sz w:val="24"/>
    </w:rPr>
  </w:style>
  <w:style w:type="character" w:styleId="Hyperlink">
    <w:name w:val="Hyperlink"/>
    <w:rsid w:val="002478EF"/>
    <w:rPr>
      <w:color w:val="0000FF"/>
      <w:u w:val="single"/>
    </w:rPr>
  </w:style>
  <w:style w:type="character" w:styleId="FollowedHyperlink">
    <w:name w:val="FollowedHyperlink"/>
    <w:rsid w:val="002478EF"/>
    <w:rPr>
      <w:color w:val="800080"/>
      <w:u w:val="single"/>
    </w:rPr>
  </w:style>
  <w:style w:type="paragraph" w:customStyle="1" w:styleId="numberedlist">
    <w:name w:val="numbered list"/>
    <w:basedOn w:val="bulletlist"/>
    <w:rsid w:val="002478EF"/>
  </w:style>
  <w:style w:type="paragraph" w:customStyle="1" w:styleId="pre">
    <w:name w:val="pre"/>
    <w:basedOn w:val="BodyText"/>
    <w:rsid w:val="002478EF"/>
    <w:rPr>
      <w:rFonts w:ascii="Courier New" w:hAnsi="Courier New"/>
      <w:noProof/>
    </w:rPr>
  </w:style>
  <w:style w:type="paragraph" w:customStyle="1" w:styleId="Sample">
    <w:name w:val="Sample"/>
    <w:basedOn w:val="Normal"/>
    <w:rsid w:val="002478EF"/>
    <w:pPr>
      <w:spacing w:after="120"/>
    </w:pPr>
    <w:rPr>
      <w:rFonts w:ascii="Courier New" w:hAnsi="Courier New"/>
      <w:noProof/>
    </w:rPr>
  </w:style>
  <w:style w:type="paragraph" w:customStyle="1" w:styleId="Source">
    <w:name w:val="Source"/>
    <w:basedOn w:val="BodyText"/>
    <w:link w:val="SourceZchn"/>
    <w:rsid w:val="002478EF"/>
    <w:rPr>
      <w:rFonts w:ascii="Courier New" w:hAnsi="Courier New"/>
      <w:noProof/>
    </w:rPr>
  </w:style>
  <w:style w:type="character" w:styleId="Emphasis">
    <w:name w:val="Emphasis"/>
    <w:qFormat/>
    <w:rsid w:val="002478EF"/>
    <w:rPr>
      <w:i/>
      <w:iCs/>
    </w:rPr>
  </w:style>
  <w:style w:type="paragraph" w:styleId="ListBullet">
    <w:name w:val="List Bullet"/>
    <w:basedOn w:val="Normal"/>
    <w:rsid w:val="002478EF"/>
    <w:pPr>
      <w:numPr>
        <w:numId w:val="7"/>
      </w:numPr>
    </w:pPr>
    <w:rPr>
      <w:rFonts w:ascii="Times New Roman" w:hAnsi="Times New Roman"/>
      <w:sz w:val="20"/>
    </w:rPr>
  </w:style>
  <w:style w:type="paragraph" w:customStyle="1" w:styleId="Requirement">
    <w:name w:val="Requirement"/>
    <w:basedOn w:val="Normal"/>
    <w:rsid w:val="002478EF"/>
    <w:pPr>
      <w:numPr>
        <w:numId w:val="5"/>
      </w:numPr>
      <w:tabs>
        <w:tab w:val="clear" w:pos="1080"/>
        <w:tab w:val="num" w:pos="720"/>
      </w:tabs>
      <w:spacing w:before="60" w:after="60"/>
      <w:ind w:hanging="720"/>
    </w:pPr>
    <w:rPr>
      <w:rFonts w:ascii="Times New Roman" w:hAnsi="Times New Roman"/>
      <w:sz w:val="20"/>
    </w:rPr>
  </w:style>
  <w:style w:type="paragraph" w:styleId="ListBullet4">
    <w:name w:val="List Bullet 4"/>
    <w:basedOn w:val="BodyText"/>
    <w:autoRedefine/>
    <w:rsid w:val="002478EF"/>
    <w:pPr>
      <w:numPr>
        <w:numId w:val="4"/>
      </w:numPr>
      <w:tabs>
        <w:tab w:val="clear" w:pos="360"/>
        <w:tab w:val="num" w:pos="1080"/>
      </w:tabs>
      <w:ind w:left="1080"/>
      <w:jc w:val="both"/>
    </w:pPr>
    <w:rPr>
      <w:rFonts w:ascii="Times New Roman" w:hAnsi="Times New Roman"/>
    </w:rPr>
  </w:style>
  <w:style w:type="paragraph" w:customStyle="1" w:styleId="NewRequirement">
    <w:name w:val="New Requirement"/>
    <w:basedOn w:val="Normal"/>
    <w:next w:val="Normal"/>
    <w:rsid w:val="002478EF"/>
    <w:pPr>
      <w:numPr>
        <w:numId w:val="3"/>
      </w:numPr>
    </w:pPr>
    <w:rPr>
      <w:rFonts w:ascii="Times New Roman" w:hAnsi="Times New Roman"/>
      <w:sz w:val="20"/>
    </w:rPr>
  </w:style>
  <w:style w:type="paragraph" w:customStyle="1" w:styleId="DerivedRqmt">
    <w:name w:val="DerivedRqmt"/>
    <w:basedOn w:val="Requirement"/>
    <w:rsid w:val="002478EF"/>
    <w:pPr>
      <w:numPr>
        <w:numId w:val="2"/>
      </w:numPr>
      <w:ind w:left="720" w:hanging="720"/>
    </w:pPr>
  </w:style>
  <w:style w:type="paragraph" w:styleId="ListBullet3">
    <w:name w:val="List Bullet 3"/>
    <w:basedOn w:val="Normal"/>
    <w:autoRedefine/>
    <w:rsid w:val="002478EF"/>
    <w:pPr>
      <w:numPr>
        <w:numId w:val="6"/>
      </w:numPr>
    </w:pPr>
    <w:rPr>
      <w:rFonts w:ascii="Times New Roman" w:hAnsi="Times New Roman"/>
      <w:sz w:val="20"/>
    </w:rPr>
  </w:style>
  <w:style w:type="paragraph" w:styleId="List">
    <w:name w:val="List"/>
    <w:basedOn w:val="Normal"/>
    <w:rsid w:val="002478EF"/>
    <w:pPr>
      <w:ind w:left="360" w:hanging="360"/>
    </w:pPr>
    <w:rPr>
      <w:rFonts w:ascii="Times New Roman" w:hAnsi="Times New Roman"/>
      <w:sz w:val="20"/>
    </w:rPr>
  </w:style>
  <w:style w:type="paragraph" w:styleId="Index1">
    <w:name w:val="index 1"/>
    <w:basedOn w:val="Normal"/>
    <w:next w:val="Normal"/>
    <w:semiHidden/>
    <w:rsid w:val="002478EF"/>
    <w:pPr>
      <w:tabs>
        <w:tab w:val="right" w:pos="3960"/>
      </w:tabs>
      <w:ind w:left="200" w:hanging="200"/>
    </w:pPr>
    <w:rPr>
      <w:rFonts w:ascii="Times New Roman" w:hAnsi="Times New Roman"/>
      <w:sz w:val="20"/>
    </w:rPr>
  </w:style>
  <w:style w:type="paragraph" w:styleId="IndexHeading">
    <w:name w:val="index heading"/>
    <w:basedOn w:val="Normal"/>
    <w:next w:val="Index1"/>
    <w:semiHidden/>
    <w:rsid w:val="002478EF"/>
    <w:rPr>
      <w:rFonts w:ascii="Times New Roman" w:hAnsi="Times New Roman"/>
      <w:sz w:val="20"/>
    </w:rPr>
  </w:style>
  <w:style w:type="paragraph" w:styleId="BalloonText">
    <w:name w:val="Balloon Text"/>
    <w:basedOn w:val="Normal"/>
    <w:link w:val="BalloonTextChar"/>
    <w:semiHidden/>
    <w:rsid w:val="00DD554A"/>
    <w:rPr>
      <w:rFonts w:ascii="Tahoma" w:hAnsi="Tahoma" w:cs="Tahoma"/>
      <w:sz w:val="16"/>
      <w:szCs w:val="16"/>
    </w:rPr>
  </w:style>
  <w:style w:type="paragraph" w:styleId="DocumentMap">
    <w:name w:val="Document Map"/>
    <w:basedOn w:val="Normal"/>
    <w:semiHidden/>
    <w:rsid w:val="00450817"/>
    <w:pPr>
      <w:shd w:val="clear" w:color="auto" w:fill="000080"/>
    </w:pPr>
    <w:rPr>
      <w:rFonts w:ascii="Tahoma" w:hAnsi="Tahoma" w:cs="Tahoma"/>
      <w:sz w:val="20"/>
    </w:rPr>
  </w:style>
  <w:style w:type="paragraph" w:customStyle="1" w:styleId="NoksieHeader">
    <w:name w:val="Noksie Header"/>
    <w:basedOn w:val="Normal"/>
    <w:link w:val="NoksieHeaderChar"/>
    <w:semiHidden/>
    <w:rsid w:val="004C1F9A"/>
  </w:style>
  <w:style w:type="paragraph" w:customStyle="1" w:styleId="NokSieHeader0">
    <w:name w:val="NokSie Header"/>
    <w:basedOn w:val="Normal"/>
    <w:rsid w:val="004C1F9A"/>
    <w:rPr>
      <w:sz w:val="20"/>
    </w:rPr>
  </w:style>
  <w:style w:type="character" w:customStyle="1" w:styleId="NoksieHeaderChar">
    <w:name w:val="Noksie Header Char"/>
    <w:link w:val="NoksieHeader"/>
    <w:rsid w:val="004C1F9A"/>
    <w:rPr>
      <w:rFonts w:ascii="Arial" w:hAnsi="Arial"/>
      <w:sz w:val="22"/>
      <w:lang w:val="en-US" w:eastAsia="en-US" w:bidi="ar-SA"/>
    </w:rPr>
  </w:style>
  <w:style w:type="paragraph" w:customStyle="1" w:styleId="NokSieHeaderCaps">
    <w:name w:val="NokSie Header Caps"/>
    <w:basedOn w:val="Normal"/>
    <w:rsid w:val="004C1F9A"/>
    <w:rPr>
      <w:caps/>
      <w:sz w:val="20"/>
    </w:rPr>
  </w:style>
  <w:style w:type="character" w:customStyle="1" w:styleId="BodyTextChar">
    <w:name w:val="Body Text Char"/>
    <w:aliases w:val="Body3 Char,paragraph 2 Char,body indent Char,body text Char,ändrad Char,B Char,b Char,(F2) Char,bt Char,TK Char,Body31 Char,Body Text 1 Char,Body1 Char,Body Text with Tab Char, ändrad Char,Body Text Char Char Char,book Char,EHPT Char"/>
    <w:link w:val="BodyText"/>
    <w:rsid w:val="00316ECF"/>
    <w:rPr>
      <w:rFonts w:ascii="Arial" w:hAnsi="Arial"/>
      <w:sz w:val="22"/>
      <w:lang w:val="en-US" w:eastAsia="en-US" w:bidi="ar-SA"/>
    </w:rPr>
  </w:style>
  <w:style w:type="character" w:styleId="HTMLCode">
    <w:name w:val="HTML Code"/>
    <w:rsid w:val="00F55F86"/>
    <w:rPr>
      <w:rFonts w:ascii="Courier New" w:eastAsia="Times New Roman" w:hAnsi="Courier New" w:cs="Courier New"/>
      <w:sz w:val="20"/>
      <w:szCs w:val="20"/>
    </w:rPr>
  </w:style>
  <w:style w:type="character" w:customStyle="1" w:styleId="SourceZchn">
    <w:name w:val="Source Zchn"/>
    <w:link w:val="Source"/>
    <w:rsid w:val="00372E90"/>
    <w:rPr>
      <w:rFonts w:ascii="Courier New" w:hAnsi="Courier New"/>
      <w:noProof/>
      <w:sz w:val="22"/>
      <w:lang w:val="en-US" w:eastAsia="en-US" w:bidi="ar-SA"/>
    </w:rPr>
  </w:style>
  <w:style w:type="table" w:styleId="TableGrid">
    <w:name w:val="Table Grid"/>
    <w:basedOn w:val="TableNormal"/>
    <w:rsid w:val="004D68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rsid w:val="004D685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ListNumber">
    <w:name w:val="List Number"/>
    <w:basedOn w:val="Normal"/>
    <w:rsid w:val="00FB3890"/>
    <w:pPr>
      <w:numPr>
        <w:numId w:val="8"/>
      </w:numPr>
    </w:pPr>
  </w:style>
  <w:style w:type="paragraph" w:styleId="HTMLPreformatted">
    <w:name w:val="HTML Preformatted"/>
    <w:basedOn w:val="Normal"/>
    <w:rsid w:val="00932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table" w:styleId="TableWeb1">
    <w:name w:val="Table Web 1"/>
    <w:basedOn w:val="TableNormal"/>
    <w:rsid w:val="000D12FF"/>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CharChar">
    <w:name w:val="Char Char"/>
    <w:rsid w:val="00141CD2"/>
    <w:rPr>
      <w:rFonts w:ascii="Arial" w:hAnsi="Arial"/>
      <w:sz w:val="22"/>
      <w:lang w:val="en-US" w:eastAsia="en-US" w:bidi="ar-SA"/>
    </w:rPr>
  </w:style>
  <w:style w:type="paragraph" w:styleId="CommentSubject">
    <w:name w:val="annotation subject"/>
    <w:basedOn w:val="CommentText"/>
    <w:next w:val="CommentText"/>
    <w:semiHidden/>
    <w:rsid w:val="00882495"/>
    <w:rPr>
      <w:b/>
      <w:bCs/>
      <w:sz w:val="20"/>
    </w:rPr>
  </w:style>
  <w:style w:type="character" w:customStyle="1" w:styleId="m1">
    <w:name w:val="m1"/>
    <w:rsid w:val="00943CAA"/>
    <w:rPr>
      <w:color w:val="0000FF"/>
    </w:rPr>
  </w:style>
  <w:style w:type="character" w:customStyle="1" w:styleId="pi1">
    <w:name w:val="pi1"/>
    <w:rsid w:val="00943CAA"/>
    <w:rPr>
      <w:color w:val="0000FF"/>
    </w:rPr>
  </w:style>
  <w:style w:type="character" w:customStyle="1" w:styleId="t1">
    <w:name w:val="t1"/>
    <w:rsid w:val="00943CAA"/>
    <w:rPr>
      <w:color w:val="990000"/>
    </w:rPr>
  </w:style>
  <w:style w:type="character" w:customStyle="1" w:styleId="b1">
    <w:name w:val="b1"/>
    <w:rsid w:val="00943CAA"/>
    <w:rPr>
      <w:rFonts w:ascii="Courier New" w:hAnsi="Courier New" w:cs="Courier New" w:hint="default"/>
      <w:b/>
      <w:bCs/>
      <w:strike w:val="0"/>
      <w:dstrike w:val="0"/>
      <w:color w:val="FF0000"/>
      <w:u w:val="none"/>
      <w:effect w:val="none"/>
    </w:rPr>
  </w:style>
  <w:style w:type="character" w:customStyle="1" w:styleId="tx1">
    <w:name w:val="tx1"/>
    <w:rsid w:val="00943CAA"/>
    <w:rPr>
      <w:b/>
      <w:bCs/>
    </w:rPr>
  </w:style>
  <w:style w:type="character" w:customStyle="1" w:styleId="TitleChar">
    <w:name w:val="Title Char"/>
    <w:link w:val="Title"/>
    <w:rsid w:val="00C90212"/>
    <w:rPr>
      <w:rFonts w:ascii="Arial" w:hAnsi="Arial"/>
      <w:b/>
      <w:noProof/>
      <w:sz w:val="28"/>
    </w:rPr>
  </w:style>
  <w:style w:type="paragraph" w:styleId="ListParagraph">
    <w:name w:val="List Paragraph"/>
    <w:basedOn w:val="Normal"/>
    <w:uiPriority w:val="34"/>
    <w:qFormat/>
    <w:rsid w:val="00535550"/>
    <w:pPr>
      <w:ind w:left="720"/>
      <w:contextualSpacing/>
    </w:pPr>
  </w:style>
  <w:style w:type="paragraph" w:customStyle="1" w:styleId="base">
    <w:name w:val="base"/>
    <w:basedOn w:val="Normal"/>
    <w:rsid w:val="001C397C"/>
    <w:pPr>
      <w:spacing w:before="100" w:beforeAutospacing="1" w:after="100" w:afterAutospacing="1"/>
    </w:pPr>
    <w:rPr>
      <w:rFonts w:ascii="Times New Roman" w:hAnsi="Times New Roman"/>
      <w:sz w:val="24"/>
      <w:szCs w:val="24"/>
    </w:rPr>
  </w:style>
  <w:style w:type="character" w:customStyle="1" w:styleId="Heading4Char">
    <w:name w:val="Heading 4 Char"/>
    <w:aliases w:val="h4 Char,Use Case Char,Header 4 Char,heading 4 + Indent: Left 0.5 in Char,OD Heading 4 Char,SubTopic Heading Char,4 Char,RFQ3 Char,l4+toc4 Char,I4 Char,l4 Char,heading 4 Char,Numbered List Char,H4 Char,h41 Char,OD Heading 41 Char,h42 Char"/>
    <w:link w:val="Heading4"/>
    <w:rsid w:val="00F76D4B"/>
    <w:rPr>
      <w:rFonts w:ascii="Arial" w:hAnsi="Arial"/>
      <w:b/>
      <w:sz w:val="22"/>
    </w:rPr>
  </w:style>
  <w:style w:type="character" w:customStyle="1" w:styleId="Heading5Char">
    <w:name w:val="Heading 5 Char"/>
    <w:aliases w:val="h5 Char,OD Heading 5 Char,H5 Char,l5 Char,5 Char,h51 Char,OD Heading 51 Char,h52 Char,OD Heading 52 Char,h53 Char,OD Heading 53 Char,h54 Char,OD Heading 54 Char,h511 Char,OD Heading 511 Char,h55 Char,OD Heading 55 Char,h56 Char,h512 Char"/>
    <w:link w:val="Heading5"/>
    <w:uiPriority w:val="9"/>
    <w:rsid w:val="00F76D4B"/>
    <w:rPr>
      <w:rFonts w:ascii="Arial" w:hAnsi="Arial"/>
      <w:b/>
      <w:sz w:val="22"/>
    </w:rPr>
  </w:style>
  <w:style w:type="paragraph" w:styleId="Revision">
    <w:name w:val="Revision"/>
    <w:hidden/>
    <w:uiPriority w:val="99"/>
    <w:semiHidden/>
    <w:rsid w:val="00692A79"/>
    <w:rPr>
      <w:rFonts w:ascii="Arial" w:hAnsi="Arial"/>
      <w:sz w:val="22"/>
    </w:rPr>
  </w:style>
  <w:style w:type="paragraph" w:customStyle="1" w:styleId="Body">
    <w:name w:val="Body"/>
    <w:link w:val="BodyZchn"/>
    <w:rsid w:val="00C477BB"/>
    <w:pPr>
      <w:widowControl w:val="0"/>
      <w:tabs>
        <w:tab w:val="left" w:pos="1133"/>
      </w:tabs>
      <w:spacing w:after="120"/>
      <w:jc w:val="both"/>
    </w:pPr>
    <w:rPr>
      <w:rFonts w:ascii="Verdana" w:hAnsi="Verdana"/>
      <w:color w:val="000000"/>
      <w:lang w:val="en-GB"/>
    </w:rPr>
  </w:style>
  <w:style w:type="character" w:customStyle="1" w:styleId="BodyZchn">
    <w:name w:val="Body Zchn"/>
    <w:link w:val="Body"/>
    <w:locked/>
    <w:rsid w:val="00C477BB"/>
    <w:rPr>
      <w:rFonts w:ascii="Verdana" w:hAnsi="Verdana"/>
      <w:color w:val="000000"/>
      <w:lang w:val="en-GB" w:eastAsia="en-US" w:bidi="ar-SA"/>
    </w:rPr>
  </w:style>
  <w:style w:type="paragraph" w:customStyle="1" w:styleId="Tabletext">
    <w:name w:val="Tabletext"/>
    <w:basedOn w:val="Normal"/>
    <w:rsid w:val="0008362D"/>
    <w:pPr>
      <w:keepLines/>
      <w:widowControl w:val="0"/>
      <w:spacing w:before="20" w:after="20" w:line="120" w:lineRule="atLeast"/>
    </w:pPr>
    <w:rPr>
      <w:rFonts w:ascii="Garamond" w:hAnsi="Garamond"/>
      <w:sz w:val="20"/>
    </w:rPr>
  </w:style>
  <w:style w:type="character" w:customStyle="1" w:styleId="BalloonTextChar">
    <w:name w:val="Balloon Text Char"/>
    <w:link w:val="BalloonText"/>
    <w:uiPriority w:val="99"/>
    <w:semiHidden/>
    <w:rsid w:val="006303D2"/>
    <w:rPr>
      <w:rFonts w:ascii="Tahoma" w:hAnsi="Tahoma" w:cs="Tahoma"/>
      <w:sz w:val="16"/>
      <w:szCs w:val="16"/>
    </w:rPr>
  </w:style>
  <w:style w:type="character" w:customStyle="1" w:styleId="Heading1Char">
    <w:name w:val="Heading 1 Char"/>
    <w:aliases w:val="h1 Char,R_Heading 1 Char,1st level Char,1 Char,Überschrift 1.1 Char,l1 Char,heading 1 Char,I1 Char,l1+toc 1 Char,l Char,Normal + Font: Helvetica Char,Bold Char,Space Before 12 pt Char,Not Bold Char,Heading 1 Level 1 Char,Part Char,H1 Char"/>
    <w:link w:val="Heading1"/>
    <w:rsid w:val="006303D2"/>
    <w:rPr>
      <w:rFonts w:ascii="Arial" w:hAnsi="Arial"/>
      <w:b/>
      <w:kern w:val="28"/>
      <w:sz w:val="28"/>
    </w:rPr>
  </w:style>
  <w:style w:type="character" w:customStyle="1" w:styleId="Heading2Char">
    <w:name w:val="Heading 2 Char"/>
    <w:aliases w:val="H2 Char,h2 Char,2nd level Char,heading 2 Char,I2 Char,Section Title Char,l2 Char,heading 2+ Indent: Left 0.25 in Char,2 Char,h 2 Char,l2+toc 2 Char,Paragraph Char,Überschrift 2.2 heading 2 Char,R_Heading 2 Char,Level 1 Char,RFQ1 Char"/>
    <w:link w:val="Heading2"/>
    <w:rsid w:val="006303D2"/>
    <w:rPr>
      <w:rFonts w:ascii="Arial" w:hAnsi="Arial"/>
      <w:b/>
      <w:sz w:val="24"/>
    </w:rPr>
  </w:style>
  <w:style w:type="character" w:customStyle="1" w:styleId="Heading3Char">
    <w:name w:val="Heading 3 Char"/>
    <w:aliases w:val="h3 Char,3 Char,CT Char,l3 Char,heading 3 Char,heading 3 + Indent: Left 0.25 in Char,R_Heading 3 Char,OD Heading 3 Char,RFQ2 Char,... Char,l3+toc 3 Char,Sub-section Title Char,H3 Char,Kop 3V Char,Header 3 Char,Underrubrik2 Char,h31 Char"/>
    <w:link w:val="Heading3"/>
    <w:rsid w:val="006303D2"/>
    <w:rPr>
      <w:rFonts w:ascii="Arial" w:hAnsi="Arial"/>
      <w:b/>
      <w:sz w:val="22"/>
    </w:rPr>
  </w:style>
  <w:style w:type="character" w:customStyle="1" w:styleId="Heading6Char">
    <w:name w:val="Heading 6 Char"/>
    <w:aliases w:val="OD Heading 6 Char,OD Heading 61 Char,OD Heading 62 Char,OD Heading 63 Char,OD Heading 64 Char,OD Heading 611 Char,OD Heading 65 Char,OD Heading 66 Char,OD Heading 612 Char,OD Heading 621 Char,OD Heading 631 Char,OD Heading 641 Char,U Char"/>
    <w:link w:val="Heading6"/>
    <w:uiPriority w:val="9"/>
    <w:rsid w:val="006303D2"/>
    <w:rPr>
      <w:rFonts w:ascii="Arial" w:hAnsi="Arial"/>
      <w:b/>
      <w:sz w:val="22"/>
    </w:rPr>
  </w:style>
  <w:style w:type="character" w:customStyle="1" w:styleId="Heading7Char">
    <w:name w:val="Heading 7 Char"/>
    <w:aliases w:val="OD Heading 7 Char,OD Heading 71 Char,OD Heading 72 Char,OD Heading 73 Char,OD Heading 74 Char,OD Heading 711 Char,OD Heading 75 Char,OD Heading 76 Char,OD Heading 712 Char,OD Heading 721 Char,OD Heading 731 Char,OD Heading 741 Char,L Char"/>
    <w:link w:val="Heading7"/>
    <w:uiPriority w:val="9"/>
    <w:rsid w:val="006303D2"/>
    <w:rPr>
      <w:rFonts w:ascii="Arial" w:hAnsi="Arial"/>
      <w:b/>
      <w:sz w:val="22"/>
    </w:rPr>
  </w:style>
  <w:style w:type="character" w:customStyle="1" w:styleId="Heading8Char">
    <w:name w:val="Heading 8 Char"/>
    <w:aliases w:val="Annex Char,h8 Char,h81 Char,U8 Char,T8 Char,figure title Char,Table Heading Char,ft Char,ft1 Char,figure title1 Char,Vedlegg Char,Überschrift 8T Char,TH Char,action Char,action1 Char,action2 Char,action11 Char,action3 Char,action4 Char"/>
    <w:link w:val="Heading8"/>
    <w:uiPriority w:val="9"/>
    <w:rsid w:val="006303D2"/>
    <w:rPr>
      <w:rFonts w:ascii="Arial" w:hAnsi="Arial"/>
      <w:b/>
      <w:sz w:val="22"/>
    </w:rPr>
  </w:style>
  <w:style w:type="character" w:customStyle="1" w:styleId="Heading9Char">
    <w:name w:val="Heading 9 Char"/>
    <w:aliases w:val="h9 Char,U9 Char,T9 Char,tt Char,table title Char,HF Char,Figure Heading Char,FH Char,App1 Char,tt1 Char,table title1 Char,Uvedl Char,Überschrift 9T Char,9 Char,App Heading Char,progress Char,progress1 Char,progress2 Char,progress11 Char"/>
    <w:link w:val="Heading9"/>
    <w:uiPriority w:val="9"/>
    <w:rsid w:val="006303D2"/>
    <w:rPr>
      <w:rFonts w:ascii="Arial" w:hAnsi="Arial"/>
      <w:b/>
      <w:sz w:val="22"/>
    </w:rPr>
  </w:style>
  <w:style w:type="character" w:customStyle="1" w:styleId="st1">
    <w:name w:val="st1"/>
    <w:rsid w:val="006303D2"/>
  </w:style>
  <w:style w:type="character" w:customStyle="1" w:styleId="HeaderChar">
    <w:name w:val="Header Char"/>
    <w:aliases w:val="h Char,Header/Footer Char"/>
    <w:link w:val="Header"/>
    <w:uiPriority w:val="99"/>
    <w:rsid w:val="006303D2"/>
    <w:rPr>
      <w:rFonts w:ascii="Arial" w:hAnsi="Arial"/>
      <w:b/>
      <w:sz w:val="18"/>
    </w:rPr>
  </w:style>
  <w:style w:type="character" w:customStyle="1" w:styleId="FooterChar">
    <w:name w:val="Footer Char"/>
    <w:link w:val="Footer"/>
    <w:rsid w:val="006303D2"/>
    <w:rPr>
      <w:rFonts w:ascii="Arial" w:hAnsi="Arial"/>
      <w:b/>
      <w:sz w:val="18"/>
    </w:rPr>
  </w:style>
  <w:style w:type="character" w:customStyle="1" w:styleId="CaptionChar">
    <w:name w:val="Caption Char"/>
    <w:aliases w:val="_Fig Char,cp Char"/>
    <w:link w:val="Caption"/>
    <w:rsid w:val="005E1397"/>
    <w:rPr>
      <w:rFonts w:ascii="Arial" w:hAnsi="Arial"/>
      <w:i/>
      <w:sz w:val="22"/>
    </w:rPr>
  </w:style>
  <w:style w:type="paragraph" w:customStyle="1" w:styleId="CellBody">
    <w:name w:val="CellBody"/>
    <w:basedOn w:val="Body"/>
    <w:rsid w:val="009A1BD8"/>
    <w:pPr>
      <w:spacing w:after="0"/>
    </w:pPr>
    <w:rPr>
      <w:sz w:val="18"/>
    </w:rPr>
  </w:style>
  <w:style w:type="character" w:customStyle="1" w:styleId="CommentTextChar">
    <w:name w:val="Comment Text Char"/>
    <w:link w:val="CommentText"/>
    <w:semiHidden/>
    <w:rsid w:val="000C10D9"/>
    <w:rPr>
      <w:rFonts w:ascii="Arial" w:hAnsi="Arial"/>
      <w:sz w:val="22"/>
    </w:rPr>
  </w:style>
  <w:style w:type="paragraph" w:styleId="PlainText">
    <w:name w:val="Plain Text"/>
    <w:basedOn w:val="Normal"/>
    <w:link w:val="PlainTextChar"/>
    <w:uiPriority w:val="99"/>
    <w:unhideWhenUsed/>
    <w:rsid w:val="00CC7421"/>
    <w:rPr>
      <w:rFonts w:ascii="Consolas" w:eastAsia="Calibri" w:hAnsi="Consolas" w:cs="Consolas"/>
      <w:sz w:val="21"/>
      <w:szCs w:val="21"/>
    </w:rPr>
  </w:style>
  <w:style w:type="character" w:customStyle="1" w:styleId="PlainTextChar">
    <w:name w:val="Plain Text Char"/>
    <w:link w:val="PlainText"/>
    <w:uiPriority w:val="99"/>
    <w:rsid w:val="00CC7421"/>
    <w:rPr>
      <w:rFonts w:ascii="Consolas" w:eastAsia="Calibri" w:hAnsi="Consolas" w:cs="Consolas"/>
      <w:sz w:val="21"/>
      <w:szCs w:val="21"/>
    </w:rPr>
  </w:style>
  <w:style w:type="paragraph" w:customStyle="1" w:styleId="Default">
    <w:name w:val="Default"/>
    <w:rsid w:val="00C30F1B"/>
    <w:pPr>
      <w:autoSpaceDE w:val="0"/>
      <w:autoSpaceDN w:val="0"/>
      <w:adjustRightInd w:val="0"/>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Plain Text"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16BF"/>
    <w:rPr>
      <w:rFonts w:ascii="Arial" w:hAnsi="Arial"/>
      <w:sz w:val="22"/>
    </w:rPr>
  </w:style>
  <w:style w:type="paragraph" w:styleId="Heading1">
    <w:name w:val="heading 1"/>
    <w:aliases w:val="h1,R_Heading 1,1st level,1,Überschrift 1.1,l1,heading 1,I1,l1+toc 1,l,Normal + Font: Helvetica,Bold,Space Before 12 pt,Not Bold,Heading 1 Level 1,AppendixHeader,app heading 1,Section Heading,Part,H1,RFQ,Spec,Heading 0,Chapter,Chapter title,II+"/>
    <w:basedOn w:val="Normal"/>
    <w:next w:val="BodyText"/>
    <w:link w:val="Heading1Char"/>
    <w:qFormat/>
    <w:rsid w:val="002478EF"/>
    <w:pPr>
      <w:keepNext/>
      <w:pageBreakBefore/>
      <w:numPr>
        <w:numId w:val="1"/>
      </w:numPr>
      <w:spacing w:after="240"/>
      <w:outlineLvl w:val="0"/>
    </w:pPr>
    <w:rPr>
      <w:b/>
      <w:kern w:val="28"/>
      <w:sz w:val="28"/>
    </w:rPr>
  </w:style>
  <w:style w:type="paragraph" w:styleId="Heading2">
    <w:name w:val="heading 2"/>
    <w:aliases w:val="H2,h2,2nd level,heading 2,I2,Section Title,l2,heading 2+ Indent: Left 0.25 in,2,h 2,l2+toc 2,Paragraph,Überschrift 2.2 heading 2,R_Heading 2,Level 1,Chapter Heading,Chapter Title,RFQ1,Figure,heading two,Heading 2 Hidden,H21,H22,H23,H24,H25,h21"/>
    <w:basedOn w:val="Normal"/>
    <w:next w:val="BodyText"/>
    <w:link w:val="Heading2Char"/>
    <w:qFormat/>
    <w:rsid w:val="002478EF"/>
    <w:pPr>
      <w:keepNext/>
      <w:numPr>
        <w:ilvl w:val="1"/>
        <w:numId w:val="1"/>
      </w:numPr>
      <w:spacing w:before="360" w:after="200"/>
      <w:outlineLvl w:val="1"/>
    </w:pPr>
    <w:rPr>
      <w:b/>
      <w:sz w:val="24"/>
    </w:rPr>
  </w:style>
  <w:style w:type="paragraph" w:styleId="Heading3">
    <w:name w:val="heading 3"/>
    <w:aliases w:val="h3,3,CT,l3,heading 3,heading 3 + Indent: Left 0.25 in,R_Heading 3,OD Heading 3,RFQ2,...,l3+toc 3,Sub-section Title,H3,Kop 3V,Header 3,Underrubrik2,subhead,level 1,R_Heading 31,h31,OD Heading 31,R_Heading 32,h32,OD Heading 32,h33,l31,h 3,31,32"/>
    <w:basedOn w:val="Normal"/>
    <w:next w:val="BodyText"/>
    <w:link w:val="Heading3Char"/>
    <w:qFormat/>
    <w:rsid w:val="002478EF"/>
    <w:pPr>
      <w:keepNext/>
      <w:numPr>
        <w:ilvl w:val="2"/>
        <w:numId w:val="1"/>
      </w:numPr>
      <w:spacing w:before="360" w:after="200"/>
      <w:outlineLvl w:val="2"/>
    </w:pPr>
    <w:rPr>
      <w:b/>
    </w:rPr>
  </w:style>
  <w:style w:type="paragraph" w:styleId="Heading4">
    <w:name w:val="heading 4"/>
    <w:aliases w:val="h4,Use Case,Header 4,heading 4 + Indent: Left 0.5 in,OD Heading 4,SubTopic Heading,4,RFQ3,l4+toc4,I4,l4,heading 4,Numbered List,H4,h41,OD Heading 41,h42,OD Heading 42,h43,OD Heading 43,Use Case1,Header 41,h44,OD Heading 44,U4,T4,E4,41,42,43"/>
    <w:basedOn w:val="Normal"/>
    <w:next w:val="BodyText"/>
    <w:link w:val="Heading4Char"/>
    <w:qFormat/>
    <w:rsid w:val="002478EF"/>
    <w:pPr>
      <w:keepNext/>
      <w:numPr>
        <w:ilvl w:val="3"/>
        <w:numId w:val="1"/>
      </w:numPr>
      <w:spacing w:before="360" w:after="200"/>
      <w:outlineLvl w:val="3"/>
    </w:pPr>
    <w:rPr>
      <w:b/>
    </w:rPr>
  </w:style>
  <w:style w:type="paragraph" w:styleId="Heading5">
    <w:name w:val="heading 5"/>
    <w:aliases w:val="h5,OD Heading 5,H5,l5,5,h51,OD Heading 51,h52,OD Heading 52,h53,OD Heading 53,h54,OD Heading 54,h511,OD Heading 511,h55,OD Heading 55,h56,OD Heading 56,h512,OD Heading 512,h521,OD Heading 521,h531,OD Heading 531,h541,h5111,h57,heading 5,U5,T5"/>
    <w:basedOn w:val="Normal"/>
    <w:next w:val="BodyText"/>
    <w:link w:val="Heading5Char"/>
    <w:uiPriority w:val="9"/>
    <w:qFormat/>
    <w:rsid w:val="002478EF"/>
    <w:pPr>
      <w:keepNext/>
      <w:numPr>
        <w:ilvl w:val="4"/>
        <w:numId w:val="1"/>
      </w:numPr>
      <w:spacing w:before="360" w:after="200"/>
      <w:outlineLvl w:val="4"/>
    </w:pPr>
    <w:rPr>
      <w:b/>
    </w:rPr>
  </w:style>
  <w:style w:type="paragraph" w:styleId="Heading6">
    <w:name w:val="heading 6"/>
    <w:aliases w:val="OD Heading 6,OD Heading 61,OD Heading 62,OD Heading 63,OD Heading 64,OD Heading 611,OD Heading 65,OD Heading 66,OD Heading 612,OD Heading 621,OD Heading 631,OD Heading 641,OD Heading 6111,OD Heading 67,h6,heading 6,h61,heading 61,Appendix,T1,U"/>
    <w:basedOn w:val="Normal"/>
    <w:next w:val="BodyText"/>
    <w:link w:val="Heading6Char"/>
    <w:uiPriority w:val="9"/>
    <w:qFormat/>
    <w:rsid w:val="002478EF"/>
    <w:pPr>
      <w:keepNext/>
      <w:numPr>
        <w:ilvl w:val="5"/>
        <w:numId w:val="1"/>
      </w:numPr>
      <w:spacing w:before="360" w:after="200"/>
      <w:outlineLvl w:val="5"/>
    </w:pPr>
    <w:rPr>
      <w:b/>
    </w:rPr>
  </w:style>
  <w:style w:type="paragraph" w:styleId="Heading7">
    <w:name w:val="heading 7"/>
    <w:aliases w:val="OD Heading 7,OD Heading 71,OD Heading 72,OD Heading 73,OD Heading 74,OD Heading 711,OD Heading 75,OD Heading 76,OD Heading 712,OD Heading 721,OD Heading 731,OD Heading 741,OD Heading 7111,OD Heading 77,h7,h71,L7,letter list,U7,T7,L71,L72,L,L73"/>
    <w:basedOn w:val="Normal"/>
    <w:next w:val="BodyText"/>
    <w:link w:val="Heading7Char"/>
    <w:uiPriority w:val="9"/>
    <w:qFormat/>
    <w:rsid w:val="002478EF"/>
    <w:pPr>
      <w:keepNext/>
      <w:numPr>
        <w:ilvl w:val="6"/>
        <w:numId w:val="1"/>
      </w:numPr>
      <w:spacing w:before="360" w:after="200"/>
      <w:outlineLvl w:val="6"/>
    </w:pPr>
    <w:rPr>
      <w:b/>
    </w:rPr>
  </w:style>
  <w:style w:type="paragraph" w:styleId="Heading8">
    <w:name w:val="heading 8"/>
    <w:aliases w:val="Annex,h8,h81,U8,T8,figure title,Table Heading,ft,ft1,figure title1,Vedlegg,Überschrift 8T,TH,action,action1,action2,action11,action3,action4,action5,action6,action7,action12,action21,action111,action31,action8,action13,action22,action112,actio"/>
    <w:basedOn w:val="Normal"/>
    <w:next w:val="BodyText"/>
    <w:link w:val="Heading8Char"/>
    <w:uiPriority w:val="9"/>
    <w:qFormat/>
    <w:rsid w:val="002478EF"/>
    <w:pPr>
      <w:keepNext/>
      <w:numPr>
        <w:ilvl w:val="7"/>
        <w:numId w:val="1"/>
      </w:numPr>
      <w:spacing w:before="360" w:after="200"/>
      <w:outlineLvl w:val="7"/>
    </w:pPr>
    <w:rPr>
      <w:b/>
    </w:rPr>
  </w:style>
  <w:style w:type="paragraph" w:styleId="Heading9">
    <w:name w:val="heading 9"/>
    <w:aliases w:val="h9,U9,T9,tt,table title,HF,Figure Heading,FH,App1,tt1,table title1,Uvedl,Überschrift 9T,9,App Heading,progress,progress1,progress2,progress11,progress3,progress4,progress5,progress6,progress7,progress12,progress21,progress111,progress31"/>
    <w:basedOn w:val="Normal"/>
    <w:next w:val="BodyText"/>
    <w:link w:val="Heading9Char"/>
    <w:uiPriority w:val="9"/>
    <w:qFormat/>
    <w:rsid w:val="002478EF"/>
    <w:pPr>
      <w:keepNext/>
      <w:numPr>
        <w:ilvl w:val="8"/>
        <w:numId w:val="1"/>
      </w:numPr>
      <w:spacing w:before="360" w:after="200"/>
      <w:ind w:left="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ody3,paragraph 2,body indent,body text,ändrad,B,b,(F2),bt,TK,Body31,Body Text 1,Body1,Body Text with Tab, ändrad,Body Text Char Char,book,EHPT,Body Text2,AvtalBrödtext,Bodytext,AvtalBrodtext,andrad,bt wide heading,bt wide,One Page Summar,BT"/>
    <w:basedOn w:val="Normal"/>
    <w:link w:val="BodyTextChar"/>
    <w:rsid w:val="002478EF"/>
    <w:pPr>
      <w:spacing w:after="120"/>
    </w:pPr>
  </w:style>
  <w:style w:type="paragraph" w:styleId="TOC1">
    <w:name w:val="toc 1"/>
    <w:aliases w:val="SJB1"/>
    <w:basedOn w:val="Normal"/>
    <w:next w:val="Normal"/>
    <w:uiPriority w:val="39"/>
    <w:rsid w:val="002478EF"/>
    <w:pPr>
      <w:tabs>
        <w:tab w:val="right" w:pos="9355"/>
      </w:tabs>
      <w:spacing w:before="360" w:after="120"/>
    </w:pPr>
    <w:rPr>
      <w:b/>
      <w:sz w:val="28"/>
    </w:rPr>
  </w:style>
  <w:style w:type="paragraph" w:styleId="Header">
    <w:name w:val="header"/>
    <w:aliases w:val="h,Header/Footer"/>
    <w:basedOn w:val="Normal"/>
    <w:link w:val="HeaderChar"/>
    <w:rsid w:val="002478EF"/>
    <w:pPr>
      <w:pBdr>
        <w:bottom w:val="single" w:sz="6" w:space="1" w:color="auto"/>
      </w:pBdr>
      <w:jc w:val="right"/>
    </w:pPr>
    <w:rPr>
      <w:b/>
      <w:sz w:val="18"/>
    </w:rPr>
  </w:style>
  <w:style w:type="paragraph" w:styleId="Footer">
    <w:name w:val="footer"/>
    <w:basedOn w:val="Normal"/>
    <w:link w:val="FooterChar"/>
    <w:rsid w:val="002478EF"/>
    <w:pPr>
      <w:pBdr>
        <w:top w:val="single" w:sz="6" w:space="1" w:color="auto"/>
      </w:pBdr>
    </w:pPr>
    <w:rPr>
      <w:b/>
      <w:sz w:val="18"/>
    </w:rPr>
  </w:style>
  <w:style w:type="character" w:styleId="PageNumber">
    <w:name w:val="page number"/>
    <w:basedOn w:val="DefaultParagraphFont"/>
    <w:rsid w:val="002478EF"/>
  </w:style>
  <w:style w:type="paragraph" w:styleId="TOC2">
    <w:name w:val="toc 2"/>
    <w:aliases w:val="SJB2"/>
    <w:basedOn w:val="Normal"/>
    <w:next w:val="Normal"/>
    <w:uiPriority w:val="39"/>
    <w:rsid w:val="002478EF"/>
    <w:pPr>
      <w:tabs>
        <w:tab w:val="right" w:leader="dot" w:pos="9355"/>
      </w:tabs>
      <w:ind w:left="284"/>
    </w:pPr>
    <w:rPr>
      <w:b/>
      <w:sz w:val="24"/>
    </w:rPr>
  </w:style>
  <w:style w:type="paragraph" w:styleId="TOC3">
    <w:name w:val="toc 3"/>
    <w:aliases w:val="SJB3"/>
    <w:basedOn w:val="Normal"/>
    <w:next w:val="Normal"/>
    <w:uiPriority w:val="39"/>
    <w:rsid w:val="002478EF"/>
    <w:pPr>
      <w:tabs>
        <w:tab w:val="right" w:leader="dot" w:pos="9355"/>
      </w:tabs>
      <w:ind w:left="737"/>
    </w:pPr>
    <w:rPr>
      <w:b/>
      <w:sz w:val="20"/>
    </w:rPr>
  </w:style>
  <w:style w:type="paragraph" w:styleId="TOC4">
    <w:name w:val="toc 4"/>
    <w:basedOn w:val="Normal"/>
    <w:next w:val="Normal"/>
    <w:uiPriority w:val="39"/>
    <w:rsid w:val="002478EF"/>
    <w:pPr>
      <w:tabs>
        <w:tab w:val="right" w:leader="dot" w:pos="9355"/>
      </w:tabs>
      <w:ind w:left="737"/>
    </w:pPr>
    <w:rPr>
      <w:b/>
      <w:sz w:val="20"/>
    </w:rPr>
  </w:style>
  <w:style w:type="paragraph" w:styleId="TOC5">
    <w:name w:val="toc 5"/>
    <w:basedOn w:val="Normal"/>
    <w:next w:val="Normal"/>
    <w:uiPriority w:val="39"/>
    <w:rsid w:val="002478EF"/>
    <w:pPr>
      <w:tabs>
        <w:tab w:val="right" w:leader="dot" w:pos="9355"/>
      </w:tabs>
      <w:ind w:left="737"/>
    </w:pPr>
    <w:rPr>
      <w:b/>
      <w:sz w:val="20"/>
    </w:rPr>
  </w:style>
  <w:style w:type="paragraph" w:styleId="TOC6">
    <w:name w:val="toc 6"/>
    <w:basedOn w:val="Normal"/>
    <w:next w:val="Normal"/>
    <w:uiPriority w:val="39"/>
    <w:rsid w:val="002478EF"/>
    <w:pPr>
      <w:tabs>
        <w:tab w:val="right" w:leader="dot" w:pos="9355"/>
      </w:tabs>
      <w:ind w:left="737"/>
    </w:pPr>
    <w:rPr>
      <w:b/>
      <w:sz w:val="20"/>
    </w:rPr>
  </w:style>
  <w:style w:type="paragraph" w:styleId="TOC7">
    <w:name w:val="toc 7"/>
    <w:basedOn w:val="Normal"/>
    <w:next w:val="Normal"/>
    <w:uiPriority w:val="39"/>
    <w:rsid w:val="002478EF"/>
    <w:pPr>
      <w:tabs>
        <w:tab w:val="right" w:leader="dot" w:pos="9355"/>
      </w:tabs>
      <w:ind w:left="737"/>
    </w:pPr>
    <w:rPr>
      <w:b/>
      <w:sz w:val="20"/>
    </w:rPr>
  </w:style>
  <w:style w:type="paragraph" w:styleId="TOC8">
    <w:name w:val="toc 8"/>
    <w:basedOn w:val="Normal"/>
    <w:next w:val="Normal"/>
    <w:uiPriority w:val="39"/>
    <w:rsid w:val="002478EF"/>
    <w:pPr>
      <w:tabs>
        <w:tab w:val="right" w:leader="dot" w:pos="9355"/>
      </w:tabs>
      <w:ind w:left="737"/>
    </w:pPr>
    <w:rPr>
      <w:b/>
      <w:sz w:val="20"/>
    </w:rPr>
  </w:style>
  <w:style w:type="paragraph" w:styleId="TOC9">
    <w:name w:val="toc 9"/>
    <w:basedOn w:val="Normal"/>
    <w:next w:val="Normal"/>
    <w:uiPriority w:val="39"/>
    <w:rsid w:val="002478EF"/>
    <w:pPr>
      <w:tabs>
        <w:tab w:val="right" w:leader="dot" w:pos="9355"/>
      </w:tabs>
      <w:ind w:left="737"/>
    </w:pPr>
    <w:rPr>
      <w:b/>
      <w:sz w:val="20"/>
    </w:rPr>
  </w:style>
  <w:style w:type="character" w:styleId="CommentReference">
    <w:name w:val="annotation reference"/>
    <w:semiHidden/>
    <w:rsid w:val="002478EF"/>
    <w:rPr>
      <w:sz w:val="16"/>
    </w:rPr>
  </w:style>
  <w:style w:type="paragraph" w:styleId="CommentText">
    <w:name w:val="annotation text"/>
    <w:basedOn w:val="Normal"/>
    <w:link w:val="CommentTextChar"/>
    <w:semiHidden/>
    <w:rsid w:val="002478EF"/>
  </w:style>
  <w:style w:type="paragraph" w:styleId="Caption">
    <w:name w:val="caption"/>
    <w:aliases w:val="_Fig,cp"/>
    <w:basedOn w:val="Normal"/>
    <w:next w:val="BodyText"/>
    <w:link w:val="CaptionChar"/>
    <w:qFormat/>
    <w:rsid w:val="002478EF"/>
    <w:pPr>
      <w:spacing w:before="120" w:after="120"/>
    </w:pPr>
    <w:rPr>
      <w:i/>
    </w:rPr>
  </w:style>
  <w:style w:type="paragraph" w:customStyle="1" w:styleId="ProductLine">
    <w:name w:val="ProductLine"/>
    <w:basedOn w:val="Normal"/>
    <w:rsid w:val="002478EF"/>
    <w:rPr>
      <w:b/>
      <w:noProof/>
      <w:sz w:val="40"/>
    </w:rPr>
  </w:style>
  <w:style w:type="paragraph" w:customStyle="1" w:styleId="DocumentType">
    <w:name w:val="DocumentType"/>
    <w:basedOn w:val="Normal"/>
    <w:rsid w:val="002478EF"/>
    <w:rPr>
      <w:b/>
      <w:noProof/>
      <w:sz w:val="28"/>
    </w:rPr>
  </w:style>
  <w:style w:type="paragraph" w:customStyle="1" w:styleId="Explanation">
    <w:name w:val="Explanation"/>
    <w:basedOn w:val="BodyText"/>
    <w:rsid w:val="002478EF"/>
    <w:rPr>
      <w:vanish/>
      <w:sz w:val="20"/>
    </w:rPr>
  </w:style>
  <w:style w:type="paragraph" w:styleId="Title">
    <w:name w:val="Title"/>
    <w:basedOn w:val="Normal"/>
    <w:link w:val="TitleChar"/>
    <w:qFormat/>
    <w:rsid w:val="002478EF"/>
    <w:rPr>
      <w:b/>
      <w:noProof/>
      <w:sz w:val="28"/>
    </w:rPr>
  </w:style>
  <w:style w:type="paragraph" w:customStyle="1" w:styleId="Author">
    <w:name w:val="Author"/>
    <w:basedOn w:val="Normal"/>
    <w:rsid w:val="002478EF"/>
    <w:rPr>
      <w:noProof/>
    </w:rPr>
  </w:style>
  <w:style w:type="paragraph" w:customStyle="1" w:styleId="DocStatistic">
    <w:name w:val="DocStatistic"/>
    <w:basedOn w:val="Normal"/>
    <w:rsid w:val="002478EF"/>
    <w:pPr>
      <w:spacing w:after="60"/>
    </w:pPr>
    <w:rPr>
      <w:noProof/>
    </w:rPr>
  </w:style>
  <w:style w:type="paragraph" w:styleId="TableofFigures">
    <w:name w:val="table of figures"/>
    <w:basedOn w:val="Normal"/>
    <w:next w:val="Normal"/>
    <w:uiPriority w:val="99"/>
    <w:rsid w:val="002478EF"/>
    <w:pPr>
      <w:tabs>
        <w:tab w:val="right" w:leader="dot" w:pos="9354"/>
      </w:tabs>
      <w:ind w:left="440" w:hanging="440"/>
    </w:pPr>
  </w:style>
  <w:style w:type="character" w:styleId="LineNumber">
    <w:name w:val="line number"/>
    <w:rsid w:val="002478EF"/>
    <w:rPr>
      <w:rFonts w:ascii="Arial" w:hAnsi="Arial"/>
      <w:sz w:val="16"/>
    </w:rPr>
  </w:style>
  <w:style w:type="paragraph" w:customStyle="1" w:styleId="OrgProductNo">
    <w:name w:val="OrgProductNo"/>
    <w:basedOn w:val="Normal"/>
    <w:rsid w:val="002478EF"/>
    <w:rPr>
      <w:b/>
      <w:noProof/>
      <w:sz w:val="28"/>
    </w:rPr>
  </w:style>
  <w:style w:type="paragraph" w:styleId="FootnoteText">
    <w:name w:val="footnote text"/>
    <w:basedOn w:val="Normal"/>
    <w:semiHidden/>
    <w:rsid w:val="002478EF"/>
    <w:rPr>
      <w:sz w:val="20"/>
    </w:rPr>
  </w:style>
  <w:style w:type="character" w:styleId="FootnoteReference">
    <w:name w:val="footnote reference"/>
    <w:semiHidden/>
    <w:rsid w:val="002478EF"/>
    <w:rPr>
      <w:vertAlign w:val="superscript"/>
    </w:rPr>
  </w:style>
  <w:style w:type="paragraph" w:customStyle="1" w:styleId="Picture">
    <w:name w:val="Picture"/>
    <w:basedOn w:val="BodyText"/>
    <w:next w:val="Caption"/>
    <w:rsid w:val="002478EF"/>
    <w:pPr>
      <w:keepNext/>
      <w:spacing w:before="120" w:after="0"/>
      <w:jc w:val="center"/>
    </w:pPr>
    <w:rPr>
      <w:noProof/>
    </w:rPr>
  </w:style>
  <w:style w:type="paragraph" w:customStyle="1" w:styleId="bulletlist">
    <w:name w:val="bullet list"/>
    <w:basedOn w:val="BodyText"/>
    <w:rsid w:val="002478EF"/>
    <w:pPr>
      <w:ind w:left="568" w:hanging="284"/>
    </w:pPr>
  </w:style>
  <w:style w:type="paragraph" w:customStyle="1" w:styleId="bulletlist1">
    <w:name w:val="bullet list 1"/>
    <w:basedOn w:val="bulletlist"/>
    <w:rsid w:val="002478EF"/>
    <w:pPr>
      <w:ind w:left="851" w:hanging="283"/>
    </w:pPr>
  </w:style>
  <w:style w:type="paragraph" w:customStyle="1" w:styleId="bulletlist2">
    <w:name w:val="bullet list 2"/>
    <w:basedOn w:val="bulletlist1"/>
    <w:rsid w:val="002478EF"/>
    <w:pPr>
      <w:ind w:left="1134"/>
    </w:pPr>
  </w:style>
  <w:style w:type="paragraph" w:customStyle="1" w:styleId="hr">
    <w:name w:val="hr"/>
    <w:basedOn w:val="Normal"/>
    <w:rsid w:val="002478EF"/>
    <w:pPr>
      <w:keepNext/>
    </w:pPr>
    <w:rPr>
      <w:sz w:val="8"/>
    </w:rPr>
  </w:style>
  <w:style w:type="paragraph" w:styleId="Subtitle">
    <w:name w:val="Subtitle"/>
    <w:basedOn w:val="Normal"/>
    <w:qFormat/>
    <w:rsid w:val="002478EF"/>
    <w:pPr>
      <w:spacing w:after="60"/>
      <w:jc w:val="center"/>
    </w:pPr>
    <w:rPr>
      <w:i/>
      <w:sz w:val="24"/>
    </w:rPr>
  </w:style>
  <w:style w:type="character" w:styleId="Hyperlink">
    <w:name w:val="Hyperlink"/>
    <w:rsid w:val="002478EF"/>
    <w:rPr>
      <w:color w:val="0000FF"/>
      <w:u w:val="single"/>
    </w:rPr>
  </w:style>
  <w:style w:type="character" w:styleId="FollowedHyperlink">
    <w:name w:val="FollowedHyperlink"/>
    <w:rsid w:val="002478EF"/>
    <w:rPr>
      <w:color w:val="800080"/>
      <w:u w:val="single"/>
    </w:rPr>
  </w:style>
  <w:style w:type="paragraph" w:customStyle="1" w:styleId="numberedlist">
    <w:name w:val="numbered list"/>
    <w:basedOn w:val="bulletlist"/>
    <w:rsid w:val="002478EF"/>
  </w:style>
  <w:style w:type="paragraph" w:customStyle="1" w:styleId="pre">
    <w:name w:val="pre"/>
    <w:basedOn w:val="BodyText"/>
    <w:rsid w:val="002478EF"/>
    <w:rPr>
      <w:rFonts w:ascii="Courier New" w:hAnsi="Courier New"/>
      <w:noProof/>
    </w:rPr>
  </w:style>
  <w:style w:type="paragraph" w:customStyle="1" w:styleId="Sample">
    <w:name w:val="Sample"/>
    <w:basedOn w:val="Normal"/>
    <w:rsid w:val="002478EF"/>
    <w:pPr>
      <w:spacing w:after="120"/>
    </w:pPr>
    <w:rPr>
      <w:rFonts w:ascii="Courier New" w:hAnsi="Courier New"/>
      <w:noProof/>
    </w:rPr>
  </w:style>
  <w:style w:type="paragraph" w:customStyle="1" w:styleId="Source">
    <w:name w:val="Source"/>
    <w:basedOn w:val="BodyText"/>
    <w:link w:val="SourceZchn"/>
    <w:rsid w:val="002478EF"/>
    <w:rPr>
      <w:rFonts w:ascii="Courier New" w:hAnsi="Courier New"/>
      <w:noProof/>
    </w:rPr>
  </w:style>
  <w:style w:type="character" w:styleId="Emphasis">
    <w:name w:val="Emphasis"/>
    <w:qFormat/>
    <w:rsid w:val="002478EF"/>
    <w:rPr>
      <w:i/>
      <w:iCs/>
    </w:rPr>
  </w:style>
  <w:style w:type="paragraph" w:styleId="ListBullet">
    <w:name w:val="List Bullet"/>
    <w:basedOn w:val="Normal"/>
    <w:rsid w:val="002478EF"/>
    <w:pPr>
      <w:numPr>
        <w:numId w:val="7"/>
      </w:numPr>
    </w:pPr>
    <w:rPr>
      <w:rFonts w:ascii="Times New Roman" w:hAnsi="Times New Roman"/>
      <w:sz w:val="20"/>
    </w:rPr>
  </w:style>
  <w:style w:type="paragraph" w:customStyle="1" w:styleId="Requirement">
    <w:name w:val="Requirement"/>
    <w:basedOn w:val="Normal"/>
    <w:rsid w:val="002478EF"/>
    <w:pPr>
      <w:numPr>
        <w:numId w:val="5"/>
      </w:numPr>
      <w:tabs>
        <w:tab w:val="clear" w:pos="1080"/>
        <w:tab w:val="num" w:pos="720"/>
      </w:tabs>
      <w:spacing w:before="60" w:after="60"/>
      <w:ind w:hanging="720"/>
    </w:pPr>
    <w:rPr>
      <w:rFonts w:ascii="Times New Roman" w:hAnsi="Times New Roman"/>
      <w:sz w:val="20"/>
    </w:rPr>
  </w:style>
  <w:style w:type="paragraph" w:styleId="ListBullet4">
    <w:name w:val="List Bullet 4"/>
    <w:basedOn w:val="BodyText"/>
    <w:autoRedefine/>
    <w:rsid w:val="002478EF"/>
    <w:pPr>
      <w:numPr>
        <w:numId w:val="4"/>
      </w:numPr>
      <w:tabs>
        <w:tab w:val="clear" w:pos="360"/>
        <w:tab w:val="num" w:pos="1080"/>
      </w:tabs>
      <w:ind w:left="1080"/>
      <w:jc w:val="both"/>
    </w:pPr>
    <w:rPr>
      <w:rFonts w:ascii="Times New Roman" w:hAnsi="Times New Roman"/>
    </w:rPr>
  </w:style>
  <w:style w:type="paragraph" w:customStyle="1" w:styleId="NewRequirement">
    <w:name w:val="New Requirement"/>
    <w:basedOn w:val="Normal"/>
    <w:next w:val="Normal"/>
    <w:rsid w:val="002478EF"/>
    <w:pPr>
      <w:numPr>
        <w:numId w:val="3"/>
      </w:numPr>
    </w:pPr>
    <w:rPr>
      <w:rFonts w:ascii="Times New Roman" w:hAnsi="Times New Roman"/>
      <w:sz w:val="20"/>
    </w:rPr>
  </w:style>
  <w:style w:type="paragraph" w:customStyle="1" w:styleId="DerivedRqmt">
    <w:name w:val="DerivedRqmt"/>
    <w:basedOn w:val="Requirement"/>
    <w:rsid w:val="002478EF"/>
    <w:pPr>
      <w:numPr>
        <w:numId w:val="2"/>
      </w:numPr>
      <w:ind w:left="720" w:hanging="720"/>
    </w:pPr>
  </w:style>
  <w:style w:type="paragraph" w:styleId="ListBullet3">
    <w:name w:val="List Bullet 3"/>
    <w:basedOn w:val="Normal"/>
    <w:autoRedefine/>
    <w:rsid w:val="002478EF"/>
    <w:pPr>
      <w:numPr>
        <w:numId w:val="6"/>
      </w:numPr>
    </w:pPr>
    <w:rPr>
      <w:rFonts w:ascii="Times New Roman" w:hAnsi="Times New Roman"/>
      <w:sz w:val="20"/>
    </w:rPr>
  </w:style>
  <w:style w:type="paragraph" w:styleId="List">
    <w:name w:val="List"/>
    <w:basedOn w:val="Normal"/>
    <w:rsid w:val="002478EF"/>
    <w:pPr>
      <w:ind w:left="360" w:hanging="360"/>
    </w:pPr>
    <w:rPr>
      <w:rFonts w:ascii="Times New Roman" w:hAnsi="Times New Roman"/>
      <w:sz w:val="20"/>
    </w:rPr>
  </w:style>
  <w:style w:type="paragraph" w:styleId="Index1">
    <w:name w:val="index 1"/>
    <w:basedOn w:val="Normal"/>
    <w:next w:val="Normal"/>
    <w:semiHidden/>
    <w:rsid w:val="002478EF"/>
    <w:pPr>
      <w:tabs>
        <w:tab w:val="right" w:pos="3960"/>
      </w:tabs>
      <w:ind w:left="200" w:hanging="200"/>
    </w:pPr>
    <w:rPr>
      <w:rFonts w:ascii="Times New Roman" w:hAnsi="Times New Roman"/>
      <w:sz w:val="20"/>
    </w:rPr>
  </w:style>
  <w:style w:type="paragraph" w:styleId="IndexHeading">
    <w:name w:val="index heading"/>
    <w:basedOn w:val="Normal"/>
    <w:next w:val="Index1"/>
    <w:semiHidden/>
    <w:rsid w:val="002478EF"/>
    <w:rPr>
      <w:rFonts w:ascii="Times New Roman" w:hAnsi="Times New Roman"/>
      <w:sz w:val="20"/>
    </w:rPr>
  </w:style>
  <w:style w:type="paragraph" w:styleId="BalloonText">
    <w:name w:val="Balloon Text"/>
    <w:basedOn w:val="Normal"/>
    <w:link w:val="BalloonTextChar"/>
    <w:semiHidden/>
    <w:rsid w:val="00DD554A"/>
    <w:rPr>
      <w:rFonts w:ascii="Tahoma" w:hAnsi="Tahoma" w:cs="Tahoma"/>
      <w:sz w:val="16"/>
      <w:szCs w:val="16"/>
    </w:rPr>
  </w:style>
  <w:style w:type="paragraph" w:styleId="DocumentMap">
    <w:name w:val="Document Map"/>
    <w:basedOn w:val="Normal"/>
    <w:semiHidden/>
    <w:rsid w:val="00450817"/>
    <w:pPr>
      <w:shd w:val="clear" w:color="auto" w:fill="000080"/>
    </w:pPr>
    <w:rPr>
      <w:rFonts w:ascii="Tahoma" w:hAnsi="Tahoma" w:cs="Tahoma"/>
      <w:sz w:val="20"/>
    </w:rPr>
  </w:style>
  <w:style w:type="paragraph" w:customStyle="1" w:styleId="NoksieHeader">
    <w:name w:val="Noksie Header"/>
    <w:basedOn w:val="Normal"/>
    <w:link w:val="NoksieHeaderChar"/>
    <w:semiHidden/>
    <w:rsid w:val="004C1F9A"/>
  </w:style>
  <w:style w:type="paragraph" w:customStyle="1" w:styleId="NokSieHeader0">
    <w:name w:val="NokSie Header"/>
    <w:basedOn w:val="Normal"/>
    <w:rsid w:val="004C1F9A"/>
    <w:rPr>
      <w:sz w:val="20"/>
    </w:rPr>
  </w:style>
  <w:style w:type="character" w:customStyle="1" w:styleId="NoksieHeaderChar">
    <w:name w:val="Noksie Header Char"/>
    <w:link w:val="NoksieHeader"/>
    <w:rsid w:val="004C1F9A"/>
    <w:rPr>
      <w:rFonts w:ascii="Arial" w:hAnsi="Arial"/>
      <w:sz w:val="22"/>
      <w:lang w:val="en-US" w:eastAsia="en-US" w:bidi="ar-SA"/>
    </w:rPr>
  </w:style>
  <w:style w:type="paragraph" w:customStyle="1" w:styleId="NokSieHeaderCaps">
    <w:name w:val="NokSie Header Caps"/>
    <w:basedOn w:val="Normal"/>
    <w:rsid w:val="004C1F9A"/>
    <w:rPr>
      <w:caps/>
      <w:sz w:val="20"/>
    </w:rPr>
  </w:style>
  <w:style w:type="character" w:customStyle="1" w:styleId="BodyTextChar">
    <w:name w:val="Body Text Char"/>
    <w:aliases w:val="Body3 Char,paragraph 2 Char,body indent Char,body text Char,ändrad Char,B Char,b Char,(F2) Char,bt Char,TK Char,Body31 Char,Body Text 1 Char,Body1 Char,Body Text with Tab Char, ändrad Char,Body Text Char Char Char,book Char,EHPT Char"/>
    <w:link w:val="BodyText"/>
    <w:rsid w:val="00316ECF"/>
    <w:rPr>
      <w:rFonts w:ascii="Arial" w:hAnsi="Arial"/>
      <w:sz w:val="22"/>
      <w:lang w:val="en-US" w:eastAsia="en-US" w:bidi="ar-SA"/>
    </w:rPr>
  </w:style>
  <w:style w:type="character" w:styleId="HTMLCode">
    <w:name w:val="HTML Code"/>
    <w:rsid w:val="00F55F86"/>
    <w:rPr>
      <w:rFonts w:ascii="Courier New" w:eastAsia="Times New Roman" w:hAnsi="Courier New" w:cs="Courier New"/>
      <w:sz w:val="20"/>
      <w:szCs w:val="20"/>
    </w:rPr>
  </w:style>
  <w:style w:type="character" w:customStyle="1" w:styleId="SourceZchn">
    <w:name w:val="Source Zchn"/>
    <w:link w:val="Source"/>
    <w:rsid w:val="00372E90"/>
    <w:rPr>
      <w:rFonts w:ascii="Courier New" w:hAnsi="Courier New"/>
      <w:noProof/>
      <w:sz w:val="22"/>
      <w:lang w:val="en-US" w:eastAsia="en-US" w:bidi="ar-SA"/>
    </w:rPr>
  </w:style>
  <w:style w:type="table" w:styleId="TableGrid">
    <w:name w:val="Table Grid"/>
    <w:basedOn w:val="TableNormal"/>
    <w:rsid w:val="004D68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rsid w:val="004D685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ListNumber">
    <w:name w:val="List Number"/>
    <w:basedOn w:val="Normal"/>
    <w:rsid w:val="00FB3890"/>
    <w:pPr>
      <w:numPr>
        <w:numId w:val="8"/>
      </w:numPr>
    </w:pPr>
  </w:style>
  <w:style w:type="paragraph" w:styleId="HTMLPreformatted">
    <w:name w:val="HTML Preformatted"/>
    <w:basedOn w:val="Normal"/>
    <w:rsid w:val="00932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table" w:styleId="TableWeb1">
    <w:name w:val="Table Web 1"/>
    <w:basedOn w:val="TableNormal"/>
    <w:rsid w:val="000D12FF"/>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CharChar">
    <w:name w:val="Char Char"/>
    <w:rsid w:val="00141CD2"/>
    <w:rPr>
      <w:rFonts w:ascii="Arial" w:hAnsi="Arial"/>
      <w:sz w:val="22"/>
      <w:lang w:val="en-US" w:eastAsia="en-US" w:bidi="ar-SA"/>
    </w:rPr>
  </w:style>
  <w:style w:type="paragraph" w:styleId="CommentSubject">
    <w:name w:val="annotation subject"/>
    <w:basedOn w:val="CommentText"/>
    <w:next w:val="CommentText"/>
    <w:semiHidden/>
    <w:rsid w:val="00882495"/>
    <w:rPr>
      <w:b/>
      <w:bCs/>
      <w:sz w:val="20"/>
    </w:rPr>
  </w:style>
  <w:style w:type="character" w:customStyle="1" w:styleId="m1">
    <w:name w:val="m1"/>
    <w:rsid w:val="00943CAA"/>
    <w:rPr>
      <w:color w:val="0000FF"/>
    </w:rPr>
  </w:style>
  <w:style w:type="character" w:customStyle="1" w:styleId="pi1">
    <w:name w:val="pi1"/>
    <w:rsid w:val="00943CAA"/>
    <w:rPr>
      <w:color w:val="0000FF"/>
    </w:rPr>
  </w:style>
  <w:style w:type="character" w:customStyle="1" w:styleId="t1">
    <w:name w:val="t1"/>
    <w:rsid w:val="00943CAA"/>
    <w:rPr>
      <w:color w:val="990000"/>
    </w:rPr>
  </w:style>
  <w:style w:type="character" w:customStyle="1" w:styleId="b1">
    <w:name w:val="b1"/>
    <w:rsid w:val="00943CAA"/>
    <w:rPr>
      <w:rFonts w:ascii="Courier New" w:hAnsi="Courier New" w:cs="Courier New" w:hint="default"/>
      <w:b/>
      <w:bCs/>
      <w:strike w:val="0"/>
      <w:dstrike w:val="0"/>
      <w:color w:val="FF0000"/>
      <w:u w:val="none"/>
      <w:effect w:val="none"/>
    </w:rPr>
  </w:style>
  <w:style w:type="character" w:customStyle="1" w:styleId="tx1">
    <w:name w:val="tx1"/>
    <w:rsid w:val="00943CAA"/>
    <w:rPr>
      <w:b/>
      <w:bCs/>
    </w:rPr>
  </w:style>
  <w:style w:type="character" w:customStyle="1" w:styleId="TitleChar">
    <w:name w:val="Title Char"/>
    <w:link w:val="Title"/>
    <w:rsid w:val="00C90212"/>
    <w:rPr>
      <w:rFonts w:ascii="Arial" w:hAnsi="Arial"/>
      <w:b/>
      <w:noProof/>
      <w:sz w:val="28"/>
    </w:rPr>
  </w:style>
  <w:style w:type="paragraph" w:styleId="ListParagraph">
    <w:name w:val="List Paragraph"/>
    <w:basedOn w:val="Normal"/>
    <w:uiPriority w:val="34"/>
    <w:qFormat/>
    <w:rsid w:val="00535550"/>
    <w:pPr>
      <w:ind w:left="720"/>
      <w:contextualSpacing/>
    </w:pPr>
  </w:style>
  <w:style w:type="paragraph" w:customStyle="1" w:styleId="base">
    <w:name w:val="base"/>
    <w:basedOn w:val="Normal"/>
    <w:rsid w:val="001C397C"/>
    <w:pPr>
      <w:spacing w:before="100" w:beforeAutospacing="1" w:after="100" w:afterAutospacing="1"/>
    </w:pPr>
    <w:rPr>
      <w:rFonts w:ascii="Times New Roman" w:hAnsi="Times New Roman"/>
      <w:sz w:val="24"/>
      <w:szCs w:val="24"/>
    </w:rPr>
  </w:style>
  <w:style w:type="character" w:customStyle="1" w:styleId="Heading4Char">
    <w:name w:val="Heading 4 Char"/>
    <w:aliases w:val="h4 Char,Use Case Char,Header 4 Char,heading 4 + Indent: Left 0.5 in Char,OD Heading 4 Char,SubTopic Heading Char,4 Char,RFQ3 Char,l4+toc4 Char,I4 Char,l4 Char,heading 4 Char,Numbered List Char,H4 Char,h41 Char,OD Heading 41 Char,h42 Char"/>
    <w:link w:val="Heading4"/>
    <w:rsid w:val="00F76D4B"/>
    <w:rPr>
      <w:rFonts w:ascii="Arial" w:hAnsi="Arial"/>
      <w:b/>
      <w:sz w:val="22"/>
    </w:rPr>
  </w:style>
  <w:style w:type="character" w:customStyle="1" w:styleId="Heading5Char">
    <w:name w:val="Heading 5 Char"/>
    <w:aliases w:val="h5 Char,OD Heading 5 Char,H5 Char,l5 Char,5 Char,h51 Char,OD Heading 51 Char,h52 Char,OD Heading 52 Char,h53 Char,OD Heading 53 Char,h54 Char,OD Heading 54 Char,h511 Char,OD Heading 511 Char,h55 Char,OD Heading 55 Char,h56 Char,h512 Char"/>
    <w:link w:val="Heading5"/>
    <w:uiPriority w:val="9"/>
    <w:rsid w:val="00F76D4B"/>
    <w:rPr>
      <w:rFonts w:ascii="Arial" w:hAnsi="Arial"/>
      <w:b/>
      <w:sz w:val="22"/>
    </w:rPr>
  </w:style>
  <w:style w:type="paragraph" w:styleId="Revision">
    <w:name w:val="Revision"/>
    <w:hidden/>
    <w:uiPriority w:val="99"/>
    <w:semiHidden/>
    <w:rsid w:val="00692A79"/>
    <w:rPr>
      <w:rFonts w:ascii="Arial" w:hAnsi="Arial"/>
      <w:sz w:val="22"/>
    </w:rPr>
  </w:style>
  <w:style w:type="paragraph" w:customStyle="1" w:styleId="Body">
    <w:name w:val="Body"/>
    <w:link w:val="BodyZchn"/>
    <w:rsid w:val="00C477BB"/>
    <w:pPr>
      <w:widowControl w:val="0"/>
      <w:tabs>
        <w:tab w:val="left" w:pos="1133"/>
      </w:tabs>
      <w:spacing w:after="120"/>
      <w:jc w:val="both"/>
    </w:pPr>
    <w:rPr>
      <w:rFonts w:ascii="Verdana" w:hAnsi="Verdana"/>
      <w:color w:val="000000"/>
      <w:lang w:val="en-GB"/>
    </w:rPr>
  </w:style>
  <w:style w:type="character" w:customStyle="1" w:styleId="BodyZchn">
    <w:name w:val="Body Zchn"/>
    <w:link w:val="Body"/>
    <w:locked/>
    <w:rsid w:val="00C477BB"/>
    <w:rPr>
      <w:rFonts w:ascii="Verdana" w:hAnsi="Verdana"/>
      <w:color w:val="000000"/>
      <w:lang w:val="en-GB" w:eastAsia="en-US" w:bidi="ar-SA"/>
    </w:rPr>
  </w:style>
  <w:style w:type="paragraph" w:customStyle="1" w:styleId="Tabletext">
    <w:name w:val="Tabletext"/>
    <w:basedOn w:val="Normal"/>
    <w:rsid w:val="0008362D"/>
    <w:pPr>
      <w:keepLines/>
      <w:widowControl w:val="0"/>
      <w:spacing w:before="20" w:after="20" w:line="120" w:lineRule="atLeast"/>
    </w:pPr>
    <w:rPr>
      <w:rFonts w:ascii="Garamond" w:hAnsi="Garamond"/>
      <w:sz w:val="20"/>
    </w:rPr>
  </w:style>
  <w:style w:type="character" w:customStyle="1" w:styleId="BalloonTextChar">
    <w:name w:val="Balloon Text Char"/>
    <w:link w:val="BalloonText"/>
    <w:uiPriority w:val="99"/>
    <w:semiHidden/>
    <w:rsid w:val="006303D2"/>
    <w:rPr>
      <w:rFonts w:ascii="Tahoma" w:hAnsi="Tahoma" w:cs="Tahoma"/>
      <w:sz w:val="16"/>
      <w:szCs w:val="16"/>
    </w:rPr>
  </w:style>
  <w:style w:type="character" w:customStyle="1" w:styleId="Heading1Char">
    <w:name w:val="Heading 1 Char"/>
    <w:aliases w:val="h1 Char,R_Heading 1 Char,1st level Char,1 Char,Überschrift 1.1 Char,l1 Char,heading 1 Char,I1 Char,l1+toc 1 Char,l Char,Normal + Font: Helvetica Char,Bold Char,Space Before 12 pt Char,Not Bold Char,Heading 1 Level 1 Char,Part Char,H1 Char"/>
    <w:link w:val="Heading1"/>
    <w:rsid w:val="006303D2"/>
    <w:rPr>
      <w:rFonts w:ascii="Arial" w:hAnsi="Arial"/>
      <w:b/>
      <w:kern w:val="28"/>
      <w:sz w:val="28"/>
    </w:rPr>
  </w:style>
  <w:style w:type="character" w:customStyle="1" w:styleId="Heading2Char">
    <w:name w:val="Heading 2 Char"/>
    <w:aliases w:val="H2 Char,h2 Char,2nd level Char,heading 2 Char,I2 Char,Section Title Char,l2 Char,heading 2+ Indent: Left 0.25 in Char,2 Char,h 2 Char,l2+toc 2 Char,Paragraph Char,Überschrift 2.2 heading 2 Char,R_Heading 2 Char,Level 1 Char,RFQ1 Char"/>
    <w:link w:val="Heading2"/>
    <w:rsid w:val="006303D2"/>
    <w:rPr>
      <w:rFonts w:ascii="Arial" w:hAnsi="Arial"/>
      <w:b/>
      <w:sz w:val="24"/>
    </w:rPr>
  </w:style>
  <w:style w:type="character" w:customStyle="1" w:styleId="Heading3Char">
    <w:name w:val="Heading 3 Char"/>
    <w:aliases w:val="h3 Char,3 Char,CT Char,l3 Char,heading 3 Char,heading 3 + Indent: Left 0.25 in Char,R_Heading 3 Char,OD Heading 3 Char,RFQ2 Char,... Char,l3+toc 3 Char,Sub-section Title Char,H3 Char,Kop 3V Char,Header 3 Char,Underrubrik2 Char,h31 Char"/>
    <w:link w:val="Heading3"/>
    <w:rsid w:val="006303D2"/>
    <w:rPr>
      <w:rFonts w:ascii="Arial" w:hAnsi="Arial"/>
      <w:b/>
      <w:sz w:val="22"/>
    </w:rPr>
  </w:style>
  <w:style w:type="character" w:customStyle="1" w:styleId="Heading6Char">
    <w:name w:val="Heading 6 Char"/>
    <w:aliases w:val="OD Heading 6 Char,OD Heading 61 Char,OD Heading 62 Char,OD Heading 63 Char,OD Heading 64 Char,OD Heading 611 Char,OD Heading 65 Char,OD Heading 66 Char,OD Heading 612 Char,OD Heading 621 Char,OD Heading 631 Char,OD Heading 641 Char,U Char"/>
    <w:link w:val="Heading6"/>
    <w:uiPriority w:val="9"/>
    <w:rsid w:val="006303D2"/>
    <w:rPr>
      <w:rFonts w:ascii="Arial" w:hAnsi="Arial"/>
      <w:b/>
      <w:sz w:val="22"/>
    </w:rPr>
  </w:style>
  <w:style w:type="character" w:customStyle="1" w:styleId="Heading7Char">
    <w:name w:val="Heading 7 Char"/>
    <w:aliases w:val="OD Heading 7 Char,OD Heading 71 Char,OD Heading 72 Char,OD Heading 73 Char,OD Heading 74 Char,OD Heading 711 Char,OD Heading 75 Char,OD Heading 76 Char,OD Heading 712 Char,OD Heading 721 Char,OD Heading 731 Char,OD Heading 741 Char,L Char"/>
    <w:link w:val="Heading7"/>
    <w:uiPriority w:val="9"/>
    <w:rsid w:val="006303D2"/>
    <w:rPr>
      <w:rFonts w:ascii="Arial" w:hAnsi="Arial"/>
      <w:b/>
      <w:sz w:val="22"/>
    </w:rPr>
  </w:style>
  <w:style w:type="character" w:customStyle="1" w:styleId="Heading8Char">
    <w:name w:val="Heading 8 Char"/>
    <w:aliases w:val="Annex Char,h8 Char,h81 Char,U8 Char,T8 Char,figure title Char,Table Heading Char,ft Char,ft1 Char,figure title1 Char,Vedlegg Char,Überschrift 8T Char,TH Char,action Char,action1 Char,action2 Char,action11 Char,action3 Char,action4 Char"/>
    <w:link w:val="Heading8"/>
    <w:uiPriority w:val="9"/>
    <w:rsid w:val="006303D2"/>
    <w:rPr>
      <w:rFonts w:ascii="Arial" w:hAnsi="Arial"/>
      <w:b/>
      <w:sz w:val="22"/>
    </w:rPr>
  </w:style>
  <w:style w:type="character" w:customStyle="1" w:styleId="Heading9Char">
    <w:name w:val="Heading 9 Char"/>
    <w:aliases w:val="h9 Char,U9 Char,T9 Char,tt Char,table title Char,HF Char,Figure Heading Char,FH Char,App1 Char,tt1 Char,table title1 Char,Uvedl Char,Überschrift 9T Char,9 Char,App Heading Char,progress Char,progress1 Char,progress2 Char,progress11 Char"/>
    <w:link w:val="Heading9"/>
    <w:uiPriority w:val="9"/>
    <w:rsid w:val="006303D2"/>
    <w:rPr>
      <w:rFonts w:ascii="Arial" w:hAnsi="Arial"/>
      <w:b/>
      <w:sz w:val="22"/>
    </w:rPr>
  </w:style>
  <w:style w:type="character" w:customStyle="1" w:styleId="st1">
    <w:name w:val="st1"/>
    <w:rsid w:val="006303D2"/>
  </w:style>
  <w:style w:type="character" w:customStyle="1" w:styleId="HeaderChar">
    <w:name w:val="Header Char"/>
    <w:aliases w:val="h Char,Header/Footer Char"/>
    <w:link w:val="Header"/>
    <w:uiPriority w:val="99"/>
    <w:rsid w:val="006303D2"/>
    <w:rPr>
      <w:rFonts w:ascii="Arial" w:hAnsi="Arial"/>
      <w:b/>
      <w:sz w:val="18"/>
    </w:rPr>
  </w:style>
  <w:style w:type="character" w:customStyle="1" w:styleId="FooterChar">
    <w:name w:val="Footer Char"/>
    <w:link w:val="Footer"/>
    <w:rsid w:val="006303D2"/>
    <w:rPr>
      <w:rFonts w:ascii="Arial" w:hAnsi="Arial"/>
      <w:b/>
      <w:sz w:val="18"/>
    </w:rPr>
  </w:style>
  <w:style w:type="character" w:customStyle="1" w:styleId="CaptionChar">
    <w:name w:val="Caption Char"/>
    <w:aliases w:val="_Fig Char,cp Char"/>
    <w:link w:val="Caption"/>
    <w:rsid w:val="005E1397"/>
    <w:rPr>
      <w:rFonts w:ascii="Arial" w:hAnsi="Arial"/>
      <w:i/>
      <w:sz w:val="22"/>
    </w:rPr>
  </w:style>
  <w:style w:type="paragraph" w:customStyle="1" w:styleId="CellBody">
    <w:name w:val="CellBody"/>
    <w:basedOn w:val="Body"/>
    <w:rsid w:val="009A1BD8"/>
    <w:pPr>
      <w:spacing w:after="0"/>
    </w:pPr>
    <w:rPr>
      <w:sz w:val="18"/>
    </w:rPr>
  </w:style>
  <w:style w:type="character" w:customStyle="1" w:styleId="CommentTextChar">
    <w:name w:val="Comment Text Char"/>
    <w:link w:val="CommentText"/>
    <w:semiHidden/>
    <w:rsid w:val="000C10D9"/>
    <w:rPr>
      <w:rFonts w:ascii="Arial" w:hAnsi="Arial"/>
      <w:sz w:val="22"/>
    </w:rPr>
  </w:style>
  <w:style w:type="paragraph" w:styleId="PlainText">
    <w:name w:val="Plain Text"/>
    <w:basedOn w:val="Normal"/>
    <w:link w:val="PlainTextChar"/>
    <w:uiPriority w:val="99"/>
    <w:unhideWhenUsed/>
    <w:rsid w:val="00CC7421"/>
    <w:rPr>
      <w:rFonts w:ascii="Consolas" w:eastAsia="Calibri" w:hAnsi="Consolas" w:cs="Consolas"/>
      <w:sz w:val="21"/>
      <w:szCs w:val="21"/>
    </w:rPr>
  </w:style>
  <w:style w:type="character" w:customStyle="1" w:styleId="PlainTextChar">
    <w:name w:val="Plain Text Char"/>
    <w:link w:val="PlainText"/>
    <w:uiPriority w:val="99"/>
    <w:rsid w:val="00CC7421"/>
    <w:rPr>
      <w:rFonts w:ascii="Consolas" w:eastAsia="Calibri" w:hAnsi="Consolas" w:cs="Consolas"/>
      <w:sz w:val="21"/>
      <w:szCs w:val="21"/>
    </w:rPr>
  </w:style>
  <w:style w:type="paragraph" w:customStyle="1" w:styleId="Default">
    <w:name w:val="Default"/>
    <w:rsid w:val="00C30F1B"/>
    <w:pPr>
      <w:autoSpaceDE w:val="0"/>
      <w:autoSpaceDN w:val="0"/>
      <w:adjustRightInd w:val="0"/>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91607">
      <w:bodyDiv w:val="1"/>
      <w:marLeft w:val="0"/>
      <w:marRight w:val="0"/>
      <w:marTop w:val="0"/>
      <w:marBottom w:val="0"/>
      <w:divBdr>
        <w:top w:val="none" w:sz="0" w:space="0" w:color="auto"/>
        <w:left w:val="none" w:sz="0" w:space="0" w:color="auto"/>
        <w:bottom w:val="none" w:sz="0" w:space="0" w:color="auto"/>
        <w:right w:val="none" w:sz="0" w:space="0" w:color="auto"/>
      </w:divBdr>
    </w:div>
    <w:div w:id="72246306">
      <w:bodyDiv w:val="1"/>
      <w:marLeft w:val="0"/>
      <w:marRight w:val="0"/>
      <w:marTop w:val="0"/>
      <w:marBottom w:val="0"/>
      <w:divBdr>
        <w:top w:val="none" w:sz="0" w:space="0" w:color="auto"/>
        <w:left w:val="none" w:sz="0" w:space="0" w:color="auto"/>
        <w:bottom w:val="none" w:sz="0" w:space="0" w:color="auto"/>
        <w:right w:val="none" w:sz="0" w:space="0" w:color="auto"/>
      </w:divBdr>
    </w:div>
    <w:div w:id="158891389">
      <w:bodyDiv w:val="1"/>
      <w:marLeft w:val="0"/>
      <w:marRight w:val="0"/>
      <w:marTop w:val="0"/>
      <w:marBottom w:val="0"/>
      <w:divBdr>
        <w:top w:val="none" w:sz="0" w:space="0" w:color="auto"/>
        <w:left w:val="none" w:sz="0" w:space="0" w:color="auto"/>
        <w:bottom w:val="none" w:sz="0" w:space="0" w:color="auto"/>
        <w:right w:val="none" w:sz="0" w:space="0" w:color="auto"/>
      </w:divBdr>
    </w:div>
    <w:div w:id="195240030">
      <w:bodyDiv w:val="1"/>
      <w:marLeft w:val="0"/>
      <w:marRight w:val="0"/>
      <w:marTop w:val="0"/>
      <w:marBottom w:val="0"/>
      <w:divBdr>
        <w:top w:val="none" w:sz="0" w:space="0" w:color="auto"/>
        <w:left w:val="none" w:sz="0" w:space="0" w:color="auto"/>
        <w:bottom w:val="none" w:sz="0" w:space="0" w:color="auto"/>
        <w:right w:val="none" w:sz="0" w:space="0" w:color="auto"/>
      </w:divBdr>
    </w:div>
    <w:div w:id="349837211">
      <w:bodyDiv w:val="1"/>
      <w:marLeft w:val="0"/>
      <w:marRight w:val="0"/>
      <w:marTop w:val="0"/>
      <w:marBottom w:val="0"/>
      <w:divBdr>
        <w:top w:val="none" w:sz="0" w:space="0" w:color="auto"/>
        <w:left w:val="none" w:sz="0" w:space="0" w:color="auto"/>
        <w:bottom w:val="none" w:sz="0" w:space="0" w:color="auto"/>
        <w:right w:val="none" w:sz="0" w:space="0" w:color="auto"/>
      </w:divBdr>
    </w:div>
    <w:div w:id="450633981">
      <w:bodyDiv w:val="1"/>
      <w:marLeft w:val="0"/>
      <w:marRight w:val="0"/>
      <w:marTop w:val="0"/>
      <w:marBottom w:val="0"/>
      <w:divBdr>
        <w:top w:val="none" w:sz="0" w:space="0" w:color="auto"/>
        <w:left w:val="none" w:sz="0" w:space="0" w:color="auto"/>
        <w:bottom w:val="none" w:sz="0" w:space="0" w:color="auto"/>
        <w:right w:val="none" w:sz="0" w:space="0" w:color="auto"/>
      </w:divBdr>
    </w:div>
    <w:div w:id="459762403">
      <w:bodyDiv w:val="1"/>
      <w:marLeft w:val="0"/>
      <w:marRight w:val="0"/>
      <w:marTop w:val="0"/>
      <w:marBottom w:val="0"/>
      <w:divBdr>
        <w:top w:val="none" w:sz="0" w:space="0" w:color="auto"/>
        <w:left w:val="none" w:sz="0" w:space="0" w:color="auto"/>
        <w:bottom w:val="none" w:sz="0" w:space="0" w:color="auto"/>
        <w:right w:val="none" w:sz="0" w:space="0" w:color="auto"/>
      </w:divBdr>
    </w:div>
    <w:div w:id="530189252">
      <w:bodyDiv w:val="1"/>
      <w:marLeft w:val="0"/>
      <w:marRight w:val="0"/>
      <w:marTop w:val="0"/>
      <w:marBottom w:val="0"/>
      <w:divBdr>
        <w:top w:val="none" w:sz="0" w:space="0" w:color="auto"/>
        <w:left w:val="none" w:sz="0" w:space="0" w:color="auto"/>
        <w:bottom w:val="none" w:sz="0" w:space="0" w:color="auto"/>
        <w:right w:val="none" w:sz="0" w:space="0" w:color="auto"/>
      </w:divBdr>
    </w:div>
    <w:div w:id="661392305">
      <w:bodyDiv w:val="1"/>
      <w:marLeft w:val="0"/>
      <w:marRight w:val="0"/>
      <w:marTop w:val="0"/>
      <w:marBottom w:val="0"/>
      <w:divBdr>
        <w:top w:val="none" w:sz="0" w:space="0" w:color="auto"/>
        <w:left w:val="none" w:sz="0" w:space="0" w:color="auto"/>
        <w:bottom w:val="none" w:sz="0" w:space="0" w:color="auto"/>
        <w:right w:val="none" w:sz="0" w:space="0" w:color="auto"/>
      </w:divBdr>
    </w:div>
    <w:div w:id="773135825">
      <w:bodyDiv w:val="1"/>
      <w:marLeft w:val="0"/>
      <w:marRight w:val="0"/>
      <w:marTop w:val="0"/>
      <w:marBottom w:val="0"/>
      <w:divBdr>
        <w:top w:val="none" w:sz="0" w:space="0" w:color="auto"/>
        <w:left w:val="none" w:sz="0" w:space="0" w:color="auto"/>
        <w:bottom w:val="none" w:sz="0" w:space="0" w:color="auto"/>
        <w:right w:val="none" w:sz="0" w:space="0" w:color="auto"/>
      </w:divBdr>
    </w:div>
    <w:div w:id="915477101">
      <w:bodyDiv w:val="1"/>
      <w:marLeft w:val="0"/>
      <w:marRight w:val="0"/>
      <w:marTop w:val="0"/>
      <w:marBottom w:val="0"/>
      <w:divBdr>
        <w:top w:val="none" w:sz="0" w:space="0" w:color="auto"/>
        <w:left w:val="none" w:sz="0" w:space="0" w:color="auto"/>
        <w:bottom w:val="none" w:sz="0" w:space="0" w:color="auto"/>
        <w:right w:val="none" w:sz="0" w:space="0" w:color="auto"/>
      </w:divBdr>
    </w:div>
    <w:div w:id="951204457">
      <w:bodyDiv w:val="1"/>
      <w:marLeft w:val="0"/>
      <w:marRight w:val="360"/>
      <w:marTop w:val="0"/>
      <w:marBottom w:val="0"/>
      <w:divBdr>
        <w:top w:val="none" w:sz="0" w:space="0" w:color="auto"/>
        <w:left w:val="none" w:sz="0" w:space="0" w:color="auto"/>
        <w:bottom w:val="none" w:sz="0" w:space="0" w:color="auto"/>
        <w:right w:val="none" w:sz="0" w:space="0" w:color="auto"/>
      </w:divBdr>
      <w:divsChild>
        <w:div w:id="152378022">
          <w:marLeft w:val="240"/>
          <w:marRight w:val="240"/>
          <w:marTop w:val="0"/>
          <w:marBottom w:val="0"/>
          <w:divBdr>
            <w:top w:val="none" w:sz="0" w:space="0" w:color="auto"/>
            <w:left w:val="none" w:sz="0" w:space="0" w:color="auto"/>
            <w:bottom w:val="none" w:sz="0" w:space="0" w:color="auto"/>
            <w:right w:val="none" w:sz="0" w:space="0" w:color="auto"/>
          </w:divBdr>
        </w:div>
        <w:div w:id="1971014576">
          <w:marLeft w:val="240"/>
          <w:marRight w:val="240"/>
          <w:marTop w:val="0"/>
          <w:marBottom w:val="0"/>
          <w:divBdr>
            <w:top w:val="none" w:sz="0" w:space="0" w:color="auto"/>
            <w:left w:val="none" w:sz="0" w:space="0" w:color="auto"/>
            <w:bottom w:val="none" w:sz="0" w:space="0" w:color="auto"/>
            <w:right w:val="none" w:sz="0" w:space="0" w:color="auto"/>
          </w:divBdr>
          <w:divsChild>
            <w:div w:id="1578977974">
              <w:marLeft w:val="240"/>
              <w:marRight w:val="0"/>
              <w:marTop w:val="0"/>
              <w:marBottom w:val="0"/>
              <w:divBdr>
                <w:top w:val="none" w:sz="0" w:space="0" w:color="auto"/>
                <w:left w:val="none" w:sz="0" w:space="0" w:color="auto"/>
                <w:bottom w:val="none" w:sz="0" w:space="0" w:color="auto"/>
                <w:right w:val="none" w:sz="0" w:space="0" w:color="auto"/>
              </w:divBdr>
            </w:div>
            <w:div w:id="1676154801">
              <w:marLeft w:val="0"/>
              <w:marRight w:val="0"/>
              <w:marTop w:val="0"/>
              <w:marBottom w:val="0"/>
              <w:divBdr>
                <w:top w:val="none" w:sz="0" w:space="0" w:color="auto"/>
                <w:left w:val="none" w:sz="0" w:space="0" w:color="auto"/>
                <w:bottom w:val="none" w:sz="0" w:space="0" w:color="auto"/>
                <w:right w:val="none" w:sz="0" w:space="0" w:color="auto"/>
              </w:divBdr>
              <w:divsChild>
                <w:div w:id="799105043">
                  <w:marLeft w:val="240"/>
                  <w:marRight w:val="240"/>
                  <w:marTop w:val="0"/>
                  <w:marBottom w:val="0"/>
                  <w:divBdr>
                    <w:top w:val="none" w:sz="0" w:space="0" w:color="auto"/>
                    <w:left w:val="none" w:sz="0" w:space="0" w:color="auto"/>
                    <w:bottom w:val="none" w:sz="0" w:space="0" w:color="auto"/>
                    <w:right w:val="none" w:sz="0" w:space="0" w:color="auto"/>
                  </w:divBdr>
                  <w:divsChild>
                    <w:div w:id="828442943">
                      <w:marLeft w:val="0"/>
                      <w:marRight w:val="0"/>
                      <w:marTop w:val="0"/>
                      <w:marBottom w:val="0"/>
                      <w:divBdr>
                        <w:top w:val="none" w:sz="0" w:space="0" w:color="auto"/>
                        <w:left w:val="none" w:sz="0" w:space="0" w:color="auto"/>
                        <w:bottom w:val="none" w:sz="0" w:space="0" w:color="auto"/>
                        <w:right w:val="none" w:sz="0" w:space="0" w:color="auto"/>
                      </w:divBdr>
                      <w:divsChild>
                        <w:div w:id="740251609">
                          <w:marLeft w:val="0"/>
                          <w:marRight w:val="0"/>
                          <w:marTop w:val="0"/>
                          <w:marBottom w:val="0"/>
                          <w:divBdr>
                            <w:top w:val="none" w:sz="0" w:space="0" w:color="auto"/>
                            <w:left w:val="none" w:sz="0" w:space="0" w:color="auto"/>
                            <w:bottom w:val="none" w:sz="0" w:space="0" w:color="auto"/>
                            <w:right w:val="none" w:sz="0" w:space="0" w:color="auto"/>
                          </w:divBdr>
                        </w:div>
                        <w:div w:id="1762145922">
                          <w:marLeft w:val="240"/>
                          <w:marRight w:val="240"/>
                          <w:marTop w:val="0"/>
                          <w:marBottom w:val="0"/>
                          <w:divBdr>
                            <w:top w:val="none" w:sz="0" w:space="0" w:color="auto"/>
                            <w:left w:val="none" w:sz="0" w:space="0" w:color="auto"/>
                            <w:bottom w:val="none" w:sz="0" w:space="0" w:color="auto"/>
                            <w:right w:val="none" w:sz="0" w:space="0" w:color="auto"/>
                          </w:divBdr>
                          <w:divsChild>
                            <w:div w:id="1213225112">
                              <w:marLeft w:val="240"/>
                              <w:marRight w:val="0"/>
                              <w:marTop w:val="0"/>
                              <w:marBottom w:val="0"/>
                              <w:divBdr>
                                <w:top w:val="none" w:sz="0" w:space="0" w:color="auto"/>
                                <w:left w:val="none" w:sz="0" w:space="0" w:color="auto"/>
                                <w:bottom w:val="none" w:sz="0" w:space="0" w:color="auto"/>
                                <w:right w:val="none" w:sz="0" w:space="0" w:color="auto"/>
                              </w:divBdr>
                            </w:div>
                          </w:divsChild>
                        </w:div>
                        <w:div w:id="2001233819">
                          <w:marLeft w:val="240"/>
                          <w:marRight w:val="240"/>
                          <w:marTop w:val="0"/>
                          <w:marBottom w:val="0"/>
                          <w:divBdr>
                            <w:top w:val="none" w:sz="0" w:space="0" w:color="auto"/>
                            <w:left w:val="none" w:sz="0" w:space="0" w:color="auto"/>
                            <w:bottom w:val="none" w:sz="0" w:space="0" w:color="auto"/>
                            <w:right w:val="none" w:sz="0" w:space="0" w:color="auto"/>
                          </w:divBdr>
                          <w:divsChild>
                            <w:div w:id="12026858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439837974">
                      <w:marLeft w:val="240"/>
                      <w:marRight w:val="0"/>
                      <w:marTop w:val="0"/>
                      <w:marBottom w:val="0"/>
                      <w:divBdr>
                        <w:top w:val="none" w:sz="0" w:space="0" w:color="auto"/>
                        <w:left w:val="none" w:sz="0" w:space="0" w:color="auto"/>
                        <w:bottom w:val="none" w:sz="0" w:space="0" w:color="auto"/>
                        <w:right w:val="none" w:sz="0" w:space="0" w:color="auto"/>
                      </w:divBdr>
                    </w:div>
                  </w:divsChild>
                </w:div>
                <w:div w:id="16568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468916">
      <w:bodyDiv w:val="1"/>
      <w:marLeft w:val="0"/>
      <w:marRight w:val="0"/>
      <w:marTop w:val="0"/>
      <w:marBottom w:val="0"/>
      <w:divBdr>
        <w:top w:val="none" w:sz="0" w:space="0" w:color="auto"/>
        <w:left w:val="none" w:sz="0" w:space="0" w:color="auto"/>
        <w:bottom w:val="none" w:sz="0" w:space="0" w:color="auto"/>
        <w:right w:val="none" w:sz="0" w:space="0" w:color="auto"/>
      </w:divBdr>
    </w:div>
    <w:div w:id="1073822063">
      <w:bodyDiv w:val="1"/>
      <w:marLeft w:val="0"/>
      <w:marRight w:val="0"/>
      <w:marTop w:val="0"/>
      <w:marBottom w:val="0"/>
      <w:divBdr>
        <w:top w:val="none" w:sz="0" w:space="0" w:color="auto"/>
        <w:left w:val="none" w:sz="0" w:space="0" w:color="auto"/>
        <w:bottom w:val="none" w:sz="0" w:space="0" w:color="auto"/>
        <w:right w:val="none" w:sz="0" w:space="0" w:color="auto"/>
      </w:divBdr>
    </w:div>
    <w:div w:id="1079904797">
      <w:bodyDiv w:val="1"/>
      <w:marLeft w:val="0"/>
      <w:marRight w:val="0"/>
      <w:marTop w:val="0"/>
      <w:marBottom w:val="0"/>
      <w:divBdr>
        <w:top w:val="none" w:sz="0" w:space="0" w:color="auto"/>
        <w:left w:val="none" w:sz="0" w:space="0" w:color="auto"/>
        <w:bottom w:val="none" w:sz="0" w:space="0" w:color="auto"/>
        <w:right w:val="none" w:sz="0" w:space="0" w:color="auto"/>
      </w:divBdr>
    </w:div>
    <w:div w:id="1105081528">
      <w:bodyDiv w:val="1"/>
      <w:marLeft w:val="0"/>
      <w:marRight w:val="0"/>
      <w:marTop w:val="0"/>
      <w:marBottom w:val="0"/>
      <w:divBdr>
        <w:top w:val="none" w:sz="0" w:space="0" w:color="auto"/>
        <w:left w:val="none" w:sz="0" w:space="0" w:color="auto"/>
        <w:bottom w:val="none" w:sz="0" w:space="0" w:color="auto"/>
        <w:right w:val="none" w:sz="0" w:space="0" w:color="auto"/>
      </w:divBdr>
    </w:div>
    <w:div w:id="1128739661">
      <w:bodyDiv w:val="1"/>
      <w:marLeft w:val="0"/>
      <w:marRight w:val="0"/>
      <w:marTop w:val="0"/>
      <w:marBottom w:val="0"/>
      <w:divBdr>
        <w:top w:val="none" w:sz="0" w:space="0" w:color="auto"/>
        <w:left w:val="none" w:sz="0" w:space="0" w:color="auto"/>
        <w:bottom w:val="none" w:sz="0" w:space="0" w:color="auto"/>
        <w:right w:val="none" w:sz="0" w:space="0" w:color="auto"/>
      </w:divBdr>
    </w:div>
    <w:div w:id="1216743001">
      <w:bodyDiv w:val="1"/>
      <w:marLeft w:val="0"/>
      <w:marRight w:val="0"/>
      <w:marTop w:val="0"/>
      <w:marBottom w:val="0"/>
      <w:divBdr>
        <w:top w:val="none" w:sz="0" w:space="0" w:color="auto"/>
        <w:left w:val="none" w:sz="0" w:space="0" w:color="auto"/>
        <w:bottom w:val="none" w:sz="0" w:space="0" w:color="auto"/>
        <w:right w:val="none" w:sz="0" w:space="0" w:color="auto"/>
      </w:divBdr>
    </w:div>
    <w:div w:id="1357077698">
      <w:bodyDiv w:val="1"/>
      <w:marLeft w:val="0"/>
      <w:marRight w:val="0"/>
      <w:marTop w:val="0"/>
      <w:marBottom w:val="0"/>
      <w:divBdr>
        <w:top w:val="none" w:sz="0" w:space="0" w:color="auto"/>
        <w:left w:val="none" w:sz="0" w:space="0" w:color="auto"/>
        <w:bottom w:val="none" w:sz="0" w:space="0" w:color="auto"/>
        <w:right w:val="none" w:sz="0" w:space="0" w:color="auto"/>
      </w:divBdr>
    </w:div>
    <w:div w:id="1380323988">
      <w:bodyDiv w:val="1"/>
      <w:marLeft w:val="0"/>
      <w:marRight w:val="0"/>
      <w:marTop w:val="0"/>
      <w:marBottom w:val="0"/>
      <w:divBdr>
        <w:top w:val="none" w:sz="0" w:space="0" w:color="auto"/>
        <w:left w:val="none" w:sz="0" w:space="0" w:color="auto"/>
        <w:bottom w:val="none" w:sz="0" w:space="0" w:color="auto"/>
        <w:right w:val="none" w:sz="0" w:space="0" w:color="auto"/>
      </w:divBdr>
    </w:div>
    <w:div w:id="1468813375">
      <w:bodyDiv w:val="1"/>
      <w:marLeft w:val="0"/>
      <w:marRight w:val="0"/>
      <w:marTop w:val="0"/>
      <w:marBottom w:val="0"/>
      <w:divBdr>
        <w:top w:val="none" w:sz="0" w:space="0" w:color="auto"/>
        <w:left w:val="none" w:sz="0" w:space="0" w:color="auto"/>
        <w:bottom w:val="none" w:sz="0" w:space="0" w:color="auto"/>
        <w:right w:val="none" w:sz="0" w:space="0" w:color="auto"/>
      </w:divBdr>
    </w:div>
    <w:div w:id="1535078475">
      <w:bodyDiv w:val="1"/>
      <w:marLeft w:val="0"/>
      <w:marRight w:val="0"/>
      <w:marTop w:val="0"/>
      <w:marBottom w:val="0"/>
      <w:divBdr>
        <w:top w:val="none" w:sz="0" w:space="0" w:color="auto"/>
        <w:left w:val="none" w:sz="0" w:space="0" w:color="auto"/>
        <w:bottom w:val="none" w:sz="0" w:space="0" w:color="auto"/>
        <w:right w:val="none" w:sz="0" w:space="0" w:color="auto"/>
      </w:divBdr>
    </w:div>
    <w:div w:id="1651135798">
      <w:bodyDiv w:val="1"/>
      <w:marLeft w:val="0"/>
      <w:marRight w:val="0"/>
      <w:marTop w:val="0"/>
      <w:marBottom w:val="0"/>
      <w:divBdr>
        <w:top w:val="none" w:sz="0" w:space="0" w:color="auto"/>
        <w:left w:val="none" w:sz="0" w:space="0" w:color="auto"/>
        <w:bottom w:val="none" w:sz="0" w:space="0" w:color="auto"/>
        <w:right w:val="none" w:sz="0" w:space="0" w:color="auto"/>
      </w:divBdr>
    </w:div>
    <w:div w:id="1692031113">
      <w:bodyDiv w:val="1"/>
      <w:marLeft w:val="0"/>
      <w:marRight w:val="0"/>
      <w:marTop w:val="0"/>
      <w:marBottom w:val="0"/>
      <w:divBdr>
        <w:top w:val="none" w:sz="0" w:space="0" w:color="auto"/>
        <w:left w:val="none" w:sz="0" w:space="0" w:color="auto"/>
        <w:bottom w:val="none" w:sz="0" w:space="0" w:color="auto"/>
        <w:right w:val="none" w:sz="0" w:space="0" w:color="auto"/>
      </w:divBdr>
      <w:divsChild>
        <w:div w:id="205485213">
          <w:marLeft w:val="0"/>
          <w:marRight w:val="0"/>
          <w:marTop w:val="0"/>
          <w:marBottom w:val="0"/>
          <w:divBdr>
            <w:top w:val="none" w:sz="0" w:space="0" w:color="auto"/>
            <w:left w:val="none" w:sz="0" w:space="0" w:color="auto"/>
            <w:bottom w:val="none" w:sz="0" w:space="0" w:color="auto"/>
            <w:right w:val="none" w:sz="0" w:space="0" w:color="auto"/>
          </w:divBdr>
        </w:div>
        <w:div w:id="922180284">
          <w:marLeft w:val="0"/>
          <w:marRight w:val="0"/>
          <w:marTop w:val="0"/>
          <w:marBottom w:val="0"/>
          <w:divBdr>
            <w:top w:val="none" w:sz="0" w:space="0" w:color="auto"/>
            <w:left w:val="none" w:sz="0" w:space="0" w:color="auto"/>
            <w:bottom w:val="none" w:sz="0" w:space="0" w:color="auto"/>
            <w:right w:val="none" w:sz="0" w:space="0" w:color="auto"/>
          </w:divBdr>
        </w:div>
        <w:div w:id="1964996361">
          <w:marLeft w:val="0"/>
          <w:marRight w:val="0"/>
          <w:marTop w:val="0"/>
          <w:marBottom w:val="0"/>
          <w:divBdr>
            <w:top w:val="none" w:sz="0" w:space="0" w:color="auto"/>
            <w:left w:val="none" w:sz="0" w:space="0" w:color="auto"/>
            <w:bottom w:val="none" w:sz="0" w:space="0" w:color="auto"/>
            <w:right w:val="none" w:sz="0" w:space="0" w:color="auto"/>
          </w:divBdr>
        </w:div>
      </w:divsChild>
    </w:div>
    <w:div w:id="1701053061">
      <w:bodyDiv w:val="1"/>
      <w:marLeft w:val="0"/>
      <w:marRight w:val="0"/>
      <w:marTop w:val="0"/>
      <w:marBottom w:val="0"/>
      <w:divBdr>
        <w:top w:val="none" w:sz="0" w:space="0" w:color="auto"/>
        <w:left w:val="none" w:sz="0" w:space="0" w:color="auto"/>
        <w:bottom w:val="none" w:sz="0" w:space="0" w:color="auto"/>
        <w:right w:val="none" w:sz="0" w:space="0" w:color="auto"/>
      </w:divBdr>
    </w:div>
    <w:div w:id="1767724241">
      <w:bodyDiv w:val="1"/>
      <w:marLeft w:val="0"/>
      <w:marRight w:val="0"/>
      <w:marTop w:val="0"/>
      <w:marBottom w:val="0"/>
      <w:divBdr>
        <w:top w:val="none" w:sz="0" w:space="0" w:color="auto"/>
        <w:left w:val="none" w:sz="0" w:space="0" w:color="auto"/>
        <w:bottom w:val="none" w:sz="0" w:space="0" w:color="auto"/>
        <w:right w:val="none" w:sz="0" w:space="0" w:color="auto"/>
      </w:divBdr>
    </w:div>
    <w:div w:id="1847211397">
      <w:bodyDiv w:val="1"/>
      <w:marLeft w:val="0"/>
      <w:marRight w:val="0"/>
      <w:marTop w:val="0"/>
      <w:marBottom w:val="0"/>
      <w:divBdr>
        <w:top w:val="none" w:sz="0" w:space="0" w:color="auto"/>
        <w:left w:val="none" w:sz="0" w:space="0" w:color="auto"/>
        <w:bottom w:val="none" w:sz="0" w:space="0" w:color="auto"/>
        <w:right w:val="none" w:sz="0" w:space="0" w:color="auto"/>
      </w:divBdr>
    </w:div>
    <w:div w:id="1883862511">
      <w:bodyDiv w:val="1"/>
      <w:marLeft w:val="0"/>
      <w:marRight w:val="0"/>
      <w:marTop w:val="0"/>
      <w:marBottom w:val="0"/>
      <w:divBdr>
        <w:top w:val="none" w:sz="0" w:space="0" w:color="auto"/>
        <w:left w:val="none" w:sz="0" w:space="0" w:color="auto"/>
        <w:bottom w:val="none" w:sz="0" w:space="0" w:color="auto"/>
        <w:right w:val="none" w:sz="0" w:space="0" w:color="auto"/>
      </w:divBdr>
      <w:divsChild>
        <w:div w:id="951329680">
          <w:marLeft w:val="0"/>
          <w:marRight w:val="0"/>
          <w:marTop w:val="0"/>
          <w:marBottom w:val="0"/>
          <w:divBdr>
            <w:top w:val="none" w:sz="0" w:space="0" w:color="auto"/>
            <w:left w:val="none" w:sz="0" w:space="0" w:color="auto"/>
            <w:bottom w:val="none" w:sz="0" w:space="0" w:color="auto"/>
            <w:right w:val="none" w:sz="0" w:space="0" w:color="auto"/>
          </w:divBdr>
        </w:div>
      </w:divsChild>
    </w:div>
    <w:div w:id="1889369992">
      <w:bodyDiv w:val="1"/>
      <w:marLeft w:val="0"/>
      <w:marRight w:val="0"/>
      <w:marTop w:val="0"/>
      <w:marBottom w:val="0"/>
      <w:divBdr>
        <w:top w:val="none" w:sz="0" w:space="0" w:color="auto"/>
        <w:left w:val="none" w:sz="0" w:space="0" w:color="auto"/>
        <w:bottom w:val="none" w:sz="0" w:space="0" w:color="auto"/>
        <w:right w:val="none" w:sz="0" w:space="0" w:color="auto"/>
      </w:divBdr>
    </w:div>
    <w:div w:id="1916283998">
      <w:bodyDiv w:val="1"/>
      <w:marLeft w:val="0"/>
      <w:marRight w:val="0"/>
      <w:marTop w:val="0"/>
      <w:marBottom w:val="0"/>
      <w:divBdr>
        <w:top w:val="none" w:sz="0" w:space="0" w:color="auto"/>
        <w:left w:val="none" w:sz="0" w:space="0" w:color="auto"/>
        <w:bottom w:val="none" w:sz="0" w:space="0" w:color="auto"/>
        <w:right w:val="none" w:sz="0" w:space="0" w:color="auto"/>
      </w:divBdr>
    </w:div>
    <w:div w:id="2029287395">
      <w:bodyDiv w:val="1"/>
      <w:marLeft w:val="0"/>
      <w:marRight w:val="0"/>
      <w:marTop w:val="0"/>
      <w:marBottom w:val="0"/>
      <w:divBdr>
        <w:top w:val="none" w:sz="0" w:space="0" w:color="auto"/>
        <w:left w:val="none" w:sz="0" w:space="0" w:color="auto"/>
        <w:bottom w:val="none" w:sz="0" w:space="0" w:color="auto"/>
        <w:right w:val="none" w:sz="0" w:space="0" w:color="auto"/>
      </w:divBdr>
    </w:div>
    <w:div w:id="2126535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file:///C:/Users/aditya.sahu/AppData/Local/Temp/p4v/dev-dell-aditya_10.196.5.16_1666/acn/he43/dev/omiclient/etc/ejb-jar" TargetMode="Externa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oleObject" Target="embeddings/oleObject5.bin"/><Relationship Id="rId89" Type="http://schemas.openxmlformats.org/officeDocument/2006/relationships/image" Target="media/image62.emf"/><Relationship Id="rId112" Type="http://schemas.openxmlformats.org/officeDocument/2006/relationships/hyperlink" Target="file:///C:/Users/aditya.sahu/AppData/Local/Temp/p4v/dev-dell-aditya_10.196.5.16_1666/acn/he43/dev/omiclient/build" TargetMode="External"/><Relationship Id="rId133" Type="http://schemas.openxmlformats.org/officeDocument/2006/relationships/image" Target="media/image87.png"/><Relationship Id="rId138" Type="http://schemas.openxmlformats.org/officeDocument/2006/relationships/image" Target="media/image92.png"/><Relationship Id="rId154" Type="http://schemas.openxmlformats.org/officeDocument/2006/relationships/image" Target="media/image103.emf"/><Relationship Id="rId159" Type="http://schemas.openxmlformats.org/officeDocument/2006/relationships/package" Target="embeddings/Microsoft_Excel_Worksheet2.xlsx"/><Relationship Id="rId16" Type="http://schemas.openxmlformats.org/officeDocument/2006/relationships/footer" Target="footer2.xml"/><Relationship Id="rId107" Type="http://schemas.openxmlformats.org/officeDocument/2006/relationships/hyperlink" Target="file:///C:/Users/aditya.sahu/AppData/Local/Temp/p4v/dev-dell-aditya_10.196.5.16_1666/acn/he43/dev/omiclient/build" TargetMode="External"/><Relationship Id="rId11" Type="http://schemas.openxmlformats.org/officeDocument/2006/relationships/endnotes" Target="endnotes.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7.emf"/><Relationship Id="rId102" Type="http://schemas.openxmlformats.org/officeDocument/2006/relationships/image" Target="media/image74.emf"/><Relationship Id="rId123" Type="http://schemas.openxmlformats.org/officeDocument/2006/relationships/image" Target="media/image77.png"/><Relationship Id="rId128" Type="http://schemas.openxmlformats.org/officeDocument/2006/relationships/image" Target="media/image82.png"/><Relationship Id="rId144" Type="http://schemas.openxmlformats.org/officeDocument/2006/relationships/image" Target="media/image98.emf"/><Relationship Id="rId149" Type="http://schemas.openxmlformats.org/officeDocument/2006/relationships/oleObject" Target="embeddings/oleObject10.bin"/><Relationship Id="rId5" Type="http://schemas.openxmlformats.org/officeDocument/2006/relationships/numbering" Target="numbering.xml"/><Relationship Id="rId90" Type="http://schemas.openxmlformats.org/officeDocument/2006/relationships/oleObject" Target="embeddings/oleObject8.bin"/><Relationship Id="rId95" Type="http://schemas.openxmlformats.org/officeDocument/2006/relationships/image" Target="media/image67.png"/><Relationship Id="rId160" Type="http://schemas.openxmlformats.org/officeDocument/2006/relationships/footer" Target="footer6.xml"/><Relationship Id="rId165" Type="http://schemas.microsoft.com/office/2011/relationships/commentsExtended" Target="commentsExtended.xml"/><Relationship Id="rId22" Type="http://schemas.openxmlformats.org/officeDocument/2006/relationships/image" Target="media/image3.emf"/><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hyperlink" Target="file:///C:/Users/aditya.sahu/AppData/Local/Temp/p4v/dev-dell-aditya_10.196.5.16_1666/acn/he43/dev/omiclient/build" TargetMode="External"/><Relationship Id="rId118" Type="http://schemas.openxmlformats.org/officeDocument/2006/relationships/hyperlink" Target="file:///C:/Users/aditya.sahu/AppData/Local/Temp/p4v/dev-dell-aditya_10.196.5.16_1666/acn/he43/dev/omiclient/etc/ejb-jar" TargetMode="External"/><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oleObject" Target="embeddings/oleObject3.bin"/><Relationship Id="rId85" Type="http://schemas.openxmlformats.org/officeDocument/2006/relationships/image" Target="media/image60.emf"/><Relationship Id="rId150" Type="http://schemas.openxmlformats.org/officeDocument/2006/relationships/image" Target="media/image101.emf"/><Relationship Id="rId155" Type="http://schemas.openxmlformats.org/officeDocument/2006/relationships/oleObject" Target="embeddings/Microsoft_Excel_97-2003_Worksheet1.xls"/><Relationship Id="rId12" Type="http://schemas.openxmlformats.org/officeDocument/2006/relationships/image" Target="media/image1.jpeg"/><Relationship Id="rId17" Type="http://schemas.openxmlformats.org/officeDocument/2006/relationships/header" Target="header3.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75.emf"/><Relationship Id="rId108" Type="http://schemas.openxmlformats.org/officeDocument/2006/relationships/hyperlink" Target="file:///C:/Users/aditya.sahu/AppData/Local/Temp/p4v/dev-dell-aditya_10.196.5.16_1666/acn/he43/dev/omiclient/build" TargetMode="External"/><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3.png"/><Relationship Id="rId96" Type="http://schemas.openxmlformats.org/officeDocument/2006/relationships/image" Target="media/image68.emf"/><Relationship Id="rId140" Type="http://schemas.openxmlformats.org/officeDocument/2006/relationships/image" Target="media/image94.png"/><Relationship Id="rId145" Type="http://schemas.openxmlformats.org/officeDocument/2006/relationships/package" Target="embeddings/Microsoft_Word_Document1.docx"/><Relationship Id="rId16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oleObject" Target="embeddings/oleObject1.bin"/><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yperlink" Target="file:///C:/Users/aditya.sahu/AppData/Local/Temp/p4v/dev-dell-aditya_10.196.5.16_1666/acn/he43/dev/omiclient/build" TargetMode="External"/><Relationship Id="rId114" Type="http://schemas.openxmlformats.org/officeDocument/2006/relationships/hyperlink" Target="file:///C:/Users/aditya.sahu/AppData/Local/Temp/p4v/dev-dell-aditya_10.196.5.16_1666/acn/he43/dev/omiclient/build" TargetMode="External"/><Relationship Id="rId119" Type="http://schemas.openxmlformats.org/officeDocument/2006/relationships/hyperlink" Target="file:///C:/Users/aditya.sahu/AppData/Local/Temp/p4v/dev-dell-aditya_10.196.5.16_1666/acn/he43/dev/omiclient/etc/ejb-jar" TargetMode="External"/><Relationship Id="rId127" Type="http://schemas.openxmlformats.org/officeDocument/2006/relationships/image" Target="media/image81.png"/><Relationship Id="rId10" Type="http://schemas.openxmlformats.org/officeDocument/2006/relationships/footnotes" Target="footnotes.xm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oleObject" Target="embeddings/oleObject2.bin"/><Relationship Id="rId81" Type="http://schemas.openxmlformats.org/officeDocument/2006/relationships/image" Target="media/image58.emf"/><Relationship Id="rId86" Type="http://schemas.openxmlformats.org/officeDocument/2006/relationships/oleObject" Target="embeddings/oleObject6.bin"/><Relationship Id="rId94" Type="http://schemas.openxmlformats.org/officeDocument/2006/relationships/image" Target="media/image66.png"/><Relationship Id="rId99" Type="http://schemas.openxmlformats.org/officeDocument/2006/relationships/image" Target="media/image71.emf"/><Relationship Id="rId101" Type="http://schemas.openxmlformats.org/officeDocument/2006/relationships/image" Target="media/image73.emf"/><Relationship Id="rId122" Type="http://schemas.openxmlformats.org/officeDocument/2006/relationships/hyperlink" Target="file:///C:/Users/aditya.sahu/AppData/Local/Temp/p4v/dev-dell-aditya_10.196.5.16_1666/acn/he43/dev/omiclient/etc/ejb-jar" TargetMode="External"/><Relationship Id="rId130" Type="http://schemas.openxmlformats.org/officeDocument/2006/relationships/image" Target="media/image84.png"/><Relationship Id="rId135" Type="http://schemas.openxmlformats.org/officeDocument/2006/relationships/image" Target="media/image89.png"/><Relationship Id="rId143" Type="http://schemas.openxmlformats.org/officeDocument/2006/relationships/image" Target="media/image97.png"/><Relationship Id="rId148" Type="http://schemas.openxmlformats.org/officeDocument/2006/relationships/image" Target="media/image100.emf"/><Relationship Id="rId151" Type="http://schemas.openxmlformats.org/officeDocument/2006/relationships/oleObject" Target="embeddings/oleObject11.bin"/><Relationship Id="rId156" Type="http://schemas.openxmlformats.org/officeDocument/2006/relationships/image" Target="media/image104.emf"/><Relationship Id="rId164"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8.png"/><Relationship Id="rId109" Type="http://schemas.openxmlformats.org/officeDocument/2006/relationships/hyperlink" Target="file:///C:/Users/aditya.sahu/AppData/Local/Temp/p4v/dev-dell-aditya_10.196.5.16_1666/acn/he43/dev/omiclient/build" TargetMode="External"/><Relationship Id="rId34" Type="http://schemas.openxmlformats.org/officeDocument/2006/relationships/image" Target="media/image13.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69.emf"/><Relationship Id="rId104" Type="http://schemas.openxmlformats.org/officeDocument/2006/relationships/image" Target="media/image76.emf"/><Relationship Id="rId120" Type="http://schemas.openxmlformats.org/officeDocument/2006/relationships/hyperlink" Target="file:///C:/Users/aditya.sahu/AppData/Local/Temp/p4v/dev-dell-aditya_10.196.5.16_1666/acn/he43/dev/omiclient/etc/ejb-jar" TargetMode="External"/><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99.emf"/><Relationship Id="rId7" Type="http://schemas.microsoft.com/office/2007/relationships/stylesWithEffects" Target="stylesWithEffects.xml"/><Relationship Id="rId71" Type="http://schemas.openxmlformats.org/officeDocument/2006/relationships/image" Target="media/image50.png"/><Relationship Id="rId92" Type="http://schemas.openxmlformats.org/officeDocument/2006/relationships/image" Target="media/image64.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1.emf"/><Relationship Id="rId110" Type="http://schemas.openxmlformats.org/officeDocument/2006/relationships/hyperlink" Target="file:///C:/Users/aditya.sahu/AppData/Local/Temp/p4v/dev-dell-aditya_10.196.5.16_1666/acn/he43/dev/omiclient/build" TargetMode="External"/><Relationship Id="rId115" Type="http://schemas.openxmlformats.org/officeDocument/2006/relationships/hyperlink" Target="file:///C:/Users/aditya.sahu/AppData/Local/Temp/p4v/dev-dell-aditya_10.196.5.16_1666/acn/he43/dev/omiclient/build" TargetMode="External"/><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oleObject" Target="embeddings/Microsoft_Word_97_-_2003_Document2.doc"/><Relationship Id="rId61" Type="http://schemas.openxmlformats.org/officeDocument/2006/relationships/image" Target="media/image40.png"/><Relationship Id="rId82" Type="http://schemas.openxmlformats.org/officeDocument/2006/relationships/oleObject" Target="embeddings/oleObject4.bin"/><Relationship Id="rId152" Type="http://schemas.openxmlformats.org/officeDocument/2006/relationships/image" Target="media/image102.emf"/><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image" Target="media/image9.jpeg"/><Relationship Id="rId35" Type="http://schemas.openxmlformats.org/officeDocument/2006/relationships/image" Target="media/image14.jpeg"/><Relationship Id="rId56" Type="http://schemas.openxmlformats.org/officeDocument/2006/relationships/image" Target="media/image35.png"/><Relationship Id="rId77" Type="http://schemas.openxmlformats.org/officeDocument/2006/relationships/image" Target="media/image56.emf"/><Relationship Id="rId100" Type="http://schemas.openxmlformats.org/officeDocument/2006/relationships/image" Target="media/image72.emf"/><Relationship Id="rId105" Type="http://schemas.openxmlformats.org/officeDocument/2006/relationships/hyperlink" Target="file:///C:/Users/aditya.sahu/AppData/Local/Temp/p4v/dev-dell-aditya_10.196.5.16_1666/acn/he43/dev/omiclient/build" TargetMode="External"/><Relationship Id="rId126" Type="http://schemas.openxmlformats.org/officeDocument/2006/relationships/image" Target="media/image80.png"/><Relationship Id="rId147" Type="http://schemas.openxmlformats.org/officeDocument/2006/relationships/oleObject" Target="embeddings/oleObject9.bin"/><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5.png"/><Relationship Id="rId98" Type="http://schemas.openxmlformats.org/officeDocument/2006/relationships/image" Target="media/image70.emf"/><Relationship Id="rId121" Type="http://schemas.openxmlformats.org/officeDocument/2006/relationships/hyperlink" Target="file:///C:/Users/aditya.sahu/AppData/Local/Temp/p4v/dev-dell-aditya_10.196.5.16_1666/acn/he43/dev/omiclient/etc/ejb-jar" TargetMode="External"/><Relationship Id="rId142" Type="http://schemas.openxmlformats.org/officeDocument/2006/relationships/image" Target="media/image96.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comments" Target="comments.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hyperlink" Target="file:///C:/Users/aditya.sahu/AppData/Local/Temp/p4v/dev-dell-aditya_10.196.5.16_1666/acn/he43/dev/omiclient/build" TargetMode="External"/><Relationship Id="rId137" Type="http://schemas.openxmlformats.org/officeDocument/2006/relationships/image" Target="media/image91.png"/><Relationship Id="rId158" Type="http://schemas.openxmlformats.org/officeDocument/2006/relationships/image" Target="media/image105.emf"/><Relationship Id="rId20" Type="http://schemas.openxmlformats.org/officeDocument/2006/relationships/footer" Target="footer5.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59.emf"/><Relationship Id="rId88" Type="http://schemas.openxmlformats.org/officeDocument/2006/relationships/oleObject" Target="embeddings/oleObject7.bin"/><Relationship Id="rId111" Type="http://schemas.openxmlformats.org/officeDocument/2006/relationships/hyperlink" Target="file:///C:/Users/aditya.sahu/AppData/Local/Temp/p4v/dev-dell-aditya_10.196.5.16_1666/acn/he43/dev/omiclient/build" TargetMode="External"/><Relationship Id="rId132" Type="http://schemas.openxmlformats.org/officeDocument/2006/relationships/image" Target="media/image86.png"/><Relationship Id="rId153" Type="http://schemas.openxmlformats.org/officeDocument/2006/relationships/oleObject" Target="embeddings/oleObject1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F5C99A50A52A4DA0912AB5D12CA013" ma:contentTypeVersion="0" ma:contentTypeDescription="Create a new document." ma:contentTypeScope="" ma:versionID="6a13eb9941fe4371abbd762268e367f3">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A0FC6B-F2C6-45BE-AC5F-E7868BEB613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D9773DE-C858-4BC0-953C-38DB715350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C4322D1-D60B-434A-96CF-49DA0082E14E}">
  <ds:schemaRefs>
    <ds:schemaRef ds:uri="http://schemas.microsoft.com/sharepoint/v3/contenttype/forms"/>
  </ds:schemaRefs>
</ds:datastoreItem>
</file>

<file path=customXml/itemProps4.xml><?xml version="1.0" encoding="utf-8"?>
<ds:datastoreItem xmlns:ds="http://schemas.openxmlformats.org/officeDocument/2006/customXml" ds:itemID="{397C90B0-1DED-4260-8D0D-2BA758CF0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23152</TotalTime>
  <Pages>205</Pages>
  <Words>35775</Words>
  <Characters>203918</Characters>
  <Application>Microsoft Office Word</Application>
  <DocSecurity>0</DocSecurity>
  <Lines>1699</Lines>
  <Paragraphs>478</Paragraphs>
  <ScaleCrop>false</ScaleCrop>
  <HeadingPairs>
    <vt:vector size="2" baseType="variant">
      <vt:variant>
        <vt:lpstr>Title</vt:lpstr>
      </vt:variant>
      <vt:variant>
        <vt:i4>1</vt:i4>
      </vt:variant>
    </vt:vector>
  </HeadingPairs>
  <TitlesOfParts>
    <vt:vector size="1" baseType="lpstr">
      <vt:lpstr>DSpec_IPTV6 0 One Video Core Unicast (OMI Integration)</vt:lpstr>
    </vt:vector>
  </TitlesOfParts>
  <Company>Accenture</Company>
  <LinksUpToDate>false</LinksUpToDate>
  <CharactersWithSpaces>239215</CharactersWithSpaces>
  <SharedDoc>false</SharedDoc>
  <HLinks>
    <vt:vector size="84" baseType="variant">
      <vt:variant>
        <vt:i4>7143513</vt:i4>
      </vt:variant>
      <vt:variant>
        <vt:i4>861</vt:i4>
      </vt:variant>
      <vt:variant>
        <vt:i4>0</vt:i4>
      </vt:variant>
      <vt:variant>
        <vt:i4>5</vt:i4>
      </vt:variant>
      <vt:variant>
        <vt:lpwstr/>
      </vt:variant>
      <vt:variant>
        <vt:lpwstr>_References</vt:lpwstr>
      </vt:variant>
      <vt:variant>
        <vt:i4>7143513</vt:i4>
      </vt:variant>
      <vt:variant>
        <vt:i4>852</vt:i4>
      </vt:variant>
      <vt:variant>
        <vt:i4>0</vt:i4>
      </vt:variant>
      <vt:variant>
        <vt:i4>5</vt:i4>
      </vt:variant>
      <vt:variant>
        <vt:lpwstr/>
      </vt:variant>
      <vt:variant>
        <vt:lpwstr>_References</vt:lpwstr>
      </vt:variant>
      <vt:variant>
        <vt:i4>7143513</vt:i4>
      </vt:variant>
      <vt:variant>
        <vt:i4>846</vt:i4>
      </vt:variant>
      <vt:variant>
        <vt:i4>0</vt:i4>
      </vt:variant>
      <vt:variant>
        <vt:i4>5</vt:i4>
      </vt:variant>
      <vt:variant>
        <vt:lpwstr/>
      </vt:variant>
      <vt:variant>
        <vt:lpwstr>_References</vt:lpwstr>
      </vt:variant>
      <vt:variant>
        <vt:i4>7143513</vt:i4>
      </vt:variant>
      <vt:variant>
        <vt:i4>840</vt:i4>
      </vt:variant>
      <vt:variant>
        <vt:i4>0</vt:i4>
      </vt:variant>
      <vt:variant>
        <vt:i4>5</vt:i4>
      </vt:variant>
      <vt:variant>
        <vt:lpwstr/>
      </vt:variant>
      <vt:variant>
        <vt:lpwstr>_References</vt:lpwstr>
      </vt:variant>
      <vt:variant>
        <vt:i4>7143513</vt:i4>
      </vt:variant>
      <vt:variant>
        <vt:i4>834</vt:i4>
      </vt:variant>
      <vt:variant>
        <vt:i4>0</vt:i4>
      </vt:variant>
      <vt:variant>
        <vt:i4>5</vt:i4>
      </vt:variant>
      <vt:variant>
        <vt:lpwstr/>
      </vt:variant>
      <vt:variant>
        <vt:lpwstr>_References</vt:lpwstr>
      </vt:variant>
      <vt:variant>
        <vt:i4>7143513</vt:i4>
      </vt:variant>
      <vt:variant>
        <vt:i4>828</vt:i4>
      </vt:variant>
      <vt:variant>
        <vt:i4>0</vt:i4>
      </vt:variant>
      <vt:variant>
        <vt:i4>5</vt:i4>
      </vt:variant>
      <vt:variant>
        <vt:lpwstr/>
      </vt:variant>
      <vt:variant>
        <vt:lpwstr>_References</vt:lpwstr>
      </vt:variant>
      <vt:variant>
        <vt:i4>7143513</vt:i4>
      </vt:variant>
      <vt:variant>
        <vt:i4>822</vt:i4>
      </vt:variant>
      <vt:variant>
        <vt:i4>0</vt:i4>
      </vt:variant>
      <vt:variant>
        <vt:i4>5</vt:i4>
      </vt:variant>
      <vt:variant>
        <vt:lpwstr/>
      </vt:variant>
      <vt:variant>
        <vt:lpwstr>_References</vt:lpwstr>
      </vt:variant>
      <vt:variant>
        <vt:i4>7143513</vt:i4>
      </vt:variant>
      <vt:variant>
        <vt:i4>816</vt:i4>
      </vt:variant>
      <vt:variant>
        <vt:i4>0</vt:i4>
      </vt:variant>
      <vt:variant>
        <vt:i4>5</vt:i4>
      </vt:variant>
      <vt:variant>
        <vt:lpwstr/>
      </vt:variant>
      <vt:variant>
        <vt:lpwstr>_References</vt:lpwstr>
      </vt:variant>
      <vt:variant>
        <vt:i4>7143513</vt:i4>
      </vt:variant>
      <vt:variant>
        <vt:i4>810</vt:i4>
      </vt:variant>
      <vt:variant>
        <vt:i4>0</vt:i4>
      </vt:variant>
      <vt:variant>
        <vt:i4>5</vt:i4>
      </vt:variant>
      <vt:variant>
        <vt:lpwstr/>
      </vt:variant>
      <vt:variant>
        <vt:lpwstr>_References</vt:lpwstr>
      </vt:variant>
      <vt:variant>
        <vt:i4>7143513</vt:i4>
      </vt:variant>
      <vt:variant>
        <vt:i4>807</vt:i4>
      </vt:variant>
      <vt:variant>
        <vt:i4>0</vt:i4>
      </vt:variant>
      <vt:variant>
        <vt:i4>5</vt:i4>
      </vt:variant>
      <vt:variant>
        <vt:lpwstr/>
      </vt:variant>
      <vt:variant>
        <vt:lpwstr>_References</vt:lpwstr>
      </vt:variant>
      <vt:variant>
        <vt:i4>7143513</vt:i4>
      </vt:variant>
      <vt:variant>
        <vt:i4>792</vt:i4>
      </vt:variant>
      <vt:variant>
        <vt:i4>0</vt:i4>
      </vt:variant>
      <vt:variant>
        <vt:i4>5</vt:i4>
      </vt:variant>
      <vt:variant>
        <vt:lpwstr/>
      </vt:variant>
      <vt:variant>
        <vt:lpwstr>_References</vt:lpwstr>
      </vt:variant>
      <vt:variant>
        <vt:i4>3735674</vt:i4>
      </vt:variant>
      <vt:variant>
        <vt:i4>633</vt:i4>
      </vt:variant>
      <vt:variant>
        <vt:i4>0</vt:i4>
      </vt:variant>
      <vt:variant>
        <vt:i4>5</vt:i4>
      </vt:variant>
      <vt:variant>
        <vt:lpwstr>https://teamforge.rsystems.com/sf/go/doc9093?nav=1</vt:lpwstr>
      </vt:variant>
      <vt:variant>
        <vt:lpwstr/>
      </vt:variant>
      <vt:variant>
        <vt:i4>3997815</vt:i4>
      </vt:variant>
      <vt:variant>
        <vt:i4>630</vt:i4>
      </vt:variant>
      <vt:variant>
        <vt:i4>0</vt:i4>
      </vt:variant>
      <vt:variant>
        <vt:i4>5</vt:i4>
      </vt:variant>
      <vt:variant>
        <vt:lpwstr>https://teamforge.rsystems.com/sf/go/doc9047?nav=1</vt:lpwstr>
      </vt:variant>
      <vt:variant>
        <vt:lpwstr/>
      </vt:variant>
      <vt:variant>
        <vt:i4>3342458</vt:i4>
      </vt:variant>
      <vt:variant>
        <vt:i4>627</vt:i4>
      </vt:variant>
      <vt:variant>
        <vt:i4>0</vt:i4>
      </vt:variant>
      <vt:variant>
        <vt:i4>5</vt:i4>
      </vt:variant>
      <vt:variant>
        <vt:lpwstr>https://teamforge.rsystems.com/sf/go/doc8980?nav=1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DSpec_IPTV6 0 One Video Core Unicast (OMI Integration)</dc:title>
  <dc:subject>DSpec</dc:subject>
  <dc:creator>Vikas Ranjan Chaurasia</dc:creator>
  <cp:lastModifiedBy>Bhawani Singh</cp:lastModifiedBy>
  <cp:revision>1369</cp:revision>
  <cp:lastPrinted>2008-05-14T17:00:00Z</cp:lastPrinted>
  <dcterms:created xsi:type="dcterms:W3CDTF">2014-11-18T11:45:00Z</dcterms:created>
  <dcterms:modified xsi:type="dcterms:W3CDTF">2015-08-28T02:30:00Z</dcterms:modified>
  <cp:version>_v0.1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0x01010019F5C99A50A52A4DA0912AB5D12CA013</vt:lpwstr>
  </property>
</Properties>
</file>